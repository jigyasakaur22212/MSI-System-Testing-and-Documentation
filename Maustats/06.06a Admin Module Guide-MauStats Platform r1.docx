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b w:val="0"/>
          <w:caps w:val="0"/>
          <w:color w:val="auto"/>
          <w:spacing w:val="0"/>
          <w:sz w:val="22"/>
          <w:szCs w:val="21"/>
        </w:rPr>
        <w:id w:val="1331016696"/>
        <w:docPartObj>
          <w:docPartGallery w:val="Table of Contents"/>
          <w:docPartUnique/>
        </w:docPartObj>
      </w:sdtPr>
      <w:sdtEndPr>
        <w:rPr>
          <w:bCs/>
          <w:noProof/>
        </w:rPr>
      </w:sdtEndPr>
      <w:sdtContent>
        <w:p w14:paraId="10238AE2" w14:textId="77777777" w:rsidR="00B35959" w:rsidRDefault="00B35959">
          <w:pPr>
            <w:pStyle w:val="TOCHeading"/>
            <w:spacing w:line="360" w:lineRule="auto"/>
            <w:jc w:val="both"/>
            <w:pPrChange w:id="0" w:author="shashvindu jha" w:date="2024-09-13T13:14:00Z" w16du:dateUtc="2024-09-13T07:44:00Z">
              <w:pPr>
                <w:pStyle w:val="TOCHeading"/>
                <w:jc w:val="both"/>
              </w:pPr>
            </w:pPrChange>
          </w:pPr>
          <w:r>
            <w:t>Table of Contents</w:t>
          </w:r>
        </w:p>
        <w:p w14:paraId="19B7D685" w14:textId="4FBE628C" w:rsidR="0087118E" w:rsidRDefault="00DB3F21">
          <w:pPr>
            <w:pStyle w:val="TOC1"/>
            <w:tabs>
              <w:tab w:val="right" w:leader="dot" w:pos="9350"/>
            </w:tabs>
            <w:spacing w:line="360" w:lineRule="auto"/>
            <w:rPr>
              <w:ins w:id="1" w:author="shashvindu jha" w:date="2024-09-13T12:27:00Z" w16du:dateUtc="2024-09-13T06:57:00Z"/>
              <w:rFonts w:cstheme="minorBidi"/>
              <w:b w:val="0"/>
              <w:bCs w:val="0"/>
              <w:i w:val="0"/>
              <w:iCs w:val="0"/>
              <w:noProof/>
              <w:kern w:val="2"/>
              <w:sz w:val="22"/>
              <w:szCs w:val="20"/>
              <w:lang w:val="en-IN" w:eastAsia="en-IN" w:bidi="hi-IN"/>
              <w14:ligatures w14:val="standardContextual"/>
            </w:rPr>
            <w:pPrChange w:id="2" w:author="shashvindu jha" w:date="2024-09-13T13:14:00Z" w16du:dateUtc="2024-09-13T07:44:00Z">
              <w:pPr>
                <w:pStyle w:val="TOC1"/>
                <w:tabs>
                  <w:tab w:val="right" w:leader="dot" w:pos="9350"/>
                </w:tabs>
              </w:pPr>
            </w:pPrChange>
          </w:pPr>
          <w:r>
            <w:rPr>
              <w:b w:val="0"/>
              <w:bCs w:val="0"/>
              <w:i w:val="0"/>
              <w:iCs w:val="0"/>
            </w:rPr>
            <w:fldChar w:fldCharType="begin"/>
          </w:r>
          <w:r>
            <w:rPr>
              <w:b w:val="0"/>
              <w:bCs w:val="0"/>
              <w:i w:val="0"/>
              <w:iCs w:val="0"/>
            </w:rPr>
            <w:instrText xml:space="preserve"> TOC \o "1-5" \h \z \u </w:instrText>
          </w:r>
          <w:r>
            <w:rPr>
              <w:b w:val="0"/>
              <w:bCs w:val="0"/>
              <w:i w:val="0"/>
              <w:iCs w:val="0"/>
            </w:rPr>
            <w:fldChar w:fldCharType="separate"/>
          </w:r>
          <w:ins w:id="3" w:author="shashvindu jha" w:date="2024-09-13T12:27:00Z" w16du:dateUtc="2024-09-13T06:57:00Z">
            <w:r w:rsidR="0087118E" w:rsidRPr="00081910">
              <w:rPr>
                <w:rStyle w:val="Hyperlink"/>
                <w:noProof/>
              </w:rPr>
              <w:fldChar w:fldCharType="begin"/>
            </w:r>
            <w:r w:rsidR="0087118E" w:rsidRPr="00081910">
              <w:rPr>
                <w:rStyle w:val="Hyperlink"/>
                <w:noProof/>
              </w:rPr>
              <w:instrText xml:space="preserve"> </w:instrText>
            </w:r>
            <w:r w:rsidR="0087118E">
              <w:rPr>
                <w:noProof/>
              </w:rPr>
              <w:instrText>HYPERLINK \l "_Toc177122869"</w:instrText>
            </w:r>
            <w:r w:rsidR="0087118E" w:rsidRPr="00081910">
              <w:rPr>
                <w:rStyle w:val="Hyperlink"/>
                <w:noProof/>
              </w:rPr>
              <w:instrText xml:space="preserve"> </w:instrText>
            </w:r>
            <w:r w:rsidR="0087118E" w:rsidRPr="00081910">
              <w:rPr>
                <w:rStyle w:val="Hyperlink"/>
                <w:noProof/>
              </w:rPr>
            </w:r>
            <w:r w:rsidR="0087118E" w:rsidRPr="00081910">
              <w:rPr>
                <w:rStyle w:val="Hyperlink"/>
                <w:noProof/>
              </w:rPr>
              <w:fldChar w:fldCharType="separate"/>
            </w:r>
            <w:r w:rsidR="0087118E" w:rsidRPr="00081910">
              <w:rPr>
                <w:rStyle w:val="Hyperlink"/>
                <w:noProof/>
              </w:rPr>
              <w:t>1.0 INTRODUCTION</w:t>
            </w:r>
            <w:r w:rsidR="0087118E">
              <w:rPr>
                <w:noProof/>
                <w:webHidden/>
              </w:rPr>
              <w:tab/>
            </w:r>
            <w:r w:rsidR="0087118E">
              <w:rPr>
                <w:noProof/>
                <w:webHidden/>
              </w:rPr>
              <w:fldChar w:fldCharType="begin"/>
            </w:r>
            <w:r w:rsidR="0087118E">
              <w:rPr>
                <w:noProof/>
                <w:webHidden/>
              </w:rPr>
              <w:instrText xml:space="preserve"> PAGEREF _Toc177122869 \h </w:instrText>
            </w:r>
          </w:ins>
          <w:r w:rsidR="0087118E">
            <w:rPr>
              <w:noProof/>
              <w:webHidden/>
            </w:rPr>
          </w:r>
          <w:r w:rsidR="0087118E">
            <w:rPr>
              <w:noProof/>
              <w:webHidden/>
            </w:rPr>
            <w:fldChar w:fldCharType="separate"/>
          </w:r>
          <w:ins w:id="4" w:author="shashvindu jha" w:date="2024-09-13T13:14:00Z" w16du:dateUtc="2024-09-13T07:44:00Z">
            <w:r w:rsidR="00167837">
              <w:rPr>
                <w:noProof/>
                <w:webHidden/>
              </w:rPr>
              <w:t>2</w:t>
            </w:r>
          </w:ins>
          <w:ins w:id="5" w:author="shashvindu jha" w:date="2024-09-13T12:27:00Z" w16du:dateUtc="2024-09-13T06:57:00Z">
            <w:r w:rsidR="0087118E">
              <w:rPr>
                <w:noProof/>
                <w:webHidden/>
              </w:rPr>
              <w:fldChar w:fldCharType="end"/>
            </w:r>
            <w:r w:rsidR="0087118E" w:rsidRPr="00081910">
              <w:rPr>
                <w:rStyle w:val="Hyperlink"/>
                <w:noProof/>
              </w:rPr>
              <w:fldChar w:fldCharType="end"/>
            </w:r>
          </w:ins>
        </w:p>
        <w:p w14:paraId="3CAD7D77" w14:textId="4403C31B" w:rsidR="0087118E" w:rsidRDefault="0087118E">
          <w:pPr>
            <w:pStyle w:val="TOC1"/>
            <w:tabs>
              <w:tab w:val="right" w:leader="dot" w:pos="9350"/>
            </w:tabs>
            <w:spacing w:line="360" w:lineRule="auto"/>
            <w:rPr>
              <w:ins w:id="6" w:author="shashvindu jha" w:date="2024-09-13T12:27:00Z" w16du:dateUtc="2024-09-13T06:57:00Z"/>
              <w:rFonts w:cstheme="minorBidi"/>
              <w:b w:val="0"/>
              <w:bCs w:val="0"/>
              <w:i w:val="0"/>
              <w:iCs w:val="0"/>
              <w:noProof/>
              <w:kern w:val="2"/>
              <w:sz w:val="22"/>
              <w:szCs w:val="20"/>
              <w:lang w:val="en-IN" w:eastAsia="en-IN" w:bidi="hi-IN"/>
              <w14:ligatures w14:val="standardContextual"/>
            </w:rPr>
            <w:pPrChange w:id="7" w:author="shashvindu jha" w:date="2024-09-13T13:14:00Z" w16du:dateUtc="2024-09-13T07:44:00Z">
              <w:pPr>
                <w:pStyle w:val="TOC1"/>
                <w:tabs>
                  <w:tab w:val="right" w:leader="dot" w:pos="9350"/>
                </w:tabs>
              </w:pPr>
            </w:pPrChange>
          </w:pPr>
          <w:ins w:id="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"_Toc177122870"</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2.0 ADMIN</w:t>
            </w:r>
            <w:r>
              <w:rPr>
                <w:noProof/>
                <w:webHidden/>
              </w:rPr>
              <w:tab/>
            </w:r>
            <w:r>
              <w:rPr>
                <w:noProof/>
                <w:webHidden/>
              </w:rPr>
              <w:fldChar w:fldCharType="begin"/>
            </w:r>
            <w:r>
              <w:rPr>
                <w:noProof/>
                <w:webHidden/>
              </w:rPr>
              <w:instrText xml:space="preserve"> PAGEREF _Toc177122870 \h </w:instrText>
            </w:r>
          </w:ins>
          <w:r>
            <w:rPr>
              <w:noProof/>
              <w:webHidden/>
            </w:rPr>
          </w:r>
          <w:r>
            <w:rPr>
              <w:noProof/>
              <w:webHidden/>
            </w:rPr>
            <w:fldChar w:fldCharType="separate"/>
          </w:r>
          <w:ins w:id="9" w:author="shashvindu jha" w:date="2024-09-13T13:14:00Z" w16du:dateUtc="2024-09-13T07:44:00Z">
            <w:r w:rsidR="00167837">
              <w:rPr>
                <w:noProof/>
                <w:webHidden/>
              </w:rPr>
              <w:t>3</w:t>
            </w:r>
          </w:ins>
          <w:ins w:id="10" w:author="shashvindu jha" w:date="2024-09-13T12:27:00Z" w16du:dateUtc="2024-09-13T06:57:00Z">
            <w:r>
              <w:rPr>
                <w:noProof/>
                <w:webHidden/>
              </w:rPr>
              <w:fldChar w:fldCharType="end"/>
            </w:r>
            <w:r w:rsidRPr="00081910">
              <w:rPr>
                <w:rStyle w:val="Hyperlink"/>
                <w:noProof/>
              </w:rPr>
              <w:fldChar w:fldCharType="end"/>
            </w:r>
          </w:ins>
        </w:p>
        <w:p w14:paraId="66B30D34" w14:textId="1D06DFEB" w:rsidR="0087118E" w:rsidRDefault="0087118E">
          <w:pPr>
            <w:pStyle w:val="TOC2"/>
            <w:spacing w:line="360" w:lineRule="auto"/>
            <w:rPr>
              <w:ins w:id="11" w:author="shashvindu jha" w:date="2024-09-13T12:27:00Z" w16du:dateUtc="2024-09-13T06:57:00Z"/>
              <w:rFonts w:cstheme="minorBidi"/>
              <w:b w:val="0"/>
              <w:bCs w:val="0"/>
              <w:kern w:val="2"/>
              <w:sz w:val="22"/>
              <w:szCs w:val="20"/>
              <w:lang w:val="en-IN" w:eastAsia="en-IN" w:bidi="hi-IN"/>
              <w14:ligatures w14:val="standardContextual"/>
            </w:rPr>
            <w:pPrChange w:id="12" w:author="shashvindu jha" w:date="2024-09-13T13:14:00Z" w16du:dateUtc="2024-09-13T07:44:00Z">
              <w:pPr>
                <w:pStyle w:val="TOC2"/>
              </w:pPr>
            </w:pPrChange>
          </w:pPr>
          <w:ins w:id="1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"_Toc177122871"</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2.1 CLASSIFICATION</w:t>
            </w:r>
            <w:r>
              <w:rPr>
                <w:webHidden/>
              </w:rPr>
              <w:tab/>
            </w:r>
            <w:r>
              <w:rPr>
                <w:webHidden/>
              </w:rPr>
              <w:fldChar w:fldCharType="begin"/>
            </w:r>
            <w:r>
              <w:rPr>
                <w:webHidden/>
              </w:rPr>
              <w:instrText xml:space="preserve"> PAGEREF _Toc177122871 \h </w:instrText>
            </w:r>
          </w:ins>
          <w:r>
            <w:rPr>
              <w:webHidden/>
            </w:rPr>
          </w:r>
          <w:r>
            <w:rPr>
              <w:webHidden/>
            </w:rPr>
            <w:fldChar w:fldCharType="separate"/>
          </w:r>
          <w:ins w:id="14" w:author="shashvindu jha" w:date="2024-09-13T13:14:00Z" w16du:dateUtc="2024-09-13T07:44:00Z">
            <w:r w:rsidR="00167837">
              <w:rPr>
                <w:webHidden/>
              </w:rPr>
              <w:t>3</w:t>
            </w:r>
          </w:ins>
          <w:ins w:id="15" w:author="shashvindu jha" w:date="2024-09-13T12:27:00Z" w16du:dateUtc="2024-09-13T06:57:00Z">
            <w:r>
              <w:rPr>
                <w:webHidden/>
              </w:rPr>
              <w:fldChar w:fldCharType="end"/>
            </w:r>
            <w:r w:rsidRPr="00081910">
              <w:rPr>
                <w:rStyle w:val="Hyperlink"/>
              </w:rPr>
              <w:fldChar w:fldCharType="end"/>
            </w:r>
          </w:ins>
        </w:p>
        <w:p w14:paraId="7E0E6EF6" w14:textId="59CBE7CD" w:rsidR="0087118E" w:rsidRDefault="0087118E">
          <w:pPr>
            <w:pStyle w:val="TOC3"/>
            <w:tabs>
              <w:tab w:val="left" w:pos="1050"/>
              <w:tab w:val="right" w:leader="dot" w:pos="9350"/>
            </w:tabs>
            <w:spacing w:line="360" w:lineRule="auto"/>
            <w:rPr>
              <w:ins w:id="16" w:author="shashvindu jha" w:date="2024-09-13T12:27:00Z" w16du:dateUtc="2024-09-13T06:57:00Z"/>
              <w:rFonts w:cstheme="minorBidi"/>
              <w:noProof/>
              <w:kern w:val="2"/>
              <w:sz w:val="22"/>
              <w:szCs w:val="20"/>
              <w:lang w:val="en-IN" w:eastAsia="en-IN" w:bidi="hi-IN"/>
              <w14:ligatures w14:val="standardContextual"/>
            </w:rPr>
            <w:pPrChange w:id="17" w:author="shashvindu jha" w:date="2024-09-13T13:14:00Z" w16du:dateUtc="2024-09-13T07:44:00Z">
              <w:pPr>
                <w:pStyle w:val="TOC3"/>
                <w:tabs>
                  <w:tab w:val="left" w:pos="1050"/>
                  <w:tab w:val="right" w:leader="dot" w:pos="9350"/>
                </w:tabs>
              </w:pPr>
            </w:pPrChange>
          </w:pPr>
          <w:ins w:id="1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"_Toc177122872"</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2.1.1</w:t>
            </w:r>
            <w:r>
              <w:rPr>
                <w:rFonts w:cstheme="minorBidi"/>
                <w:noProof/>
                <w:kern w:val="2"/>
                <w:sz w:val="22"/>
                <w:szCs w:val="20"/>
                <w:lang w:val="en-IN" w:eastAsia="en-IN" w:bidi="hi-IN"/>
                <w14:ligatures w14:val="standardContextual"/>
              </w:rPr>
              <w:tab/>
            </w:r>
            <w:r w:rsidRPr="00081910">
              <w:rPr>
                <w:rStyle w:val="Hyperlink"/>
                <w:noProof/>
              </w:rPr>
              <w:t>ADD</w:t>
            </w:r>
            <w:r>
              <w:rPr>
                <w:noProof/>
                <w:webHidden/>
              </w:rPr>
              <w:tab/>
            </w:r>
            <w:r>
              <w:rPr>
                <w:noProof/>
                <w:webHidden/>
              </w:rPr>
              <w:fldChar w:fldCharType="begin"/>
            </w:r>
            <w:r>
              <w:rPr>
                <w:noProof/>
                <w:webHidden/>
              </w:rPr>
              <w:instrText xml:space="preserve"> PAGEREF _Toc177122872 \h </w:instrText>
            </w:r>
          </w:ins>
          <w:r>
            <w:rPr>
              <w:noProof/>
              <w:webHidden/>
            </w:rPr>
          </w:r>
          <w:r>
            <w:rPr>
              <w:noProof/>
              <w:webHidden/>
            </w:rPr>
            <w:fldChar w:fldCharType="separate"/>
          </w:r>
          <w:ins w:id="19" w:author="shashvindu jha" w:date="2024-09-13T13:14:00Z" w16du:dateUtc="2024-09-13T07:44:00Z">
            <w:r w:rsidR="00167837">
              <w:rPr>
                <w:noProof/>
                <w:webHidden/>
              </w:rPr>
              <w:t>4</w:t>
            </w:r>
          </w:ins>
          <w:ins w:id="20" w:author="shashvindu jha" w:date="2024-09-13T12:27:00Z" w16du:dateUtc="2024-09-13T06:57:00Z">
            <w:r>
              <w:rPr>
                <w:noProof/>
                <w:webHidden/>
              </w:rPr>
              <w:fldChar w:fldCharType="end"/>
            </w:r>
            <w:r w:rsidRPr="00081910">
              <w:rPr>
                <w:rStyle w:val="Hyperlink"/>
                <w:noProof/>
              </w:rPr>
              <w:fldChar w:fldCharType="end"/>
            </w:r>
          </w:ins>
        </w:p>
        <w:p w14:paraId="0AC3C2DD" w14:textId="554A9716" w:rsidR="0087118E" w:rsidRDefault="0087118E">
          <w:pPr>
            <w:pStyle w:val="TOC2"/>
            <w:spacing w:line="360" w:lineRule="auto"/>
            <w:rPr>
              <w:ins w:id="21" w:author="shashvindu jha" w:date="2024-09-13T12:27:00Z" w16du:dateUtc="2024-09-13T06:57:00Z"/>
              <w:rFonts w:cstheme="minorBidi"/>
              <w:b w:val="0"/>
              <w:bCs w:val="0"/>
              <w:kern w:val="2"/>
              <w:sz w:val="22"/>
              <w:szCs w:val="20"/>
              <w:lang w:val="en-IN" w:eastAsia="en-IN" w:bidi="hi-IN"/>
              <w14:ligatures w14:val="standardContextual"/>
            </w:rPr>
            <w:pPrChange w:id="22" w:author="shashvindu jha" w:date="2024-09-13T13:14:00Z" w16du:dateUtc="2024-09-13T07:44:00Z">
              <w:pPr>
                <w:pStyle w:val="TOC2"/>
              </w:pPr>
            </w:pPrChange>
          </w:pPr>
          <w:ins w:id="2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"_Toc177122873"</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2.2 GIS</w:t>
            </w:r>
            <w:r>
              <w:rPr>
                <w:webHidden/>
              </w:rPr>
              <w:tab/>
            </w:r>
            <w:r>
              <w:rPr>
                <w:webHidden/>
              </w:rPr>
              <w:fldChar w:fldCharType="begin"/>
            </w:r>
            <w:r>
              <w:rPr>
                <w:webHidden/>
              </w:rPr>
              <w:instrText xml:space="preserve"> PAGEREF _Toc177122873 \h </w:instrText>
            </w:r>
          </w:ins>
          <w:r>
            <w:rPr>
              <w:webHidden/>
            </w:rPr>
          </w:r>
          <w:r>
            <w:rPr>
              <w:webHidden/>
            </w:rPr>
            <w:fldChar w:fldCharType="separate"/>
          </w:r>
          <w:ins w:id="24" w:author="shashvindu jha" w:date="2024-09-13T13:14:00Z" w16du:dateUtc="2024-09-13T07:44:00Z">
            <w:r w:rsidR="00167837">
              <w:rPr>
                <w:webHidden/>
              </w:rPr>
              <w:t>6</w:t>
            </w:r>
          </w:ins>
          <w:ins w:id="25" w:author="shashvindu jha" w:date="2024-09-13T12:27:00Z" w16du:dateUtc="2024-09-13T06:57:00Z">
            <w:r>
              <w:rPr>
                <w:webHidden/>
              </w:rPr>
              <w:fldChar w:fldCharType="end"/>
            </w:r>
            <w:r w:rsidRPr="00081910">
              <w:rPr>
                <w:rStyle w:val="Hyperlink"/>
              </w:rPr>
              <w:fldChar w:fldCharType="end"/>
            </w:r>
          </w:ins>
        </w:p>
        <w:p w14:paraId="1317568E" w14:textId="0A2E9F0D" w:rsidR="0087118E" w:rsidRDefault="0087118E">
          <w:pPr>
            <w:pStyle w:val="TOC3"/>
            <w:tabs>
              <w:tab w:val="right" w:leader="dot" w:pos="9350"/>
            </w:tabs>
            <w:spacing w:line="360" w:lineRule="auto"/>
            <w:rPr>
              <w:ins w:id="26" w:author="shashvindu jha" w:date="2024-09-13T12:27:00Z" w16du:dateUtc="2024-09-13T06:57:00Z"/>
              <w:rFonts w:cstheme="minorBidi"/>
              <w:noProof/>
              <w:kern w:val="2"/>
              <w:sz w:val="22"/>
              <w:szCs w:val="20"/>
              <w:lang w:val="en-IN" w:eastAsia="en-IN" w:bidi="hi-IN"/>
              <w14:ligatures w14:val="standardContextual"/>
            </w:rPr>
            <w:pPrChange w:id="27" w:author="shashvindu jha" w:date="2024-09-13T13:14:00Z" w16du:dateUtc="2024-09-13T07:44:00Z">
              <w:pPr>
                <w:pStyle w:val="TOC3"/>
                <w:tabs>
                  <w:tab w:val="right" w:leader="dot" w:pos="9350"/>
                </w:tabs>
              </w:pPr>
            </w:pPrChange>
          </w:pPr>
          <w:ins w:id="2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"_Toc177122874"</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2.2.1 AREA</w:t>
            </w:r>
            <w:r>
              <w:rPr>
                <w:noProof/>
                <w:webHidden/>
              </w:rPr>
              <w:tab/>
            </w:r>
            <w:r>
              <w:rPr>
                <w:noProof/>
                <w:webHidden/>
              </w:rPr>
              <w:fldChar w:fldCharType="begin"/>
            </w:r>
            <w:r>
              <w:rPr>
                <w:noProof/>
                <w:webHidden/>
              </w:rPr>
              <w:instrText xml:space="preserve"> PAGEREF _Toc177122874 \h </w:instrText>
            </w:r>
          </w:ins>
          <w:r>
            <w:rPr>
              <w:noProof/>
              <w:webHidden/>
            </w:rPr>
          </w:r>
          <w:r>
            <w:rPr>
              <w:noProof/>
              <w:webHidden/>
            </w:rPr>
            <w:fldChar w:fldCharType="separate"/>
          </w:r>
          <w:ins w:id="29" w:author="shashvindu jha" w:date="2024-09-13T13:14:00Z" w16du:dateUtc="2024-09-13T07:44:00Z">
            <w:r w:rsidR="00167837">
              <w:rPr>
                <w:noProof/>
                <w:webHidden/>
              </w:rPr>
              <w:t>6</w:t>
            </w:r>
          </w:ins>
          <w:ins w:id="30" w:author="shashvindu jha" w:date="2024-09-13T12:27:00Z" w16du:dateUtc="2024-09-13T06:57:00Z">
            <w:r>
              <w:rPr>
                <w:noProof/>
                <w:webHidden/>
              </w:rPr>
              <w:fldChar w:fldCharType="end"/>
            </w:r>
            <w:r w:rsidRPr="00081910">
              <w:rPr>
                <w:rStyle w:val="Hyperlink"/>
                <w:noProof/>
              </w:rPr>
              <w:fldChar w:fldCharType="end"/>
            </w:r>
          </w:ins>
        </w:p>
        <w:p w14:paraId="016036E5" w14:textId="276A56CE" w:rsidR="0087118E" w:rsidRDefault="0087118E">
          <w:pPr>
            <w:pStyle w:val="TOC4"/>
            <w:tabs>
              <w:tab w:val="right" w:leader="dot" w:pos="9350"/>
            </w:tabs>
            <w:spacing w:line="360" w:lineRule="auto"/>
            <w:rPr>
              <w:ins w:id="31" w:author="shashvindu jha" w:date="2024-09-13T12:27:00Z" w16du:dateUtc="2024-09-13T06:57:00Z"/>
              <w:rFonts w:cstheme="minorBidi"/>
              <w:noProof/>
              <w:kern w:val="2"/>
              <w:sz w:val="22"/>
              <w:szCs w:val="20"/>
              <w:lang w:val="en-IN" w:eastAsia="en-IN" w:bidi="hi-IN"/>
              <w14:ligatures w14:val="standardContextual"/>
            </w:rPr>
            <w:pPrChange w:id="32" w:author="shashvindu jha" w:date="2024-09-13T13:14:00Z" w16du:dateUtc="2024-09-13T07:44:00Z">
              <w:pPr>
                <w:pStyle w:val="TOC4"/>
                <w:tabs>
                  <w:tab w:val="right" w:leader="dot" w:pos="9350"/>
                </w:tabs>
              </w:pPr>
            </w:pPrChange>
          </w:pPr>
          <w:ins w:id="3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"_Toc177122875"</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2.2.1.1 ADD</w:t>
            </w:r>
            <w:r>
              <w:rPr>
                <w:noProof/>
                <w:webHidden/>
              </w:rPr>
              <w:tab/>
            </w:r>
            <w:r>
              <w:rPr>
                <w:noProof/>
                <w:webHidden/>
              </w:rPr>
              <w:fldChar w:fldCharType="begin"/>
            </w:r>
            <w:r>
              <w:rPr>
                <w:noProof/>
                <w:webHidden/>
              </w:rPr>
              <w:instrText xml:space="preserve"> PAGEREF _Toc177122875 \h </w:instrText>
            </w:r>
          </w:ins>
          <w:r>
            <w:rPr>
              <w:noProof/>
              <w:webHidden/>
            </w:rPr>
          </w:r>
          <w:r>
            <w:rPr>
              <w:noProof/>
              <w:webHidden/>
            </w:rPr>
            <w:fldChar w:fldCharType="separate"/>
          </w:r>
          <w:ins w:id="34" w:author="shashvindu jha" w:date="2024-09-13T13:14:00Z" w16du:dateUtc="2024-09-13T07:44:00Z">
            <w:r w:rsidR="00167837">
              <w:rPr>
                <w:noProof/>
                <w:webHidden/>
              </w:rPr>
              <w:t>7</w:t>
            </w:r>
          </w:ins>
          <w:ins w:id="35" w:author="shashvindu jha" w:date="2024-09-13T12:27:00Z" w16du:dateUtc="2024-09-13T06:57:00Z">
            <w:r>
              <w:rPr>
                <w:noProof/>
                <w:webHidden/>
              </w:rPr>
              <w:fldChar w:fldCharType="end"/>
            </w:r>
            <w:r w:rsidRPr="00081910">
              <w:rPr>
                <w:rStyle w:val="Hyperlink"/>
                <w:noProof/>
              </w:rPr>
              <w:fldChar w:fldCharType="end"/>
            </w:r>
          </w:ins>
        </w:p>
        <w:p w14:paraId="6326903C" w14:textId="1182C87E" w:rsidR="0087118E" w:rsidRDefault="0087118E">
          <w:pPr>
            <w:pStyle w:val="TOC3"/>
            <w:tabs>
              <w:tab w:val="right" w:leader="dot" w:pos="9350"/>
            </w:tabs>
            <w:spacing w:line="360" w:lineRule="auto"/>
            <w:rPr>
              <w:ins w:id="36" w:author="shashvindu jha" w:date="2024-09-13T12:27:00Z" w16du:dateUtc="2024-09-13T06:57:00Z"/>
              <w:rFonts w:cstheme="minorBidi"/>
              <w:noProof/>
              <w:kern w:val="2"/>
              <w:sz w:val="22"/>
              <w:szCs w:val="20"/>
              <w:lang w:val="en-IN" w:eastAsia="en-IN" w:bidi="hi-IN"/>
              <w14:ligatures w14:val="standardContextual"/>
            </w:rPr>
            <w:pPrChange w:id="37" w:author="shashvindu jha" w:date="2024-09-13T13:14:00Z" w16du:dateUtc="2024-09-13T07:44:00Z">
              <w:pPr>
                <w:pStyle w:val="TOC3"/>
                <w:tabs>
                  <w:tab w:val="right" w:leader="dot" w:pos="9350"/>
                </w:tabs>
              </w:pPr>
            </w:pPrChange>
          </w:pPr>
          <w:ins w:id="3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"_Toc177122876"</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 GIS MAPS</w:t>
            </w:r>
            <w:r>
              <w:rPr>
                <w:noProof/>
                <w:webHidden/>
              </w:rPr>
              <w:tab/>
            </w:r>
            <w:r>
              <w:rPr>
                <w:noProof/>
                <w:webHidden/>
              </w:rPr>
              <w:fldChar w:fldCharType="begin"/>
            </w:r>
            <w:r>
              <w:rPr>
                <w:noProof/>
                <w:webHidden/>
              </w:rPr>
              <w:instrText xml:space="preserve"> PAGEREF _Toc177122876 \h </w:instrText>
            </w:r>
          </w:ins>
          <w:r>
            <w:rPr>
              <w:noProof/>
              <w:webHidden/>
            </w:rPr>
          </w:r>
          <w:r>
            <w:rPr>
              <w:noProof/>
              <w:webHidden/>
            </w:rPr>
            <w:fldChar w:fldCharType="separate"/>
          </w:r>
          <w:ins w:id="39" w:author="shashvindu jha" w:date="2024-09-13T13:14:00Z" w16du:dateUtc="2024-09-13T07:44:00Z">
            <w:r w:rsidR="00167837">
              <w:rPr>
                <w:noProof/>
                <w:webHidden/>
              </w:rPr>
              <w:t>9</w:t>
            </w:r>
          </w:ins>
          <w:ins w:id="40" w:author="shashvindu jha" w:date="2024-09-13T12:27:00Z" w16du:dateUtc="2024-09-13T06:57:00Z">
            <w:r>
              <w:rPr>
                <w:noProof/>
                <w:webHidden/>
              </w:rPr>
              <w:fldChar w:fldCharType="end"/>
            </w:r>
            <w:r w:rsidRPr="00081910">
              <w:rPr>
                <w:rStyle w:val="Hyperlink"/>
                <w:noProof/>
              </w:rPr>
              <w:fldChar w:fldCharType="end"/>
            </w:r>
          </w:ins>
        </w:p>
        <w:p w14:paraId="59782B9B" w14:textId="2DF5B00A" w:rsidR="0087118E" w:rsidRDefault="0087118E">
          <w:pPr>
            <w:pStyle w:val="TOC4"/>
            <w:tabs>
              <w:tab w:val="right" w:leader="dot" w:pos="9350"/>
            </w:tabs>
            <w:spacing w:line="360" w:lineRule="auto"/>
            <w:rPr>
              <w:ins w:id="41" w:author="shashvindu jha" w:date="2024-09-13T12:27:00Z" w16du:dateUtc="2024-09-13T06:57:00Z"/>
              <w:rFonts w:cstheme="minorBidi"/>
              <w:noProof/>
              <w:kern w:val="2"/>
              <w:sz w:val="22"/>
              <w:szCs w:val="20"/>
              <w:lang w:val="en-IN" w:eastAsia="en-IN" w:bidi="hi-IN"/>
              <w14:ligatures w14:val="standardContextual"/>
            </w:rPr>
            <w:pPrChange w:id="42" w:author="shashvindu jha" w:date="2024-09-13T13:14:00Z" w16du:dateUtc="2024-09-13T07:44:00Z">
              <w:pPr>
                <w:pStyle w:val="TOC4"/>
                <w:tabs>
                  <w:tab w:val="right" w:leader="dot" w:pos="9350"/>
                </w:tabs>
              </w:pPr>
            </w:pPrChange>
          </w:pPr>
          <w:ins w:id="4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"_Toc177122877"</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2.2.2.1 ADD</w:t>
            </w:r>
            <w:r>
              <w:rPr>
                <w:noProof/>
                <w:webHidden/>
              </w:rPr>
              <w:tab/>
            </w:r>
            <w:r>
              <w:rPr>
                <w:noProof/>
                <w:webHidden/>
              </w:rPr>
              <w:fldChar w:fldCharType="begin"/>
            </w:r>
            <w:r>
              <w:rPr>
                <w:noProof/>
                <w:webHidden/>
              </w:rPr>
              <w:instrText xml:space="preserve"> PAGEREF _Toc177122877 \h </w:instrText>
            </w:r>
          </w:ins>
          <w:r>
            <w:rPr>
              <w:noProof/>
              <w:webHidden/>
            </w:rPr>
          </w:r>
          <w:r>
            <w:rPr>
              <w:noProof/>
              <w:webHidden/>
            </w:rPr>
            <w:fldChar w:fldCharType="separate"/>
          </w:r>
          <w:ins w:id="44" w:author="shashvindu jha" w:date="2024-09-13T13:14:00Z" w16du:dateUtc="2024-09-13T07:44:00Z">
            <w:r w:rsidR="00167837">
              <w:rPr>
                <w:noProof/>
                <w:webHidden/>
              </w:rPr>
              <w:t>10</w:t>
            </w:r>
          </w:ins>
          <w:ins w:id="45" w:author="shashvindu jha" w:date="2024-09-13T12:27:00Z" w16du:dateUtc="2024-09-13T06:57:00Z">
            <w:r>
              <w:rPr>
                <w:noProof/>
                <w:webHidden/>
              </w:rPr>
              <w:fldChar w:fldCharType="end"/>
            </w:r>
            <w:r w:rsidRPr="00081910">
              <w:rPr>
                <w:rStyle w:val="Hyperlink"/>
                <w:noProof/>
              </w:rPr>
              <w:fldChar w:fldCharType="end"/>
            </w:r>
          </w:ins>
        </w:p>
        <w:p w14:paraId="722DCE7E" w14:textId="587C82F9" w:rsidR="0087118E" w:rsidRDefault="0087118E">
          <w:pPr>
            <w:pStyle w:val="TOC2"/>
            <w:spacing w:line="360" w:lineRule="auto"/>
            <w:rPr>
              <w:ins w:id="46" w:author="shashvindu jha" w:date="2024-09-13T12:27:00Z" w16du:dateUtc="2024-09-13T06:57:00Z"/>
              <w:rFonts w:cstheme="minorBidi"/>
              <w:b w:val="0"/>
              <w:bCs w:val="0"/>
              <w:kern w:val="2"/>
              <w:sz w:val="22"/>
              <w:szCs w:val="20"/>
              <w:lang w:val="en-IN" w:eastAsia="en-IN" w:bidi="hi-IN"/>
              <w14:ligatures w14:val="standardContextual"/>
            </w:rPr>
            <w:pPrChange w:id="47" w:author="shashvindu jha" w:date="2024-09-13T13:14:00Z" w16du:dateUtc="2024-09-13T07:44:00Z">
              <w:pPr>
                <w:pStyle w:val="TOC2"/>
              </w:pPr>
            </w:pPrChange>
          </w:pPr>
          <w:ins w:id="48"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"_Toc177122878"</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2.3 ACCESS CONTROL</w:t>
            </w:r>
            <w:r>
              <w:rPr>
                <w:webHidden/>
              </w:rPr>
              <w:tab/>
            </w:r>
            <w:r>
              <w:rPr>
                <w:webHidden/>
              </w:rPr>
              <w:fldChar w:fldCharType="begin"/>
            </w:r>
            <w:r>
              <w:rPr>
                <w:webHidden/>
              </w:rPr>
              <w:instrText xml:space="preserve"> PAGEREF _Toc177122878 \h </w:instrText>
            </w:r>
          </w:ins>
          <w:r>
            <w:rPr>
              <w:webHidden/>
            </w:rPr>
          </w:r>
          <w:r>
            <w:rPr>
              <w:webHidden/>
            </w:rPr>
            <w:fldChar w:fldCharType="separate"/>
          </w:r>
          <w:ins w:id="49" w:author="shashvindu jha" w:date="2024-09-13T13:14:00Z" w16du:dateUtc="2024-09-13T07:44:00Z">
            <w:r w:rsidR="00167837">
              <w:rPr>
                <w:webHidden/>
              </w:rPr>
              <w:t>12</w:t>
            </w:r>
          </w:ins>
          <w:ins w:id="50" w:author="shashvindu jha" w:date="2024-09-13T12:27:00Z" w16du:dateUtc="2024-09-13T06:57:00Z">
            <w:r>
              <w:rPr>
                <w:webHidden/>
              </w:rPr>
              <w:fldChar w:fldCharType="end"/>
            </w:r>
            <w:r w:rsidRPr="00081910">
              <w:rPr>
                <w:rStyle w:val="Hyperlink"/>
              </w:rPr>
              <w:fldChar w:fldCharType="end"/>
            </w:r>
          </w:ins>
        </w:p>
        <w:p w14:paraId="6257BB45" w14:textId="55A222BE" w:rsidR="0087118E" w:rsidRDefault="0087118E">
          <w:pPr>
            <w:pStyle w:val="TOC3"/>
            <w:tabs>
              <w:tab w:val="right" w:leader="dot" w:pos="9350"/>
            </w:tabs>
            <w:spacing w:line="360" w:lineRule="auto"/>
            <w:rPr>
              <w:ins w:id="51" w:author="shashvindu jha" w:date="2024-09-13T12:27:00Z" w16du:dateUtc="2024-09-13T06:57:00Z"/>
              <w:rFonts w:cstheme="minorBidi"/>
              <w:noProof/>
              <w:kern w:val="2"/>
              <w:sz w:val="22"/>
              <w:szCs w:val="20"/>
              <w:lang w:val="en-IN" w:eastAsia="en-IN" w:bidi="hi-IN"/>
              <w14:ligatures w14:val="standardContextual"/>
            </w:rPr>
            <w:pPrChange w:id="52" w:author="shashvindu jha" w:date="2024-09-13T13:14:00Z" w16du:dateUtc="2024-09-13T07:44:00Z">
              <w:pPr>
                <w:pStyle w:val="TOC3"/>
                <w:tabs>
                  <w:tab w:val="right" w:leader="dot" w:pos="9350"/>
                </w:tabs>
              </w:pPr>
            </w:pPrChange>
          </w:pPr>
          <w:ins w:id="5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"_Toc177122879"</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2.3.1 SM UNIT</w:t>
            </w:r>
            <w:r>
              <w:rPr>
                <w:noProof/>
                <w:webHidden/>
              </w:rPr>
              <w:tab/>
            </w:r>
            <w:r>
              <w:rPr>
                <w:noProof/>
                <w:webHidden/>
              </w:rPr>
              <w:fldChar w:fldCharType="begin"/>
            </w:r>
            <w:r>
              <w:rPr>
                <w:noProof/>
                <w:webHidden/>
              </w:rPr>
              <w:instrText xml:space="preserve"> PAGEREF _Toc177122879 \h </w:instrText>
            </w:r>
          </w:ins>
          <w:r>
            <w:rPr>
              <w:noProof/>
              <w:webHidden/>
            </w:rPr>
          </w:r>
          <w:r>
            <w:rPr>
              <w:noProof/>
              <w:webHidden/>
            </w:rPr>
            <w:fldChar w:fldCharType="separate"/>
          </w:r>
          <w:ins w:id="54" w:author="shashvindu jha" w:date="2024-09-13T13:14:00Z" w16du:dateUtc="2024-09-13T07:44:00Z">
            <w:r w:rsidR="00167837">
              <w:rPr>
                <w:noProof/>
                <w:webHidden/>
              </w:rPr>
              <w:t>12</w:t>
            </w:r>
          </w:ins>
          <w:ins w:id="55" w:author="shashvindu jha" w:date="2024-09-13T12:27:00Z" w16du:dateUtc="2024-09-13T06:57:00Z">
            <w:r>
              <w:rPr>
                <w:noProof/>
                <w:webHidden/>
              </w:rPr>
              <w:fldChar w:fldCharType="end"/>
            </w:r>
            <w:r w:rsidRPr="00081910">
              <w:rPr>
                <w:rStyle w:val="Hyperlink"/>
                <w:noProof/>
              </w:rPr>
              <w:fldChar w:fldCharType="end"/>
            </w:r>
          </w:ins>
        </w:p>
        <w:p w14:paraId="5AB83DE0" w14:textId="68A0ED82" w:rsidR="0087118E" w:rsidRDefault="0087118E">
          <w:pPr>
            <w:pStyle w:val="TOC4"/>
            <w:tabs>
              <w:tab w:val="right" w:leader="dot" w:pos="9350"/>
            </w:tabs>
            <w:spacing w:line="360" w:lineRule="auto"/>
            <w:rPr>
              <w:ins w:id="56" w:author="shashvindu jha" w:date="2024-09-13T12:27:00Z" w16du:dateUtc="2024-09-13T06:57:00Z"/>
              <w:rFonts w:cstheme="minorBidi"/>
              <w:noProof/>
              <w:kern w:val="2"/>
              <w:sz w:val="22"/>
              <w:szCs w:val="20"/>
              <w:lang w:val="en-IN" w:eastAsia="en-IN" w:bidi="hi-IN"/>
              <w14:ligatures w14:val="standardContextual"/>
            </w:rPr>
            <w:pPrChange w:id="57" w:author="shashvindu jha" w:date="2024-09-13T13:14:00Z" w16du:dateUtc="2024-09-13T07:44:00Z">
              <w:pPr>
                <w:pStyle w:val="TOC4"/>
                <w:tabs>
                  <w:tab w:val="right" w:leader="dot" w:pos="9350"/>
                </w:tabs>
              </w:pPr>
            </w:pPrChange>
          </w:pPr>
          <w:ins w:id="5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"_Toc177122880"</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2.3.1.1 ADD</w:t>
            </w:r>
            <w:r>
              <w:rPr>
                <w:noProof/>
                <w:webHidden/>
              </w:rPr>
              <w:tab/>
            </w:r>
            <w:r>
              <w:rPr>
                <w:noProof/>
                <w:webHidden/>
              </w:rPr>
              <w:fldChar w:fldCharType="begin"/>
            </w:r>
            <w:r>
              <w:rPr>
                <w:noProof/>
                <w:webHidden/>
              </w:rPr>
              <w:instrText xml:space="preserve"> PAGEREF _Toc177122880 \h </w:instrText>
            </w:r>
          </w:ins>
          <w:r>
            <w:rPr>
              <w:noProof/>
              <w:webHidden/>
            </w:rPr>
          </w:r>
          <w:r>
            <w:rPr>
              <w:noProof/>
              <w:webHidden/>
            </w:rPr>
            <w:fldChar w:fldCharType="separate"/>
          </w:r>
          <w:ins w:id="59" w:author="shashvindu jha" w:date="2024-09-13T13:14:00Z" w16du:dateUtc="2024-09-13T07:44:00Z">
            <w:r w:rsidR="00167837">
              <w:rPr>
                <w:noProof/>
                <w:webHidden/>
              </w:rPr>
              <w:t>13</w:t>
            </w:r>
          </w:ins>
          <w:ins w:id="60" w:author="shashvindu jha" w:date="2024-09-13T12:27:00Z" w16du:dateUtc="2024-09-13T06:57:00Z">
            <w:r>
              <w:rPr>
                <w:noProof/>
                <w:webHidden/>
              </w:rPr>
              <w:fldChar w:fldCharType="end"/>
            </w:r>
            <w:r w:rsidRPr="00081910">
              <w:rPr>
                <w:rStyle w:val="Hyperlink"/>
                <w:noProof/>
              </w:rPr>
              <w:fldChar w:fldCharType="end"/>
            </w:r>
          </w:ins>
        </w:p>
        <w:p w14:paraId="692AA538" w14:textId="0C57817D" w:rsidR="0087118E" w:rsidRDefault="0087118E">
          <w:pPr>
            <w:pStyle w:val="TOC3"/>
            <w:tabs>
              <w:tab w:val="right" w:leader="dot" w:pos="9350"/>
            </w:tabs>
            <w:spacing w:line="360" w:lineRule="auto"/>
            <w:rPr>
              <w:ins w:id="61" w:author="shashvindu jha" w:date="2024-09-13T12:27:00Z" w16du:dateUtc="2024-09-13T06:57:00Z"/>
              <w:rFonts w:cstheme="minorBidi"/>
              <w:noProof/>
              <w:kern w:val="2"/>
              <w:sz w:val="22"/>
              <w:szCs w:val="20"/>
              <w:lang w:val="en-IN" w:eastAsia="en-IN" w:bidi="hi-IN"/>
              <w14:ligatures w14:val="standardContextual"/>
            </w:rPr>
            <w:pPrChange w:id="62" w:author="shashvindu jha" w:date="2024-09-13T13:14:00Z" w16du:dateUtc="2024-09-13T07:44:00Z">
              <w:pPr>
                <w:pStyle w:val="TOC3"/>
                <w:tabs>
                  <w:tab w:val="right" w:leader="dot" w:pos="9350"/>
                </w:tabs>
              </w:pPr>
            </w:pPrChange>
          </w:pPr>
          <w:ins w:id="6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"_Toc177122881"</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2.3.2 ROLE AND PERMISSION</w:t>
            </w:r>
            <w:r>
              <w:rPr>
                <w:noProof/>
                <w:webHidden/>
              </w:rPr>
              <w:tab/>
            </w:r>
            <w:r>
              <w:rPr>
                <w:noProof/>
                <w:webHidden/>
              </w:rPr>
              <w:fldChar w:fldCharType="begin"/>
            </w:r>
            <w:r>
              <w:rPr>
                <w:noProof/>
                <w:webHidden/>
              </w:rPr>
              <w:instrText xml:space="preserve"> PAGEREF _Toc177122881 \h </w:instrText>
            </w:r>
          </w:ins>
          <w:r>
            <w:rPr>
              <w:noProof/>
              <w:webHidden/>
            </w:rPr>
          </w:r>
          <w:r>
            <w:rPr>
              <w:noProof/>
              <w:webHidden/>
            </w:rPr>
            <w:fldChar w:fldCharType="separate"/>
          </w:r>
          <w:ins w:id="64" w:author="shashvindu jha" w:date="2024-09-13T13:14:00Z" w16du:dateUtc="2024-09-13T07:44:00Z">
            <w:r w:rsidR="00167837">
              <w:rPr>
                <w:noProof/>
                <w:webHidden/>
              </w:rPr>
              <w:t>15</w:t>
            </w:r>
          </w:ins>
          <w:ins w:id="65" w:author="shashvindu jha" w:date="2024-09-13T12:27:00Z" w16du:dateUtc="2024-09-13T06:57:00Z">
            <w:r>
              <w:rPr>
                <w:noProof/>
                <w:webHidden/>
              </w:rPr>
              <w:fldChar w:fldCharType="end"/>
            </w:r>
            <w:r w:rsidRPr="00081910">
              <w:rPr>
                <w:rStyle w:val="Hyperlink"/>
                <w:noProof/>
              </w:rPr>
              <w:fldChar w:fldCharType="end"/>
            </w:r>
          </w:ins>
        </w:p>
        <w:p w14:paraId="2411564C" w14:textId="2858323A" w:rsidR="0087118E" w:rsidRDefault="0087118E">
          <w:pPr>
            <w:pStyle w:val="TOC4"/>
            <w:tabs>
              <w:tab w:val="right" w:leader="dot" w:pos="9350"/>
            </w:tabs>
            <w:spacing w:line="360" w:lineRule="auto"/>
            <w:rPr>
              <w:ins w:id="66" w:author="shashvindu jha" w:date="2024-09-13T12:27:00Z" w16du:dateUtc="2024-09-13T06:57:00Z"/>
              <w:rFonts w:cstheme="minorBidi"/>
              <w:noProof/>
              <w:kern w:val="2"/>
              <w:sz w:val="22"/>
              <w:szCs w:val="20"/>
              <w:lang w:val="en-IN" w:eastAsia="en-IN" w:bidi="hi-IN"/>
              <w14:ligatures w14:val="standardContextual"/>
            </w:rPr>
            <w:pPrChange w:id="67" w:author="shashvindu jha" w:date="2024-09-13T13:14:00Z" w16du:dateUtc="2024-09-13T07:44:00Z">
              <w:pPr>
                <w:pStyle w:val="TOC4"/>
                <w:tabs>
                  <w:tab w:val="right" w:leader="dot" w:pos="9350"/>
                </w:tabs>
              </w:pPr>
            </w:pPrChange>
          </w:pPr>
          <w:ins w:id="6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"_Toc177122882"</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2.2.2.1 ADD</w:t>
            </w:r>
            <w:r>
              <w:rPr>
                <w:noProof/>
                <w:webHidden/>
              </w:rPr>
              <w:tab/>
            </w:r>
            <w:r>
              <w:rPr>
                <w:noProof/>
                <w:webHidden/>
              </w:rPr>
              <w:fldChar w:fldCharType="begin"/>
            </w:r>
            <w:r>
              <w:rPr>
                <w:noProof/>
                <w:webHidden/>
              </w:rPr>
              <w:instrText xml:space="preserve"> PAGEREF _Toc177122882 \h </w:instrText>
            </w:r>
          </w:ins>
          <w:r>
            <w:rPr>
              <w:noProof/>
              <w:webHidden/>
            </w:rPr>
          </w:r>
          <w:r>
            <w:rPr>
              <w:noProof/>
              <w:webHidden/>
            </w:rPr>
            <w:fldChar w:fldCharType="separate"/>
          </w:r>
          <w:ins w:id="69" w:author="shashvindu jha" w:date="2024-09-13T13:14:00Z" w16du:dateUtc="2024-09-13T07:44:00Z">
            <w:r w:rsidR="00167837">
              <w:rPr>
                <w:noProof/>
                <w:webHidden/>
              </w:rPr>
              <w:t>16</w:t>
            </w:r>
          </w:ins>
          <w:ins w:id="70" w:author="shashvindu jha" w:date="2024-09-13T12:27:00Z" w16du:dateUtc="2024-09-13T06:57:00Z">
            <w:r>
              <w:rPr>
                <w:noProof/>
                <w:webHidden/>
              </w:rPr>
              <w:fldChar w:fldCharType="end"/>
            </w:r>
            <w:r w:rsidRPr="00081910">
              <w:rPr>
                <w:rStyle w:val="Hyperlink"/>
                <w:noProof/>
              </w:rPr>
              <w:fldChar w:fldCharType="end"/>
            </w:r>
          </w:ins>
        </w:p>
        <w:p w14:paraId="48286C3D" w14:textId="3C89F1AD" w:rsidR="0087118E" w:rsidRDefault="0087118E">
          <w:pPr>
            <w:pStyle w:val="TOC3"/>
            <w:tabs>
              <w:tab w:val="right" w:leader="dot" w:pos="9350"/>
            </w:tabs>
            <w:spacing w:line="360" w:lineRule="auto"/>
            <w:rPr>
              <w:ins w:id="71" w:author="shashvindu jha" w:date="2024-09-13T12:27:00Z" w16du:dateUtc="2024-09-13T06:57:00Z"/>
              <w:rFonts w:cstheme="minorBidi"/>
              <w:noProof/>
              <w:kern w:val="2"/>
              <w:sz w:val="22"/>
              <w:szCs w:val="20"/>
              <w:lang w:val="en-IN" w:eastAsia="en-IN" w:bidi="hi-IN"/>
              <w14:ligatures w14:val="standardContextual"/>
            </w:rPr>
            <w:pPrChange w:id="72" w:author="shashvindu jha" w:date="2024-09-13T13:14:00Z" w16du:dateUtc="2024-09-13T07:44:00Z">
              <w:pPr>
                <w:pStyle w:val="TOC3"/>
                <w:tabs>
                  <w:tab w:val="right" w:leader="dot" w:pos="9350"/>
                </w:tabs>
              </w:pPr>
            </w:pPrChange>
          </w:pPr>
          <w:ins w:id="7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"_Toc177122883"</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2.3.3 USER</w:t>
            </w:r>
            <w:r>
              <w:rPr>
                <w:noProof/>
                <w:webHidden/>
              </w:rPr>
              <w:tab/>
            </w:r>
            <w:r>
              <w:rPr>
                <w:noProof/>
                <w:webHidden/>
              </w:rPr>
              <w:fldChar w:fldCharType="begin"/>
            </w:r>
            <w:r>
              <w:rPr>
                <w:noProof/>
                <w:webHidden/>
              </w:rPr>
              <w:instrText xml:space="preserve"> PAGEREF _Toc177122883 \h </w:instrText>
            </w:r>
          </w:ins>
          <w:r>
            <w:rPr>
              <w:noProof/>
              <w:webHidden/>
            </w:rPr>
          </w:r>
          <w:r>
            <w:rPr>
              <w:noProof/>
              <w:webHidden/>
            </w:rPr>
            <w:fldChar w:fldCharType="separate"/>
          </w:r>
          <w:ins w:id="74" w:author="shashvindu jha" w:date="2024-09-13T13:14:00Z" w16du:dateUtc="2024-09-13T07:44:00Z">
            <w:r w:rsidR="00167837">
              <w:rPr>
                <w:noProof/>
                <w:webHidden/>
              </w:rPr>
              <w:t>18</w:t>
            </w:r>
          </w:ins>
          <w:ins w:id="75" w:author="shashvindu jha" w:date="2024-09-13T12:27:00Z" w16du:dateUtc="2024-09-13T06:57:00Z">
            <w:r>
              <w:rPr>
                <w:noProof/>
                <w:webHidden/>
              </w:rPr>
              <w:fldChar w:fldCharType="end"/>
            </w:r>
            <w:r w:rsidRPr="00081910">
              <w:rPr>
                <w:rStyle w:val="Hyperlink"/>
                <w:noProof/>
              </w:rPr>
              <w:fldChar w:fldCharType="end"/>
            </w:r>
          </w:ins>
        </w:p>
        <w:p w14:paraId="51CD36B4" w14:textId="65A61216" w:rsidR="0087118E" w:rsidRDefault="0087118E">
          <w:pPr>
            <w:pStyle w:val="TOC4"/>
            <w:tabs>
              <w:tab w:val="right" w:leader="dot" w:pos="9350"/>
            </w:tabs>
            <w:spacing w:line="360" w:lineRule="auto"/>
            <w:rPr>
              <w:ins w:id="76" w:author="shashvindu jha" w:date="2024-09-13T12:27:00Z" w16du:dateUtc="2024-09-13T06:57:00Z"/>
              <w:rFonts w:cstheme="minorBidi"/>
              <w:noProof/>
              <w:kern w:val="2"/>
              <w:sz w:val="22"/>
              <w:szCs w:val="20"/>
              <w:lang w:val="en-IN" w:eastAsia="en-IN" w:bidi="hi-IN"/>
              <w14:ligatures w14:val="standardContextual"/>
            </w:rPr>
            <w:pPrChange w:id="77" w:author="shashvindu jha" w:date="2024-09-13T13:14:00Z" w16du:dateUtc="2024-09-13T07:44:00Z">
              <w:pPr>
                <w:pStyle w:val="TOC4"/>
                <w:tabs>
                  <w:tab w:val="right" w:leader="dot" w:pos="9350"/>
                </w:tabs>
              </w:pPr>
            </w:pPrChange>
          </w:pPr>
          <w:ins w:id="7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"_Toc177122884"</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2.2.2.1 ADD</w:t>
            </w:r>
            <w:r>
              <w:rPr>
                <w:noProof/>
                <w:webHidden/>
              </w:rPr>
              <w:tab/>
            </w:r>
            <w:r>
              <w:rPr>
                <w:noProof/>
                <w:webHidden/>
              </w:rPr>
              <w:fldChar w:fldCharType="begin"/>
            </w:r>
            <w:r>
              <w:rPr>
                <w:noProof/>
                <w:webHidden/>
              </w:rPr>
              <w:instrText xml:space="preserve"> PAGEREF _Toc177122884 \h </w:instrText>
            </w:r>
          </w:ins>
          <w:r>
            <w:rPr>
              <w:noProof/>
              <w:webHidden/>
            </w:rPr>
          </w:r>
          <w:r>
            <w:rPr>
              <w:noProof/>
              <w:webHidden/>
            </w:rPr>
            <w:fldChar w:fldCharType="separate"/>
          </w:r>
          <w:ins w:id="79" w:author="shashvindu jha" w:date="2024-09-13T13:14:00Z" w16du:dateUtc="2024-09-13T07:44:00Z">
            <w:r w:rsidR="00167837">
              <w:rPr>
                <w:noProof/>
                <w:webHidden/>
              </w:rPr>
              <w:t>19</w:t>
            </w:r>
          </w:ins>
          <w:ins w:id="80" w:author="shashvindu jha" w:date="2024-09-13T12:27:00Z" w16du:dateUtc="2024-09-13T06:57:00Z">
            <w:r>
              <w:rPr>
                <w:noProof/>
                <w:webHidden/>
              </w:rPr>
              <w:fldChar w:fldCharType="end"/>
            </w:r>
            <w:r w:rsidRPr="00081910">
              <w:rPr>
                <w:rStyle w:val="Hyperlink"/>
                <w:noProof/>
              </w:rPr>
              <w:fldChar w:fldCharType="end"/>
            </w:r>
          </w:ins>
        </w:p>
        <w:p w14:paraId="48B8695D" w14:textId="2F13A618" w:rsidR="0087118E" w:rsidRDefault="0087118E">
          <w:pPr>
            <w:pStyle w:val="TOC2"/>
            <w:spacing w:line="360" w:lineRule="auto"/>
            <w:rPr>
              <w:ins w:id="81" w:author="shashvindu jha" w:date="2024-09-13T12:27:00Z" w16du:dateUtc="2024-09-13T06:57:00Z"/>
              <w:rFonts w:cstheme="minorBidi"/>
              <w:b w:val="0"/>
              <w:bCs w:val="0"/>
              <w:kern w:val="2"/>
              <w:sz w:val="22"/>
              <w:szCs w:val="20"/>
              <w:lang w:val="en-IN" w:eastAsia="en-IN" w:bidi="hi-IN"/>
              <w14:ligatures w14:val="standardContextual"/>
            </w:rPr>
            <w:pPrChange w:id="82" w:author="shashvindu jha" w:date="2024-09-13T13:14:00Z" w16du:dateUtc="2024-09-13T07:44:00Z">
              <w:pPr>
                <w:pStyle w:val="TOC2"/>
              </w:pPr>
            </w:pPrChange>
          </w:pPr>
          <w:ins w:id="8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"_Toc177122885"</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2.4 IMPORT</w:t>
            </w:r>
            <w:r>
              <w:rPr>
                <w:webHidden/>
              </w:rPr>
              <w:tab/>
            </w:r>
            <w:r>
              <w:rPr>
                <w:webHidden/>
              </w:rPr>
              <w:fldChar w:fldCharType="begin"/>
            </w:r>
            <w:r>
              <w:rPr>
                <w:webHidden/>
              </w:rPr>
              <w:instrText xml:space="preserve"> PAGEREF _Toc177122885 \h </w:instrText>
            </w:r>
          </w:ins>
          <w:r>
            <w:rPr>
              <w:webHidden/>
            </w:rPr>
          </w:r>
          <w:r>
            <w:rPr>
              <w:webHidden/>
            </w:rPr>
            <w:fldChar w:fldCharType="separate"/>
          </w:r>
          <w:ins w:id="84" w:author="shashvindu jha" w:date="2024-09-13T13:14:00Z" w16du:dateUtc="2024-09-13T07:44:00Z">
            <w:r w:rsidR="00167837">
              <w:rPr>
                <w:webHidden/>
              </w:rPr>
              <w:t>21</w:t>
            </w:r>
          </w:ins>
          <w:ins w:id="85" w:author="shashvindu jha" w:date="2024-09-13T12:27:00Z" w16du:dateUtc="2024-09-13T06:57:00Z">
            <w:r>
              <w:rPr>
                <w:webHidden/>
              </w:rPr>
              <w:fldChar w:fldCharType="end"/>
            </w:r>
            <w:r w:rsidRPr="00081910">
              <w:rPr>
                <w:rStyle w:val="Hyperlink"/>
              </w:rPr>
              <w:fldChar w:fldCharType="end"/>
            </w:r>
          </w:ins>
        </w:p>
        <w:p w14:paraId="65AEE3AF" w14:textId="31623260" w:rsidR="0087118E" w:rsidRDefault="0087118E">
          <w:pPr>
            <w:pStyle w:val="TOC2"/>
            <w:spacing w:line="360" w:lineRule="auto"/>
            <w:rPr>
              <w:ins w:id="86" w:author="shashvindu jha" w:date="2024-09-13T12:27:00Z" w16du:dateUtc="2024-09-13T06:57:00Z"/>
              <w:rFonts w:cstheme="minorBidi"/>
              <w:b w:val="0"/>
              <w:bCs w:val="0"/>
              <w:kern w:val="2"/>
              <w:sz w:val="22"/>
              <w:szCs w:val="20"/>
              <w:lang w:val="en-IN" w:eastAsia="en-IN" w:bidi="hi-IN"/>
              <w14:ligatures w14:val="standardContextual"/>
            </w:rPr>
            <w:pPrChange w:id="87" w:author="shashvindu jha" w:date="2024-09-13T13:14:00Z" w16du:dateUtc="2024-09-13T07:44:00Z">
              <w:pPr>
                <w:pStyle w:val="TOC2"/>
              </w:pPr>
            </w:pPrChange>
          </w:pPr>
          <w:ins w:id="88"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"_Toc177122886"</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2.5 EXPORT</w:t>
            </w:r>
            <w:r>
              <w:rPr>
                <w:webHidden/>
              </w:rPr>
              <w:tab/>
            </w:r>
            <w:r>
              <w:rPr>
                <w:webHidden/>
              </w:rPr>
              <w:fldChar w:fldCharType="begin"/>
            </w:r>
            <w:r>
              <w:rPr>
                <w:webHidden/>
              </w:rPr>
              <w:instrText xml:space="preserve"> PAGEREF _Toc177122886 \h </w:instrText>
            </w:r>
          </w:ins>
          <w:r>
            <w:rPr>
              <w:webHidden/>
            </w:rPr>
          </w:r>
          <w:r>
            <w:rPr>
              <w:webHidden/>
            </w:rPr>
            <w:fldChar w:fldCharType="separate"/>
          </w:r>
          <w:ins w:id="89" w:author="shashvindu jha" w:date="2024-09-13T13:14:00Z" w16du:dateUtc="2024-09-13T07:44:00Z">
            <w:r w:rsidR="00167837">
              <w:rPr>
                <w:webHidden/>
              </w:rPr>
              <w:t>23</w:t>
            </w:r>
          </w:ins>
          <w:ins w:id="90" w:author="shashvindu jha" w:date="2024-09-13T12:27:00Z" w16du:dateUtc="2024-09-13T06:57:00Z">
            <w:r>
              <w:rPr>
                <w:webHidden/>
              </w:rPr>
              <w:fldChar w:fldCharType="end"/>
            </w:r>
            <w:r w:rsidRPr="00081910">
              <w:rPr>
                <w:rStyle w:val="Hyperlink"/>
              </w:rPr>
              <w:fldChar w:fldCharType="end"/>
            </w:r>
          </w:ins>
        </w:p>
        <w:p w14:paraId="016194AF" w14:textId="0F7748FF" w:rsidR="0087118E" w:rsidRDefault="0087118E">
          <w:pPr>
            <w:pStyle w:val="TOC2"/>
            <w:spacing w:line="360" w:lineRule="auto"/>
            <w:rPr>
              <w:ins w:id="91" w:author="shashvindu jha" w:date="2024-09-13T12:27:00Z" w16du:dateUtc="2024-09-13T06:57:00Z"/>
              <w:rFonts w:cstheme="minorBidi"/>
              <w:b w:val="0"/>
              <w:bCs w:val="0"/>
              <w:kern w:val="2"/>
              <w:sz w:val="22"/>
              <w:szCs w:val="20"/>
              <w:lang w:val="en-IN" w:eastAsia="en-IN" w:bidi="hi-IN"/>
              <w14:ligatures w14:val="standardContextual"/>
            </w:rPr>
            <w:pPrChange w:id="92" w:author="shashvindu jha" w:date="2024-09-13T13:14:00Z" w16du:dateUtc="2024-09-13T07:44:00Z">
              <w:pPr>
                <w:pStyle w:val="TOC2"/>
              </w:pPr>
            </w:pPrChange>
          </w:pPr>
          <w:ins w:id="9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"_Toc177122887"</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highlight w:val="yellow"/>
              </w:rPr>
              <w:t>2.6 GENERATE REPORT</w:t>
            </w:r>
            <w:r>
              <w:rPr>
                <w:webHidden/>
              </w:rPr>
              <w:tab/>
            </w:r>
            <w:r>
              <w:rPr>
                <w:webHidden/>
              </w:rPr>
              <w:fldChar w:fldCharType="begin"/>
            </w:r>
            <w:r>
              <w:rPr>
                <w:webHidden/>
              </w:rPr>
              <w:instrText xml:space="preserve"> PAGEREF _Toc177122887 \h </w:instrText>
            </w:r>
          </w:ins>
          <w:r>
            <w:rPr>
              <w:webHidden/>
            </w:rPr>
          </w:r>
          <w:r>
            <w:rPr>
              <w:webHidden/>
            </w:rPr>
            <w:fldChar w:fldCharType="separate"/>
          </w:r>
          <w:ins w:id="94" w:author="shashvindu jha" w:date="2024-09-13T13:14:00Z" w16du:dateUtc="2024-09-13T07:44:00Z">
            <w:r w:rsidR="00167837">
              <w:rPr>
                <w:webHidden/>
              </w:rPr>
              <w:t>26</w:t>
            </w:r>
          </w:ins>
          <w:ins w:id="95" w:author="shashvindu jha" w:date="2024-09-13T12:27:00Z" w16du:dateUtc="2024-09-13T06:57:00Z">
            <w:r>
              <w:rPr>
                <w:webHidden/>
              </w:rPr>
              <w:fldChar w:fldCharType="end"/>
            </w:r>
            <w:r w:rsidRPr="00081910">
              <w:rPr>
                <w:rStyle w:val="Hyperlink"/>
              </w:rPr>
              <w:fldChar w:fldCharType="end"/>
            </w:r>
          </w:ins>
        </w:p>
        <w:p w14:paraId="1791A477" w14:textId="77C857F4" w:rsidR="0087118E" w:rsidRDefault="0087118E">
          <w:pPr>
            <w:pStyle w:val="TOC4"/>
            <w:tabs>
              <w:tab w:val="right" w:leader="dot" w:pos="9350"/>
            </w:tabs>
            <w:spacing w:line="360" w:lineRule="auto"/>
            <w:rPr>
              <w:ins w:id="96" w:author="shashvindu jha" w:date="2024-09-13T12:27:00Z" w16du:dateUtc="2024-09-13T06:57:00Z"/>
              <w:rFonts w:cstheme="minorBidi"/>
              <w:noProof/>
              <w:kern w:val="2"/>
              <w:sz w:val="22"/>
              <w:szCs w:val="20"/>
              <w:lang w:val="en-IN" w:eastAsia="en-IN" w:bidi="hi-IN"/>
              <w14:ligatures w14:val="standardContextual"/>
            </w:rPr>
            <w:pPrChange w:id="97" w:author="shashvindu jha" w:date="2024-09-13T13:14:00Z" w16du:dateUtc="2024-09-13T07:44:00Z">
              <w:pPr>
                <w:pStyle w:val="TOC4"/>
                <w:tabs>
                  <w:tab w:val="right" w:leader="dot" w:pos="9350"/>
                </w:tabs>
              </w:pPr>
            </w:pPrChange>
          </w:pPr>
          <w:ins w:id="9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"_Toc177122888"</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highlight w:val="yellow"/>
              </w:rPr>
              <w:t>2.2.2.1 GENERATE REPORT</w:t>
            </w:r>
            <w:r>
              <w:rPr>
                <w:noProof/>
                <w:webHidden/>
              </w:rPr>
              <w:tab/>
            </w:r>
            <w:r>
              <w:rPr>
                <w:noProof/>
                <w:webHidden/>
              </w:rPr>
              <w:fldChar w:fldCharType="begin"/>
            </w:r>
            <w:r>
              <w:rPr>
                <w:noProof/>
                <w:webHidden/>
              </w:rPr>
              <w:instrText xml:space="preserve"> PAGEREF _Toc177122888 \h </w:instrText>
            </w:r>
          </w:ins>
          <w:r>
            <w:rPr>
              <w:noProof/>
              <w:webHidden/>
            </w:rPr>
          </w:r>
          <w:r>
            <w:rPr>
              <w:noProof/>
              <w:webHidden/>
            </w:rPr>
            <w:fldChar w:fldCharType="separate"/>
          </w:r>
          <w:ins w:id="99" w:author="shashvindu jha" w:date="2024-09-13T13:14:00Z" w16du:dateUtc="2024-09-13T07:44:00Z">
            <w:r w:rsidR="00167837">
              <w:rPr>
                <w:noProof/>
                <w:webHidden/>
              </w:rPr>
              <w:t>27</w:t>
            </w:r>
          </w:ins>
          <w:ins w:id="100" w:author="shashvindu jha" w:date="2024-09-13T12:27:00Z" w16du:dateUtc="2024-09-13T06:57:00Z">
            <w:r>
              <w:rPr>
                <w:noProof/>
                <w:webHidden/>
              </w:rPr>
              <w:fldChar w:fldCharType="end"/>
            </w:r>
            <w:r w:rsidRPr="00081910">
              <w:rPr>
                <w:rStyle w:val="Hyperlink"/>
                <w:noProof/>
              </w:rPr>
              <w:fldChar w:fldCharType="end"/>
            </w:r>
          </w:ins>
        </w:p>
        <w:p w14:paraId="495F271F" w14:textId="35B1083C" w:rsidR="0087118E" w:rsidRDefault="0087118E">
          <w:pPr>
            <w:pStyle w:val="TOC2"/>
            <w:spacing w:line="360" w:lineRule="auto"/>
            <w:rPr>
              <w:ins w:id="101" w:author="shashvindu jha" w:date="2024-09-13T12:27:00Z" w16du:dateUtc="2024-09-13T06:57:00Z"/>
              <w:rFonts w:cstheme="minorBidi"/>
              <w:b w:val="0"/>
              <w:bCs w:val="0"/>
              <w:kern w:val="2"/>
              <w:sz w:val="22"/>
              <w:szCs w:val="20"/>
              <w:lang w:val="en-IN" w:eastAsia="en-IN" w:bidi="hi-IN"/>
              <w14:ligatures w14:val="standardContextual"/>
            </w:rPr>
            <w:pPrChange w:id="102" w:author="shashvindu jha" w:date="2024-09-13T13:14:00Z" w16du:dateUtc="2024-09-13T07:44:00Z">
              <w:pPr>
                <w:pStyle w:val="TOC2"/>
              </w:pPr>
            </w:pPrChange>
          </w:pPr>
          <w:ins w:id="10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"_Toc177122889"</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2.7 SCRIPT</w:t>
            </w:r>
            <w:r>
              <w:rPr>
                <w:webHidden/>
              </w:rPr>
              <w:tab/>
            </w:r>
            <w:r>
              <w:rPr>
                <w:webHidden/>
              </w:rPr>
              <w:fldChar w:fldCharType="begin"/>
            </w:r>
            <w:r>
              <w:rPr>
                <w:webHidden/>
              </w:rPr>
              <w:instrText xml:space="preserve"> PAGEREF _Toc177122889 \h </w:instrText>
            </w:r>
          </w:ins>
          <w:r>
            <w:rPr>
              <w:webHidden/>
            </w:rPr>
          </w:r>
          <w:r>
            <w:rPr>
              <w:webHidden/>
            </w:rPr>
            <w:fldChar w:fldCharType="separate"/>
          </w:r>
          <w:ins w:id="104" w:author="shashvindu jha" w:date="2024-09-13T13:14:00Z" w16du:dateUtc="2024-09-13T07:44:00Z">
            <w:r w:rsidR="00167837">
              <w:rPr>
                <w:webHidden/>
              </w:rPr>
              <w:t>31</w:t>
            </w:r>
          </w:ins>
          <w:ins w:id="105" w:author="shashvindu jha" w:date="2024-09-13T12:27:00Z" w16du:dateUtc="2024-09-13T06:57:00Z">
            <w:r>
              <w:rPr>
                <w:webHidden/>
              </w:rPr>
              <w:fldChar w:fldCharType="end"/>
            </w:r>
            <w:r w:rsidRPr="00081910">
              <w:rPr>
                <w:rStyle w:val="Hyperlink"/>
              </w:rPr>
              <w:fldChar w:fldCharType="end"/>
            </w:r>
          </w:ins>
        </w:p>
        <w:p w14:paraId="626CB6F3" w14:textId="7F452BA8" w:rsidR="0087118E" w:rsidRDefault="0087118E">
          <w:pPr>
            <w:pStyle w:val="TOC4"/>
            <w:tabs>
              <w:tab w:val="right" w:leader="dot" w:pos="9350"/>
            </w:tabs>
            <w:spacing w:line="360" w:lineRule="auto"/>
            <w:rPr>
              <w:ins w:id="106" w:author="shashvindu jha" w:date="2024-09-13T12:27:00Z" w16du:dateUtc="2024-09-13T06:57:00Z"/>
              <w:rFonts w:cstheme="minorBidi"/>
              <w:noProof/>
              <w:kern w:val="2"/>
              <w:sz w:val="22"/>
              <w:szCs w:val="20"/>
              <w:lang w:val="en-IN" w:eastAsia="en-IN" w:bidi="hi-IN"/>
              <w14:ligatures w14:val="standardContextual"/>
            </w:rPr>
            <w:pPrChange w:id="107" w:author="shashvindu jha" w:date="2024-09-13T13:14:00Z" w16du:dateUtc="2024-09-13T07:44:00Z">
              <w:pPr>
                <w:pStyle w:val="TOC4"/>
                <w:tabs>
                  <w:tab w:val="right" w:leader="dot" w:pos="9350"/>
                </w:tabs>
              </w:pPr>
            </w:pPrChange>
          </w:pPr>
          <w:ins w:id="108"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"_Toc177122890"</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2.2.2.1 ADD</w:t>
            </w:r>
            <w:r>
              <w:rPr>
                <w:noProof/>
                <w:webHidden/>
              </w:rPr>
              <w:tab/>
            </w:r>
            <w:r>
              <w:rPr>
                <w:noProof/>
                <w:webHidden/>
              </w:rPr>
              <w:fldChar w:fldCharType="begin"/>
            </w:r>
            <w:r>
              <w:rPr>
                <w:noProof/>
                <w:webHidden/>
              </w:rPr>
              <w:instrText xml:space="preserve"> PAGEREF _Toc177122890 \h </w:instrText>
            </w:r>
          </w:ins>
          <w:r>
            <w:rPr>
              <w:noProof/>
              <w:webHidden/>
            </w:rPr>
          </w:r>
          <w:r>
            <w:rPr>
              <w:noProof/>
              <w:webHidden/>
            </w:rPr>
            <w:fldChar w:fldCharType="separate"/>
          </w:r>
          <w:ins w:id="109" w:author="shashvindu jha" w:date="2024-09-13T13:14:00Z" w16du:dateUtc="2024-09-13T07:44:00Z">
            <w:r w:rsidR="00167837">
              <w:rPr>
                <w:noProof/>
                <w:webHidden/>
              </w:rPr>
              <w:t>32</w:t>
            </w:r>
          </w:ins>
          <w:ins w:id="110" w:author="shashvindu jha" w:date="2024-09-13T12:27:00Z" w16du:dateUtc="2024-09-13T06:57:00Z">
            <w:r>
              <w:rPr>
                <w:noProof/>
                <w:webHidden/>
              </w:rPr>
              <w:fldChar w:fldCharType="end"/>
            </w:r>
            <w:r w:rsidRPr="00081910">
              <w:rPr>
                <w:rStyle w:val="Hyperlink"/>
                <w:noProof/>
              </w:rPr>
              <w:fldChar w:fldCharType="end"/>
            </w:r>
          </w:ins>
        </w:p>
        <w:p w14:paraId="7FB372F9" w14:textId="33E12071" w:rsidR="0087118E" w:rsidRDefault="0087118E">
          <w:pPr>
            <w:pStyle w:val="TOC2"/>
            <w:spacing w:line="360" w:lineRule="auto"/>
            <w:rPr>
              <w:ins w:id="111" w:author="shashvindu jha" w:date="2024-09-13T12:27:00Z" w16du:dateUtc="2024-09-13T06:57:00Z"/>
              <w:rFonts w:cstheme="minorBidi"/>
              <w:b w:val="0"/>
              <w:bCs w:val="0"/>
              <w:kern w:val="2"/>
              <w:sz w:val="22"/>
              <w:szCs w:val="20"/>
              <w:lang w:val="en-IN" w:eastAsia="en-IN" w:bidi="hi-IN"/>
              <w14:ligatures w14:val="standardContextual"/>
            </w:rPr>
            <w:pPrChange w:id="112" w:author="shashvindu jha" w:date="2024-09-13T13:14:00Z" w16du:dateUtc="2024-09-13T07:44:00Z">
              <w:pPr>
                <w:pStyle w:val="TOC2"/>
              </w:pPr>
            </w:pPrChange>
          </w:pPr>
          <w:ins w:id="113"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"_Toc177122891"</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2.8 AUDIT TRAIL</w:t>
            </w:r>
            <w:r>
              <w:rPr>
                <w:webHidden/>
              </w:rPr>
              <w:tab/>
            </w:r>
            <w:r>
              <w:rPr>
                <w:webHidden/>
              </w:rPr>
              <w:fldChar w:fldCharType="begin"/>
            </w:r>
            <w:r>
              <w:rPr>
                <w:webHidden/>
              </w:rPr>
              <w:instrText xml:space="preserve"> PAGEREF _Toc177122891 \h </w:instrText>
            </w:r>
          </w:ins>
          <w:r>
            <w:rPr>
              <w:webHidden/>
            </w:rPr>
          </w:r>
          <w:r>
            <w:rPr>
              <w:webHidden/>
            </w:rPr>
            <w:fldChar w:fldCharType="separate"/>
          </w:r>
          <w:ins w:id="114" w:author="shashvindu jha" w:date="2024-09-13T13:14:00Z" w16du:dateUtc="2024-09-13T07:44:00Z">
            <w:r w:rsidR="00167837">
              <w:rPr>
                <w:webHidden/>
              </w:rPr>
              <w:t>34</w:t>
            </w:r>
          </w:ins>
          <w:ins w:id="115" w:author="shashvindu jha" w:date="2024-09-13T12:27:00Z" w16du:dateUtc="2024-09-13T06:57:00Z">
            <w:r>
              <w:rPr>
                <w:webHidden/>
              </w:rPr>
              <w:fldChar w:fldCharType="end"/>
            </w:r>
            <w:r w:rsidRPr="00081910">
              <w:rPr>
                <w:rStyle w:val="Hyperlink"/>
              </w:rPr>
              <w:fldChar w:fldCharType="end"/>
            </w:r>
          </w:ins>
        </w:p>
        <w:p w14:paraId="224EAD79" w14:textId="2F0A7BE9" w:rsidR="0087118E" w:rsidRDefault="0087118E">
          <w:pPr>
            <w:pStyle w:val="TOC2"/>
            <w:spacing w:line="360" w:lineRule="auto"/>
            <w:rPr>
              <w:ins w:id="116" w:author="shashvindu jha" w:date="2024-09-13T12:27:00Z" w16du:dateUtc="2024-09-13T06:57:00Z"/>
              <w:rFonts w:cstheme="minorBidi"/>
              <w:b w:val="0"/>
              <w:bCs w:val="0"/>
              <w:kern w:val="2"/>
              <w:sz w:val="22"/>
              <w:szCs w:val="20"/>
              <w:lang w:val="en-IN" w:eastAsia="en-IN" w:bidi="hi-IN"/>
              <w14:ligatures w14:val="standardContextual"/>
            </w:rPr>
            <w:pPrChange w:id="117" w:author="shashvindu jha" w:date="2024-09-13T13:14:00Z" w16du:dateUtc="2024-09-13T07:44:00Z">
              <w:pPr>
                <w:pStyle w:val="TOC2"/>
              </w:pPr>
            </w:pPrChange>
          </w:pPr>
          <w:ins w:id="118" w:author="shashvindu jha" w:date="2024-09-13T12:27:00Z" w16du:dateUtc="2024-09-13T06:57:00Z">
            <w:r w:rsidRPr="00081910">
              <w:rPr>
                <w:rStyle w:val="Hyperlink"/>
              </w:rPr>
              <w:fldChar w:fldCharType="begin"/>
            </w:r>
            <w:r w:rsidRPr="00081910">
              <w:rPr>
                <w:rStyle w:val="Hyperlink"/>
              </w:rPr>
              <w:instrText xml:space="preserve"> </w:instrText>
            </w:r>
            <w:r>
              <w:instrText>HYPERLINK \l "_Toc177122892"</w:instrText>
            </w:r>
            <w:r w:rsidRPr="00081910">
              <w:rPr>
                <w:rStyle w:val="Hyperlink"/>
              </w:rPr>
              <w:instrText xml:space="preserve"> </w:instrText>
            </w:r>
            <w:r w:rsidRPr="00081910">
              <w:rPr>
                <w:rStyle w:val="Hyperlink"/>
              </w:rPr>
            </w:r>
            <w:r w:rsidRPr="00081910">
              <w:rPr>
                <w:rStyle w:val="Hyperlink"/>
              </w:rPr>
              <w:fldChar w:fldCharType="separate"/>
            </w:r>
            <w:r w:rsidRPr="00081910">
              <w:rPr>
                <w:rStyle w:val="Hyperlink"/>
              </w:rPr>
              <w:t>2.9 RESOURCE</w:t>
            </w:r>
            <w:r>
              <w:rPr>
                <w:webHidden/>
              </w:rPr>
              <w:tab/>
            </w:r>
            <w:r>
              <w:rPr>
                <w:webHidden/>
              </w:rPr>
              <w:fldChar w:fldCharType="begin"/>
            </w:r>
            <w:r>
              <w:rPr>
                <w:webHidden/>
              </w:rPr>
              <w:instrText xml:space="preserve"> PAGEREF _Toc177122892 \h </w:instrText>
            </w:r>
          </w:ins>
          <w:r>
            <w:rPr>
              <w:webHidden/>
            </w:rPr>
          </w:r>
          <w:r>
            <w:rPr>
              <w:webHidden/>
            </w:rPr>
            <w:fldChar w:fldCharType="separate"/>
          </w:r>
          <w:ins w:id="119" w:author="shashvindu jha" w:date="2024-09-13T13:14:00Z" w16du:dateUtc="2024-09-13T07:44:00Z">
            <w:r w:rsidR="00167837">
              <w:rPr>
                <w:webHidden/>
              </w:rPr>
              <w:t>37</w:t>
            </w:r>
          </w:ins>
          <w:ins w:id="120" w:author="shashvindu jha" w:date="2024-09-13T12:27:00Z" w16du:dateUtc="2024-09-13T06:57:00Z">
            <w:r>
              <w:rPr>
                <w:webHidden/>
              </w:rPr>
              <w:fldChar w:fldCharType="end"/>
            </w:r>
            <w:r w:rsidRPr="00081910">
              <w:rPr>
                <w:rStyle w:val="Hyperlink"/>
              </w:rPr>
              <w:fldChar w:fldCharType="end"/>
            </w:r>
          </w:ins>
        </w:p>
        <w:p w14:paraId="3F61CDE7" w14:textId="0056B35B" w:rsidR="0087118E" w:rsidRDefault="0087118E">
          <w:pPr>
            <w:pStyle w:val="TOC4"/>
            <w:tabs>
              <w:tab w:val="right" w:leader="dot" w:pos="9350"/>
            </w:tabs>
            <w:spacing w:line="360" w:lineRule="auto"/>
            <w:rPr>
              <w:ins w:id="121" w:author="shashvindu jha" w:date="2024-09-13T12:27:00Z" w16du:dateUtc="2024-09-13T06:57:00Z"/>
              <w:rFonts w:cstheme="minorBidi"/>
              <w:noProof/>
              <w:kern w:val="2"/>
              <w:sz w:val="22"/>
              <w:szCs w:val="20"/>
              <w:lang w:val="en-IN" w:eastAsia="en-IN" w:bidi="hi-IN"/>
              <w14:ligatures w14:val="standardContextual"/>
            </w:rPr>
            <w:pPrChange w:id="122" w:author="shashvindu jha" w:date="2024-09-13T13:14:00Z" w16du:dateUtc="2024-09-13T07:44:00Z">
              <w:pPr>
                <w:pStyle w:val="TOC4"/>
                <w:tabs>
                  <w:tab w:val="right" w:leader="dot" w:pos="9350"/>
                </w:tabs>
              </w:pPr>
            </w:pPrChange>
          </w:pPr>
          <w:ins w:id="123" w:author="shashvindu jha" w:date="2024-09-13T12:27:00Z" w16du:dateUtc="2024-09-13T06:57:00Z">
            <w:r w:rsidRPr="00081910">
              <w:rPr>
                <w:rStyle w:val="Hyperlink"/>
                <w:noProof/>
              </w:rPr>
              <w:fldChar w:fldCharType="begin"/>
            </w:r>
            <w:r w:rsidRPr="00081910">
              <w:rPr>
                <w:rStyle w:val="Hyperlink"/>
                <w:noProof/>
              </w:rPr>
              <w:instrText xml:space="preserve"> </w:instrText>
            </w:r>
            <w:r>
              <w:rPr>
                <w:noProof/>
              </w:rPr>
              <w:instrText>HYPERLINK \l "_Toc177122893"</w:instrText>
            </w:r>
            <w:r w:rsidRPr="00081910">
              <w:rPr>
                <w:rStyle w:val="Hyperlink"/>
                <w:noProof/>
              </w:rPr>
              <w:instrText xml:space="preserve"> </w:instrText>
            </w:r>
            <w:r w:rsidRPr="00081910">
              <w:rPr>
                <w:rStyle w:val="Hyperlink"/>
                <w:noProof/>
              </w:rPr>
            </w:r>
            <w:r w:rsidRPr="00081910">
              <w:rPr>
                <w:rStyle w:val="Hyperlink"/>
                <w:noProof/>
              </w:rPr>
              <w:fldChar w:fldCharType="separate"/>
            </w:r>
            <w:r w:rsidRPr="00081910">
              <w:rPr>
                <w:rStyle w:val="Hyperlink"/>
                <w:noProof/>
              </w:rPr>
              <w:t>2.2.2.1 ADD</w:t>
            </w:r>
            <w:r>
              <w:rPr>
                <w:noProof/>
                <w:webHidden/>
              </w:rPr>
              <w:tab/>
            </w:r>
            <w:r>
              <w:rPr>
                <w:noProof/>
                <w:webHidden/>
              </w:rPr>
              <w:fldChar w:fldCharType="begin"/>
            </w:r>
            <w:r>
              <w:rPr>
                <w:noProof/>
                <w:webHidden/>
              </w:rPr>
              <w:instrText xml:space="preserve"> PAGEREF _Toc177122893 \h </w:instrText>
            </w:r>
          </w:ins>
          <w:r>
            <w:rPr>
              <w:noProof/>
              <w:webHidden/>
            </w:rPr>
          </w:r>
          <w:r>
            <w:rPr>
              <w:noProof/>
              <w:webHidden/>
            </w:rPr>
            <w:fldChar w:fldCharType="separate"/>
          </w:r>
          <w:ins w:id="124" w:author="shashvindu jha" w:date="2024-09-13T13:14:00Z" w16du:dateUtc="2024-09-13T07:44:00Z">
            <w:r w:rsidR="00167837">
              <w:rPr>
                <w:noProof/>
                <w:webHidden/>
              </w:rPr>
              <w:t>38</w:t>
            </w:r>
          </w:ins>
          <w:ins w:id="125" w:author="shashvindu jha" w:date="2024-09-13T12:27:00Z" w16du:dateUtc="2024-09-13T06:57:00Z">
            <w:r>
              <w:rPr>
                <w:noProof/>
                <w:webHidden/>
              </w:rPr>
              <w:fldChar w:fldCharType="end"/>
            </w:r>
            <w:r w:rsidRPr="00081910">
              <w:rPr>
                <w:rStyle w:val="Hyperlink"/>
                <w:noProof/>
              </w:rPr>
              <w:fldChar w:fldCharType="end"/>
            </w:r>
          </w:ins>
        </w:p>
        <w:p w14:paraId="6F892352" w14:textId="2624F3AE" w:rsidR="00DB3F21" w:rsidRPr="00B35959" w:rsidDel="00B525FE" w:rsidRDefault="00DB3F21">
          <w:pPr>
            <w:pStyle w:val="TOC1"/>
            <w:tabs>
              <w:tab w:val="right" w:leader="dot" w:pos="9350"/>
            </w:tabs>
            <w:spacing w:line="360" w:lineRule="auto"/>
            <w:jc w:val="both"/>
            <w:rPr>
              <w:del w:id="126" w:author="shashvindu jha" w:date="2024-09-13T12:09:00Z" w16du:dateUtc="2024-09-13T06:39:00Z"/>
              <w:rStyle w:val="Hyperlink"/>
              <w:rFonts w:cs="Calibri"/>
              <w:b w:val="0"/>
              <w:bCs w:val="0"/>
              <w:i w:val="0"/>
              <w:iCs w:val="0"/>
              <w:noProof/>
              <w:sz w:val="28"/>
              <w:szCs w:val="24"/>
            </w:rPr>
            <w:pPrChange w:id="127" w:author="shashvindu jha" w:date="2024-09-13T13:14:00Z" w16du:dateUtc="2024-09-13T07:44:00Z">
              <w:pPr>
                <w:pStyle w:val="TOC1"/>
                <w:tabs>
                  <w:tab w:val="right" w:leader="dot" w:pos="9350"/>
                </w:tabs>
                <w:jc w:val="both"/>
              </w:pPr>
            </w:pPrChange>
          </w:pPr>
          <w:del w:id="128" w:author="shashvindu jha" w:date="2024-09-13T12:09:00Z" w16du:dateUtc="2024-09-13T06:39:00Z">
            <w:r w:rsidRPr="00B525FE" w:rsidDel="00B525FE">
              <w:rPr>
                <w:rPrChange w:id="129" w:author="shashvindu jha" w:date="2024-09-13T12:09:00Z" w16du:dateUtc="2024-09-13T06:39:00Z">
                  <w:rPr>
                    <w:rStyle w:val="Hyperlink"/>
                    <w:rFonts w:cs="Calibri"/>
                    <w:b w:val="0"/>
                    <w:bCs w:val="0"/>
                    <w:i w:val="0"/>
                    <w:iCs w:val="0"/>
                    <w:noProof/>
                    <w:sz w:val="28"/>
                  </w:rPr>
                </w:rPrChange>
              </w:rPr>
              <w:delText>1.0 INTRODUCTION</w:delText>
            </w:r>
            <w:r w:rsidRPr="00B525FE" w:rsidDel="00B525FE">
              <w:rPr>
                <w:webHidden/>
                <w:rPrChange w:id="130" w:author="shashvindu jha" w:date="2024-09-13T12:09:00Z" w16du:dateUtc="2024-09-13T06:39:00Z">
                  <w:rPr>
                    <w:rStyle w:val="Hyperlink"/>
                    <w:rFonts w:cs="Calibri"/>
                    <w:b w:val="0"/>
                    <w:bCs w:val="0"/>
                    <w:i w:val="0"/>
                    <w:iCs w:val="0"/>
                    <w:noProof/>
                    <w:webHidden/>
                    <w:sz w:val="28"/>
                  </w:rPr>
                </w:rPrChange>
              </w:rPr>
              <w:tab/>
            </w:r>
            <w:r w:rsidR="00B35959" w:rsidRPr="00B525FE" w:rsidDel="00B525FE">
              <w:rPr>
                <w:webHidden/>
                <w:rPrChange w:id="131" w:author="shashvindu jha" w:date="2024-09-13T12:09:00Z" w16du:dateUtc="2024-09-13T06:39:00Z">
                  <w:rPr>
                    <w:rStyle w:val="Hyperlink"/>
                    <w:rFonts w:cs="Calibri"/>
                    <w:b w:val="0"/>
                    <w:bCs w:val="0"/>
                    <w:i w:val="0"/>
                    <w:iCs w:val="0"/>
                    <w:noProof/>
                    <w:webHidden/>
                    <w:sz w:val="28"/>
                  </w:rPr>
                </w:rPrChange>
              </w:rPr>
              <w:delText>2</w:delText>
            </w:r>
          </w:del>
        </w:p>
        <w:p w14:paraId="7B1CF753" w14:textId="65EDD6B8" w:rsidR="00DB3F21" w:rsidRPr="00B35959" w:rsidDel="00B525FE" w:rsidRDefault="00DB3F21">
          <w:pPr>
            <w:pStyle w:val="TOC1"/>
            <w:tabs>
              <w:tab w:val="right" w:leader="dot" w:pos="9350"/>
            </w:tabs>
            <w:spacing w:line="360" w:lineRule="auto"/>
            <w:jc w:val="both"/>
            <w:rPr>
              <w:del w:id="132" w:author="shashvindu jha" w:date="2024-09-13T12:09:00Z" w16du:dateUtc="2024-09-13T06:39:00Z"/>
              <w:rStyle w:val="Hyperlink"/>
              <w:rFonts w:cs="Calibri"/>
              <w:b w:val="0"/>
              <w:bCs w:val="0"/>
              <w:i w:val="0"/>
              <w:iCs w:val="0"/>
              <w:noProof/>
              <w:sz w:val="28"/>
              <w:szCs w:val="21"/>
            </w:rPr>
            <w:pPrChange w:id="133" w:author="shashvindu jha" w:date="2024-09-13T13:14:00Z" w16du:dateUtc="2024-09-13T07:44:00Z">
              <w:pPr>
                <w:pStyle w:val="TOC1"/>
                <w:tabs>
                  <w:tab w:val="right" w:leader="dot" w:pos="9350"/>
                </w:tabs>
                <w:jc w:val="both"/>
              </w:pPr>
            </w:pPrChange>
          </w:pPr>
          <w:del w:id="134" w:author="shashvindu jha" w:date="2024-09-13T12:09:00Z" w16du:dateUtc="2024-09-13T06:39:00Z">
            <w:r w:rsidRPr="00B525FE" w:rsidDel="00B525FE">
              <w:rPr>
                <w:rPrChange w:id="135" w:author="shashvindu jha" w:date="2024-09-13T12:09:00Z" w16du:dateUtc="2024-09-13T06:39:00Z">
                  <w:rPr>
                    <w:rStyle w:val="Hyperlink"/>
                    <w:rFonts w:cs="Calibri"/>
                    <w:b w:val="0"/>
                    <w:bCs w:val="0"/>
                    <w:i w:val="0"/>
                    <w:iCs w:val="0"/>
                    <w:noProof/>
                    <w:sz w:val="28"/>
                  </w:rPr>
                </w:rPrChange>
              </w:rPr>
              <w:delText>2.0 ADMIN</w:delText>
            </w:r>
            <w:r w:rsidRPr="00B525FE" w:rsidDel="00B525FE">
              <w:rPr>
                <w:webHidden/>
                <w:rPrChange w:id="136" w:author="shashvindu jha" w:date="2024-09-13T12:09:00Z" w16du:dateUtc="2024-09-13T06:39:00Z">
                  <w:rPr>
                    <w:rStyle w:val="Hyperlink"/>
                    <w:rFonts w:cs="Calibri"/>
                    <w:b w:val="0"/>
                    <w:bCs w:val="0"/>
                    <w:i w:val="0"/>
                    <w:iCs w:val="0"/>
                    <w:noProof/>
                    <w:webHidden/>
                    <w:sz w:val="28"/>
                  </w:rPr>
                </w:rPrChange>
              </w:rPr>
              <w:tab/>
            </w:r>
            <w:r w:rsidR="00B35959" w:rsidRPr="00B525FE" w:rsidDel="00B525FE">
              <w:rPr>
                <w:webHidden/>
                <w:rPrChange w:id="137" w:author="shashvindu jha" w:date="2024-09-13T12:09:00Z" w16du:dateUtc="2024-09-13T06:39:00Z">
                  <w:rPr>
                    <w:rStyle w:val="Hyperlink"/>
                    <w:rFonts w:cs="Calibri"/>
                    <w:b w:val="0"/>
                    <w:bCs w:val="0"/>
                    <w:i w:val="0"/>
                    <w:iCs w:val="0"/>
                    <w:noProof/>
                    <w:webHidden/>
                    <w:sz w:val="28"/>
                  </w:rPr>
                </w:rPrChange>
              </w:rPr>
              <w:delText>3</w:delText>
            </w:r>
          </w:del>
        </w:p>
        <w:p w14:paraId="214912C8" w14:textId="4FF652F3" w:rsidR="00DB3F21" w:rsidRPr="005C71FC" w:rsidDel="00B525FE" w:rsidRDefault="00DB3F21">
          <w:pPr>
            <w:pStyle w:val="TOC2"/>
            <w:spacing w:line="360" w:lineRule="auto"/>
            <w:jc w:val="both"/>
            <w:rPr>
              <w:del w:id="138" w:author="shashvindu jha" w:date="2024-09-13T12:09:00Z" w16du:dateUtc="2024-09-13T06:39:00Z"/>
              <w:rStyle w:val="Hyperlink"/>
              <w:rFonts w:cs="Calibri"/>
              <w:b w:val="0"/>
              <w:bCs w:val="0"/>
              <w:noProof w:val="0"/>
              <w:sz w:val="22"/>
              <w:szCs w:val="21"/>
            </w:rPr>
            <w:pPrChange w:id="139" w:author="shashvindu jha" w:date="2024-09-13T13:14:00Z" w16du:dateUtc="2024-09-13T07:44:00Z">
              <w:pPr>
                <w:pStyle w:val="TOC2"/>
                <w:jc w:val="both"/>
              </w:pPr>
            </w:pPrChange>
          </w:pPr>
          <w:del w:id="140" w:author="shashvindu jha" w:date="2024-09-13T12:09:00Z" w16du:dateUtc="2024-09-13T06:39:00Z">
            <w:r w:rsidRPr="00B525FE" w:rsidDel="00B525FE">
              <w:rPr>
                <w:rPrChange w:id="141" w:author="shashvindu jha" w:date="2024-09-13T12:09:00Z" w16du:dateUtc="2024-09-13T06:39:00Z">
                  <w:rPr>
                    <w:rStyle w:val="Hyperlink"/>
                    <w:rFonts w:cs="Calibri"/>
                    <w:b w:val="0"/>
                    <w:bCs w:val="0"/>
                  </w:rPr>
                </w:rPrChange>
              </w:rPr>
              <w:delText>2.1 CLASSIFICATION</w:delText>
            </w:r>
            <w:r w:rsidRPr="00B525FE" w:rsidDel="00B525FE">
              <w:rPr>
                <w:webHidden/>
                <w:rPrChange w:id="142" w:author="shashvindu jha" w:date="2024-09-13T12:09:00Z" w16du:dateUtc="2024-09-13T06:39:00Z">
                  <w:rPr>
                    <w:rStyle w:val="Hyperlink"/>
                    <w:rFonts w:cs="Calibri"/>
                    <w:b w:val="0"/>
                    <w:bCs w:val="0"/>
                    <w:webHidden/>
                  </w:rPr>
                </w:rPrChange>
              </w:rPr>
              <w:tab/>
            </w:r>
            <w:r w:rsidR="00B35959" w:rsidRPr="00B525FE" w:rsidDel="00B525FE">
              <w:rPr>
                <w:webHidden/>
                <w:rPrChange w:id="143" w:author="shashvindu jha" w:date="2024-09-13T12:09:00Z" w16du:dateUtc="2024-09-13T06:39:00Z">
                  <w:rPr>
                    <w:rStyle w:val="Hyperlink"/>
                    <w:rFonts w:cs="Calibri"/>
                    <w:b w:val="0"/>
                    <w:bCs w:val="0"/>
                    <w:webHidden/>
                  </w:rPr>
                </w:rPrChange>
              </w:rPr>
              <w:delText>3</w:delText>
            </w:r>
          </w:del>
        </w:p>
        <w:p w14:paraId="0B623E3A" w14:textId="6C237206" w:rsidR="00DB3F21" w:rsidRPr="005C71FC" w:rsidDel="00B525FE" w:rsidRDefault="00DB3F21">
          <w:pPr>
            <w:pStyle w:val="TOC3"/>
            <w:tabs>
              <w:tab w:val="left" w:pos="1050"/>
              <w:tab w:val="right" w:leader="dot" w:pos="9350"/>
            </w:tabs>
            <w:spacing w:line="360" w:lineRule="auto"/>
            <w:jc w:val="both"/>
            <w:rPr>
              <w:del w:id="144" w:author="shashvindu jha" w:date="2024-09-13T12:09:00Z" w16du:dateUtc="2024-09-13T06:39:00Z"/>
              <w:rFonts w:cstheme="minorBidi"/>
              <w:noProof/>
              <w:kern w:val="2"/>
              <w:sz w:val="24"/>
              <w:szCs w:val="22"/>
              <w:lang w:val="en-IN" w:eastAsia="en-IN" w:bidi="hi-IN"/>
              <w14:ligatures w14:val="standardContextual"/>
            </w:rPr>
            <w:pPrChange w:id="145" w:author="shashvindu jha" w:date="2024-09-13T13:14:00Z" w16du:dateUtc="2024-09-13T07:44:00Z">
              <w:pPr>
                <w:pStyle w:val="TOC3"/>
                <w:tabs>
                  <w:tab w:val="left" w:pos="1050"/>
                  <w:tab w:val="right" w:leader="dot" w:pos="9350"/>
                </w:tabs>
                <w:jc w:val="both"/>
              </w:pPr>
            </w:pPrChange>
          </w:pPr>
          <w:del w:id="146" w:author="shashvindu jha" w:date="2024-09-13T12:09:00Z" w16du:dateUtc="2024-09-13T06:39:00Z">
            <w:r w:rsidRPr="00B525FE" w:rsidDel="00B525FE">
              <w:rPr>
                <w:rPrChange w:id="147" w:author="shashvindu jha" w:date="2024-09-13T12:09:00Z" w16du:dateUtc="2024-09-13T06:39:00Z">
                  <w:rPr>
                    <w:rStyle w:val="Hyperlink"/>
                    <w:noProof/>
                    <w:szCs w:val="28"/>
                  </w:rPr>
                </w:rPrChange>
              </w:rPr>
              <w:delText>2.1.1</w:delText>
            </w:r>
            <w:r w:rsidRPr="005C71FC" w:rsidDel="00B525FE">
              <w:rPr>
                <w:rFonts w:cstheme="minorBidi"/>
                <w:noProof/>
                <w:kern w:val="2"/>
                <w:sz w:val="24"/>
                <w:szCs w:val="22"/>
                <w:lang w:val="en-IN" w:eastAsia="en-IN" w:bidi="hi-IN"/>
                <w14:ligatures w14:val="standardContextual"/>
              </w:rPr>
              <w:tab/>
            </w:r>
            <w:r w:rsidRPr="00B525FE" w:rsidDel="00B525FE">
              <w:rPr>
                <w:rPrChange w:id="148" w:author="shashvindu jha" w:date="2024-09-13T12:09:00Z" w16du:dateUtc="2024-09-13T06:39:00Z">
                  <w:rPr>
                    <w:rStyle w:val="Hyperlink"/>
                    <w:noProof/>
                    <w:szCs w:val="28"/>
                  </w:rPr>
                </w:rPrChange>
              </w:rPr>
              <w:delText>EXPORT</w:delText>
            </w:r>
            <w:r w:rsidRPr="005C71FC" w:rsidDel="00B525FE">
              <w:rPr>
                <w:noProof/>
                <w:webHidden/>
                <w:sz w:val="22"/>
                <w:szCs w:val="28"/>
              </w:rPr>
              <w:tab/>
            </w:r>
            <w:r w:rsidR="00B35959" w:rsidDel="00B525FE">
              <w:rPr>
                <w:noProof/>
                <w:webHidden/>
                <w:sz w:val="22"/>
                <w:szCs w:val="28"/>
              </w:rPr>
              <w:delText>4</w:delText>
            </w:r>
          </w:del>
        </w:p>
        <w:p w14:paraId="52F9FA0E" w14:textId="2DEAB0A4" w:rsidR="00DB3F21" w:rsidRPr="005C71FC" w:rsidDel="00B525FE" w:rsidRDefault="00DB3F21">
          <w:pPr>
            <w:pStyle w:val="TOC3"/>
            <w:tabs>
              <w:tab w:val="left" w:pos="1050"/>
              <w:tab w:val="right" w:leader="dot" w:pos="9350"/>
            </w:tabs>
            <w:spacing w:line="360" w:lineRule="auto"/>
            <w:jc w:val="both"/>
            <w:rPr>
              <w:del w:id="149" w:author="shashvindu jha" w:date="2024-09-13T12:09:00Z" w16du:dateUtc="2024-09-13T06:39:00Z"/>
              <w:rFonts w:cstheme="minorBidi"/>
              <w:noProof/>
              <w:kern w:val="2"/>
              <w:sz w:val="24"/>
              <w:szCs w:val="22"/>
              <w:lang w:val="en-IN" w:eastAsia="en-IN" w:bidi="hi-IN"/>
              <w14:ligatures w14:val="standardContextual"/>
            </w:rPr>
            <w:pPrChange w:id="150" w:author="shashvindu jha" w:date="2024-09-13T13:14:00Z" w16du:dateUtc="2024-09-13T07:44:00Z">
              <w:pPr>
                <w:pStyle w:val="TOC3"/>
                <w:tabs>
                  <w:tab w:val="left" w:pos="1050"/>
                  <w:tab w:val="right" w:leader="dot" w:pos="9350"/>
                </w:tabs>
                <w:jc w:val="both"/>
              </w:pPr>
            </w:pPrChange>
          </w:pPr>
          <w:del w:id="151" w:author="shashvindu jha" w:date="2024-09-13T12:09:00Z" w16du:dateUtc="2024-09-13T06:39:00Z">
            <w:r w:rsidRPr="00B525FE" w:rsidDel="00B525FE">
              <w:rPr>
                <w:rPrChange w:id="152" w:author="shashvindu jha" w:date="2024-09-13T12:09:00Z" w16du:dateUtc="2024-09-13T06:39:00Z">
                  <w:rPr>
                    <w:rStyle w:val="Hyperlink"/>
                    <w:noProof/>
                    <w:szCs w:val="28"/>
                  </w:rPr>
                </w:rPrChange>
              </w:rPr>
              <w:delText>2.1.2</w:delText>
            </w:r>
            <w:r w:rsidRPr="005C71FC" w:rsidDel="00B525FE">
              <w:rPr>
                <w:rFonts w:cstheme="minorBidi"/>
                <w:noProof/>
                <w:kern w:val="2"/>
                <w:sz w:val="24"/>
                <w:szCs w:val="22"/>
                <w:lang w:val="en-IN" w:eastAsia="en-IN" w:bidi="hi-IN"/>
                <w14:ligatures w14:val="standardContextual"/>
              </w:rPr>
              <w:tab/>
            </w:r>
            <w:r w:rsidRPr="00B525FE" w:rsidDel="00B525FE">
              <w:rPr>
                <w:rPrChange w:id="153" w:author="shashvindu jha" w:date="2024-09-13T12:09:00Z" w16du:dateUtc="2024-09-13T06:39:00Z">
                  <w:rPr>
                    <w:rStyle w:val="Hyperlink"/>
                    <w:noProof/>
                    <w:szCs w:val="28"/>
                  </w:rPr>
                </w:rPrChange>
              </w:rPr>
              <w:delText>IMPORT</w:delText>
            </w:r>
            <w:r w:rsidRPr="005C71FC" w:rsidDel="00B525FE">
              <w:rPr>
                <w:noProof/>
                <w:webHidden/>
                <w:sz w:val="22"/>
                <w:szCs w:val="28"/>
              </w:rPr>
              <w:tab/>
            </w:r>
            <w:r w:rsidR="00B35959" w:rsidDel="00B525FE">
              <w:rPr>
                <w:noProof/>
                <w:webHidden/>
                <w:sz w:val="22"/>
                <w:szCs w:val="28"/>
              </w:rPr>
              <w:delText>6</w:delText>
            </w:r>
          </w:del>
        </w:p>
        <w:p w14:paraId="5AFAD3C2" w14:textId="2576DC42" w:rsidR="00DB3F21" w:rsidRPr="005C71FC" w:rsidDel="00B525FE" w:rsidRDefault="00DB3F21">
          <w:pPr>
            <w:pStyle w:val="TOC3"/>
            <w:tabs>
              <w:tab w:val="left" w:pos="1050"/>
              <w:tab w:val="right" w:leader="dot" w:pos="9350"/>
            </w:tabs>
            <w:spacing w:line="360" w:lineRule="auto"/>
            <w:jc w:val="both"/>
            <w:rPr>
              <w:del w:id="154" w:author="shashvindu jha" w:date="2024-09-13T12:09:00Z" w16du:dateUtc="2024-09-13T06:39:00Z"/>
              <w:rFonts w:cstheme="minorBidi"/>
              <w:noProof/>
              <w:kern w:val="2"/>
              <w:sz w:val="24"/>
              <w:szCs w:val="22"/>
              <w:lang w:val="en-IN" w:eastAsia="en-IN" w:bidi="hi-IN"/>
              <w14:ligatures w14:val="standardContextual"/>
            </w:rPr>
            <w:pPrChange w:id="155" w:author="shashvindu jha" w:date="2024-09-13T13:14:00Z" w16du:dateUtc="2024-09-13T07:44:00Z">
              <w:pPr>
                <w:pStyle w:val="TOC3"/>
                <w:tabs>
                  <w:tab w:val="left" w:pos="1050"/>
                  <w:tab w:val="right" w:leader="dot" w:pos="9350"/>
                </w:tabs>
                <w:jc w:val="both"/>
              </w:pPr>
            </w:pPrChange>
          </w:pPr>
          <w:del w:id="156" w:author="shashvindu jha" w:date="2024-09-13T12:09:00Z" w16du:dateUtc="2024-09-13T06:39:00Z">
            <w:r w:rsidRPr="00B525FE" w:rsidDel="00B525FE">
              <w:rPr>
                <w:rPrChange w:id="157" w:author="shashvindu jha" w:date="2024-09-13T12:09:00Z" w16du:dateUtc="2024-09-13T06:39:00Z">
                  <w:rPr>
                    <w:rStyle w:val="Hyperlink"/>
                    <w:noProof/>
                    <w:szCs w:val="28"/>
                  </w:rPr>
                </w:rPrChange>
              </w:rPr>
              <w:delText>2.1.3</w:delText>
            </w:r>
            <w:r w:rsidRPr="005C71FC" w:rsidDel="00B525FE">
              <w:rPr>
                <w:rFonts w:cstheme="minorBidi"/>
                <w:noProof/>
                <w:kern w:val="2"/>
                <w:sz w:val="24"/>
                <w:szCs w:val="22"/>
                <w:lang w:val="en-IN" w:eastAsia="en-IN" w:bidi="hi-IN"/>
                <w14:ligatures w14:val="standardContextual"/>
              </w:rPr>
              <w:tab/>
            </w:r>
            <w:r w:rsidRPr="00B525FE" w:rsidDel="00B525FE">
              <w:rPr>
                <w:rPrChange w:id="158" w:author="shashvindu jha" w:date="2024-09-13T12:09:00Z" w16du:dateUtc="2024-09-13T06:39:00Z">
                  <w:rPr>
                    <w:rStyle w:val="Hyperlink"/>
                    <w:noProof/>
                    <w:szCs w:val="28"/>
                  </w:rPr>
                </w:rPrChange>
              </w:rPr>
              <w:delText>ADD</w:delText>
            </w:r>
            <w:r w:rsidRPr="005C71FC" w:rsidDel="00B525FE">
              <w:rPr>
                <w:noProof/>
                <w:webHidden/>
                <w:sz w:val="22"/>
                <w:szCs w:val="28"/>
              </w:rPr>
              <w:tab/>
            </w:r>
            <w:r w:rsidR="00B35959" w:rsidDel="00B525FE">
              <w:rPr>
                <w:noProof/>
                <w:webHidden/>
                <w:sz w:val="22"/>
                <w:szCs w:val="28"/>
              </w:rPr>
              <w:delText>7</w:delText>
            </w:r>
          </w:del>
        </w:p>
        <w:p w14:paraId="639AB029" w14:textId="048BBF07" w:rsidR="00DB3F21" w:rsidRPr="005C71FC" w:rsidDel="00B525FE" w:rsidRDefault="00DB3F21">
          <w:pPr>
            <w:pStyle w:val="TOC2"/>
            <w:spacing w:line="360" w:lineRule="auto"/>
            <w:jc w:val="both"/>
            <w:rPr>
              <w:del w:id="159" w:author="shashvindu jha" w:date="2024-09-13T12:09:00Z" w16du:dateUtc="2024-09-13T06:39:00Z"/>
              <w:rStyle w:val="Hyperlink"/>
              <w:rFonts w:cs="Calibri"/>
              <w:b w:val="0"/>
              <w:bCs w:val="0"/>
              <w:noProof w:val="0"/>
              <w:sz w:val="22"/>
              <w:szCs w:val="21"/>
            </w:rPr>
            <w:pPrChange w:id="160" w:author="shashvindu jha" w:date="2024-09-13T13:14:00Z" w16du:dateUtc="2024-09-13T07:44:00Z">
              <w:pPr>
                <w:pStyle w:val="TOC2"/>
                <w:jc w:val="both"/>
              </w:pPr>
            </w:pPrChange>
          </w:pPr>
          <w:del w:id="161" w:author="shashvindu jha" w:date="2024-09-13T12:09:00Z" w16du:dateUtc="2024-09-13T06:39:00Z">
            <w:r w:rsidRPr="00B525FE" w:rsidDel="00B525FE">
              <w:rPr>
                <w:rPrChange w:id="162" w:author="shashvindu jha" w:date="2024-09-13T12:09:00Z" w16du:dateUtc="2024-09-13T06:39:00Z">
                  <w:rPr>
                    <w:rStyle w:val="Hyperlink"/>
                    <w:rFonts w:cs="Calibri"/>
                    <w:b w:val="0"/>
                    <w:bCs w:val="0"/>
                  </w:rPr>
                </w:rPrChange>
              </w:rPr>
              <w:delText>2.2 GIS</w:delText>
            </w:r>
            <w:r w:rsidRPr="00B525FE" w:rsidDel="00B525FE">
              <w:rPr>
                <w:webHidden/>
                <w:rPrChange w:id="163" w:author="shashvindu jha" w:date="2024-09-13T12:09:00Z" w16du:dateUtc="2024-09-13T06:39:00Z">
                  <w:rPr>
                    <w:rStyle w:val="Hyperlink"/>
                    <w:rFonts w:cs="Calibri"/>
                    <w:b w:val="0"/>
                    <w:bCs w:val="0"/>
                    <w:webHidden/>
                  </w:rPr>
                </w:rPrChange>
              </w:rPr>
              <w:tab/>
            </w:r>
            <w:r w:rsidR="005C71FC" w:rsidRPr="00B525FE" w:rsidDel="00B525FE">
              <w:rPr>
                <w:webHidden/>
                <w:rPrChange w:id="164" w:author="shashvindu jha" w:date="2024-09-13T12:09:00Z" w16du:dateUtc="2024-09-13T06:39:00Z">
                  <w:rPr>
                    <w:rStyle w:val="Hyperlink"/>
                    <w:rFonts w:cs="Calibri"/>
                    <w:b w:val="0"/>
                    <w:bCs w:val="0"/>
                    <w:webHidden/>
                  </w:rPr>
                </w:rPrChange>
              </w:rPr>
              <w:tab/>
            </w:r>
            <w:r w:rsidR="00B35959" w:rsidRPr="00B525FE" w:rsidDel="00B525FE">
              <w:rPr>
                <w:webHidden/>
                <w:rPrChange w:id="165" w:author="shashvindu jha" w:date="2024-09-13T12:09:00Z" w16du:dateUtc="2024-09-13T06:39:00Z">
                  <w:rPr>
                    <w:rStyle w:val="Hyperlink"/>
                    <w:rFonts w:cs="Calibri"/>
                    <w:b w:val="0"/>
                    <w:bCs w:val="0"/>
                    <w:webHidden/>
                  </w:rPr>
                </w:rPrChange>
              </w:rPr>
              <w:delText>9</w:delText>
            </w:r>
          </w:del>
        </w:p>
        <w:p w14:paraId="40650A4F" w14:textId="114153FA" w:rsidR="00DB3F21" w:rsidRPr="005C71FC" w:rsidDel="00B525FE" w:rsidRDefault="00DB3F21">
          <w:pPr>
            <w:pStyle w:val="TOC3"/>
            <w:tabs>
              <w:tab w:val="right" w:leader="dot" w:pos="9350"/>
            </w:tabs>
            <w:spacing w:line="360" w:lineRule="auto"/>
            <w:jc w:val="both"/>
            <w:rPr>
              <w:del w:id="166" w:author="shashvindu jha" w:date="2024-09-13T12:09:00Z" w16du:dateUtc="2024-09-13T06:39:00Z"/>
              <w:rFonts w:cstheme="minorBidi"/>
              <w:noProof/>
              <w:kern w:val="2"/>
              <w:sz w:val="24"/>
              <w:szCs w:val="22"/>
              <w:lang w:val="en-IN" w:eastAsia="en-IN" w:bidi="hi-IN"/>
              <w14:ligatures w14:val="standardContextual"/>
            </w:rPr>
            <w:pPrChange w:id="167" w:author="shashvindu jha" w:date="2024-09-13T13:14:00Z" w16du:dateUtc="2024-09-13T07:44:00Z">
              <w:pPr>
                <w:pStyle w:val="TOC3"/>
                <w:tabs>
                  <w:tab w:val="right" w:leader="dot" w:pos="9350"/>
                </w:tabs>
                <w:jc w:val="both"/>
              </w:pPr>
            </w:pPrChange>
          </w:pPr>
          <w:del w:id="168" w:author="shashvindu jha" w:date="2024-09-13T12:09:00Z" w16du:dateUtc="2024-09-13T06:39:00Z">
            <w:r w:rsidRPr="00B525FE" w:rsidDel="00B525FE">
              <w:rPr>
                <w:rPrChange w:id="169" w:author="shashvindu jha" w:date="2024-09-13T12:09:00Z" w16du:dateUtc="2024-09-13T06:39:00Z">
                  <w:rPr>
                    <w:rStyle w:val="Hyperlink"/>
                    <w:noProof/>
                    <w:szCs w:val="28"/>
                  </w:rPr>
                </w:rPrChange>
              </w:rPr>
              <w:delText>2.2.1 AREA</w:delText>
            </w:r>
            <w:r w:rsidRPr="005C71FC" w:rsidDel="00B525FE">
              <w:rPr>
                <w:noProof/>
                <w:webHidden/>
                <w:sz w:val="22"/>
                <w:szCs w:val="28"/>
              </w:rPr>
              <w:tab/>
            </w:r>
            <w:r w:rsidR="00B35959" w:rsidDel="00B525FE">
              <w:rPr>
                <w:noProof/>
                <w:webHidden/>
                <w:sz w:val="22"/>
                <w:szCs w:val="28"/>
              </w:rPr>
              <w:delText>9</w:delText>
            </w:r>
          </w:del>
        </w:p>
        <w:p w14:paraId="7F494460" w14:textId="52C22467" w:rsidR="00DB3F21" w:rsidRPr="005C71FC" w:rsidDel="00B525FE" w:rsidRDefault="00DB3F21">
          <w:pPr>
            <w:pStyle w:val="TOC4"/>
            <w:tabs>
              <w:tab w:val="right" w:leader="dot" w:pos="9350"/>
            </w:tabs>
            <w:spacing w:line="360" w:lineRule="auto"/>
            <w:jc w:val="both"/>
            <w:rPr>
              <w:del w:id="170" w:author="shashvindu jha" w:date="2024-09-13T12:09:00Z" w16du:dateUtc="2024-09-13T06:39:00Z"/>
              <w:rFonts w:cstheme="minorBidi"/>
              <w:noProof/>
              <w:kern w:val="2"/>
              <w:sz w:val="22"/>
              <w:szCs w:val="20"/>
              <w:lang w:val="en-IN" w:eastAsia="en-IN" w:bidi="hi-IN"/>
              <w14:ligatures w14:val="standardContextual"/>
            </w:rPr>
            <w:pPrChange w:id="171" w:author="shashvindu jha" w:date="2024-09-13T13:14:00Z" w16du:dateUtc="2024-09-13T07:44:00Z">
              <w:pPr>
                <w:pStyle w:val="TOC4"/>
                <w:tabs>
                  <w:tab w:val="right" w:leader="dot" w:pos="9350"/>
                </w:tabs>
                <w:jc w:val="both"/>
              </w:pPr>
            </w:pPrChange>
          </w:pPr>
          <w:del w:id="172" w:author="shashvindu jha" w:date="2024-09-13T12:09:00Z" w16du:dateUtc="2024-09-13T06:39:00Z">
            <w:r w:rsidRPr="00B525FE" w:rsidDel="00B525FE">
              <w:rPr>
                <w:rPrChange w:id="173" w:author="shashvindu jha" w:date="2024-09-13T12:09:00Z" w16du:dateUtc="2024-09-13T06:39:00Z">
                  <w:rPr>
                    <w:rStyle w:val="Hyperlink"/>
                    <w:noProof/>
                  </w:rPr>
                </w:rPrChange>
              </w:rPr>
              <w:delText>2.2.1.1 EXPORT</w:delText>
            </w:r>
            <w:r w:rsidRPr="005C71FC" w:rsidDel="00B525FE">
              <w:rPr>
                <w:noProof/>
                <w:webHidden/>
              </w:rPr>
              <w:tab/>
            </w:r>
            <w:r w:rsidR="00B35959" w:rsidDel="00B525FE">
              <w:rPr>
                <w:noProof/>
                <w:webHidden/>
              </w:rPr>
              <w:delText>10</w:delText>
            </w:r>
          </w:del>
        </w:p>
        <w:p w14:paraId="38D1023F" w14:textId="1C254ACA" w:rsidR="00DB3F21" w:rsidRPr="005C71FC" w:rsidDel="00B525FE" w:rsidRDefault="00DB3F21">
          <w:pPr>
            <w:pStyle w:val="TOC4"/>
            <w:tabs>
              <w:tab w:val="right" w:leader="dot" w:pos="9350"/>
            </w:tabs>
            <w:spacing w:line="360" w:lineRule="auto"/>
            <w:jc w:val="both"/>
            <w:rPr>
              <w:del w:id="174" w:author="shashvindu jha" w:date="2024-09-13T12:09:00Z" w16du:dateUtc="2024-09-13T06:39:00Z"/>
              <w:rFonts w:cstheme="minorBidi"/>
              <w:noProof/>
              <w:kern w:val="2"/>
              <w:sz w:val="22"/>
              <w:szCs w:val="20"/>
              <w:lang w:val="en-IN" w:eastAsia="en-IN" w:bidi="hi-IN"/>
              <w14:ligatures w14:val="standardContextual"/>
            </w:rPr>
            <w:pPrChange w:id="175" w:author="shashvindu jha" w:date="2024-09-13T13:14:00Z" w16du:dateUtc="2024-09-13T07:44:00Z">
              <w:pPr>
                <w:pStyle w:val="TOC4"/>
                <w:tabs>
                  <w:tab w:val="right" w:leader="dot" w:pos="9350"/>
                </w:tabs>
                <w:jc w:val="both"/>
              </w:pPr>
            </w:pPrChange>
          </w:pPr>
          <w:del w:id="176" w:author="shashvindu jha" w:date="2024-09-13T12:09:00Z" w16du:dateUtc="2024-09-13T06:39:00Z">
            <w:r w:rsidRPr="00B525FE" w:rsidDel="00B525FE">
              <w:rPr>
                <w:rPrChange w:id="177" w:author="shashvindu jha" w:date="2024-09-13T12:09:00Z" w16du:dateUtc="2024-09-13T06:39:00Z">
                  <w:rPr>
                    <w:rStyle w:val="Hyperlink"/>
                    <w:noProof/>
                  </w:rPr>
                </w:rPrChange>
              </w:rPr>
              <w:delText>2.2.1.2 IMPORT</w:delText>
            </w:r>
            <w:r w:rsidRPr="005C71FC" w:rsidDel="00B525FE">
              <w:rPr>
                <w:noProof/>
                <w:webHidden/>
              </w:rPr>
              <w:tab/>
            </w:r>
            <w:r w:rsidR="00B35959" w:rsidDel="00B525FE">
              <w:rPr>
                <w:noProof/>
                <w:webHidden/>
              </w:rPr>
              <w:delText>12</w:delText>
            </w:r>
          </w:del>
        </w:p>
        <w:p w14:paraId="45500FF7" w14:textId="4A89090F" w:rsidR="00DB3F21" w:rsidRPr="005C71FC" w:rsidDel="00B525FE" w:rsidRDefault="00DB3F21">
          <w:pPr>
            <w:pStyle w:val="TOC4"/>
            <w:tabs>
              <w:tab w:val="right" w:leader="dot" w:pos="9350"/>
            </w:tabs>
            <w:spacing w:line="360" w:lineRule="auto"/>
            <w:jc w:val="both"/>
            <w:rPr>
              <w:del w:id="178" w:author="shashvindu jha" w:date="2024-09-13T12:09:00Z" w16du:dateUtc="2024-09-13T06:39:00Z"/>
              <w:rFonts w:cstheme="minorBidi"/>
              <w:noProof/>
              <w:kern w:val="2"/>
              <w:sz w:val="22"/>
              <w:szCs w:val="20"/>
              <w:lang w:val="en-IN" w:eastAsia="en-IN" w:bidi="hi-IN"/>
              <w14:ligatures w14:val="standardContextual"/>
            </w:rPr>
            <w:pPrChange w:id="179" w:author="shashvindu jha" w:date="2024-09-13T13:14:00Z" w16du:dateUtc="2024-09-13T07:44:00Z">
              <w:pPr>
                <w:pStyle w:val="TOC4"/>
                <w:tabs>
                  <w:tab w:val="right" w:leader="dot" w:pos="9350"/>
                </w:tabs>
                <w:jc w:val="both"/>
              </w:pPr>
            </w:pPrChange>
          </w:pPr>
          <w:del w:id="180" w:author="shashvindu jha" w:date="2024-09-13T12:09:00Z" w16du:dateUtc="2024-09-13T06:39:00Z">
            <w:r w:rsidRPr="00B525FE" w:rsidDel="00B525FE">
              <w:rPr>
                <w:rPrChange w:id="181" w:author="shashvindu jha" w:date="2024-09-13T12:09:00Z" w16du:dateUtc="2024-09-13T06:39:00Z">
                  <w:rPr>
                    <w:rStyle w:val="Hyperlink"/>
                    <w:noProof/>
                  </w:rPr>
                </w:rPrChange>
              </w:rPr>
              <w:delText>2.2.1.3 ADD</w:delText>
            </w:r>
            <w:r w:rsidRPr="005C71FC" w:rsidDel="00B525FE">
              <w:rPr>
                <w:noProof/>
                <w:webHidden/>
              </w:rPr>
              <w:tab/>
            </w:r>
            <w:r w:rsidR="00B35959" w:rsidDel="00B525FE">
              <w:rPr>
                <w:noProof/>
                <w:webHidden/>
              </w:rPr>
              <w:delText>13</w:delText>
            </w:r>
          </w:del>
        </w:p>
        <w:p w14:paraId="2B8151D8" w14:textId="31003211" w:rsidR="00DB3F21" w:rsidRPr="005C71FC" w:rsidDel="00B525FE" w:rsidRDefault="00DB3F21">
          <w:pPr>
            <w:pStyle w:val="TOC3"/>
            <w:tabs>
              <w:tab w:val="right" w:leader="dot" w:pos="9350"/>
            </w:tabs>
            <w:spacing w:line="360" w:lineRule="auto"/>
            <w:jc w:val="both"/>
            <w:rPr>
              <w:del w:id="182" w:author="shashvindu jha" w:date="2024-09-13T12:09:00Z" w16du:dateUtc="2024-09-13T06:39:00Z"/>
              <w:rFonts w:cstheme="minorBidi"/>
              <w:noProof/>
              <w:kern w:val="2"/>
              <w:sz w:val="24"/>
              <w:szCs w:val="22"/>
              <w:lang w:val="en-IN" w:eastAsia="en-IN" w:bidi="hi-IN"/>
              <w14:ligatures w14:val="standardContextual"/>
            </w:rPr>
            <w:pPrChange w:id="183" w:author="shashvindu jha" w:date="2024-09-13T13:14:00Z" w16du:dateUtc="2024-09-13T07:44:00Z">
              <w:pPr>
                <w:pStyle w:val="TOC3"/>
                <w:tabs>
                  <w:tab w:val="right" w:leader="dot" w:pos="9350"/>
                </w:tabs>
                <w:jc w:val="both"/>
              </w:pPr>
            </w:pPrChange>
          </w:pPr>
          <w:del w:id="184" w:author="shashvindu jha" w:date="2024-09-13T12:09:00Z" w16du:dateUtc="2024-09-13T06:39:00Z">
            <w:r w:rsidRPr="00B525FE" w:rsidDel="00B525FE">
              <w:rPr>
                <w:rPrChange w:id="185" w:author="shashvindu jha" w:date="2024-09-13T12:09:00Z" w16du:dateUtc="2024-09-13T06:39:00Z">
                  <w:rPr>
                    <w:rStyle w:val="Hyperlink"/>
                    <w:noProof/>
                    <w:szCs w:val="28"/>
                  </w:rPr>
                </w:rPrChange>
              </w:rPr>
              <w:delText>2.2.2 GIS MAPS</w:delText>
            </w:r>
            <w:r w:rsidRPr="005C71FC" w:rsidDel="00B525FE">
              <w:rPr>
                <w:noProof/>
                <w:webHidden/>
                <w:sz w:val="22"/>
                <w:szCs w:val="28"/>
              </w:rPr>
              <w:tab/>
            </w:r>
            <w:r w:rsidR="00B35959" w:rsidDel="00B525FE">
              <w:rPr>
                <w:noProof/>
                <w:webHidden/>
                <w:sz w:val="22"/>
                <w:szCs w:val="28"/>
              </w:rPr>
              <w:delText>15</w:delText>
            </w:r>
          </w:del>
        </w:p>
        <w:p w14:paraId="1B2DA084" w14:textId="7FF49712" w:rsidR="00DB3F21" w:rsidDel="00B525FE" w:rsidRDefault="00DB3F21">
          <w:pPr>
            <w:pStyle w:val="TOC2"/>
            <w:spacing w:line="360" w:lineRule="auto"/>
            <w:jc w:val="both"/>
            <w:rPr>
              <w:del w:id="186" w:author="shashvindu jha" w:date="2024-09-13T12:09:00Z" w16du:dateUtc="2024-09-13T06:39:00Z"/>
              <w:rFonts w:cstheme="minorBidi"/>
              <w:kern w:val="2"/>
              <w:sz w:val="22"/>
              <w:szCs w:val="20"/>
              <w:lang w:val="en-IN" w:eastAsia="en-IN" w:bidi="hi-IN"/>
              <w14:ligatures w14:val="standardContextual"/>
            </w:rPr>
            <w:pPrChange w:id="187" w:author="shashvindu jha" w:date="2024-09-13T13:14:00Z" w16du:dateUtc="2024-09-13T07:44:00Z">
              <w:pPr>
                <w:pStyle w:val="TOC2"/>
                <w:jc w:val="both"/>
              </w:pPr>
            </w:pPrChange>
          </w:pPr>
          <w:del w:id="188" w:author="shashvindu jha" w:date="2024-09-13T12:09:00Z" w16du:dateUtc="2024-09-13T06:39:00Z">
            <w:r w:rsidRPr="00B525FE" w:rsidDel="00B525FE">
              <w:rPr>
                <w:rPrChange w:id="189" w:author="shashvindu jha" w:date="2024-09-13T12:09:00Z" w16du:dateUtc="2024-09-13T06:39:00Z">
                  <w:rPr>
                    <w:rStyle w:val="Hyperlink"/>
                    <w:b w:val="0"/>
                    <w:bCs w:val="0"/>
                  </w:rPr>
                </w:rPrChange>
              </w:rPr>
              <w:delText>2.3 ACCESS CONTROL</w:delText>
            </w:r>
            <w:r w:rsidDel="00B525FE">
              <w:rPr>
                <w:webHidden/>
              </w:rPr>
              <w:tab/>
            </w:r>
            <w:r w:rsidR="00B35959" w:rsidDel="00B525FE">
              <w:rPr>
                <w:webHidden/>
              </w:rPr>
              <w:delText>17</w:delText>
            </w:r>
          </w:del>
        </w:p>
        <w:p w14:paraId="4073A1A6" w14:textId="0EEDF775" w:rsidR="00DB3F21" w:rsidRPr="005C71FC" w:rsidDel="00B525FE" w:rsidRDefault="00DB3F21">
          <w:pPr>
            <w:pStyle w:val="TOC3"/>
            <w:tabs>
              <w:tab w:val="right" w:leader="dot" w:pos="9350"/>
            </w:tabs>
            <w:spacing w:line="360" w:lineRule="auto"/>
            <w:jc w:val="both"/>
            <w:rPr>
              <w:del w:id="190" w:author="shashvindu jha" w:date="2024-09-13T12:09:00Z" w16du:dateUtc="2024-09-13T06:39:00Z"/>
              <w:rFonts w:cstheme="minorBidi"/>
              <w:noProof/>
              <w:kern w:val="2"/>
              <w:sz w:val="24"/>
              <w:szCs w:val="22"/>
              <w:lang w:val="en-IN" w:eastAsia="en-IN" w:bidi="hi-IN"/>
              <w14:ligatures w14:val="standardContextual"/>
            </w:rPr>
            <w:pPrChange w:id="191" w:author="shashvindu jha" w:date="2024-09-13T13:14:00Z" w16du:dateUtc="2024-09-13T07:44:00Z">
              <w:pPr>
                <w:pStyle w:val="TOC3"/>
                <w:tabs>
                  <w:tab w:val="right" w:leader="dot" w:pos="9350"/>
                </w:tabs>
                <w:jc w:val="both"/>
              </w:pPr>
            </w:pPrChange>
          </w:pPr>
          <w:del w:id="192" w:author="shashvindu jha" w:date="2024-09-13T12:09:00Z" w16du:dateUtc="2024-09-13T06:39:00Z">
            <w:r w:rsidRPr="00B525FE" w:rsidDel="00B525FE">
              <w:rPr>
                <w:rPrChange w:id="193" w:author="shashvindu jha" w:date="2024-09-13T12:09:00Z" w16du:dateUtc="2024-09-13T06:39:00Z">
                  <w:rPr>
                    <w:rStyle w:val="Hyperlink"/>
                    <w:noProof/>
                    <w:szCs w:val="28"/>
                  </w:rPr>
                </w:rPrChange>
              </w:rPr>
              <w:delText>2.3.1 SM UNIT</w:delText>
            </w:r>
            <w:r w:rsidRPr="005C71FC" w:rsidDel="00B525FE">
              <w:rPr>
                <w:noProof/>
                <w:webHidden/>
                <w:sz w:val="22"/>
                <w:szCs w:val="28"/>
              </w:rPr>
              <w:tab/>
            </w:r>
            <w:r w:rsidR="00B35959" w:rsidDel="00B525FE">
              <w:rPr>
                <w:noProof/>
                <w:webHidden/>
                <w:sz w:val="22"/>
                <w:szCs w:val="28"/>
              </w:rPr>
              <w:delText>17</w:delText>
            </w:r>
          </w:del>
        </w:p>
        <w:p w14:paraId="2F0D31E6" w14:textId="3C208FB3" w:rsidR="00DB3F21" w:rsidRPr="005C71FC" w:rsidDel="00B525FE" w:rsidRDefault="00DB3F21">
          <w:pPr>
            <w:pStyle w:val="TOC3"/>
            <w:tabs>
              <w:tab w:val="right" w:leader="dot" w:pos="9350"/>
            </w:tabs>
            <w:spacing w:line="360" w:lineRule="auto"/>
            <w:jc w:val="both"/>
            <w:rPr>
              <w:del w:id="194" w:author="shashvindu jha" w:date="2024-09-13T12:09:00Z" w16du:dateUtc="2024-09-13T06:39:00Z"/>
              <w:rFonts w:cstheme="minorBidi"/>
              <w:noProof/>
              <w:kern w:val="2"/>
              <w:sz w:val="24"/>
              <w:szCs w:val="22"/>
              <w:lang w:val="en-IN" w:eastAsia="en-IN" w:bidi="hi-IN"/>
              <w14:ligatures w14:val="standardContextual"/>
            </w:rPr>
            <w:pPrChange w:id="195" w:author="shashvindu jha" w:date="2024-09-13T13:14:00Z" w16du:dateUtc="2024-09-13T07:44:00Z">
              <w:pPr>
                <w:pStyle w:val="TOC3"/>
                <w:tabs>
                  <w:tab w:val="right" w:leader="dot" w:pos="9350"/>
                </w:tabs>
                <w:jc w:val="both"/>
              </w:pPr>
            </w:pPrChange>
          </w:pPr>
          <w:del w:id="196" w:author="shashvindu jha" w:date="2024-09-13T12:09:00Z" w16du:dateUtc="2024-09-13T06:39:00Z">
            <w:r w:rsidRPr="00B525FE" w:rsidDel="00B525FE">
              <w:rPr>
                <w:rPrChange w:id="197" w:author="shashvindu jha" w:date="2024-09-13T12:09:00Z" w16du:dateUtc="2024-09-13T06:39:00Z">
                  <w:rPr>
                    <w:rStyle w:val="Hyperlink"/>
                    <w:noProof/>
                    <w:szCs w:val="28"/>
                  </w:rPr>
                </w:rPrChange>
              </w:rPr>
              <w:delText>2.3.2 ROLE AND PERMISSION</w:delText>
            </w:r>
            <w:r w:rsidRPr="005C71FC" w:rsidDel="00B525FE">
              <w:rPr>
                <w:noProof/>
                <w:webHidden/>
                <w:sz w:val="22"/>
                <w:szCs w:val="28"/>
              </w:rPr>
              <w:tab/>
            </w:r>
            <w:r w:rsidR="00B35959" w:rsidDel="00B525FE">
              <w:rPr>
                <w:noProof/>
                <w:webHidden/>
                <w:sz w:val="22"/>
                <w:szCs w:val="28"/>
              </w:rPr>
              <w:delText>19</w:delText>
            </w:r>
          </w:del>
        </w:p>
        <w:p w14:paraId="2840212B" w14:textId="476292FF" w:rsidR="00DB3F21" w:rsidRPr="005C71FC" w:rsidDel="00B525FE" w:rsidRDefault="00DB3F21">
          <w:pPr>
            <w:pStyle w:val="TOC3"/>
            <w:tabs>
              <w:tab w:val="right" w:leader="dot" w:pos="9350"/>
            </w:tabs>
            <w:spacing w:line="360" w:lineRule="auto"/>
            <w:jc w:val="both"/>
            <w:rPr>
              <w:del w:id="198" w:author="shashvindu jha" w:date="2024-09-13T12:09:00Z" w16du:dateUtc="2024-09-13T06:39:00Z"/>
              <w:rFonts w:cstheme="minorBidi"/>
              <w:noProof/>
              <w:kern w:val="2"/>
              <w:sz w:val="24"/>
              <w:szCs w:val="22"/>
              <w:lang w:val="en-IN" w:eastAsia="en-IN" w:bidi="hi-IN"/>
              <w14:ligatures w14:val="standardContextual"/>
            </w:rPr>
            <w:pPrChange w:id="199" w:author="shashvindu jha" w:date="2024-09-13T13:14:00Z" w16du:dateUtc="2024-09-13T07:44:00Z">
              <w:pPr>
                <w:pStyle w:val="TOC3"/>
                <w:tabs>
                  <w:tab w:val="right" w:leader="dot" w:pos="9350"/>
                </w:tabs>
                <w:jc w:val="both"/>
              </w:pPr>
            </w:pPrChange>
          </w:pPr>
          <w:del w:id="200" w:author="shashvindu jha" w:date="2024-09-13T12:09:00Z" w16du:dateUtc="2024-09-13T06:39:00Z">
            <w:r w:rsidRPr="00B525FE" w:rsidDel="00B525FE">
              <w:rPr>
                <w:rPrChange w:id="201" w:author="shashvindu jha" w:date="2024-09-13T12:09:00Z" w16du:dateUtc="2024-09-13T06:39:00Z">
                  <w:rPr>
                    <w:rStyle w:val="Hyperlink"/>
                    <w:noProof/>
                    <w:szCs w:val="28"/>
                  </w:rPr>
                </w:rPrChange>
              </w:rPr>
              <w:delText>2.3.3 USER</w:delText>
            </w:r>
            <w:r w:rsidRPr="005C71FC" w:rsidDel="00B525FE">
              <w:rPr>
                <w:noProof/>
                <w:webHidden/>
                <w:sz w:val="22"/>
                <w:szCs w:val="28"/>
              </w:rPr>
              <w:tab/>
            </w:r>
            <w:r w:rsidR="00B35959" w:rsidDel="00B525FE">
              <w:rPr>
                <w:noProof/>
                <w:webHidden/>
                <w:sz w:val="22"/>
                <w:szCs w:val="28"/>
              </w:rPr>
              <w:delText>21</w:delText>
            </w:r>
          </w:del>
        </w:p>
        <w:p w14:paraId="3F453594" w14:textId="3E70F1FA" w:rsidR="00DB3F21" w:rsidDel="00B525FE" w:rsidRDefault="00DB3F21">
          <w:pPr>
            <w:pStyle w:val="TOC2"/>
            <w:spacing w:line="360" w:lineRule="auto"/>
            <w:jc w:val="both"/>
            <w:rPr>
              <w:del w:id="202" w:author="shashvindu jha" w:date="2024-09-13T12:09:00Z" w16du:dateUtc="2024-09-13T06:39:00Z"/>
              <w:rFonts w:cstheme="minorBidi"/>
              <w:kern w:val="2"/>
              <w:sz w:val="22"/>
              <w:szCs w:val="20"/>
              <w:lang w:val="en-IN" w:eastAsia="en-IN" w:bidi="hi-IN"/>
              <w14:ligatures w14:val="standardContextual"/>
            </w:rPr>
            <w:pPrChange w:id="203" w:author="shashvindu jha" w:date="2024-09-13T13:14:00Z" w16du:dateUtc="2024-09-13T07:44:00Z">
              <w:pPr>
                <w:pStyle w:val="TOC2"/>
                <w:jc w:val="both"/>
              </w:pPr>
            </w:pPrChange>
          </w:pPr>
          <w:del w:id="204" w:author="shashvindu jha" w:date="2024-09-13T12:09:00Z" w16du:dateUtc="2024-09-13T06:39:00Z">
            <w:r w:rsidRPr="00B525FE" w:rsidDel="00B525FE">
              <w:rPr>
                <w:rPrChange w:id="205" w:author="shashvindu jha" w:date="2024-09-13T12:09:00Z" w16du:dateUtc="2024-09-13T06:39:00Z">
                  <w:rPr>
                    <w:rStyle w:val="Hyperlink"/>
                    <w:b w:val="0"/>
                    <w:bCs w:val="0"/>
                  </w:rPr>
                </w:rPrChange>
              </w:rPr>
              <w:delText>2.4 Import</w:delText>
            </w:r>
            <w:r w:rsidDel="00B525FE">
              <w:rPr>
                <w:webHidden/>
              </w:rPr>
              <w:tab/>
            </w:r>
            <w:r w:rsidR="00B35959" w:rsidDel="00B525FE">
              <w:rPr>
                <w:webHidden/>
              </w:rPr>
              <w:delText>23</w:delText>
            </w:r>
          </w:del>
        </w:p>
        <w:p w14:paraId="5D254921" w14:textId="497B3C91" w:rsidR="00DB3F21" w:rsidDel="00B525FE" w:rsidRDefault="00DB3F21">
          <w:pPr>
            <w:pStyle w:val="TOC2"/>
            <w:spacing w:line="360" w:lineRule="auto"/>
            <w:jc w:val="both"/>
            <w:rPr>
              <w:del w:id="206" w:author="shashvindu jha" w:date="2024-09-13T12:09:00Z" w16du:dateUtc="2024-09-13T06:39:00Z"/>
              <w:rFonts w:cstheme="minorBidi"/>
              <w:kern w:val="2"/>
              <w:sz w:val="22"/>
              <w:szCs w:val="20"/>
              <w:lang w:val="en-IN" w:eastAsia="en-IN" w:bidi="hi-IN"/>
              <w14:ligatures w14:val="standardContextual"/>
            </w:rPr>
            <w:pPrChange w:id="207" w:author="shashvindu jha" w:date="2024-09-13T13:14:00Z" w16du:dateUtc="2024-09-13T07:44:00Z">
              <w:pPr>
                <w:pStyle w:val="TOC2"/>
                <w:jc w:val="both"/>
              </w:pPr>
            </w:pPrChange>
          </w:pPr>
          <w:del w:id="208" w:author="shashvindu jha" w:date="2024-09-13T12:09:00Z" w16du:dateUtc="2024-09-13T06:39:00Z">
            <w:r w:rsidRPr="00B525FE" w:rsidDel="00B525FE">
              <w:rPr>
                <w:rPrChange w:id="209" w:author="shashvindu jha" w:date="2024-09-13T12:09:00Z" w16du:dateUtc="2024-09-13T06:39:00Z">
                  <w:rPr>
                    <w:rStyle w:val="Hyperlink"/>
                    <w:b w:val="0"/>
                    <w:bCs w:val="0"/>
                  </w:rPr>
                </w:rPrChange>
              </w:rPr>
              <w:delText>2.7 EXPORT DATA</w:delText>
            </w:r>
            <w:r w:rsidDel="00B525FE">
              <w:rPr>
                <w:webHidden/>
              </w:rPr>
              <w:tab/>
            </w:r>
            <w:r w:rsidR="00B35959" w:rsidDel="00B525FE">
              <w:rPr>
                <w:webHidden/>
              </w:rPr>
              <w:delText>24</w:delText>
            </w:r>
          </w:del>
        </w:p>
        <w:p w14:paraId="7A735312" w14:textId="3EA49193" w:rsidR="00DB3F21" w:rsidDel="00B525FE" w:rsidRDefault="00DB3F21">
          <w:pPr>
            <w:pStyle w:val="TOC2"/>
            <w:spacing w:line="360" w:lineRule="auto"/>
            <w:jc w:val="both"/>
            <w:rPr>
              <w:del w:id="210" w:author="shashvindu jha" w:date="2024-09-13T12:09:00Z" w16du:dateUtc="2024-09-13T06:39:00Z"/>
              <w:rFonts w:cstheme="minorBidi"/>
              <w:kern w:val="2"/>
              <w:sz w:val="22"/>
              <w:szCs w:val="20"/>
              <w:lang w:val="en-IN" w:eastAsia="en-IN" w:bidi="hi-IN"/>
              <w14:ligatures w14:val="standardContextual"/>
            </w:rPr>
            <w:pPrChange w:id="211" w:author="shashvindu jha" w:date="2024-09-13T13:14:00Z" w16du:dateUtc="2024-09-13T07:44:00Z">
              <w:pPr>
                <w:pStyle w:val="TOC2"/>
                <w:jc w:val="both"/>
              </w:pPr>
            </w:pPrChange>
          </w:pPr>
          <w:del w:id="212" w:author="shashvindu jha" w:date="2024-09-13T12:09:00Z" w16du:dateUtc="2024-09-13T06:39:00Z">
            <w:r w:rsidRPr="00B525FE" w:rsidDel="00B525FE">
              <w:rPr>
                <w:rPrChange w:id="213" w:author="shashvindu jha" w:date="2024-09-13T12:09:00Z" w16du:dateUtc="2024-09-13T06:39:00Z">
                  <w:rPr>
                    <w:rStyle w:val="Hyperlink"/>
                    <w:b w:val="0"/>
                    <w:bCs w:val="0"/>
                  </w:rPr>
                </w:rPrChange>
              </w:rPr>
              <w:delText>2.5 GENERATE REPORT</w:delText>
            </w:r>
            <w:r w:rsidDel="00B525FE">
              <w:rPr>
                <w:webHidden/>
              </w:rPr>
              <w:tab/>
            </w:r>
            <w:r w:rsidR="00B35959" w:rsidDel="00B525FE">
              <w:rPr>
                <w:webHidden/>
              </w:rPr>
              <w:delText>27</w:delText>
            </w:r>
          </w:del>
        </w:p>
        <w:p w14:paraId="3546E2CF" w14:textId="17C3B25A" w:rsidR="00DB3F21" w:rsidDel="00B525FE" w:rsidRDefault="00DB3F21">
          <w:pPr>
            <w:pStyle w:val="TOC2"/>
            <w:spacing w:line="360" w:lineRule="auto"/>
            <w:jc w:val="both"/>
            <w:rPr>
              <w:del w:id="214" w:author="shashvindu jha" w:date="2024-09-13T12:09:00Z" w16du:dateUtc="2024-09-13T06:39:00Z"/>
              <w:rFonts w:cstheme="minorBidi"/>
              <w:kern w:val="2"/>
              <w:sz w:val="22"/>
              <w:szCs w:val="20"/>
              <w:lang w:val="en-IN" w:eastAsia="en-IN" w:bidi="hi-IN"/>
              <w14:ligatures w14:val="standardContextual"/>
            </w:rPr>
            <w:pPrChange w:id="215" w:author="shashvindu jha" w:date="2024-09-13T13:14:00Z" w16du:dateUtc="2024-09-13T07:44:00Z">
              <w:pPr>
                <w:pStyle w:val="TOC2"/>
                <w:jc w:val="both"/>
              </w:pPr>
            </w:pPrChange>
          </w:pPr>
          <w:del w:id="216" w:author="shashvindu jha" w:date="2024-09-13T12:09:00Z" w16du:dateUtc="2024-09-13T06:39:00Z">
            <w:r w:rsidRPr="00B525FE" w:rsidDel="00B525FE">
              <w:rPr>
                <w:rPrChange w:id="217" w:author="shashvindu jha" w:date="2024-09-13T12:09:00Z" w16du:dateUtc="2024-09-13T06:39:00Z">
                  <w:rPr>
                    <w:rStyle w:val="Hyperlink"/>
                    <w:b w:val="0"/>
                    <w:bCs w:val="0"/>
                  </w:rPr>
                </w:rPrChange>
              </w:rPr>
              <w:delText>2.4 SCRIPT</w:delText>
            </w:r>
            <w:r w:rsidDel="00B525FE">
              <w:rPr>
                <w:webHidden/>
              </w:rPr>
              <w:tab/>
            </w:r>
            <w:r w:rsidR="00B35959" w:rsidDel="00B525FE">
              <w:rPr>
                <w:webHidden/>
              </w:rPr>
              <w:delText>34</w:delText>
            </w:r>
          </w:del>
        </w:p>
        <w:p w14:paraId="7B77F00B" w14:textId="7BA6FFA9" w:rsidR="00DB3F21" w:rsidDel="00B525FE" w:rsidRDefault="00DB3F21">
          <w:pPr>
            <w:pStyle w:val="TOC2"/>
            <w:spacing w:line="360" w:lineRule="auto"/>
            <w:jc w:val="both"/>
            <w:rPr>
              <w:del w:id="218" w:author="shashvindu jha" w:date="2024-09-13T12:09:00Z" w16du:dateUtc="2024-09-13T06:39:00Z"/>
              <w:rFonts w:cstheme="minorBidi"/>
              <w:kern w:val="2"/>
              <w:sz w:val="22"/>
              <w:szCs w:val="20"/>
              <w:lang w:val="en-IN" w:eastAsia="en-IN" w:bidi="hi-IN"/>
              <w14:ligatures w14:val="standardContextual"/>
            </w:rPr>
            <w:pPrChange w:id="219" w:author="shashvindu jha" w:date="2024-09-13T13:14:00Z" w16du:dateUtc="2024-09-13T07:44:00Z">
              <w:pPr>
                <w:pStyle w:val="TOC2"/>
                <w:jc w:val="both"/>
              </w:pPr>
            </w:pPrChange>
          </w:pPr>
          <w:del w:id="220" w:author="shashvindu jha" w:date="2024-09-13T12:09:00Z" w16du:dateUtc="2024-09-13T06:39:00Z">
            <w:r w:rsidRPr="00B525FE" w:rsidDel="00B525FE">
              <w:rPr>
                <w:rPrChange w:id="221" w:author="shashvindu jha" w:date="2024-09-13T12:09:00Z" w16du:dateUtc="2024-09-13T06:39:00Z">
                  <w:rPr>
                    <w:rStyle w:val="Hyperlink"/>
                    <w:b w:val="0"/>
                    <w:bCs w:val="0"/>
                  </w:rPr>
                </w:rPrChange>
              </w:rPr>
              <w:delText>2.6 AUDIT TRAIL</w:delText>
            </w:r>
            <w:r w:rsidDel="00B525FE">
              <w:rPr>
                <w:webHidden/>
              </w:rPr>
              <w:tab/>
            </w:r>
            <w:r w:rsidR="00B35959" w:rsidDel="00B525FE">
              <w:rPr>
                <w:webHidden/>
              </w:rPr>
              <w:delText>35</w:delText>
            </w:r>
          </w:del>
        </w:p>
        <w:p w14:paraId="4340D5D3" w14:textId="20C65BA8" w:rsidR="00DB3F21" w:rsidDel="00B525FE" w:rsidRDefault="00DB3F21">
          <w:pPr>
            <w:pStyle w:val="TOC2"/>
            <w:spacing w:line="360" w:lineRule="auto"/>
            <w:jc w:val="both"/>
            <w:rPr>
              <w:del w:id="222" w:author="shashvindu jha" w:date="2024-09-13T12:09:00Z" w16du:dateUtc="2024-09-13T06:39:00Z"/>
              <w:rFonts w:cstheme="minorBidi"/>
              <w:kern w:val="2"/>
              <w:sz w:val="22"/>
              <w:szCs w:val="20"/>
              <w:lang w:val="en-IN" w:eastAsia="en-IN" w:bidi="hi-IN"/>
              <w14:ligatures w14:val="standardContextual"/>
            </w:rPr>
            <w:pPrChange w:id="223" w:author="shashvindu jha" w:date="2024-09-13T13:14:00Z" w16du:dateUtc="2024-09-13T07:44:00Z">
              <w:pPr>
                <w:pStyle w:val="TOC2"/>
                <w:jc w:val="both"/>
              </w:pPr>
            </w:pPrChange>
          </w:pPr>
          <w:del w:id="224" w:author="shashvindu jha" w:date="2024-09-13T12:09:00Z" w16du:dateUtc="2024-09-13T06:39:00Z">
            <w:r w:rsidRPr="00B525FE" w:rsidDel="00B525FE">
              <w:rPr>
                <w:rPrChange w:id="225" w:author="shashvindu jha" w:date="2024-09-13T12:09:00Z" w16du:dateUtc="2024-09-13T06:39:00Z">
                  <w:rPr>
                    <w:rStyle w:val="Hyperlink"/>
                    <w:b w:val="0"/>
                    <w:bCs w:val="0"/>
                  </w:rPr>
                </w:rPrChange>
              </w:rPr>
              <w:delText>2.4 RESOURCE</w:delText>
            </w:r>
            <w:r w:rsidDel="00B525FE">
              <w:rPr>
                <w:webHidden/>
              </w:rPr>
              <w:tab/>
            </w:r>
            <w:r w:rsidR="00B35959" w:rsidDel="00B525FE">
              <w:rPr>
                <w:webHidden/>
              </w:rPr>
              <w:delText>37</w:delText>
            </w:r>
          </w:del>
        </w:p>
        <w:p w14:paraId="7A58CF09" w14:textId="2957D4FF" w:rsidR="00DB3F21" w:rsidDel="008961E2" w:rsidRDefault="00DB3F21">
          <w:pPr>
            <w:spacing w:line="360" w:lineRule="auto"/>
            <w:jc w:val="both"/>
            <w:rPr>
              <w:del w:id="226" w:author="shashvindu jha" w:date="2024-09-13T13:23:00Z" w16du:dateUtc="2024-09-13T07:53:00Z"/>
            </w:rPr>
            <w:pPrChange w:id="227" w:author="shashvindu jha" w:date="2024-09-13T13:14:00Z" w16du:dateUtc="2024-09-13T07:44:00Z">
              <w:pPr>
                <w:jc w:val="both"/>
              </w:pPr>
            </w:pPrChange>
          </w:pPr>
          <w:r>
            <w:rPr>
              <w:rFonts w:cstheme="minorHAnsi"/>
              <w:b/>
              <w:bCs/>
              <w:i/>
              <w:iCs/>
              <w:sz w:val="24"/>
              <w:szCs w:val="28"/>
            </w:rPr>
            <w:fldChar w:fldCharType="end"/>
          </w:r>
        </w:p>
      </w:sdtContent>
    </w:sdt>
    <w:p w14:paraId="3B6BD287" w14:textId="1DF74314" w:rsidR="00DB3F21" w:rsidRDefault="006C6D62">
      <w:pPr>
        <w:spacing w:line="360" w:lineRule="auto"/>
        <w:jc w:val="both"/>
        <w:pPrChange w:id="228" w:author="shashvindu jha" w:date="2024-09-13T13:23:00Z" w16du:dateUtc="2024-09-13T07:53:00Z">
          <w:pPr>
            <w:spacing w:line="259" w:lineRule="auto"/>
            <w:jc w:val="both"/>
          </w:pPr>
        </w:pPrChange>
      </w:pPr>
      <w:r>
        <w:br w:type="page"/>
      </w:r>
    </w:p>
    <w:p w14:paraId="1D1C4505" w14:textId="0332E3F1" w:rsidR="00147073" w:rsidRPr="00AD183D" w:rsidRDefault="0068377A">
      <w:pPr>
        <w:pStyle w:val="Heading1"/>
        <w:spacing w:before="100" w:beforeAutospacing="1" w:after="100" w:afterAutospacing="1" w:line="360" w:lineRule="auto"/>
        <w:ind w:right="547"/>
        <w:jc w:val="both"/>
        <w:pPrChange w:id="229" w:author="shashvindu jha" w:date="2024-09-13T13:23:00Z" w16du:dateUtc="2024-09-13T07:53:00Z">
          <w:pPr>
            <w:pStyle w:val="Heading1"/>
            <w:spacing w:before="100" w:beforeAutospacing="1" w:after="100" w:afterAutospacing="1"/>
            <w:ind w:right="547"/>
            <w:jc w:val="both"/>
          </w:pPr>
        </w:pPrChange>
      </w:pPr>
      <w:bookmarkStart w:id="230" w:name="_Toc177122869"/>
      <w:r>
        <w:lastRenderedPageBreak/>
        <w:t xml:space="preserve">1.0 </w:t>
      </w:r>
      <w:r w:rsidR="001D0244">
        <w:t>INTRODUCTION</w:t>
      </w:r>
      <w:bookmarkEnd w:id="230"/>
    </w:p>
    <w:p w14:paraId="1011CCA6" w14:textId="77777777" w:rsidR="00B35959" w:rsidRPr="008C5C87" w:rsidRDefault="00B35959" w:rsidP="00B35959">
      <w:pPr>
        <w:tabs>
          <w:tab w:val="left" w:pos="9360"/>
        </w:tabs>
        <w:spacing w:after="100" w:afterAutospacing="1" w:line="360" w:lineRule="auto"/>
        <w:jc w:val="both"/>
        <w:rPr>
          <w:rFonts w:ascii="Calibri" w:hAnsi="Calibri" w:cs="Calibri"/>
          <w:sz w:val="24"/>
          <w:szCs w:val="24"/>
        </w:rPr>
      </w:pPr>
      <w:bookmarkStart w:id="231" w:name="_Hlk152341451"/>
      <w:bookmarkStart w:id="232" w:name="_Hlk152341417"/>
      <w:r w:rsidRPr="008C5C87">
        <w:rPr>
          <w:rFonts w:ascii="Calibri" w:hAnsi="Calibri" w:cs="Calibri"/>
          <w:sz w:val="24"/>
          <w:szCs w:val="24"/>
        </w:rPr>
        <w:t xml:space="preserve">The Modern Statistics (MauStats) Platform is developed as a web-based platform with </w:t>
      </w:r>
      <w:r>
        <w:rPr>
          <w:rFonts w:ascii="Calibri" w:hAnsi="Calibri" w:cs="Calibri"/>
          <w:sz w:val="24"/>
          <w:szCs w:val="24"/>
        </w:rPr>
        <w:t xml:space="preserve">a </w:t>
      </w:r>
      <w:r w:rsidRPr="008C5C87">
        <w:rPr>
          <w:rFonts w:ascii="Calibri" w:hAnsi="Calibri" w:cs="Calibri"/>
          <w:sz w:val="24"/>
          <w:szCs w:val="24"/>
        </w:rPr>
        <w:t>central database to ensure consistency, security</w:t>
      </w:r>
      <w:r>
        <w:rPr>
          <w:rFonts w:ascii="Calibri" w:hAnsi="Calibri" w:cs="Calibri"/>
          <w:sz w:val="24"/>
          <w:szCs w:val="24"/>
        </w:rPr>
        <w:t>,</w:t>
      </w:r>
      <w:r w:rsidRPr="008C5C87">
        <w:rPr>
          <w:rFonts w:ascii="Calibri" w:hAnsi="Calibri" w:cs="Calibri"/>
          <w:sz w:val="24"/>
          <w:szCs w:val="24"/>
        </w:rPr>
        <w:t xml:space="preserve"> and accessibility. The platform will help to automate and integrate </w:t>
      </w:r>
      <w:r>
        <w:rPr>
          <w:rFonts w:ascii="Calibri" w:hAnsi="Calibri" w:cs="Calibri"/>
          <w:sz w:val="24"/>
          <w:szCs w:val="24"/>
        </w:rPr>
        <w:t xml:space="preserve">the </w:t>
      </w:r>
      <w:r w:rsidRPr="008C5C87">
        <w:rPr>
          <w:rFonts w:ascii="Calibri" w:hAnsi="Calibri" w:cs="Calibri"/>
          <w:sz w:val="24"/>
          <w:szCs w:val="24"/>
        </w:rPr>
        <w:t xml:space="preserve">data lifecycle from acquisition to dissemination using </w:t>
      </w:r>
      <w:r>
        <w:rPr>
          <w:rFonts w:ascii="Calibri" w:hAnsi="Calibri" w:cs="Calibri"/>
          <w:sz w:val="24"/>
          <w:szCs w:val="24"/>
        </w:rPr>
        <w:t xml:space="preserve">the </w:t>
      </w:r>
      <w:r w:rsidRPr="008C5C87">
        <w:rPr>
          <w:rFonts w:ascii="Calibri" w:hAnsi="Calibri" w:cs="Calibri"/>
          <w:sz w:val="24"/>
          <w:szCs w:val="24"/>
        </w:rPr>
        <w:t xml:space="preserve">Generic Statistical Business Process Model (GSBPM) framework. The platform complies </w:t>
      </w:r>
      <w:r>
        <w:rPr>
          <w:rFonts w:ascii="Calibri" w:hAnsi="Calibri" w:cs="Calibri"/>
          <w:sz w:val="24"/>
          <w:szCs w:val="24"/>
        </w:rPr>
        <w:t>with managing</w:t>
      </w:r>
      <w:r w:rsidRPr="008C5C87">
        <w:rPr>
          <w:rFonts w:ascii="Calibri" w:hAnsi="Calibri" w:cs="Calibri"/>
          <w:sz w:val="24"/>
          <w:szCs w:val="24"/>
        </w:rPr>
        <w:t xml:space="preserve"> data requirements for Census, SEE, SBR, Demography</w:t>
      </w:r>
      <w:r>
        <w:rPr>
          <w:rFonts w:ascii="Calibri" w:hAnsi="Calibri" w:cs="Calibri"/>
          <w:sz w:val="24"/>
          <w:szCs w:val="24"/>
        </w:rPr>
        <w:t>,</w:t>
      </w:r>
      <w:r w:rsidRPr="008C5C87">
        <w:rPr>
          <w:rFonts w:ascii="Calibri" w:hAnsi="Calibri" w:cs="Calibri"/>
          <w:sz w:val="24"/>
          <w:szCs w:val="24"/>
        </w:rPr>
        <w:t xml:space="preserve"> and Trade processed data in this phase. It is also feasible for data integration based on SM requirements. This web-based platform consists of two applications – User Interface and Data Management System (DMS).</w:t>
      </w:r>
    </w:p>
    <w:p w14:paraId="646B03DC" w14:textId="50BFC811" w:rsidR="00B35959" w:rsidRDefault="00167837" w:rsidP="00B35959">
      <w:pPr>
        <w:spacing w:before="100" w:beforeAutospacing="1" w:after="100" w:afterAutospacing="1" w:line="360" w:lineRule="auto"/>
        <w:jc w:val="both"/>
        <w:rPr>
          <w:rFonts w:ascii="Calibri" w:hAnsi="Calibri" w:cs="Calibri"/>
          <w:b/>
          <w:bCs/>
          <w:sz w:val="24"/>
          <w:szCs w:val="24"/>
        </w:rPr>
      </w:pPr>
      <w:ins w:id="233" w:author="shashvindu jha" w:date="2024-09-13T13:10:00Z" w16du:dateUtc="2024-09-13T07:40:00Z">
        <w:r w:rsidRPr="00675DB7">
          <w:rPr>
            <w:rFonts w:ascii="Calibri" w:hAnsi="Calibri" w:cs="Calibri"/>
            <w:sz w:val="24"/>
            <w:szCs w:val="24"/>
          </w:rPr>
          <w:t xml:space="preserve">In this user guide, we will be learning how to use the </w:t>
        </w:r>
      </w:ins>
      <w:proofErr w:type="gramStart"/>
      <w:ins w:id="234" w:author="shashvindu jha" w:date="2024-09-13T13:24:00Z" w16du:dateUtc="2024-09-13T07:54:00Z">
        <w:r w:rsidR="008961E2" w:rsidRPr="008961E2">
          <w:rPr>
            <w:rFonts w:ascii="Calibri" w:hAnsi="Calibri" w:cs="Calibri"/>
            <w:b/>
            <w:bCs/>
            <w:sz w:val="24"/>
            <w:szCs w:val="24"/>
          </w:rPr>
          <w:t>Admin</w:t>
        </w:r>
      </w:ins>
      <w:proofErr w:type="gramEnd"/>
      <w:ins w:id="235" w:author="shashvindu jha" w:date="2024-09-13T13:10:00Z" w16du:dateUtc="2024-09-13T07:40:00Z">
        <w:r w:rsidRPr="00B35959">
          <w:rPr>
            <w:rFonts w:ascii="Calibri" w:hAnsi="Calibri" w:cs="Calibri"/>
            <w:sz w:val="24"/>
            <w:szCs w:val="24"/>
          </w:rPr>
          <w:t xml:space="preserve"> </w:t>
        </w:r>
        <w:r w:rsidRPr="00675DB7">
          <w:rPr>
            <w:rFonts w:ascii="Calibri" w:hAnsi="Calibri" w:cs="Calibri"/>
            <w:sz w:val="24"/>
            <w:szCs w:val="24"/>
          </w:rPr>
          <w:t xml:space="preserve">module of the DMS </w:t>
        </w:r>
        <w:r>
          <w:rPr>
            <w:rFonts w:ascii="Calibri" w:hAnsi="Calibri" w:cs="Calibri"/>
            <w:sz w:val="24"/>
            <w:szCs w:val="24"/>
          </w:rPr>
          <w:t>application</w:t>
        </w:r>
        <w:r w:rsidRPr="00675DB7">
          <w:rPr>
            <w:rFonts w:ascii="Calibri" w:hAnsi="Calibri" w:cs="Calibri"/>
            <w:sz w:val="24"/>
            <w:szCs w:val="24"/>
          </w:rPr>
          <w:t>.</w:t>
        </w:r>
        <w:r>
          <w:rPr>
            <w:rFonts w:ascii="Calibri" w:hAnsi="Calibri" w:cs="Calibri"/>
            <w:sz w:val="24"/>
            <w:szCs w:val="24"/>
          </w:rPr>
          <w:t xml:space="preserve"> </w:t>
        </w:r>
      </w:ins>
      <w:r w:rsidR="00B35959" w:rsidRPr="00B35959">
        <w:rPr>
          <w:rFonts w:ascii="Calibri" w:hAnsi="Calibri" w:cs="Calibri"/>
          <w:sz w:val="24"/>
          <w:szCs w:val="24"/>
        </w:rPr>
        <w:t xml:space="preserve">The </w:t>
      </w:r>
      <w:del w:id="236" w:author="shashvindu jha" w:date="2024-09-13T13:23:00Z" w16du:dateUtc="2024-09-13T07:53:00Z">
        <w:r w:rsidR="00B35959" w:rsidRPr="00B35959" w:rsidDel="008961E2">
          <w:rPr>
            <w:rFonts w:ascii="Calibri" w:hAnsi="Calibri" w:cs="Calibri"/>
            <w:sz w:val="24"/>
            <w:szCs w:val="24"/>
          </w:rPr>
          <w:delText>Admin</w:delText>
        </w:r>
      </w:del>
      <w:ins w:id="237" w:author="shashvindu jha" w:date="2024-09-13T13:23:00Z" w16du:dateUtc="2024-09-13T07:53:00Z">
        <w:r w:rsidR="008961E2" w:rsidRPr="008961E2">
          <w:rPr>
            <w:rFonts w:ascii="Calibri" w:hAnsi="Calibri" w:cs="Calibri"/>
            <w:b/>
            <w:bCs/>
            <w:sz w:val="24"/>
            <w:szCs w:val="24"/>
          </w:rPr>
          <w:t>Admin</w:t>
        </w:r>
      </w:ins>
      <w:r w:rsidR="00B35959" w:rsidRPr="00B35959">
        <w:rPr>
          <w:rFonts w:ascii="Calibri" w:hAnsi="Calibri" w:cs="Calibri"/>
          <w:sz w:val="24"/>
          <w:szCs w:val="24"/>
        </w:rPr>
        <w:t xml:space="preserve"> module encompasses nine submodules, each of which is designed to oversee specific tasks</w:t>
      </w:r>
      <w:r w:rsidR="00B35959" w:rsidRPr="008C5C87">
        <w:rPr>
          <w:rFonts w:ascii="Calibri" w:hAnsi="Calibri" w:cs="Calibri"/>
          <w:sz w:val="24"/>
          <w:szCs w:val="24"/>
        </w:rPr>
        <w:t xml:space="preserve">: </w:t>
      </w:r>
      <w:r w:rsidR="00B35959">
        <w:rPr>
          <w:rFonts w:ascii="Calibri" w:hAnsi="Calibri" w:cs="Calibri"/>
          <w:b/>
          <w:bCs/>
          <w:sz w:val="24"/>
          <w:szCs w:val="24"/>
        </w:rPr>
        <w:t>Classification, GIS, Access Control, Import, Export, Generate Report, Script, Audit Trail</w:t>
      </w:r>
      <w:r w:rsidR="00AF4FDD">
        <w:rPr>
          <w:rFonts w:ascii="Calibri" w:hAnsi="Calibri" w:cs="Calibri"/>
          <w:b/>
          <w:bCs/>
          <w:sz w:val="24"/>
          <w:szCs w:val="24"/>
        </w:rPr>
        <w:t>,</w:t>
      </w:r>
      <w:r w:rsidR="00B35959">
        <w:rPr>
          <w:rFonts w:ascii="Calibri" w:hAnsi="Calibri" w:cs="Calibri"/>
          <w:b/>
          <w:bCs/>
          <w:sz w:val="24"/>
          <w:szCs w:val="24"/>
        </w:rPr>
        <w:t xml:space="preserve"> and Resource</w:t>
      </w:r>
      <w:r w:rsidR="00EA4632">
        <w:rPr>
          <w:rFonts w:ascii="Calibri" w:hAnsi="Calibri" w:cs="Calibri"/>
          <w:b/>
          <w:bCs/>
          <w:sz w:val="24"/>
          <w:szCs w:val="24"/>
        </w:rPr>
        <w:t>.</w:t>
      </w:r>
    </w:p>
    <w:p w14:paraId="7EFF7865" w14:textId="27764501" w:rsidR="00167837" w:rsidRPr="008C5C87" w:rsidRDefault="00167837" w:rsidP="00167837">
      <w:pPr>
        <w:spacing w:before="100" w:beforeAutospacing="1" w:after="100" w:afterAutospacing="1" w:line="360" w:lineRule="auto"/>
        <w:jc w:val="both"/>
        <w:rPr>
          <w:ins w:id="238" w:author="shashvindu jha" w:date="2024-09-13T13:10:00Z" w16du:dateUtc="2024-09-13T07:40:00Z"/>
          <w:rFonts w:ascii="Calibri" w:hAnsi="Calibri" w:cs="Calibri"/>
          <w:sz w:val="24"/>
          <w:szCs w:val="24"/>
        </w:rPr>
      </w:pPr>
      <w:ins w:id="239" w:author="shashvindu jha" w:date="2024-09-13T13:10:00Z" w16du:dateUtc="2024-09-13T07:40:00Z">
        <w:r>
          <w:rPr>
            <w:rFonts w:ascii="Calibri" w:hAnsi="Calibri" w:cs="Calibri"/>
            <w:sz w:val="24"/>
            <w:szCs w:val="24"/>
          </w:rPr>
          <w:t>The below</w:t>
        </w:r>
        <w:r w:rsidRPr="008C5C87">
          <w:rPr>
            <w:rFonts w:ascii="Calibri" w:hAnsi="Calibri" w:cs="Calibri"/>
            <w:sz w:val="24"/>
            <w:szCs w:val="24"/>
          </w:rPr>
          <w:t xml:space="preserve"> section explains the features and steps of using the </w:t>
        </w:r>
      </w:ins>
      <w:proofErr w:type="gramStart"/>
      <w:ins w:id="240" w:author="shashvindu jha" w:date="2024-09-13T13:23:00Z" w16du:dateUtc="2024-09-13T07:53:00Z">
        <w:r w:rsidR="008961E2" w:rsidRPr="008961E2">
          <w:rPr>
            <w:rFonts w:ascii="Calibri" w:hAnsi="Calibri" w:cs="Calibri"/>
            <w:b/>
            <w:bCs/>
            <w:sz w:val="24"/>
            <w:szCs w:val="24"/>
          </w:rPr>
          <w:t>Admin</w:t>
        </w:r>
      </w:ins>
      <w:proofErr w:type="gramEnd"/>
      <w:ins w:id="241" w:author="shashvindu jha" w:date="2024-09-13T13:11:00Z" w16du:dateUtc="2024-09-13T07:41:00Z">
        <w:r w:rsidRPr="00B35959">
          <w:rPr>
            <w:rFonts w:ascii="Calibri" w:hAnsi="Calibri" w:cs="Calibri"/>
            <w:sz w:val="24"/>
            <w:szCs w:val="24"/>
          </w:rPr>
          <w:t xml:space="preserve"> </w:t>
        </w:r>
      </w:ins>
      <w:ins w:id="242" w:author="shashvindu jha" w:date="2024-09-13T13:10:00Z" w16du:dateUtc="2024-09-13T07:40:00Z">
        <w:r w:rsidRPr="008C5C87">
          <w:rPr>
            <w:rFonts w:ascii="Calibri" w:hAnsi="Calibri" w:cs="Calibri"/>
            <w:sz w:val="24"/>
            <w:szCs w:val="24"/>
          </w:rPr>
          <w:t>module.</w:t>
        </w:r>
      </w:ins>
    </w:p>
    <w:p w14:paraId="51D0A5AE" w14:textId="41C35E25" w:rsidR="00B35959" w:rsidRPr="008C5C87" w:rsidDel="00167837" w:rsidRDefault="00B35959" w:rsidP="00B35959">
      <w:pPr>
        <w:spacing w:before="100" w:beforeAutospacing="1" w:after="100" w:afterAutospacing="1" w:line="360" w:lineRule="auto"/>
        <w:jc w:val="both"/>
        <w:rPr>
          <w:del w:id="243" w:author="shashvindu jha" w:date="2024-09-13T13:10:00Z" w16du:dateUtc="2024-09-13T07:40:00Z"/>
          <w:rFonts w:ascii="Calibri" w:hAnsi="Calibri" w:cs="Calibri"/>
          <w:sz w:val="24"/>
          <w:szCs w:val="24"/>
        </w:rPr>
      </w:pPr>
      <w:del w:id="244" w:author="shashvindu jha" w:date="2024-09-13T13:10:00Z" w16du:dateUtc="2024-09-13T07:40:00Z">
        <w:r w:rsidDel="00167837">
          <w:rPr>
            <w:rFonts w:ascii="Calibri" w:hAnsi="Calibri" w:cs="Calibri"/>
            <w:sz w:val="24"/>
            <w:szCs w:val="24"/>
          </w:rPr>
          <w:delText>The below</w:delText>
        </w:r>
        <w:r w:rsidRPr="008C5C87" w:rsidDel="00167837">
          <w:rPr>
            <w:rFonts w:ascii="Calibri" w:hAnsi="Calibri" w:cs="Calibri"/>
            <w:sz w:val="24"/>
            <w:szCs w:val="24"/>
          </w:rPr>
          <w:delText xml:space="preserve"> section explains the features and steps of using the </w:delText>
        </w:r>
        <w:r w:rsidRPr="00B35959" w:rsidDel="00167837">
          <w:rPr>
            <w:rFonts w:ascii="Calibri" w:hAnsi="Calibri" w:cs="Calibri"/>
            <w:b/>
            <w:bCs/>
            <w:sz w:val="24"/>
            <w:szCs w:val="24"/>
          </w:rPr>
          <w:delText>Admin</w:delText>
        </w:r>
        <w:r w:rsidRPr="008C5C87" w:rsidDel="00167837">
          <w:rPr>
            <w:rFonts w:ascii="Calibri" w:hAnsi="Calibri" w:cs="Calibri"/>
            <w:sz w:val="24"/>
            <w:szCs w:val="24"/>
          </w:rPr>
          <w:delText xml:space="preserve"> module.</w:delText>
        </w:r>
      </w:del>
    </w:p>
    <w:p w14:paraId="00C7BB66" w14:textId="5D16C10D" w:rsidR="00DE1BF3" w:rsidRDefault="00DE1BF3" w:rsidP="00A31169">
      <w:pPr>
        <w:jc w:val="both"/>
        <w:rPr>
          <w:rFonts w:ascii="Calibri" w:hAnsi="Calibri" w:cs="Calibri"/>
          <w:sz w:val="24"/>
          <w:szCs w:val="24"/>
        </w:rPr>
      </w:pPr>
      <w:r>
        <w:rPr>
          <w:rFonts w:ascii="Calibri" w:hAnsi="Calibri" w:cs="Calibri"/>
          <w:sz w:val="24"/>
          <w:szCs w:val="24"/>
        </w:rPr>
        <w:br w:type="page"/>
      </w:r>
    </w:p>
    <w:p w14:paraId="347F551E" w14:textId="3C938639" w:rsidR="008C71EF" w:rsidRDefault="0068377A" w:rsidP="00A31169">
      <w:pPr>
        <w:pStyle w:val="Heading1"/>
        <w:spacing w:before="100" w:beforeAutospacing="1" w:after="100" w:afterAutospacing="1"/>
        <w:jc w:val="both"/>
      </w:pPr>
      <w:bookmarkStart w:id="245" w:name="_Toc177122870"/>
      <w:r>
        <w:lastRenderedPageBreak/>
        <w:t xml:space="preserve">2.0 </w:t>
      </w:r>
      <w:r w:rsidR="008C71EF">
        <w:t>ADMIN</w:t>
      </w:r>
      <w:bookmarkEnd w:id="245"/>
    </w:p>
    <w:p w14:paraId="3A2FEAB7" w14:textId="73F17475" w:rsidR="00EA4632" w:rsidRDefault="008C71EF" w:rsidP="00EA4632">
      <w:pPr>
        <w:spacing w:before="100" w:beforeAutospacing="1" w:after="100" w:afterAutospacing="1" w:line="360" w:lineRule="auto"/>
        <w:jc w:val="both"/>
        <w:rPr>
          <w:rFonts w:ascii="Calibri" w:hAnsi="Calibri" w:cs="Calibri"/>
          <w:b/>
          <w:bCs/>
          <w:sz w:val="24"/>
          <w:szCs w:val="24"/>
        </w:rPr>
      </w:pPr>
      <w:r>
        <w:rPr>
          <w:rFonts w:ascii="Calibri" w:hAnsi="Calibri" w:cs="Calibri"/>
          <w:sz w:val="24"/>
          <w:szCs w:val="24"/>
        </w:rPr>
        <w:t xml:space="preserve">The </w:t>
      </w:r>
      <w:del w:id="246" w:author="shashvindu jha" w:date="2024-09-13T13:23:00Z" w16du:dateUtc="2024-09-13T07:53:00Z">
        <w:r w:rsidDel="008961E2">
          <w:rPr>
            <w:rFonts w:ascii="Calibri" w:hAnsi="Calibri" w:cs="Calibri"/>
            <w:sz w:val="24"/>
            <w:szCs w:val="24"/>
          </w:rPr>
          <w:delText>admin</w:delText>
        </w:r>
      </w:del>
      <w:ins w:id="247" w:author="shashvindu jha" w:date="2024-09-13T13:23:00Z" w16du:dateUtc="2024-09-13T07:53:00Z">
        <w:r w:rsidR="008961E2" w:rsidRPr="008961E2">
          <w:rPr>
            <w:rFonts w:ascii="Calibri" w:hAnsi="Calibri" w:cs="Calibri"/>
            <w:b/>
            <w:bCs/>
            <w:sz w:val="24"/>
            <w:szCs w:val="24"/>
          </w:rPr>
          <w:t>Admin</w:t>
        </w:r>
      </w:ins>
      <w:r>
        <w:rPr>
          <w:rFonts w:ascii="Calibri" w:hAnsi="Calibri" w:cs="Calibri"/>
          <w:sz w:val="24"/>
          <w:szCs w:val="24"/>
        </w:rPr>
        <w:t xml:space="preserve"> module </w:t>
      </w:r>
      <w:r w:rsidRPr="008C71EF">
        <w:rPr>
          <w:rFonts w:ascii="Calibri" w:hAnsi="Calibri" w:cs="Calibri"/>
          <w:sz w:val="24"/>
          <w:szCs w:val="24"/>
        </w:rPr>
        <w:t>allow</w:t>
      </w:r>
      <w:r w:rsidR="00B42C07">
        <w:rPr>
          <w:rFonts w:ascii="Calibri" w:hAnsi="Calibri" w:cs="Calibri"/>
          <w:sz w:val="24"/>
          <w:szCs w:val="24"/>
        </w:rPr>
        <w:t>s</w:t>
      </w:r>
      <w:r w:rsidRPr="008C71EF">
        <w:rPr>
          <w:rFonts w:ascii="Calibri" w:hAnsi="Calibri" w:cs="Calibri"/>
          <w:sz w:val="24"/>
          <w:szCs w:val="24"/>
        </w:rPr>
        <w:t xml:space="preserve"> authorized users to manage </w:t>
      </w:r>
      <w:r w:rsidR="00EA4632">
        <w:rPr>
          <w:rFonts w:ascii="Calibri" w:hAnsi="Calibri" w:cs="Calibri"/>
          <w:sz w:val="24"/>
          <w:szCs w:val="24"/>
        </w:rPr>
        <w:t xml:space="preserve">the </w:t>
      </w:r>
      <w:r w:rsidRPr="008C71EF">
        <w:rPr>
          <w:rFonts w:ascii="Calibri" w:hAnsi="Calibri" w:cs="Calibri"/>
          <w:sz w:val="24"/>
          <w:szCs w:val="24"/>
        </w:rPr>
        <w:t xml:space="preserve">core and foundational elements of the </w:t>
      </w:r>
      <w:r>
        <w:rPr>
          <w:rFonts w:ascii="Calibri" w:hAnsi="Calibri" w:cs="Calibri"/>
          <w:sz w:val="24"/>
          <w:szCs w:val="24"/>
        </w:rPr>
        <w:t>platform</w:t>
      </w:r>
      <w:r w:rsidR="00EA4632" w:rsidRPr="00EA4632">
        <w:rPr>
          <w:rFonts w:ascii="Calibri" w:hAnsi="Calibri" w:cs="Calibri"/>
          <w:sz w:val="24"/>
          <w:szCs w:val="24"/>
        </w:rPr>
        <w:t xml:space="preserve"> </w:t>
      </w:r>
      <w:r w:rsidR="00EA4632" w:rsidRPr="00B35959">
        <w:rPr>
          <w:rFonts w:ascii="Calibri" w:hAnsi="Calibri" w:cs="Calibri"/>
          <w:sz w:val="24"/>
          <w:szCs w:val="24"/>
        </w:rPr>
        <w:t xml:space="preserve">The </w:t>
      </w:r>
      <w:del w:id="248" w:author="shashvindu jha" w:date="2024-09-13T13:24:00Z" w16du:dateUtc="2024-09-13T07:54:00Z">
        <w:r w:rsidR="00EA4632" w:rsidRPr="00B35959" w:rsidDel="008961E2">
          <w:rPr>
            <w:rFonts w:ascii="Calibri" w:hAnsi="Calibri" w:cs="Calibri"/>
            <w:sz w:val="24"/>
            <w:szCs w:val="24"/>
          </w:rPr>
          <w:delText>Admin</w:delText>
        </w:r>
      </w:del>
      <w:ins w:id="249" w:author="shashvindu jha" w:date="2024-09-13T13:24:00Z" w16du:dateUtc="2024-09-13T07:54:00Z">
        <w:r w:rsidR="008961E2" w:rsidRPr="008961E2">
          <w:rPr>
            <w:rFonts w:ascii="Calibri" w:hAnsi="Calibri" w:cs="Calibri"/>
            <w:b/>
            <w:bCs/>
            <w:sz w:val="24"/>
            <w:szCs w:val="24"/>
          </w:rPr>
          <w:t>Admin</w:t>
        </w:r>
      </w:ins>
      <w:r w:rsidR="00EA4632" w:rsidRPr="00B35959">
        <w:rPr>
          <w:rFonts w:ascii="Calibri" w:hAnsi="Calibri" w:cs="Calibri"/>
          <w:sz w:val="24"/>
          <w:szCs w:val="24"/>
        </w:rPr>
        <w:t xml:space="preserve"> module encompasses nine submodules</w:t>
      </w:r>
      <w:r w:rsidR="00EA4632" w:rsidRPr="008C5C87">
        <w:rPr>
          <w:rFonts w:ascii="Calibri" w:hAnsi="Calibri" w:cs="Calibri"/>
          <w:sz w:val="24"/>
          <w:szCs w:val="24"/>
        </w:rPr>
        <w:t xml:space="preserve">: </w:t>
      </w:r>
      <w:r w:rsidR="00EA4632">
        <w:rPr>
          <w:rFonts w:ascii="Calibri" w:hAnsi="Calibri" w:cs="Calibri"/>
          <w:b/>
          <w:bCs/>
          <w:sz w:val="24"/>
          <w:szCs w:val="24"/>
        </w:rPr>
        <w:t>Classification, GIS, Access Control, Import, Export, Generate Report, Script, Audit Trail</w:t>
      </w:r>
      <w:r w:rsidR="00AF4FDD">
        <w:rPr>
          <w:rFonts w:ascii="Calibri" w:hAnsi="Calibri" w:cs="Calibri"/>
          <w:b/>
          <w:bCs/>
          <w:sz w:val="24"/>
          <w:szCs w:val="24"/>
        </w:rPr>
        <w:t>,</w:t>
      </w:r>
      <w:r w:rsidR="00EA4632">
        <w:rPr>
          <w:rFonts w:ascii="Calibri" w:hAnsi="Calibri" w:cs="Calibri"/>
          <w:b/>
          <w:bCs/>
          <w:sz w:val="24"/>
          <w:szCs w:val="24"/>
        </w:rPr>
        <w:t xml:space="preserve"> and Resource.</w:t>
      </w:r>
    </w:p>
    <w:p w14:paraId="7262E683" w14:textId="5B4C4B2A" w:rsidR="008C71EF" w:rsidRPr="0045465B" w:rsidRDefault="008C71EF" w:rsidP="00A31169">
      <w:pPr>
        <w:spacing w:after="0" w:line="360" w:lineRule="auto"/>
        <w:jc w:val="both"/>
        <w:rPr>
          <w:rFonts w:asciiTheme="majorBidi" w:hAnsiTheme="majorBidi" w:cstheme="majorBidi"/>
          <w:sz w:val="24"/>
          <w:szCs w:val="24"/>
        </w:rPr>
      </w:pPr>
      <w:r w:rsidRPr="00724EE6">
        <w:rPr>
          <w:rFonts w:ascii="Calibri" w:hAnsi="Calibri" w:cs="Calibri"/>
          <w:sz w:val="24"/>
          <w:szCs w:val="24"/>
        </w:rPr>
        <w:t>Let us learn how to use these submodules in detail.</w:t>
      </w:r>
    </w:p>
    <w:p w14:paraId="10A59CA0" w14:textId="54C826F7" w:rsidR="00DE1BF3" w:rsidRPr="00C36985" w:rsidRDefault="00DB5BDA" w:rsidP="00A31169">
      <w:pPr>
        <w:pStyle w:val="Heading2"/>
        <w:spacing w:before="100" w:beforeAutospacing="1" w:after="100" w:afterAutospacing="1"/>
        <w:jc w:val="both"/>
        <w:rPr>
          <w:b/>
          <w:bCs/>
          <w:color w:val="1B1D3D" w:themeColor="text2" w:themeShade="BF"/>
        </w:rPr>
      </w:pPr>
      <w:bookmarkStart w:id="250" w:name="_Toc177122871"/>
      <w:r>
        <w:rPr>
          <w:b/>
          <w:bCs/>
          <w:color w:val="1B1D3D" w:themeColor="text2" w:themeShade="BF"/>
        </w:rPr>
        <w:t xml:space="preserve">2.1 </w:t>
      </w:r>
      <w:r w:rsidR="009343D7" w:rsidRPr="00C36985">
        <w:rPr>
          <w:b/>
          <w:bCs/>
          <w:color w:val="1B1D3D" w:themeColor="text2" w:themeShade="BF"/>
        </w:rPr>
        <w:t>CLASSIFICATION</w:t>
      </w:r>
      <w:bookmarkEnd w:id="250"/>
    </w:p>
    <w:p w14:paraId="7DBADAD4" w14:textId="149B93E9" w:rsidR="00FF333F" w:rsidRDefault="00DE1BF3" w:rsidP="00A31169">
      <w:pPr>
        <w:spacing w:after="100" w:afterAutospacing="1" w:line="360" w:lineRule="auto"/>
        <w:jc w:val="both"/>
        <w:rPr>
          <w:ins w:id="251" w:author="shashvindu jha" w:date="2024-09-13T12:35:00Z" w16du:dateUtc="2024-09-13T07:05:00Z"/>
          <w:rFonts w:ascii="Calibri" w:hAnsi="Calibri" w:cs="Calibri"/>
          <w:sz w:val="24"/>
          <w:szCs w:val="24"/>
        </w:rPr>
      </w:pPr>
      <w:r w:rsidRPr="00C36985">
        <w:rPr>
          <w:rFonts w:ascii="Calibri" w:hAnsi="Calibri" w:cs="Calibri"/>
          <w:sz w:val="24"/>
          <w:szCs w:val="24"/>
        </w:rPr>
        <w:t xml:space="preserve">This </w:t>
      </w:r>
      <w:r w:rsidR="00C36985" w:rsidRPr="00C36985">
        <w:rPr>
          <w:rFonts w:ascii="Calibri" w:hAnsi="Calibri" w:cs="Calibri"/>
          <w:sz w:val="24"/>
          <w:szCs w:val="24"/>
        </w:rPr>
        <w:t>sub</w:t>
      </w:r>
      <w:r w:rsidRPr="00C36985">
        <w:rPr>
          <w:rFonts w:ascii="Calibri" w:hAnsi="Calibri" w:cs="Calibri"/>
          <w:sz w:val="24"/>
          <w:szCs w:val="24"/>
        </w:rPr>
        <w:t>module allows</w:t>
      </w:r>
      <w:r w:rsidR="00C36985" w:rsidRPr="00C36985">
        <w:rPr>
          <w:rFonts w:ascii="Calibri" w:hAnsi="Calibri" w:cs="Calibri"/>
          <w:sz w:val="24"/>
          <w:szCs w:val="24"/>
        </w:rPr>
        <w:t xml:space="preserve"> authorized users</w:t>
      </w:r>
      <w:r w:rsidRPr="00C36985">
        <w:rPr>
          <w:rFonts w:ascii="Calibri" w:hAnsi="Calibri" w:cs="Calibri"/>
          <w:sz w:val="24"/>
          <w:szCs w:val="24"/>
        </w:rPr>
        <w:t xml:space="preserve"> to manage the master list </w:t>
      </w:r>
      <w:r w:rsidR="00C36985" w:rsidRPr="00C36985">
        <w:rPr>
          <w:rFonts w:ascii="Calibri" w:hAnsi="Calibri" w:cs="Calibri"/>
          <w:sz w:val="24"/>
          <w:szCs w:val="24"/>
        </w:rPr>
        <w:t xml:space="preserve">of </w:t>
      </w:r>
      <w:del w:id="252" w:author="shashvindu jha" w:date="2024-09-13T13:25:00Z" w16du:dateUtc="2024-09-13T07:55:00Z">
        <w:r w:rsidRPr="00C36985" w:rsidDel="008961E2">
          <w:rPr>
            <w:rFonts w:ascii="Calibri" w:hAnsi="Calibri" w:cs="Calibri"/>
            <w:sz w:val="24"/>
            <w:szCs w:val="24"/>
          </w:rPr>
          <w:delText>classification</w:delText>
        </w:r>
      </w:del>
      <w:ins w:id="253" w:author="shashvindu jha" w:date="2024-09-13T13:25:00Z" w16du:dateUtc="2024-09-13T07:55:00Z">
        <w:r w:rsidR="008961E2" w:rsidRPr="008961E2">
          <w:rPr>
            <w:rFonts w:ascii="Calibri" w:hAnsi="Calibri" w:cs="Calibri"/>
            <w:b/>
            <w:bCs/>
            <w:sz w:val="24"/>
            <w:szCs w:val="24"/>
          </w:rPr>
          <w:t>Classification</w:t>
        </w:r>
      </w:ins>
      <w:r w:rsidR="00C36985" w:rsidRPr="00C36985">
        <w:rPr>
          <w:rFonts w:ascii="Calibri" w:hAnsi="Calibri" w:cs="Calibri"/>
          <w:sz w:val="24"/>
          <w:szCs w:val="24"/>
        </w:rPr>
        <w:t>s grouped by</w:t>
      </w:r>
      <w:r w:rsidRPr="00C36985">
        <w:rPr>
          <w:rFonts w:ascii="Calibri" w:hAnsi="Calibri" w:cs="Calibri"/>
          <w:sz w:val="24"/>
          <w:szCs w:val="24"/>
        </w:rPr>
        <w:t xml:space="preserve"> type. </w:t>
      </w:r>
    </w:p>
    <w:p w14:paraId="4A6D4937" w14:textId="5ACAE2A8" w:rsidR="00C36985" w:rsidDel="00FF333F" w:rsidRDefault="00FF333F" w:rsidP="00A31169">
      <w:pPr>
        <w:spacing w:after="100" w:afterAutospacing="1" w:line="360" w:lineRule="auto"/>
        <w:jc w:val="both"/>
        <w:rPr>
          <w:del w:id="254" w:author="shashvindu jha" w:date="2024-09-13T12:36:00Z" w16du:dateUtc="2024-09-13T07:06:00Z"/>
          <w:rFonts w:ascii="Calibri" w:hAnsi="Calibri" w:cs="Calibri"/>
          <w:sz w:val="24"/>
          <w:szCs w:val="24"/>
        </w:rPr>
      </w:pPr>
      <w:r>
        <w:rPr>
          <w:noProof/>
        </w:rPr>
        <w:drawing>
          <wp:anchor distT="0" distB="91440" distL="114300" distR="114300" simplePos="0" relativeHeight="251805696" behindDoc="0" locked="0" layoutInCell="1" allowOverlap="1" wp14:anchorId="70ED14E8" wp14:editId="448C7395">
            <wp:simplePos x="0" y="0"/>
            <wp:positionH relativeFrom="margin">
              <wp:posOffset>26670</wp:posOffset>
            </wp:positionH>
            <wp:positionV relativeFrom="paragraph">
              <wp:posOffset>1141713</wp:posOffset>
            </wp:positionV>
            <wp:extent cx="5935345" cy="3336925"/>
            <wp:effectExtent l="19050" t="19050" r="27305" b="15875"/>
            <wp:wrapTopAndBottom/>
            <wp:docPr id="19223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5806"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5345" cy="33369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del w:id="255" w:author="shashvindu jha" w:date="2024-09-13T12:36:00Z" w16du:dateUtc="2024-09-13T07:06:00Z">
        <w:r w:rsidR="00C36985" w:rsidDel="00FF333F">
          <w:rPr>
            <w:rFonts w:ascii="Calibri" w:hAnsi="Calibri" w:cs="Calibri"/>
            <w:sz w:val="24"/>
            <w:szCs w:val="24"/>
          </w:rPr>
          <w:delText>Let us learn how to use this submodule</w:delText>
        </w:r>
        <w:r w:rsidR="00C36985" w:rsidRPr="00724EE6" w:rsidDel="00FF333F">
          <w:rPr>
            <w:rFonts w:ascii="Calibri" w:hAnsi="Calibri" w:cs="Calibri"/>
            <w:sz w:val="24"/>
            <w:szCs w:val="24"/>
          </w:rPr>
          <w:delText xml:space="preserve"> in detail.</w:delText>
        </w:r>
      </w:del>
    </w:p>
    <w:p w14:paraId="7370F5BD" w14:textId="1C8DEF99" w:rsidR="00D30435" w:rsidDel="00FF333F" w:rsidRDefault="00D30435" w:rsidP="00A31169">
      <w:pPr>
        <w:spacing w:before="100" w:beforeAutospacing="1" w:after="100" w:afterAutospacing="1" w:line="360" w:lineRule="auto"/>
        <w:jc w:val="both"/>
        <w:rPr>
          <w:del w:id="256" w:author="shashvindu jha" w:date="2024-09-13T12:32:00Z" w16du:dateUtc="2024-09-13T07:02:00Z"/>
          <w:rFonts w:ascii="Calibri" w:hAnsi="Calibri" w:cs="Calibri"/>
          <w:sz w:val="24"/>
          <w:szCs w:val="24"/>
        </w:rPr>
      </w:pPr>
      <w:r w:rsidRPr="00C101DD">
        <w:rPr>
          <w:rFonts w:ascii="Calibri" w:hAnsi="Calibri" w:cs="Calibri"/>
          <w:b/>
          <w:bCs/>
          <w:sz w:val="24"/>
          <w:szCs w:val="24"/>
        </w:rPr>
        <w:t xml:space="preserve">Step </w:t>
      </w:r>
      <w:r>
        <w:rPr>
          <w:rFonts w:ascii="Calibri" w:hAnsi="Calibri" w:cs="Calibri"/>
          <w:b/>
          <w:bCs/>
          <w:sz w:val="24"/>
          <w:szCs w:val="24"/>
        </w:rPr>
        <w:t>1</w:t>
      </w:r>
      <w:r w:rsidRPr="00C101DD">
        <w:rPr>
          <w:rFonts w:ascii="Calibri" w:hAnsi="Calibri" w:cs="Calibri"/>
          <w:b/>
          <w:bCs/>
          <w:sz w:val="24"/>
          <w:szCs w:val="24"/>
        </w:rPr>
        <w:t>:</w:t>
      </w:r>
      <w:r w:rsidRPr="00C101DD">
        <w:rPr>
          <w:rFonts w:ascii="Calibri" w:hAnsi="Calibri" w:cs="Calibri"/>
          <w:sz w:val="24"/>
          <w:szCs w:val="24"/>
        </w:rPr>
        <w:t xml:space="preserve"> </w:t>
      </w:r>
      <w:r w:rsidRPr="00B42C07">
        <w:rPr>
          <w:rFonts w:ascii="Calibri" w:hAnsi="Calibri" w:cs="Calibri"/>
          <w:sz w:val="24"/>
          <w:szCs w:val="24"/>
        </w:rPr>
        <w:t xml:space="preserve">Click on the </w:t>
      </w:r>
      <w:r w:rsidRPr="00B42C07">
        <w:rPr>
          <w:rFonts w:ascii="Calibri" w:hAnsi="Calibri" w:cs="Calibri"/>
          <w:b/>
          <w:bCs/>
          <w:sz w:val="24"/>
          <w:szCs w:val="24"/>
        </w:rPr>
        <w:t>Classification</w:t>
      </w:r>
      <w:r w:rsidRPr="00B42C07">
        <w:rPr>
          <w:rFonts w:ascii="Calibri" w:hAnsi="Calibri" w:cs="Calibri"/>
          <w:sz w:val="24"/>
          <w:szCs w:val="24"/>
        </w:rPr>
        <w:t xml:space="preserve"> option available under </w:t>
      </w:r>
      <w:del w:id="257" w:author="shashvindu jha" w:date="2024-09-13T13:24:00Z" w16du:dateUtc="2024-09-13T07:54:00Z">
        <w:r w:rsidRPr="007C7F02" w:rsidDel="008961E2">
          <w:rPr>
            <w:rFonts w:ascii="Calibri" w:hAnsi="Calibri" w:cs="Calibri"/>
            <w:b/>
            <w:bCs/>
            <w:sz w:val="24"/>
            <w:szCs w:val="24"/>
          </w:rPr>
          <w:delText>Admin</w:delText>
        </w:r>
      </w:del>
      <w:ins w:id="258" w:author="shashvindu jha" w:date="2024-09-13T13:24:00Z" w16du:dateUtc="2024-09-13T07:54:00Z">
        <w:r w:rsidR="008961E2" w:rsidRPr="008961E2">
          <w:rPr>
            <w:rFonts w:ascii="Calibri" w:hAnsi="Calibri" w:cs="Calibri"/>
            <w:b/>
            <w:bCs/>
            <w:sz w:val="24"/>
            <w:szCs w:val="24"/>
          </w:rPr>
          <w:t>Admin</w:t>
        </w:r>
      </w:ins>
      <w:r w:rsidRPr="00B42C07">
        <w:rPr>
          <w:rFonts w:ascii="Calibri" w:hAnsi="Calibri" w:cs="Calibri"/>
          <w:sz w:val="24"/>
          <w:szCs w:val="24"/>
        </w:rPr>
        <w:t xml:space="preserve"> to access this sub-module. You have the options to add</w:t>
      </w:r>
      <w:ins w:id="259" w:author="shashvindu jha" w:date="2024-09-12T12:50:00Z" w16du:dateUtc="2024-09-12T07:20:00Z">
        <w:r w:rsidR="00D13052">
          <w:rPr>
            <w:rFonts w:ascii="Calibri" w:hAnsi="Calibri" w:cs="Calibri"/>
            <w:sz w:val="24"/>
            <w:szCs w:val="24"/>
          </w:rPr>
          <w:t>,</w:t>
        </w:r>
      </w:ins>
      <w:del w:id="260" w:author="shashvindu jha" w:date="2024-09-12T12:50:00Z" w16du:dateUtc="2024-09-12T07:20:00Z">
        <w:r w:rsidRPr="00B42C07" w:rsidDel="00D13052">
          <w:rPr>
            <w:rFonts w:ascii="Calibri" w:hAnsi="Calibri" w:cs="Calibri"/>
            <w:sz w:val="24"/>
            <w:szCs w:val="24"/>
          </w:rPr>
          <w:delText>,</w:delText>
        </w:r>
      </w:del>
      <w:r w:rsidRPr="00B42C07">
        <w:rPr>
          <w:rFonts w:ascii="Calibri" w:hAnsi="Calibri" w:cs="Calibri"/>
          <w:sz w:val="24"/>
          <w:szCs w:val="24"/>
        </w:rPr>
        <w:t xml:space="preserve"> associate, edit, delete</w:t>
      </w:r>
      <w:r w:rsidR="00E07D74">
        <w:rPr>
          <w:rFonts w:ascii="Calibri" w:hAnsi="Calibri" w:cs="Calibri"/>
          <w:sz w:val="24"/>
          <w:szCs w:val="24"/>
        </w:rPr>
        <w:t>,</w:t>
      </w:r>
      <w:r w:rsidRPr="00B42C07">
        <w:rPr>
          <w:rFonts w:ascii="Calibri" w:hAnsi="Calibri" w:cs="Calibri"/>
          <w:sz w:val="24"/>
          <w:szCs w:val="24"/>
        </w:rPr>
        <w:t xml:space="preserve"> and enable/disable the </w:t>
      </w:r>
      <w:del w:id="261" w:author="shashvindu jha" w:date="2024-09-13T13:25:00Z" w16du:dateUtc="2024-09-13T07:55:00Z">
        <w:r w:rsidRPr="00B42C07" w:rsidDel="008961E2">
          <w:rPr>
            <w:sz w:val="24"/>
            <w:szCs w:val="24"/>
          </w:rPr>
          <w:delText>classification</w:delText>
        </w:r>
      </w:del>
      <w:ins w:id="262" w:author="shashvindu jha" w:date="2024-09-13T13:25:00Z" w16du:dateUtc="2024-09-13T07:55:00Z">
        <w:r w:rsidR="008961E2" w:rsidRPr="008961E2">
          <w:rPr>
            <w:b/>
            <w:bCs/>
            <w:sz w:val="24"/>
            <w:szCs w:val="24"/>
          </w:rPr>
          <w:t>Classification</w:t>
        </w:r>
      </w:ins>
      <w:r w:rsidRPr="00B42C07">
        <w:rPr>
          <w:sz w:val="24"/>
          <w:szCs w:val="24"/>
        </w:rPr>
        <w:t xml:space="preserve"> options of the selected </w:t>
      </w:r>
      <w:del w:id="263" w:author="shashvindu jha" w:date="2024-09-13T13:25:00Z" w16du:dateUtc="2024-09-13T07:55:00Z">
        <w:r w:rsidRPr="00B42C07" w:rsidDel="008961E2">
          <w:rPr>
            <w:sz w:val="24"/>
            <w:szCs w:val="24"/>
          </w:rPr>
          <w:delText>classification</w:delText>
        </w:r>
      </w:del>
      <w:ins w:id="264" w:author="shashvindu jha" w:date="2024-09-13T13:25:00Z" w16du:dateUtc="2024-09-13T07:55:00Z">
        <w:r w:rsidR="008961E2" w:rsidRPr="008961E2">
          <w:rPr>
            <w:b/>
            <w:bCs/>
            <w:sz w:val="24"/>
            <w:szCs w:val="24"/>
          </w:rPr>
          <w:t>Classification</w:t>
        </w:r>
      </w:ins>
      <w:r w:rsidRPr="00B42C07">
        <w:rPr>
          <w:sz w:val="24"/>
          <w:szCs w:val="24"/>
        </w:rPr>
        <w:t xml:space="preserve"> type</w:t>
      </w:r>
      <w:ins w:id="265" w:author="shashvindu jha" w:date="2024-09-12T12:01:00Z" w16du:dateUtc="2024-09-12T06:31:00Z">
        <w:r w:rsidR="00F56F95">
          <w:rPr>
            <w:rFonts w:ascii="Calibri" w:hAnsi="Calibri" w:cs="Calibri"/>
            <w:sz w:val="24"/>
            <w:szCs w:val="24"/>
          </w:rPr>
          <w:t>.</w:t>
        </w:r>
        <w:bookmarkStart w:id="266" w:name="_Hlk177034804"/>
        <w:r w:rsidR="00F56F95" w:rsidRPr="00F56F95">
          <w:rPr>
            <w:rFonts w:ascii="Calibri" w:hAnsi="Calibri" w:cs="Calibri"/>
            <w:sz w:val="24"/>
            <w:szCs w:val="24"/>
          </w:rPr>
          <w:t xml:space="preserve"> </w:t>
        </w:r>
        <w:r w:rsidR="00F56F95" w:rsidRPr="00245EF0">
          <w:rPr>
            <w:rFonts w:ascii="Calibri" w:hAnsi="Calibri" w:cs="Calibri"/>
            <w:sz w:val="24"/>
            <w:szCs w:val="24"/>
          </w:rPr>
          <w:t xml:space="preserve">You also have the option to </w:t>
        </w:r>
        <w:r w:rsidR="00F56F95">
          <w:rPr>
            <w:rFonts w:ascii="Calibri" w:hAnsi="Calibri" w:cs="Calibri"/>
            <w:sz w:val="24"/>
            <w:szCs w:val="24"/>
          </w:rPr>
          <w:t>search,</w:t>
        </w:r>
        <w:r w:rsidR="00F56F95" w:rsidRPr="00245EF0">
          <w:rPr>
            <w:rFonts w:ascii="Calibri" w:hAnsi="Calibri" w:cs="Calibri"/>
            <w:sz w:val="24"/>
            <w:szCs w:val="24"/>
          </w:rPr>
          <w:t xml:space="preserve"> sort, and view the existing records by page (see below figure).</w:t>
        </w:r>
      </w:ins>
      <w:bookmarkEnd w:id="266"/>
      <w:del w:id="267" w:author="shashvindu jha" w:date="2024-09-12T12:01:00Z" w16du:dateUtc="2024-09-12T06:31:00Z">
        <w:r w:rsidRPr="00B42C07" w:rsidDel="00F56F95">
          <w:rPr>
            <w:rFonts w:ascii="Calibri" w:hAnsi="Calibri" w:cs="Calibri"/>
            <w:sz w:val="24"/>
            <w:szCs w:val="24"/>
          </w:rPr>
          <w:delText xml:space="preserve"> (see below figure).</w:delText>
        </w:r>
      </w:del>
    </w:p>
    <w:p w14:paraId="694F0D29" w14:textId="77777777" w:rsidR="00D30435" w:rsidRDefault="00D30435">
      <w:pPr>
        <w:spacing w:before="100" w:beforeAutospacing="1" w:after="100" w:afterAutospacing="1" w:line="360" w:lineRule="auto"/>
        <w:jc w:val="both"/>
        <w:rPr>
          <w:rFonts w:ascii="Calibri" w:hAnsi="Calibri" w:cs="Calibri"/>
          <w:sz w:val="24"/>
          <w:szCs w:val="24"/>
        </w:rPr>
        <w:pPrChange w:id="268" w:author="shashvindu jha" w:date="2024-09-13T12:32:00Z" w16du:dateUtc="2024-09-13T07:02:00Z">
          <w:pPr>
            <w:jc w:val="both"/>
          </w:pPr>
        </w:pPrChange>
      </w:pPr>
      <w:r>
        <w:rPr>
          <w:rFonts w:ascii="Calibri" w:hAnsi="Calibri" w:cs="Calibri"/>
          <w:sz w:val="24"/>
          <w:szCs w:val="24"/>
        </w:rPr>
        <w:br w:type="page"/>
      </w:r>
    </w:p>
    <w:p w14:paraId="66E55BBC" w14:textId="2BC587EE" w:rsidR="00D345A2" w:rsidRPr="00D30435" w:rsidDel="00F56F95" w:rsidRDefault="00442CFF" w:rsidP="00607D0D">
      <w:pPr>
        <w:pStyle w:val="Heading3"/>
        <w:spacing w:before="100" w:beforeAutospacing="1" w:after="100" w:afterAutospacing="1"/>
        <w:jc w:val="both"/>
        <w:rPr>
          <w:del w:id="269" w:author="shashvindu jha" w:date="2024-09-12T12:01:00Z" w16du:dateUtc="2024-09-12T06:31:00Z"/>
        </w:rPr>
      </w:pPr>
      <w:del w:id="270" w:author="shashvindu jha" w:date="2024-09-12T12:01:00Z" w16du:dateUtc="2024-09-12T06:31:00Z">
        <w:r w:rsidRPr="00D30435" w:rsidDel="00F56F95">
          <w:rPr>
            <w:noProof/>
          </w:rPr>
          <w:lastRenderedPageBreak/>
          <w:drawing>
            <wp:anchor distT="0" distB="0" distL="114300" distR="114300" simplePos="0" relativeHeight="251800576" behindDoc="0" locked="0" layoutInCell="1" allowOverlap="1" wp14:anchorId="18A13205" wp14:editId="19B39E6D">
              <wp:simplePos x="0" y="0"/>
              <wp:positionH relativeFrom="column">
                <wp:posOffset>1838325</wp:posOffset>
              </wp:positionH>
              <wp:positionV relativeFrom="paragraph">
                <wp:posOffset>386080</wp:posOffset>
              </wp:positionV>
              <wp:extent cx="180975" cy="194310"/>
              <wp:effectExtent l="0" t="0" r="9525" b="0"/>
              <wp:wrapSquare wrapText="bothSides"/>
              <wp:docPr id="3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0975" cy="194310"/>
                      </a:xfrm>
                      <a:prstGeom prst="rect">
                        <a:avLst/>
                      </a:prstGeom>
                    </pic:spPr>
                  </pic:pic>
                </a:graphicData>
              </a:graphic>
            </wp:anchor>
          </w:drawing>
        </w:r>
        <w:r w:rsidR="00D345A2" w:rsidRPr="00D30435" w:rsidDel="00F56F95">
          <w:delText>2.</w:delText>
        </w:r>
        <w:r w:rsidR="00D30435" w:rsidDel="00F56F95">
          <w:delText>1.2</w:delText>
        </w:r>
        <w:r w:rsidR="00D30435" w:rsidDel="00F56F95">
          <w:tab/>
        </w:r>
        <w:r w:rsidR="00D345A2" w:rsidRPr="00D30435" w:rsidDel="00F56F95">
          <w:delText>I</w:delText>
        </w:r>
        <w:r w:rsidR="00D30435" w:rsidDel="00F56F95">
          <w:delText>MPORT</w:delText>
        </w:r>
      </w:del>
    </w:p>
    <w:p w14:paraId="362D49F6" w14:textId="70651035" w:rsidR="001C2105" w:rsidDel="00F56F95" w:rsidRDefault="00926E5F" w:rsidP="00607D0D">
      <w:pPr>
        <w:spacing w:after="0" w:line="360" w:lineRule="auto"/>
        <w:jc w:val="both"/>
        <w:rPr>
          <w:del w:id="271" w:author="shashvindu jha" w:date="2024-09-12T12:01:00Z" w16du:dateUtc="2024-09-12T06:31:00Z"/>
          <w:rFonts w:ascii="Calibri" w:hAnsi="Calibri" w:cs="Calibri"/>
          <w:sz w:val="24"/>
          <w:szCs w:val="24"/>
        </w:rPr>
      </w:pPr>
      <w:del w:id="272" w:author="shashvindu jha" w:date="2024-09-12T12:01:00Z" w16du:dateUtc="2024-09-12T06:31:00Z">
        <w:r w:rsidDel="00F56F95">
          <w:rPr>
            <w:rFonts w:ascii="Calibri" w:hAnsi="Calibri" w:cs="Calibri"/>
            <w:noProof/>
            <w:sz w:val="24"/>
            <w:szCs w:val="24"/>
          </w:rPr>
          <w:drawing>
            <wp:anchor distT="0" distB="91440" distL="114300" distR="114300" simplePos="0" relativeHeight="251854848" behindDoc="0" locked="0" layoutInCell="1" allowOverlap="1" wp14:anchorId="2551E8EB" wp14:editId="6B0B6B3B">
              <wp:simplePos x="0" y="0"/>
              <wp:positionH relativeFrom="margin">
                <wp:align>left</wp:align>
              </wp:positionH>
              <wp:positionV relativeFrom="paragraph">
                <wp:posOffset>1141730</wp:posOffset>
              </wp:positionV>
              <wp:extent cx="5952744" cy="3346704"/>
              <wp:effectExtent l="19050" t="19050" r="1016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29 0007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C2105" w:rsidRPr="00442CFF" w:rsidDel="00F56F95">
          <w:rPr>
            <w:rFonts w:ascii="Calibri" w:hAnsi="Calibri" w:cs="Calibri"/>
            <w:b/>
            <w:sz w:val="24"/>
            <w:szCs w:val="24"/>
          </w:rPr>
          <w:delText>Step 5</w:delText>
        </w:r>
        <w:r w:rsidR="00900C0A" w:rsidRPr="00442CFF" w:rsidDel="00F56F95">
          <w:rPr>
            <w:rFonts w:ascii="Calibri" w:hAnsi="Calibri" w:cs="Calibri"/>
            <w:sz w:val="24"/>
            <w:szCs w:val="24"/>
          </w:rPr>
          <w:delText xml:space="preserve">: </w:delText>
        </w:r>
        <w:r w:rsidR="00D345A2" w:rsidRPr="00442CFF" w:rsidDel="00F56F95">
          <w:rPr>
            <w:rFonts w:ascii="Calibri" w:hAnsi="Calibri" w:cs="Calibri"/>
            <w:sz w:val="24"/>
            <w:szCs w:val="24"/>
          </w:rPr>
          <w:delText xml:space="preserve">Click on the </w:delText>
        </w:r>
        <w:r w:rsidR="00D345A2" w:rsidRPr="00442CFF" w:rsidDel="00F56F95">
          <w:rPr>
            <w:rFonts w:ascii="Calibri" w:hAnsi="Calibri" w:cs="Calibri"/>
            <w:b/>
            <w:bCs/>
            <w:sz w:val="24"/>
            <w:szCs w:val="24"/>
          </w:rPr>
          <w:delText>Import</w:delText>
        </w:r>
        <w:r w:rsidR="00D345A2" w:rsidRPr="00442CFF" w:rsidDel="00F56F95">
          <w:rPr>
            <w:rFonts w:ascii="Calibri" w:hAnsi="Calibri" w:cs="Calibri"/>
            <w:sz w:val="24"/>
            <w:szCs w:val="24"/>
          </w:rPr>
          <w:delText xml:space="preserve"> button to browse the file and upload the classification master list into the database. To upload the classification into the database, first enter the classification structure in the template as explained above and then click on the Browse File button to select the template. Now, click on the Upload button to start the import process (see below figure).</w:delText>
        </w:r>
        <w:bookmarkEnd w:id="231"/>
      </w:del>
    </w:p>
    <w:p w14:paraId="2C3FC9C3" w14:textId="574DD268" w:rsidR="000D5E43" w:rsidDel="00F56F95" w:rsidRDefault="00900C0A" w:rsidP="00607D0D">
      <w:pPr>
        <w:spacing w:after="100" w:afterAutospacing="1" w:line="360" w:lineRule="auto"/>
        <w:jc w:val="both"/>
        <w:rPr>
          <w:del w:id="273" w:author="shashvindu jha" w:date="2024-09-12T12:01:00Z" w16du:dateUtc="2024-09-12T06:31:00Z"/>
          <w:rFonts w:ascii="Calibri" w:hAnsi="Calibri" w:cs="Calibri"/>
          <w:sz w:val="24"/>
          <w:szCs w:val="24"/>
        </w:rPr>
      </w:pPr>
      <w:del w:id="274" w:author="shashvindu jha" w:date="2024-09-12T12:01:00Z" w16du:dateUtc="2024-09-12T06:31:00Z">
        <w:r w:rsidRPr="00900C0A" w:rsidDel="00F56F95">
          <w:rPr>
            <w:rFonts w:ascii="Calibri" w:hAnsi="Calibri" w:cs="Calibri"/>
            <w:sz w:val="24"/>
            <w:szCs w:val="24"/>
          </w:rPr>
          <w:delText>During the import process, the records which contains blank entries, entries with special characters and duplicate entries are not imported in the database. A Last Upload summary will appear after the import process which provides the count of successfully imported records out of the total records. An error log will be generated to report on unsuccessful imported records which you can access from Log module.</w:delText>
        </w:r>
      </w:del>
    </w:p>
    <w:p w14:paraId="6E7756F6" w14:textId="5F49EA10" w:rsidR="00900C0A" w:rsidRPr="00900C0A" w:rsidDel="00F56F95" w:rsidRDefault="000D5E43" w:rsidP="00A31169">
      <w:pPr>
        <w:jc w:val="both"/>
        <w:rPr>
          <w:del w:id="275" w:author="shashvindu jha" w:date="2024-09-12T12:01:00Z" w16du:dateUtc="2024-09-12T06:31:00Z"/>
          <w:rFonts w:ascii="Calibri" w:hAnsi="Calibri" w:cs="Calibri"/>
          <w:sz w:val="24"/>
          <w:szCs w:val="24"/>
        </w:rPr>
      </w:pPr>
      <w:del w:id="276" w:author="shashvindu jha" w:date="2024-09-12T12:01:00Z" w16du:dateUtc="2024-09-12T06:31:00Z">
        <w:r w:rsidDel="00F56F95">
          <w:rPr>
            <w:rFonts w:ascii="Calibri" w:hAnsi="Calibri" w:cs="Calibri"/>
            <w:sz w:val="24"/>
            <w:szCs w:val="24"/>
          </w:rPr>
          <w:br w:type="page"/>
        </w:r>
      </w:del>
    </w:p>
    <w:p w14:paraId="1851D956" w14:textId="1DDCF703" w:rsidR="00900C0A" w:rsidRPr="00D30435" w:rsidRDefault="00D30435">
      <w:pPr>
        <w:pStyle w:val="Heading3"/>
        <w:spacing w:before="100" w:beforeAutospacing="1" w:after="100" w:afterAutospacing="1" w:line="276" w:lineRule="auto"/>
        <w:jc w:val="both"/>
        <w:pPrChange w:id="277" w:author="shashvindu jha" w:date="2024-09-13T12:38:00Z" w16du:dateUtc="2024-09-13T07:08:00Z">
          <w:pPr>
            <w:pStyle w:val="Heading3"/>
            <w:spacing w:before="100" w:beforeAutospacing="1" w:after="100" w:afterAutospacing="1"/>
            <w:jc w:val="both"/>
          </w:pPr>
        </w:pPrChange>
      </w:pPr>
      <w:bookmarkStart w:id="278" w:name="_Toc112233732"/>
      <w:bookmarkStart w:id="279" w:name="_Toc146036834"/>
      <w:bookmarkStart w:id="280" w:name="_Toc177122872"/>
      <w:r>
        <w:t>2.1.</w:t>
      </w:r>
      <w:ins w:id="281" w:author="shashvindu jha" w:date="2024-09-12T12:05:00Z" w16du:dateUtc="2024-09-12T06:35:00Z">
        <w:r w:rsidR="00AD79F8">
          <w:t>1</w:t>
        </w:r>
      </w:ins>
      <w:del w:id="282" w:author="shashvindu jha" w:date="2024-09-12T12:05:00Z" w16du:dateUtc="2024-09-12T06:35:00Z">
        <w:r w:rsidDel="00AD79F8">
          <w:delText>3</w:delText>
        </w:r>
      </w:del>
      <w:r>
        <w:tab/>
      </w:r>
      <w:r w:rsidR="00900C0A" w:rsidRPr="00D30435">
        <w:t>A</w:t>
      </w:r>
      <w:bookmarkEnd w:id="278"/>
      <w:bookmarkEnd w:id="279"/>
      <w:r>
        <w:t>DD</w:t>
      </w:r>
      <w:bookmarkEnd w:id="280"/>
    </w:p>
    <w:p w14:paraId="4274F9CE" w14:textId="7F0138E2" w:rsidR="00BB5E42" w:rsidRPr="009424BF" w:rsidRDefault="00FF333F" w:rsidP="00BB5E42">
      <w:pPr>
        <w:spacing w:after="0" w:line="360" w:lineRule="auto"/>
        <w:jc w:val="both"/>
        <w:rPr>
          <w:ins w:id="283" w:author="shashvindu jha" w:date="2024-09-12T12:06:00Z" w16du:dateUtc="2024-09-12T06:36:00Z"/>
          <w:rFonts w:ascii="Calibri" w:hAnsi="Calibri" w:cs="Calibri"/>
          <w:sz w:val="24"/>
          <w:szCs w:val="24"/>
        </w:rPr>
      </w:pPr>
      <w:r w:rsidRPr="00B648C2">
        <w:rPr>
          <w:noProof/>
          <w:color w:val="2A2B6A"/>
        </w:rPr>
        <w:drawing>
          <wp:anchor distT="0" distB="91440" distL="114300" distR="114300" simplePos="0" relativeHeight="251804672" behindDoc="0" locked="0" layoutInCell="1" allowOverlap="1" wp14:anchorId="3E57AE8E" wp14:editId="5B501DCF">
            <wp:simplePos x="0" y="0"/>
            <wp:positionH relativeFrom="margin">
              <wp:posOffset>28575</wp:posOffset>
            </wp:positionH>
            <wp:positionV relativeFrom="paragraph">
              <wp:posOffset>587392</wp:posOffset>
            </wp:positionV>
            <wp:extent cx="5935345" cy="3336925"/>
            <wp:effectExtent l="19050" t="19050" r="27305" b="15875"/>
            <wp:wrapTopAndBottom/>
            <wp:docPr id="13221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9603"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35345" cy="33369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900C0A">
        <w:rPr>
          <w:rFonts w:cs="Calibri"/>
          <w:noProof/>
        </w:rPr>
        <w:drawing>
          <wp:anchor distT="0" distB="0" distL="114300" distR="114300" simplePos="0" relativeHeight="251803648" behindDoc="0" locked="0" layoutInCell="1" allowOverlap="1" wp14:anchorId="2041F695" wp14:editId="5E0501FE">
            <wp:simplePos x="0" y="0"/>
            <wp:positionH relativeFrom="column">
              <wp:posOffset>4454542</wp:posOffset>
            </wp:positionH>
            <wp:positionV relativeFrom="paragraph">
              <wp:posOffset>15240</wp:posOffset>
            </wp:positionV>
            <wp:extent cx="184785" cy="196215"/>
            <wp:effectExtent l="0" t="0" r="5715" b="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4785" cy="196215"/>
                    </a:xfrm>
                    <a:prstGeom prst="rect">
                      <a:avLst/>
                    </a:prstGeom>
                  </pic:spPr>
                </pic:pic>
              </a:graphicData>
            </a:graphic>
            <wp14:sizeRelH relativeFrom="margin">
              <wp14:pctWidth>0</wp14:pctWidth>
            </wp14:sizeRelH>
            <wp14:sizeRelV relativeFrom="margin">
              <wp14:pctHeight>0</wp14:pctHeight>
            </wp14:sizeRelV>
          </wp:anchor>
        </w:drawing>
      </w:r>
      <w:r w:rsidR="001C2105">
        <w:rPr>
          <w:rFonts w:ascii="Calibri" w:hAnsi="Calibri" w:cs="Calibri"/>
          <w:b/>
          <w:sz w:val="24"/>
          <w:szCs w:val="24"/>
        </w:rPr>
        <w:t xml:space="preserve">Step </w:t>
      </w:r>
      <w:ins w:id="284" w:author="shashvindu jha" w:date="2024-09-12T12:05:00Z" w16du:dateUtc="2024-09-12T06:35:00Z">
        <w:r w:rsidR="00AD79F8">
          <w:rPr>
            <w:rFonts w:ascii="Calibri" w:hAnsi="Calibri" w:cs="Calibri"/>
            <w:b/>
            <w:sz w:val="24"/>
            <w:szCs w:val="24"/>
          </w:rPr>
          <w:t>2</w:t>
        </w:r>
      </w:ins>
      <w:del w:id="285" w:author="shashvindu jha" w:date="2024-09-12T12:05:00Z" w16du:dateUtc="2024-09-12T06:35:00Z">
        <w:r w:rsidR="001C2105" w:rsidDel="00AD79F8">
          <w:rPr>
            <w:rFonts w:ascii="Calibri" w:hAnsi="Calibri" w:cs="Calibri"/>
            <w:b/>
            <w:sz w:val="24"/>
            <w:szCs w:val="24"/>
          </w:rPr>
          <w:delText>6</w:delText>
        </w:r>
      </w:del>
      <w:r w:rsidR="00900C0A" w:rsidRPr="00900C0A">
        <w:rPr>
          <w:rFonts w:ascii="Calibri" w:hAnsi="Calibri" w:cs="Calibri"/>
          <w:sz w:val="24"/>
          <w:szCs w:val="24"/>
        </w:rPr>
        <w:t xml:space="preserve">: </w:t>
      </w:r>
      <w:r w:rsidR="00900C0A" w:rsidRPr="00900C0A">
        <w:rPr>
          <w:rFonts w:ascii="Calibri" w:eastAsia="Calibri" w:hAnsi="Calibri" w:cs="Calibri"/>
          <w:sz w:val="24"/>
          <w:szCs w:val="24"/>
        </w:rPr>
        <w:t xml:space="preserve">Select </w:t>
      </w:r>
      <w:ins w:id="286" w:author="shashvindu jha" w:date="2024-09-12T12:06:00Z" w16du:dateUtc="2024-09-12T06:36:00Z">
        <w:r w:rsidR="00BB5E42">
          <w:rPr>
            <w:rFonts w:ascii="Calibri" w:eastAsia="Calibri" w:hAnsi="Calibri" w:cs="Calibri"/>
            <w:sz w:val="24"/>
            <w:szCs w:val="24"/>
          </w:rPr>
          <w:t xml:space="preserve">the </w:t>
        </w:r>
      </w:ins>
      <w:r w:rsidR="00900C0A" w:rsidRPr="00900C0A">
        <w:rPr>
          <w:rFonts w:ascii="Calibri" w:eastAsia="Calibri" w:hAnsi="Calibri" w:cs="Calibri"/>
          <w:sz w:val="24"/>
          <w:szCs w:val="24"/>
        </w:rPr>
        <w:t xml:space="preserve">required </w:t>
      </w:r>
      <w:r w:rsidR="00900C0A" w:rsidRPr="00900C0A">
        <w:rPr>
          <w:rFonts w:ascii="Calibri" w:eastAsia="Calibri" w:hAnsi="Calibri" w:cs="Calibri"/>
          <w:b/>
          <w:bCs/>
          <w:sz w:val="24"/>
          <w:szCs w:val="24"/>
        </w:rPr>
        <w:t>Classification Type</w:t>
      </w:r>
      <w:r w:rsidR="00900C0A" w:rsidRPr="00900C0A">
        <w:rPr>
          <w:rFonts w:ascii="Calibri" w:eastAsia="Calibri" w:hAnsi="Calibri" w:cs="Calibri"/>
          <w:sz w:val="24"/>
          <w:szCs w:val="24"/>
        </w:rPr>
        <w:t xml:space="preserve"> and </w:t>
      </w:r>
      <w:ins w:id="287" w:author="shashvindu jha" w:date="2024-09-12T12:06:00Z" w16du:dateUtc="2024-09-12T06:36:00Z">
        <w:r w:rsidR="00BB5E42" w:rsidRPr="008C5C87">
          <w:rPr>
            <w:rFonts w:ascii="Calibri" w:hAnsi="Calibri" w:cs="Calibri"/>
            <w:sz w:val="24"/>
            <w:szCs w:val="24"/>
          </w:rPr>
          <w:t xml:space="preserve">Click the </w:t>
        </w:r>
        <w:r w:rsidR="00BB5E42" w:rsidRPr="008C5C87">
          <w:rPr>
            <w:rFonts w:ascii="Calibri" w:hAnsi="Calibri" w:cs="Calibri"/>
            <w:b/>
            <w:bCs/>
            <w:sz w:val="24"/>
            <w:szCs w:val="24"/>
          </w:rPr>
          <w:t>Plus</w:t>
        </w:r>
        <w:r w:rsidR="00BB5E42" w:rsidRPr="008C5C87">
          <w:rPr>
            <w:rFonts w:ascii="Calibri" w:hAnsi="Calibri" w:cs="Calibri"/>
            <w:sz w:val="24"/>
            <w:szCs w:val="24"/>
          </w:rPr>
          <w:t xml:space="preserve"> button available </w:t>
        </w:r>
        <w:r w:rsidR="00BB5E42">
          <w:rPr>
            <w:rFonts w:ascii="Calibri" w:hAnsi="Calibri" w:cs="Calibri"/>
            <w:sz w:val="24"/>
            <w:szCs w:val="24"/>
          </w:rPr>
          <w:t>on</w:t>
        </w:r>
        <w:r w:rsidR="00BB5E42" w:rsidRPr="008C5C87">
          <w:rPr>
            <w:rFonts w:ascii="Calibri" w:hAnsi="Calibri" w:cs="Calibri"/>
            <w:sz w:val="24"/>
            <w:szCs w:val="24"/>
          </w:rPr>
          <w:t xml:space="preserve"> the right side of the page to add a new </w:t>
        </w:r>
      </w:ins>
      <w:ins w:id="288" w:author="shashvindu jha" w:date="2024-09-12T12:56:00Z" w16du:dateUtc="2024-09-12T07:26:00Z">
        <w:r w:rsidR="00D80EA6">
          <w:rPr>
            <w:rFonts w:ascii="Calibri" w:hAnsi="Calibri" w:cs="Calibri"/>
            <w:b/>
            <w:bCs/>
            <w:sz w:val="24"/>
            <w:szCs w:val="24"/>
          </w:rPr>
          <w:t>Classification</w:t>
        </w:r>
      </w:ins>
      <w:ins w:id="289" w:author="shashvindu jha" w:date="2024-09-12T12:06:00Z" w16du:dateUtc="2024-09-12T06:36:00Z">
        <w:r w:rsidR="00BB5E42" w:rsidRPr="009424BF">
          <w:rPr>
            <w:rFonts w:ascii="Calibri" w:hAnsi="Calibri" w:cs="Calibri"/>
            <w:sz w:val="24"/>
            <w:szCs w:val="24"/>
          </w:rPr>
          <w:t xml:space="preserve"> (see figure below). </w:t>
        </w:r>
      </w:ins>
    </w:p>
    <w:p w14:paraId="5FE5B2E3" w14:textId="0C20FCA5" w:rsidR="00900C0A" w:rsidRDefault="00900C0A" w:rsidP="00117A8F">
      <w:pPr>
        <w:spacing w:after="0" w:line="360" w:lineRule="auto"/>
        <w:jc w:val="both"/>
        <w:rPr>
          <w:ins w:id="290" w:author="shashvindu jha" w:date="2024-09-12T12:09:00Z" w16du:dateUtc="2024-09-12T06:39:00Z"/>
          <w:rFonts w:ascii="Calibri" w:eastAsia="Calibri" w:hAnsi="Calibri" w:cs="Calibri"/>
          <w:sz w:val="24"/>
          <w:szCs w:val="24"/>
        </w:rPr>
      </w:pPr>
      <w:del w:id="291" w:author="shashvindu jha" w:date="2024-09-12T12:06:00Z" w16du:dateUtc="2024-09-12T06:36:00Z">
        <w:r w:rsidRPr="00900C0A" w:rsidDel="00BB5E42">
          <w:rPr>
            <w:rFonts w:ascii="Calibri" w:eastAsia="Calibri" w:hAnsi="Calibri" w:cs="Calibri"/>
            <w:sz w:val="24"/>
            <w:szCs w:val="24"/>
          </w:rPr>
          <w:delText xml:space="preserve">click on the </w:delText>
        </w:r>
        <w:r w:rsidRPr="00900C0A" w:rsidDel="00BB5E42">
          <w:rPr>
            <w:rFonts w:ascii="Calibri" w:eastAsia="Calibri" w:hAnsi="Calibri" w:cs="Calibri"/>
            <w:b/>
            <w:bCs/>
            <w:sz w:val="24"/>
            <w:szCs w:val="24"/>
          </w:rPr>
          <w:delText>Plus</w:delText>
        </w:r>
        <w:r w:rsidRPr="00900C0A" w:rsidDel="00BB5E42">
          <w:rPr>
            <w:rFonts w:ascii="Calibri" w:eastAsia="Calibri" w:hAnsi="Calibri" w:cs="Calibri"/>
            <w:sz w:val="24"/>
            <w:szCs w:val="24"/>
          </w:rPr>
          <w:delText xml:space="preserve"> button available to the right side of the page to </w:delText>
        </w:r>
        <w:r w:rsidRPr="00900C0A" w:rsidDel="00BB5E42">
          <w:rPr>
            <w:rFonts w:ascii="Calibri" w:eastAsia="Calibri" w:hAnsi="Calibri" w:cs="Calibri"/>
            <w:b/>
            <w:bCs/>
            <w:sz w:val="24"/>
            <w:szCs w:val="24"/>
          </w:rPr>
          <w:delText>add</w:delText>
        </w:r>
        <w:r w:rsidRPr="00900C0A" w:rsidDel="00BB5E42">
          <w:rPr>
            <w:rFonts w:ascii="Calibri" w:eastAsia="Calibri" w:hAnsi="Calibri" w:cs="Calibri"/>
            <w:sz w:val="24"/>
            <w:szCs w:val="24"/>
          </w:rPr>
          <w:delText xml:space="preserve"> a new option (see figure below). </w:delText>
        </w:r>
      </w:del>
      <w:r w:rsidRPr="00900C0A">
        <w:rPr>
          <w:rFonts w:ascii="Calibri" w:eastAsia="Calibri" w:hAnsi="Calibri" w:cs="Calibri"/>
          <w:sz w:val="24"/>
          <w:szCs w:val="24"/>
        </w:rPr>
        <w:t>Enter the following details to add a new element</w:t>
      </w:r>
      <w:ins w:id="292" w:author="shashvindu jha" w:date="2024-09-13T13:12:00Z" w16du:dateUtc="2024-09-13T07:42:00Z">
        <w:r w:rsidR="00167837" w:rsidRPr="009424BF">
          <w:rPr>
            <w:rFonts w:ascii="Calibri" w:hAnsi="Calibri" w:cs="Calibri"/>
            <w:sz w:val="24"/>
            <w:szCs w:val="24"/>
          </w:rPr>
          <w:t>–</w:t>
        </w:r>
      </w:ins>
      <w:del w:id="293" w:author="shashvindu jha" w:date="2024-09-13T12:43:00Z" w16du:dateUtc="2024-09-13T07:13:00Z">
        <w:r w:rsidRPr="00900C0A" w:rsidDel="008D4943">
          <w:rPr>
            <w:rFonts w:ascii="Calibri" w:eastAsia="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Change w:id="294">
          <w:tblGrid>
            <w:gridCol w:w="2546"/>
            <w:gridCol w:w="1418"/>
            <w:gridCol w:w="2269"/>
            <w:gridCol w:w="1417"/>
            <w:gridCol w:w="1700"/>
          </w:tblGrid>
        </w:tblGridChange>
      </w:tblGrid>
      <w:tr w:rsidR="00BB5E42" w:rsidRPr="008C43B9" w14:paraId="38E39277" w14:textId="77777777" w:rsidTr="009C4554">
        <w:trPr>
          <w:trHeight w:val="585"/>
          <w:ins w:id="295" w:author="shashvindu jha" w:date="2024-09-12T12:09:00Z"/>
        </w:trPr>
        <w:tc>
          <w:tcPr>
            <w:tcW w:w="1361" w:type="pct"/>
            <w:shd w:val="clear" w:color="auto" w:fill="002060"/>
            <w:vAlign w:val="center"/>
          </w:tcPr>
          <w:p w14:paraId="3EFCF25A" w14:textId="77777777" w:rsidR="00BB5E42" w:rsidRPr="008C43B9" w:rsidRDefault="00BB5E42" w:rsidP="009C4554">
            <w:pPr>
              <w:spacing w:after="0" w:line="240" w:lineRule="auto"/>
              <w:rPr>
                <w:ins w:id="296" w:author="shashvindu jha" w:date="2024-09-12T12:09:00Z" w16du:dateUtc="2024-09-12T06:39:00Z"/>
                <w:rFonts w:ascii="Calibri" w:eastAsia="Calibri" w:hAnsi="Calibri" w:cs="Calibri"/>
                <w:b/>
                <w:sz w:val="24"/>
                <w:szCs w:val="24"/>
              </w:rPr>
            </w:pPr>
            <w:ins w:id="297" w:author="shashvindu jha" w:date="2024-09-12T12:09:00Z" w16du:dateUtc="2024-09-12T06:39:00Z">
              <w:r w:rsidRPr="008C43B9">
                <w:rPr>
                  <w:rFonts w:ascii="Calibri" w:eastAsia="Calibri" w:hAnsi="Calibri" w:cs="Calibri"/>
                  <w:b/>
                  <w:sz w:val="24"/>
                  <w:szCs w:val="24"/>
                </w:rPr>
                <w:t>Field</w:t>
              </w:r>
            </w:ins>
          </w:p>
        </w:tc>
        <w:tc>
          <w:tcPr>
            <w:tcW w:w="758" w:type="pct"/>
            <w:shd w:val="clear" w:color="auto" w:fill="002060"/>
            <w:vAlign w:val="center"/>
          </w:tcPr>
          <w:p w14:paraId="08EA2EDB" w14:textId="77777777" w:rsidR="00BB5E42" w:rsidRPr="008C43B9" w:rsidRDefault="00BB5E42" w:rsidP="009C4554">
            <w:pPr>
              <w:spacing w:after="0" w:line="240" w:lineRule="auto"/>
              <w:rPr>
                <w:ins w:id="298" w:author="shashvindu jha" w:date="2024-09-12T12:09:00Z" w16du:dateUtc="2024-09-12T06:39:00Z"/>
                <w:rFonts w:ascii="Calibri" w:eastAsia="Calibri" w:hAnsi="Calibri" w:cs="Calibri"/>
                <w:b/>
                <w:sz w:val="24"/>
                <w:szCs w:val="24"/>
              </w:rPr>
            </w:pPr>
            <w:ins w:id="299" w:author="shashvindu jha" w:date="2024-09-12T12:09:00Z" w16du:dateUtc="2024-09-12T06:39:00Z">
              <w:r w:rsidRPr="008C43B9">
                <w:rPr>
                  <w:rFonts w:ascii="Calibri" w:eastAsia="Calibri" w:hAnsi="Calibri" w:cs="Calibri"/>
                  <w:b/>
                  <w:sz w:val="24"/>
                  <w:szCs w:val="24"/>
                </w:rPr>
                <w:t>Type</w:t>
              </w:r>
            </w:ins>
          </w:p>
        </w:tc>
        <w:tc>
          <w:tcPr>
            <w:tcW w:w="1213" w:type="pct"/>
            <w:shd w:val="clear" w:color="auto" w:fill="002060"/>
            <w:vAlign w:val="center"/>
          </w:tcPr>
          <w:p w14:paraId="1B1437F7" w14:textId="77777777" w:rsidR="00BB5E42" w:rsidRPr="008C43B9" w:rsidRDefault="00BB5E42" w:rsidP="009C4554">
            <w:pPr>
              <w:spacing w:after="0" w:line="240" w:lineRule="auto"/>
              <w:rPr>
                <w:ins w:id="300" w:author="shashvindu jha" w:date="2024-09-12T12:09:00Z" w16du:dateUtc="2024-09-12T06:39:00Z"/>
                <w:rFonts w:ascii="Calibri" w:eastAsia="Calibri" w:hAnsi="Calibri" w:cs="Calibri"/>
                <w:b/>
                <w:sz w:val="24"/>
                <w:szCs w:val="24"/>
              </w:rPr>
            </w:pPr>
            <w:ins w:id="301" w:author="shashvindu jha" w:date="2024-09-12T12:09:00Z" w16du:dateUtc="2024-09-12T06:39:00Z">
              <w:r w:rsidRPr="008C43B9">
                <w:rPr>
                  <w:rFonts w:ascii="Calibri" w:eastAsia="Calibri" w:hAnsi="Calibri" w:cs="Calibri"/>
                  <w:b/>
                  <w:sz w:val="24"/>
                  <w:szCs w:val="24"/>
                </w:rPr>
                <w:t>Import Type</w:t>
              </w:r>
            </w:ins>
          </w:p>
        </w:tc>
        <w:tc>
          <w:tcPr>
            <w:tcW w:w="758" w:type="pct"/>
            <w:shd w:val="clear" w:color="auto" w:fill="002060"/>
            <w:vAlign w:val="center"/>
          </w:tcPr>
          <w:p w14:paraId="71B3BF3E" w14:textId="77777777" w:rsidR="00BB5E42" w:rsidRPr="008C43B9" w:rsidRDefault="00BB5E42" w:rsidP="009C4554">
            <w:pPr>
              <w:spacing w:after="0" w:line="240" w:lineRule="auto"/>
              <w:rPr>
                <w:ins w:id="302" w:author="shashvindu jha" w:date="2024-09-12T12:09:00Z" w16du:dateUtc="2024-09-12T06:39:00Z"/>
                <w:rFonts w:ascii="Calibri" w:eastAsia="Calibri" w:hAnsi="Calibri" w:cs="Calibri"/>
                <w:b/>
                <w:sz w:val="24"/>
                <w:szCs w:val="24"/>
              </w:rPr>
            </w:pPr>
            <w:ins w:id="303" w:author="shashvindu jha" w:date="2024-09-12T12:09:00Z" w16du:dateUtc="2024-09-12T06:39:00Z">
              <w:r w:rsidRPr="008C43B9">
                <w:rPr>
                  <w:rFonts w:ascii="Calibri" w:eastAsia="Calibri" w:hAnsi="Calibri" w:cs="Calibri"/>
                  <w:b/>
                  <w:sz w:val="24"/>
                  <w:szCs w:val="24"/>
                </w:rPr>
                <w:t>Mandatory</w:t>
              </w:r>
            </w:ins>
          </w:p>
        </w:tc>
        <w:tc>
          <w:tcPr>
            <w:tcW w:w="909" w:type="pct"/>
            <w:shd w:val="clear" w:color="auto" w:fill="002060"/>
          </w:tcPr>
          <w:p w14:paraId="17BC966D" w14:textId="77777777" w:rsidR="00BB5E42" w:rsidRPr="008C43B9" w:rsidRDefault="00BB5E42" w:rsidP="009C4554">
            <w:pPr>
              <w:spacing w:after="0" w:line="240" w:lineRule="auto"/>
              <w:rPr>
                <w:ins w:id="304" w:author="shashvindu jha" w:date="2024-09-12T12:09:00Z" w16du:dateUtc="2024-09-12T06:39:00Z"/>
                <w:rFonts w:ascii="Calibri" w:eastAsia="Calibri" w:hAnsi="Calibri" w:cs="Calibri"/>
                <w:b/>
                <w:sz w:val="24"/>
                <w:szCs w:val="24"/>
              </w:rPr>
            </w:pPr>
            <w:ins w:id="305" w:author="shashvindu jha" w:date="2024-09-12T12:09:00Z" w16du:dateUtc="2024-09-12T06:39:00Z">
              <w:r w:rsidRPr="008C43B9">
                <w:rPr>
                  <w:rFonts w:ascii="Calibri" w:eastAsia="Calibri" w:hAnsi="Calibri" w:cs="Calibri"/>
                  <w:b/>
                  <w:sz w:val="24"/>
                  <w:szCs w:val="24"/>
                </w:rPr>
                <w:t>Associated Classification</w:t>
              </w:r>
            </w:ins>
          </w:p>
        </w:tc>
      </w:tr>
      <w:tr w:rsidR="00BB5E42" w:rsidRPr="008C43B9" w14:paraId="5F2342C9" w14:textId="77777777" w:rsidTr="00BB5E42">
        <w:tblPrEx>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ExChange w:id="306" w:author="shashvindu jha" w:date="2024-09-12T12:10:00Z" w16du:dateUtc="2024-09-12T06:40:00Z">
            <w:tblPrEx>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Ex>
          </w:tblPrExChange>
        </w:tblPrEx>
        <w:trPr>
          <w:trHeight w:val="585"/>
          <w:ins w:id="307" w:author="shashvindu jha" w:date="2024-09-12T12:10:00Z"/>
          <w:trPrChange w:id="308" w:author="shashvindu jha" w:date="2024-09-12T12:10:00Z" w16du:dateUtc="2024-09-12T06:40:00Z">
            <w:trPr>
              <w:trHeight w:val="585"/>
            </w:trPr>
          </w:trPrChange>
        </w:trPr>
        <w:tc>
          <w:tcPr>
            <w:tcW w:w="1361" w:type="pct"/>
            <w:shd w:val="clear" w:color="auto" w:fill="auto"/>
            <w:vAlign w:val="center"/>
            <w:tcPrChange w:id="309" w:author="shashvindu jha" w:date="2024-09-12T12:10:00Z" w16du:dateUtc="2024-09-12T06:40:00Z">
              <w:tcPr>
                <w:tcW w:w="1361" w:type="pct"/>
                <w:shd w:val="clear" w:color="auto" w:fill="002060"/>
                <w:vAlign w:val="center"/>
              </w:tcPr>
            </w:tcPrChange>
          </w:tcPr>
          <w:p w14:paraId="347033CA" w14:textId="23E4B655" w:rsidR="00BB5E42" w:rsidRPr="008C43B9" w:rsidRDefault="00BB5E42" w:rsidP="00BB5E42">
            <w:pPr>
              <w:spacing w:after="0" w:line="240" w:lineRule="auto"/>
              <w:rPr>
                <w:ins w:id="310" w:author="shashvindu jha" w:date="2024-09-12T12:10:00Z" w16du:dateUtc="2024-09-12T06:40:00Z"/>
                <w:rFonts w:ascii="Calibri" w:eastAsia="Calibri" w:hAnsi="Calibri" w:cs="Calibri"/>
                <w:b/>
                <w:sz w:val="24"/>
                <w:szCs w:val="24"/>
              </w:rPr>
            </w:pPr>
            <w:ins w:id="311" w:author="shashvindu jha" w:date="2024-09-12T12:11:00Z" w16du:dateUtc="2024-09-12T06:41:00Z">
              <w:r>
                <w:rPr>
                  <w:rFonts w:ascii="Calibri" w:eastAsia="Calibri" w:hAnsi="Calibri" w:cs="Calibri"/>
                  <w:b/>
                  <w:bCs/>
                  <w:color w:val="000000"/>
                  <w:sz w:val="24"/>
                  <w:szCs w:val="24"/>
                </w:rPr>
                <w:t>Parent Classification</w:t>
              </w:r>
            </w:ins>
          </w:p>
        </w:tc>
        <w:tc>
          <w:tcPr>
            <w:tcW w:w="758" w:type="pct"/>
            <w:shd w:val="clear" w:color="auto" w:fill="auto"/>
            <w:vAlign w:val="center"/>
            <w:tcPrChange w:id="312" w:author="shashvindu jha" w:date="2024-09-12T12:10:00Z" w16du:dateUtc="2024-09-12T06:40:00Z">
              <w:tcPr>
                <w:tcW w:w="758" w:type="pct"/>
                <w:shd w:val="clear" w:color="auto" w:fill="002060"/>
                <w:vAlign w:val="center"/>
              </w:tcPr>
            </w:tcPrChange>
          </w:tcPr>
          <w:p w14:paraId="4F7F913E" w14:textId="4CAE05D2" w:rsidR="00BB5E42" w:rsidRPr="008C43B9" w:rsidRDefault="00BB5E42" w:rsidP="00BB5E42">
            <w:pPr>
              <w:spacing w:after="0" w:line="240" w:lineRule="auto"/>
              <w:rPr>
                <w:ins w:id="313" w:author="shashvindu jha" w:date="2024-09-12T12:10:00Z" w16du:dateUtc="2024-09-12T06:40:00Z"/>
                <w:rFonts w:ascii="Calibri" w:eastAsia="Calibri" w:hAnsi="Calibri" w:cs="Calibri"/>
                <w:b/>
                <w:sz w:val="24"/>
                <w:szCs w:val="24"/>
              </w:rPr>
            </w:pPr>
            <w:ins w:id="314" w:author="shashvindu jha" w:date="2024-09-12T12:13:00Z" w16du:dateUtc="2024-09-12T06:43:00Z">
              <w:r>
                <w:rPr>
                  <w:sz w:val="24"/>
                  <w:szCs w:val="24"/>
                </w:rPr>
                <w:t>List</w:t>
              </w:r>
            </w:ins>
          </w:p>
        </w:tc>
        <w:tc>
          <w:tcPr>
            <w:tcW w:w="1213" w:type="pct"/>
            <w:shd w:val="clear" w:color="auto" w:fill="auto"/>
            <w:vAlign w:val="center"/>
            <w:tcPrChange w:id="315" w:author="shashvindu jha" w:date="2024-09-12T12:10:00Z" w16du:dateUtc="2024-09-12T06:40:00Z">
              <w:tcPr>
                <w:tcW w:w="1213" w:type="pct"/>
                <w:shd w:val="clear" w:color="auto" w:fill="002060"/>
                <w:vAlign w:val="center"/>
              </w:tcPr>
            </w:tcPrChange>
          </w:tcPr>
          <w:p w14:paraId="6BF3CE96" w14:textId="4B2233D6" w:rsidR="00BB5E42" w:rsidRPr="008C43B9" w:rsidRDefault="00BB5E42" w:rsidP="00BB5E42">
            <w:pPr>
              <w:spacing w:after="0" w:line="240" w:lineRule="auto"/>
              <w:rPr>
                <w:ins w:id="316" w:author="shashvindu jha" w:date="2024-09-12T12:10:00Z" w16du:dateUtc="2024-09-12T06:40:00Z"/>
                <w:rFonts w:ascii="Calibri" w:eastAsia="Calibri" w:hAnsi="Calibri" w:cs="Calibri"/>
                <w:b/>
                <w:sz w:val="24"/>
                <w:szCs w:val="24"/>
              </w:rPr>
            </w:pPr>
            <w:ins w:id="317" w:author="shashvindu jha" w:date="2024-09-12T12:13:00Z" w16du:dateUtc="2024-09-12T06:43:00Z">
              <w:r>
                <w:rPr>
                  <w:sz w:val="24"/>
                  <w:szCs w:val="24"/>
                </w:rPr>
                <w:t>Single Choice</w:t>
              </w:r>
            </w:ins>
          </w:p>
        </w:tc>
        <w:tc>
          <w:tcPr>
            <w:tcW w:w="758" w:type="pct"/>
            <w:shd w:val="clear" w:color="auto" w:fill="auto"/>
            <w:vAlign w:val="center"/>
            <w:tcPrChange w:id="318" w:author="shashvindu jha" w:date="2024-09-12T12:10:00Z" w16du:dateUtc="2024-09-12T06:40:00Z">
              <w:tcPr>
                <w:tcW w:w="758" w:type="pct"/>
                <w:shd w:val="clear" w:color="auto" w:fill="002060"/>
                <w:vAlign w:val="center"/>
              </w:tcPr>
            </w:tcPrChange>
          </w:tcPr>
          <w:p w14:paraId="0349533F" w14:textId="1693F923" w:rsidR="00BB5E42" w:rsidRPr="008C43B9" w:rsidRDefault="00BB5E42" w:rsidP="00BB5E42">
            <w:pPr>
              <w:spacing w:after="0" w:line="240" w:lineRule="auto"/>
              <w:rPr>
                <w:ins w:id="319" w:author="shashvindu jha" w:date="2024-09-12T12:10:00Z" w16du:dateUtc="2024-09-12T06:40:00Z"/>
                <w:rFonts w:ascii="Calibri" w:eastAsia="Calibri" w:hAnsi="Calibri" w:cs="Calibri"/>
                <w:b/>
                <w:sz w:val="24"/>
                <w:szCs w:val="24"/>
              </w:rPr>
            </w:pPr>
            <w:ins w:id="320" w:author="shashvindu jha" w:date="2024-09-12T12:13:00Z" w16du:dateUtc="2024-09-12T06:43:00Z">
              <w:r>
                <w:rPr>
                  <w:sz w:val="24"/>
                  <w:szCs w:val="24"/>
                </w:rPr>
                <w:t>No</w:t>
              </w:r>
            </w:ins>
          </w:p>
        </w:tc>
        <w:tc>
          <w:tcPr>
            <w:tcW w:w="909" w:type="pct"/>
            <w:shd w:val="clear" w:color="auto" w:fill="auto"/>
            <w:tcPrChange w:id="321" w:author="shashvindu jha" w:date="2024-09-12T12:10:00Z" w16du:dateUtc="2024-09-12T06:40:00Z">
              <w:tcPr>
                <w:tcW w:w="909" w:type="pct"/>
                <w:shd w:val="clear" w:color="auto" w:fill="002060"/>
              </w:tcPr>
            </w:tcPrChange>
          </w:tcPr>
          <w:p w14:paraId="2F0B4A04" w14:textId="2C3BA0C7" w:rsidR="00BB5E42" w:rsidRPr="00F21305" w:rsidRDefault="00F21305" w:rsidP="00BB5E42">
            <w:pPr>
              <w:spacing w:after="0" w:line="240" w:lineRule="auto"/>
              <w:rPr>
                <w:ins w:id="322" w:author="shashvindu jha" w:date="2024-09-12T12:10:00Z" w16du:dateUtc="2024-09-12T06:40:00Z"/>
                <w:rFonts w:ascii="Calibri" w:eastAsia="Calibri" w:hAnsi="Calibri" w:cs="Calibri"/>
                <w:bCs/>
                <w:sz w:val="24"/>
                <w:szCs w:val="24"/>
                <w:rPrChange w:id="323" w:author="shashvindu jha" w:date="2024-09-12T12:17:00Z" w16du:dateUtc="2024-09-12T06:47:00Z">
                  <w:rPr>
                    <w:ins w:id="324" w:author="shashvindu jha" w:date="2024-09-12T12:10:00Z" w16du:dateUtc="2024-09-12T06:40:00Z"/>
                    <w:rFonts w:ascii="Calibri" w:eastAsia="Calibri" w:hAnsi="Calibri" w:cs="Calibri"/>
                    <w:b/>
                    <w:sz w:val="24"/>
                    <w:szCs w:val="24"/>
                  </w:rPr>
                </w:rPrChange>
              </w:rPr>
            </w:pPr>
            <w:ins w:id="325" w:author="shashvindu jha" w:date="2024-09-12T12:17:00Z" w16du:dateUtc="2024-09-12T06:47:00Z">
              <w:r w:rsidRPr="00F21305">
                <w:rPr>
                  <w:bCs/>
                  <w:sz w:val="24"/>
                  <w:szCs w:val="24"/>
                </w:rPr>
                <w:t xml:space="preserve">List of </w:t>
              </w:r>
              <w:r w:rsidRPr="00F21305">
                <w:rPr>
                  <w:bCs/>
                  <w:sz w:val="24"/>
                  <w:szCs w:val="24"/>
                  <w:rPrChange w:id="326" w:author="shashvindu jha" w:date="2024-09-12T12:17:00Z" w16du:dateUtc="2024-09-12T06:47:00Z">
                    <w:rPr>
                      <w:b/>
                      <w:bCs/>
                      <w:sz w:val="24"/>
                      <w:szCs w:val="24"/>
                    </w:rPr>
                  </w:rPrChange>
                </w:rPr>
                <w:t>Parent Name</w:t>
              </w:r>
            </w:ins>
          </w:p>
        </w:tc>
      </w:tr>
      <w:tr w:rsidR="00BB5E42" w:rsidRPr="008C43B9" w14:paraId="669FC8DD" w14:textId="77777777" w:rsidTr="00BB5E42">
        <w:trPr>
          <w:trHeight w:val="585"/>
          <w:ins w:id="327" w:author="shashvindu jha" w:date="2024-09-12T12:10:00Z"/>
        </w:trPr>
        <w:tc>
          <w:tcPr>
            <w:tcW w:w="1361" w:type="pct"/>
            <w:shd w:val="clear" w:color="auto" w:fill="auto"/>
            <w:vAlign w:val="center"/>
          </w:tcPr>
          <w:p w14:paraId="4F855EA1" w14:textId="128F3785" w:rsidR="00BB5E42" w:rsidRPr="009A15F3" w:rsidRDefault="00BB5E42" w:rsidP="009C4554">
            <w:pPr>
              <w:spacing w:after="0" w:line="240" w:lineRule="auto"/>
              <w:rPr>
                <w:ins w:id="328" w:author="shashvindu jha" w:date="2024-09-12T12:10:00Z" w16du:dateUtc="2024-09-12T06:40:00Z"/>
                <w:rFonts w:ascii="Calibri" w:eastAsia="Calibri" w:hAnsi="Calibri" w:cs="Calibri"/>
                <w:b/>
                <w:sz w:val="24"/>
                <w:szCs w:val="24"/>
              </w:rPr>
            </w:pPr>
            <w:ins w:id="329" w:author="shashvindu jha" w:date="2024-09-12T12:11:00Z" w16du:dateUtc="2024-09-12T06:41:00Z">
              <w:r w:rsidRPr="009A15F3">
                <w:rPr>
                  <w:rFonts w:ascii="Calibri" w:eastAsia="Calibri" w:hAnsi="Calibri" w:cs="Calibri"/>
                  <w:b/>
                  <w:sz w:val="24"/>
                  <w:szCs w:val="24"/>
                  <w:rPrChange w:id="330" w:author="shashvindu jha" w:date="2024-09-12T13:23:00Z" w16du:dateUtc="2024-09-12T07:53:00Z">
                    <w:rPr>
                      <w:rFonts w:ascii="Calibri" w:eastAsia="Calibri" w:hAnsi="Calibri" w:cs="Calibri"/>
                      <w:b/>
                      <w:color w:val="2A2B6A"/>
                      <w:sz w:val="24"/>
                      <w:szCs w:val="24"/>
                    </w:rPr>
                  </w:rPrChange>
                </w:rPr>
                <w:t>Classification Name</w:t>
              </w:r>
            </w:ins>
          </w:p>
        </w:tc>
        <w:tc>
          <w:tcPr>
            <w:tcW w:w="758" w:type="pct"/>
            <w:shd w:val="clear" w:color="auto" w:fill="auto"/>
            <w:vAlign w:val="center"/>
          </w:tcPr>
          <w:p w14:paraId="4A8C1A68" w14:textId="740EA3F6" w:rsidR="00BB5E42" w:rsidRPr="008C43B9" w:rsidRDefault="00F21305" w:rsidP="009C4554">
            <w:pPr>
              <w:spacing w:after="0" w:line="240" w:lineRule="auto"/>
              <w:rPr>
                <w:ins w:id="331" w:author="shashvindu jha" w:date="2024-09-12T12:10:00Z" w16du:dateUtc="2024-09-12T06:40:00Z"/>
                <w:rFonts w:ascii="Calibri" w:eastAsia="Calibri" w:hAnsi="Calibri" w:cs="Calibri"/>
                <w:b/>
                <w:sz w:val="24"/>
                <w:szCs w:val="24"/>
              </w:rPr>
            </w:pPr>
            <w:ins w:id="332" w:author="shashvindu jha" w:date="2024-09-12T12:15:00Z" w16du:dateUtc="2024-09-12T06:45:00Z">
              <w:r>
                <w:rPr>
                  <w:sz w:val="24"/>
                  <w:szCs w:val="24"/>
                </w:rPr>
                <w:t>Text</w:t>
              </w:r>
            </w:ins>
          </w:p>
        </w:tc>
        <w:tc>
          <w:tcPr>
            <w:tcW w:w="1213" w:type="pct"/>
            <w:shd w:val="clear" w:color="auto" w:fill="auto"/>
            <w:vAlign w:val="center"/>
          </w:tcPr>
          <w:p w14:paraId="7BDDF267" w14:textId="77777777" w:rsidR="00BB5E42" w:rsidRPr="008C43B9" w:rsidRDefault="00BB5E42" w:rsidP="009C4554">
            <w:pPr>
              <w:spacing w:after="0" w:line="240" w:lineRule="auto"/>
              <w:rPr>
                <w:ins w:id="333" w:author="shashvindu jha" w:date="2024-09-12T12:10:00Z" w16du:dateUtc="2024-09-12T06:40:00Z"/>
                <w:rFonts w:ascii="Calibri" w:eastAsia="Calibri" w:hAnsi="Calibri" w:cs="Calibri"/>
                <w:b/>
                <w:sz w:val="24"/>
                <w:szCs w:val="24"/>
              </w:rPr>
            </w:pPr>
          </w:p>
        </w:tc>
        <w:tc>
          <w:tcPr>
            <w:tcW w:w="758" w:type="pct"/>
            <w:shd w:val="clear" w:color="auto" w:fill="auto"/>
            <w:vAlign w:val="center"/>
          </w:tcPr>
          <w:p w14:paraId="0CA94578" w14:textId="5D7C7B90" w:rsidR="00BB5E42" w:rsidRPr="008C43B9" w:rsidRDefault="00BB5E42" w:rsidP="009C4554">
            <w:pPr>
              <w:spacing w:after="0" w:line="240" w:lineRule="auto"/>
              <w:rPr>
                <w:ins w:id="334" w:author="shashvindu jha" w:date="2024-09-12T12:10:00Z" w16du:dateUtc="2024-09-12T06:40:00Z"/>
                <w:rFonts w:ascii="Calibri" w:eastAsia="Calibri" w:hAnsi="Calibri" w:cs="Calibri"/>
                <w:b/>
                <w:sz w:val="24"/>
                <w:szCs w:val="24"/>
              </w:rPr>
            </w:pPr>
            <w:ins w:id="335" w:author="shashvindu jha" w:date="2024-09-12T12:13:00Z" w16du:dateUtc="2024-09-12T06:43:00Z">
              <w:r>
                <w:rPr>
                  <w:sz w:val="24"/>
                  <w:szCs w:val="24"/>
                </w:rPr>
                <w:t>Yes</w:t>
              </w:r>
            </w:ins>
          </w:p>
        </w:tc>
        <w:tc>
          <w:tcPr>
            <w:tcW w:w="909" w:type="pct"/>
            <w:shd w:val="clear" w:color="auto" w:fill="auto"/>
          </w:tcPr>
          <w:p w14:paraId="54DABD5F" w14:textId="77777777" w:rsidR="00BB5E42" w:rsidRPr="008C43B9" w:rsidRDefault="00BB5E42" w:rsidP="009C4554">
            <w:pPr>
              <w:spacing w:after="0" w:line="240" w:lineRule="auto"/>
              <w:rPr>
                <w:ins w:id="336" w:author="shashvindu jha" w:date="2024-09-12T12:10:00Z" w16du:dateUtc="2024-09-12T06:40:00Z"/>
                <w:rFonts w:ascii="Calibri" w:eastAsia="Calibri" w:hAnsi="Calibri" w:cs="Calibri"/>
                <w:b/>
                <w:sz w:val="24"/>
                <w:szCs w:val="24"/>
              </w:rPr>
            </w:pPr>
          </w:p>
        </w:tc>
      </w:tr>
    </w:tbl>
    <w:p w14:paraId="3529A305" w14:textId="14450430" w:rsidR="00BB5E42" w:rsidDel="00FF333F" w:rsidRDefault="00BB5E42" w:rsidP="00D94148">
      <w:pPr>
        <w:spacing w:after="100" w:afterAutospacing="1" w:line="360" w:lineRule="auto"/>
        <w:jc w:val="both"/>
        <w:rPr>
          <w:del w:id="337" w:author="shashvindu jha" w:date="2024-09-13T12:34:00Z" w16du:dateUtc="2024-09-13T07:04:00Z"/>
          <w:rFonts w:ascii="Calibri" w:eastAsia="Calibri" w:hAnsi="Calibri" w:cs="Calibri"/>
          <w:sz w:val="24"/>
          <w:szCs w:val="24"/>
        </w:rPr>
      </w:pPr>
    </w:p>
    <w:p w14:paraId="76410BCA" w14:textId="77777777" w:rsidR="00FF333F" w:rsidRDefault="00FF333F" w:rsidP="00117A8F">
      <w:pPr>
        <w:spacing w:after="0" w:line="360" w:lineRule="auto"/>
        <w:jc w:val="both"/>
        <w:rPr>
          <w:ins w:id="338" w:author="shashvindu jha" w:date="2024-09-13T12:34:00Z" w16du:dateUtc="2024-09-13T07:04:00Z"/>
          <w:rFonts w:ascii="Calibri" w:eastAsia="Calibri" w:hAnsi="Calibri" w:cs="Calibri"/>
          <w:sz w:val="24"/>
          <w:szCs w:val="24"/>
        </w:rPr>
      </w:pPr>
    </w:p>
    <w:p w14:paraId="2B52ED7A" w14:textId="06AF7503" w:rsidR="00900C0A" w:rsidRPr="00900C0A" w:rsidDel="00960296" w:rsidRDefault="00900C0A" w:rsidP="00A31169">
      <w:pPr>
        <w:pStyle w:val="ListParagraph"/>
        <w:numPr>
          <w:ilvl w:val="0"/>
          <w:numId w:val="38"/>
        </w:numPr>
        <w:spacing w:before="100" w:beforeAutospacing="1" w:after="100" w:afterAutospacing="1" w:line="360" w:lineRule="auto"/>
        <w:jc w:val="both"/>
        <w:rPr>
          <w:del w:id="339" w:author="shashvindu jha" w:date="2024-09-12T12:17:00Z" w16du:dateUtc="2024-09-12T06:47:00Z"/>
          <w:rFonts w:ascii="Calibri" w:eastAsia="Calibri" w:hAnsi="Calibri" w:cs="Calibri"/>
          <w:sz w:val="24"/>
          <w:szCs w:val="24"/>
        </w:rPr>
      </w:pPr>
      <w:del w:id="340" w:author="shashvindu jha" w:date="2024-09-12T12:17:00Z" w16du:dateUtc="2024-09-12T06:47:00Z">
        <w:r w:rsidDel="00960296">
          <w:rPr>
            <w:rFonts w:ascii="Calibri" w:eastAsia="Calibri" w:hAnsi="Calibri" w:cs="Calibri"/>
            <w:color w:val="000000"/>
            <w:sz w:val="24"/>
            <w:szCs w:val="24"/>
          </w:rPr>
          <w:delText xml:space="preserve">Select </w:delText>
        </w:r>
        <w:r w:rsidDel="00960296">
          <w:rPr>
            <w:rFonts w:ascii="Calibri" w:eastAsia="Calibri" w:hAnsi="Calibri" w:cs="Calibri"/>
            <w:b/>
            <w:bCs/>
            <w:color w:val="000000"/>
            <w:sz w:val="24"/>
            <w:szCs w:val="24"/>
          </w:rPr>
          <w:delText xml:space="preserve">Parent Classification </w:delText>
        </w:r>
      </w:del>
    </w:p>
    <w:p w14:paraId="6B9D4EAD" w14:textId="01740A1B" w:rsidR="00900C0A" w:rsidRPr="00B648C2" w:rsidDel="00960296" w:rsidRDefault="00900C0A" w:rsidP="00B648C2">
      <w:pPr>
        <w:pStyle w:val="ListParagraph"/>
        <w:numPr>
          <w:ilvl w:val="0"/>
          <w:numId w:val="38"/>
        </w:numPr>
        <w:spacing w:before="100" w:beforeAutospacing="1" w:after="100" w:afterAutospacing="1" w:line="360" w:lineRule="auto"/>
        <w:jc w:val="both"/>
        <w:rPr>
          <w:del w:id="341" w:author="shashvindu jha" w:date="2024-09-12T12:17:00Z" w16du:dateUtc="2024-09-12T06:47:00Z"/>
          <w:rFonts w:ascii="Calibri" w:eastAsia="Calibri" w:hAnsi="Calibri" w:cs="Calibri"/>
          <w:b/>
          <w:color w:val="2A2B6A"/>
          <w:sz w:val="24"/>
          <w:szCs w:val="24"/>
        </w:rPr>
      </w:pPr>
      <w:del w:id="342" w:author="shashvindu jha" w:date="2024-09-12T12:17:00Z" w16du:dateUtc="2024-09-12T06:47:00Z">
        <w:r w:rsidRPr="00B648C2" w:rsidDel="00960296">
          <w:rPr>
            <w:rFonts w:ascii="Calibri" w:eastAsia="Calibri" w:hAnsi="Calibri" w:cs="Calibri"/>
            <w:color w:val="2A2B6A"/>
            <w:sz w:val="24"/>
            <w:szCs w:val="24"/>
          </w:rPr>
          <w:delText xml:space="preserve">Enter </w:delText>
        </w:r>
        <w:r w:rsidRPr="00B648C2" w:rsidDel="00960296">
          <w:rPr>
            <w:rFonts w:ascii="Calibri" w:eastAsia="Calibri" w:hAnsi="Calibri" w:cs="Calibri"/>
            <w:b/>
            <w:color w:val="2A2B6A"/>
            <w:sz w:val="24"/>
            <w:szCs w:val="24"/>
          </w:rPr>
          <w:delText>Classification Name</w:delText>
        </w:r>
      </w:del>
    </w:p>
    <w:p w14:paraId="276D1EC3" w14:textId="24F139C1" w:rsidR="00900C0A" w:rsidRPr="00900C0A" w:rsidDel="00960296" w:rsidRDefault="00B648C2" w:rsidP="00117A8F">
      <w:pPr>
        <w:spacing w:after="100" w:afterAutospacing="1" w:line="360" w:lineRule="auto"/>
        <w:jc w:val="both"/>
        <w:rPr>
          <w:del w:id="343" w:author="shashvindu jha" w:date="2024-09-12T12:24:00Z" w16du:dateUtc="2024-09-12T06:54:00Z"/>
          <w:rFonts w:ascii="Calibri" w:eastAsia="Calibri" w:hAnsi="Calibri" w:cs="Calibri"/>
          <w:sz w:val="24"/>
          <w:szCs w:val="24"/>
        </w:rPr>
      </w:pPr>
      <w:del w:id="344" w:author="shashvindu jha" w:date="2024-09-12T12:17:00Z" w16du:dateUtc="2024-09-12T06:47:00Z">
        <w:r w:rsidRPr="002C6BD1" w:rsidDel="00960296">
          <w:rPr>
            <w:sz w:val="24"/>
            <w:szCs w:val="24"/>
          </w:rPr>
          <w:delText>Blue color</w:delText>
        </w:r>
        <w:r w:rsidDel="00960296">
          <w:rPr>
            <w:b/>
            <w:sz w:val="24"/>
            <w:szCs w:val="24"/>
          </w:rPr>
          <w:delText xml:space="preserve"> </w:delText>
        </w:r>
        <w:r w:rsidR="00853D8C" w:rsidRPr="005848E8" w:rsidDel="00960296">
          <w:rPr>
            <w:rFonts w:ascii="Calibri" w:eastAsia="Calibri" w:hAnsi="Calibri" w:cs="Calibri"/>
            <w:sz w:val="24"/>
            <w:szCs w:val="24"/>
          </w:rPr>
          <w:delText>details are mandatory to be entered.</w:delText>
        </w:r>
        <w:r w:rsidR="00853D8C" w:rsidDel="00960296">
          <w:rPr>
            <w:rFonts w:ascii="Calibri" w:hAnsi="Calibri" w:cs="Calibri"/>
            <w:b/>
            <w:bCs/>
            <w:sz w:val="24"/>
            <w:szCs w:val="24"/>
          </w:rPr>
          <w:delText xml:space="preserve"> </w:delText>
        </w:r>
      </w:del>
      <w:del w:id="345" w:author="shashvindu jha" w:date="2024-09-12T12:24:00Z" w16du:dateUtc="2024-09-12T06:54:00Z">
        <w:r w:rsidR="00900C0A" w:rsidRPr="00900C0A" w:rsidDel="00960296">
          <w:rPr>
            <w:rFonts w:ascii="Calibri" w:eastAsia="Calibri" w:hAnsi="Calibri" w:cs="Calibri"/>
            <w:sz w:val="24"/>
            <w:szCs w:val="24"/>
          </w:rPr>
          <w:delText xml:space="preserve">Click on the </w:delText>
        </w:r>
        <w:r w:rsidR="00900C0A" w:rsidRPr="001C2105" w:rsidDel="00960296">
          <w:rPr>
            <w:rFonts w:ascii="Calibri" w:eastAsia="Calibri" w:hAnsi="Calibri" w:cs="Calibri"/>
            <w:b/>
            <w:sz w:val="24"/>
            <w:szCs w:val="24"/>
          </w:rPr>
          <w:delText>Add</w:delText>
        </w:r>
        <w:r w:rsidR="00900C0A" w:rsidRPr="00900C0A" w:rsidDel="00960296">
          <w:rPr>
            <w:rFonts w:ascii="Calibri" w:eastAsia="Calibri" w:hAnsi="Calibri" w:cs="Calibri"/>
            <w:sz w:val="24"/>
            <w:szCs w:val="24"/>
          </w:rPr>
          <w:delText xml:space="preserve"> button to save and confirm. You can now view the new option added </w:delText>
        </w:r>
      </w:del>
      <w:del w:id="346" w:author="shashvindu jha" w:date="2024-09-12T12:18:00Z" w16du:dateUtc="2024-09-12T06:48:00Z">
        <w:r w:rsidR="00900C0A" w:rsidRPr="00900C0A" w:rsidDel="00960296">
          <w:rPr>
            <w:rFonts w:ascii="Calibri" w:eastAsia="Calibri" w:hAnsi="Calibri" w:cs="Calibri"/>
            <w:sz w:val="24"/>
            <w:szCs w:val="24"/>
          </w:rPr>
          <w:delText xml:space="preserve">in </w:delText>
        </w:r>
      </w:del>
      <w:del w:id="347" w:author="shashvindu jha" w:date="2024-09-12T12:24:00Z" w16du:dateUtc="2024-09-12T06:54:00Z">
        <w:r w:rsidR="00900C0A" w:rsidRPr="00900C0A" w:rsidDel="00960296">
          <w:rPr>
            <w:rFonts w:ascii="Calibri" w:eastAsia="Calibri" w:hAnsi="Calibri" w:cs="Calibri"/>
            <w:sz w:val="24"/>
            <w:szCs w:val="24"/>
          </w:rPr>
          <w:delText>the selected classification type list.</w:delText>
        </w:r>
      </w:del>
    </w:p>
    <w:p w14:paraId="63360144" w14:textId="6CBFD4BA" w:rsidR="00900C0A" w:rsidRPr="00442CFF" w:rsidDel="00D94148" w:rsidRDefault="0054522C" w:rsidP="00A31169">
      <w:pPr>
        <w:spacing w:before="100" w:beforeAutospacing="1" w:after="100" w:afterAutospacing="1" w:line="360" w:lineRule="auto"/>
        <w:jc w:val="both"/>
        <w:rPr>
          <w:del w:id="348" w:author="shashvindu jha" w:date="2024-09-12T12:27:00Z" w16du:dateUtc="2024-09-12T06:57:00Z"/>
          <w:rFonts w:ascii="Calibri" w:eastAsia="Calibri" w:hAnsi="Calibri" w:cs="Calibri"/>
          <w:sz w:val="24"/>
          <w:szCs w:val="24"/>
        </w:rPr>
      </w:pPr>
      <w:del w:id="349" w:author="shashvindu jha" w:date="2024-09-12T12:27:00Z" w16du:dateUtc="2024-09-12T06:57:00Z">
        <w:r w:rsidDel="00D94148">
          <w:rPr>
            <w:rFonts w:ascii="Calibri" w:hAnsi="Calibri" w:cs="Calibri"/>
            <w:b/>
            <w:sz w:val="24"/>
            <w:szCs w:val="24"/>
          </w:rPr>
          <w:delText>Step 7</w:delText>
        </w:r>
      </w:del>
      <w:del w:id="350" w:author="shashvindu jha" w:date="2024-09-12T12:24:00Z" w16du:dateUtc="2024-09-12T06:54:00Z">
        <w:r w:rsidR="00900C0A" w:rsidRPr="00442CFF" w:rsidDel="00960296">
          <w:rPr>
            <w:rFonts w:ascii="Calibri" w:hAnsi="Calibri" w:cs="Calibri"/>
            <w:sz w:val="24"/>
            <w:szCs w:val="24"/>
          </w:rPr>
          <w:delText xml:space="preserve">: </w:delText>
        </w:r>
        <w:r w:rsidR="00174043" w:rsidDel="00960296">
          <w:rPr>
            <w:rFonts w:ascii="Calibri" w:hAnsi="Calibri" w:cs="Calibri"/>
            <w:sz w:val="24"/>
            <w:szCs w:val="24"/>
          </w:rPr>
          <w:delText>Click to s</w:delText>
        </w:r>
        <w:r w:rsidR="00900C0A" w:rsidRPr="00442CFF" w:rsidDel="00960296">
          <w:rPr>
            <w:rFonts w:ascii="Calibri" w:eastAsia="Calibri" w:hAnsi="Calibri" w:cs="Calibri"/>
            <w:sz w:val="24"/>
            <w:szCs w:val="24"/>
          </w:rPr>
          <w:delText xml:space="preserve">elect </w:delText>
        </w:r>
        <w:r w:rsidR="00900C0A" w:rsidRPr="00442CFF" w:rsidDel="00960296">
          <w:rPr>
            <w:rFonts w:ascii="Calibri" w:eastAsia="Calibri" w:hAnsi="Calibri" w:cs="Calibri"/>
            <w:b/>
            <w:bCs/>
            <w:sz w:val="24"/>
            <w:szCs w:val="24"/>
          </w:rPr>
          <w:delText>Edit</w:delText>
        </w:r>
        <w:r w:rsidR="00900C0A" w:rsidRPr="00442CFF" w:rsidDel="00960296">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29DB7CAC" w14:textId="117A2D00" w:rsidR="00900C0A" w:rsidRPr="00442CFF" w:rsidDel="00D94148" w:rsidRDefault="0054522C" w:rsidP="00A31169">
      <w:pPr>
        <w:spacing w:before="100" w:beforeAutospacing="1" w:after="100" w:afterAutospacing="1" w:line="360" w:lineRule="auto"/>
        <w:jc w:val="both"/>
        <w:rPr>
          <w:del w:id="351" w:author="shashvindu jha" w:date="2024-09-12T12:27:00Z" w16du:dateUtc="2024-09-12T06:57:00Z"/>
          <w:rFonts w:ascii="Calibri" w:eastAsia="Calibri" w:hAnsi="Calibri" w:cs="Calibri"/>
          <w:sz w:val="24"/>
          <w:szCs w:val="24"/>
        </w:rPr>
      </w:pPr>
      <w:del w:id="352" w:author="shashvindu jha" w:date="2024-09-12T12:27:00Z" w16du:dateUtc="2024-09-12T06:57:00Z">
        <w:r w:rsidDel="00D94148">
          <w:rPr>
            <w:rFonts w:ascii="Calibri" w:hAnsi="Calibri" w:cs="Calibri"/>
            <w:b/>
            <w:sz w:val="24"/>
            <w:szCs w:val="24"/>
          </w:rPr>
          <w:delText>Step 8</w:delText>
        </w:r>
        <w:r w:rsidR="00900C0A" w:rsidRPr="00442CFF" w:rsidDel="00D94148">
          <w:rPr>
            <w:rFonts w:ascii="Calibri" w:hAnsi="Calibri" w:cs="Calibri"/>
            <w:sz w:val="24"/>
            <w:szCs w:val="24"/>
          </w:rPr>
          <w:delText xml:space="preserve">: </w:delText>
        </w:r>
      </w:del>
      <w:del w:id="353" w:author="shashvindu jha" w:date="2024-09-12T12:25:00Z" w16du:dateUtc="2024-09-12T06:55:00Z">
        <w:r w:rsidR="00174043" w:rsidDel="00960296">
          <w:rPr>
            <w:rFonts w:ascii="Calibri" w:hAnsi="Calibri" w:cs="Calibri"/>
            <w:sz w:val="24"/>
            <w:szCs w:val="24"/>
          </w:rPr>
          <w:delText>Click to s</w:delText>
        </w:r>
        <w:r w:rsidR="000940A5" w:rsidRPr="00442CFF" w:rsidDel="00960296">
          <w:rPr>
            <w:rFonts w:ascii="Calibri" w:eastAsia="Calibri" w:hAnsi="Calibri" w:cs="Calibri"/>
            <w:sz w:val="24"/>
            <w:szCs w:val="24"/>
          </w:rPr>
          <w:delText>elect</w:delText>
        </w:r>
        <w:r w:rsidR="000940A5" w:rsidRPr="00442CFF" w:rsidDel="00960296">
          <w:rPr>
            <w:rFonts w:ascii="Calibri" w:eastAsia="Calibri" w:hAnsi="Calibri" w:cs="Calibri"/>
            <w:b/>
            <w:bCs/>
            <w:sz w:val="24"/>
            <w:szCs w:val="24"/>
          </w:rPr>
          <w:delText xml:space="preserve"> </w:delText>
        </w:r>
        <w:r w:rsidR="00900C0A" w:rsidRPr="00442CFF" w:rsidDel="00960296">
          <w:rPr>
            <w:rFonts w:ascii="Calibri" w:eastAsia="Calibri" w:hAnsi="Calibri" w:cs="Calibri"/>
            <w:b/>
            <w:bCs/>
            <w:sz w:val="24"/>
            <w:szCs w:val="24"/>
          </w:rPr>
          <w:delText>Delete</w:delText>
        </w:r>
        <w:r w:rsidR="00900C0A" w:rsidRPr="00442CFF" w:rsidDel="00960296">
          <w:rPr>
            <w:rFonts w:ascii="Calibri" w:eastAsia="Calibri" w:hAnsi="Calibri" w:cs="Calibri"/>
            <w:sz w:val="24"/>
            <w:szCs w:val="24"/>
          </w:rPr>
          <w:delText xml:space="preserve"> option available in the action dropdown to delete the selected element. A confirmation popup will appear, click yes to confirm deletion of selected element.</w:delText>
        </w:r>
      </w:del>
    </w:p>
    <w:p w14:paraId="0B25D488" w14:textId="1EB3511E" w:rsidR="00FF333F" w:rsidRDefault="0054522C" w:rsidP="00D94148">
      <w:pPr>
        <w:spacing w:after="100" w:afterAutospacing="1" w:line="360" w:lineRule="auto"/>
        <w:jc w:val="both"/>
        <w:rPr>
          <w:ins w:id="354" w:author="shashvindu jha" w:date="2024-09-13T12:34:00Z" w16du:dateUtc="2024-09-13T07:04:00Z"/>
          <w:rFonts w:ascii="Calibri" w:eastAsia="Calibri" w:hAnsi="Calibri" w:cs="Calibri"/>
          <w:sz w:val="24"/>
          <w:szCs w:val="24"/>
        </w:rPr>
      </w:pPr>
      <w:del w:id="355" w:author="shashvindu jha" w:date="2024-09-12T12:27:00Z" w16du:dateUtc="2024-09-12T06:57:00Z">
        <w:r w:rsidDel="00D94148">
          <w:rPr>
            <w:rFonts w:ascii="Calibri" w:hAnsi="Calibri" w:cs="Calibri"/>
            <w:b/>
            <w:sz w:val="24"/>
            <w:szCs w:val="24"/>
          </w:rPr>
          <w:delText>Step 9</w:delText>
        </w:r>
        <w:r w:rsidR="00900C0A" w:rsidRPr="00442CFF" w:rsidDel="00D94148">
          <w:rPr>
            <w:rFonts w:ascii="Calibri" w:hAnsi="Calibri" w:cs="Calibri"/>
            <w:sz w:val="24"/>
            <w:szCs w:val="24"/>
          </w:rPr>
          <w:delText xml:space="preserve">: </w:delText>
        </w:r>
      </w:del>
      <w:del w:id="356" w:author="shashvindu jha" w:date="2024-09-12T12:25:00Z" w16du:dateUtc="2024-09-12T06:55:00Z">
        <w:r w:rsidR="00174043" w:rsidDel="00D94148">
          <w:rPr>
            <w:rFonts w:ascii="Calibri" w:hAnsi="Calibri" w:cs="Calibri"/>
            <w:sz w:val="24"/>
            <w:szCs w:val="24"/>
          </w:rPr>
          <w:delText>Click to s</w:delText>
        </w:r>
        <w:r w:rsidR="000940A5" w:rsidRPr="00442CFF" w:rsidDel="00D94148">
          <w:rPr>
            <w:rFonts w:ascii="Calibri" w:eastAsia="Calibri" w:hAnsi="Calibri" w:cs="Calibri"/>
            <w:sz w:val="24"/>
            <w:szCs w:val="24"/>
          </w:rPr>
          <w:delText>elect</w:delText>
        </w:r>
        <w:r w:rsidR="000940A5" w:rsidRPr="00442CFF" w:rsidDel="00D94148">
          <w:rPr>
            <w:rFonts w:ascii="Calibri" w:eastAsia="Calibri" w:hAnsi="Calibri" w:cs="Calibri"/>
            <w:b/>
            <w:bCs/>
            <w:sz w:val="24"/>
            <w:szCs w:val="24"/>
          </w:rPr>
          <w:delText xml:space="preserve"> </w:delText>
        </w:r>
        <w:r w:rsidR="00900C0A" w:rsidRPr="00442CFF" w:rsidDel="00D94148">
          <w:rPr>
            <w:rFonts w:ascii="Calibri" w:eastAsia="Calibri" w:hAnsi="Calibri" w:cs="Calibri"/>
            <w:b/>
            <w:bCs/>
            <w:sz w:val="24"/>
            <w:szCs w:val="24"/>
          </w:rPr>
          <w:delText xml:space="preserve">Enable/Disable </w:delText>
        </w:r>
        <w:r w:rsidR="00900C0A" w:rsidRPr="00442CFF" w:rsidDel="00D94148">
          <w:rPr>
            <w:rFonts w:ascii="Calibri" w:eastAsia="Calibri" w:hAnsi="Calibri" w:cs="Calibri"/>
            <w:sz w:val="24"/>
            <w:szCs w:val="24"/>
          </w:rPr>
          <w:delText xml:space="preserve">option available in the action dropdown to show or hide the specific element. The hidden element will not be shown in the list of selected classification </w:delText>
        </w:r>
      </w:del>
      <w:del w:id="357" w:author="shashvindu jha" w:date="2024-09-12T12:24:00Z" w16du:dateUtc="2024-09-12T06:54:00Z">
        <w:r w:rsidR="00900C0A" w:rsidRPr="00442CFF" w:rsidDel="00960296">
          <w:rPr>
            <w:rFonts w:ascii="Calibri" w:eastAsia="Calibri" w:hAnsi="Calibri" w:cs="Calibri"/>
            <w:sz w:val="24"/>
            <w:szCs w:val="24"/>
          </w:rPr>
          <w:delText xml:space="preserve">type </w:delText>
        </w:r>
      </w:del>
      <w:del w:id="358" w:author="shashvindu jha" w:date="2024-09-12T12:25:00Z" w16du:dateUtc="2024-09-12T06:55:00Z">
        <w:r w:rsidR="00900C0A" w:rsidRPr="00442CFF" w:rsidDel="00D94148">
          <w:rPr>
            <w:rFonts w:ascii="Calibri" w:eastAsia="Calibri" w:hAnsi="Calibri" w:cs="Calibri"/>
            <w:sz w:val="24"/>
            <w:szCs w:val="24"/>
          </w:rPr>
          <w:delText>overall the application</w:delText>
        </w:r>
        <w:r w:rsidR="00900C0A" w:rsidRPr="00900C0A" w:rsidDel="00D94148">
          <w:rPr>
            <w:rFonts w:eastAsia="Calibri" w:cstheme="minorHAnsi"/>
            <w:sz w:val="24"/>
            <w:szCs w:val="24"/>
          </w:rPr>
          <w:delText>.</w:delText>
        </w:r>
      </w:del>
      <w:ins w:id="359" w:author="shashvindu jha" w:date="2024-09-12T12:24:00Z" w16du:dateUtc="2024-09-12T06:54:00Z">
        <w:r w:rsidR="00960296" w:rsidRPr="00900C0A">
          <w:rPr>
            <w:rFonts w:ascii="Calibri" w:eastAsia="Calibri" w:hAnsi="Calibri" w:cs="Calibri"/>
            <w:sz w:val="24"/>
            <w:szCs w:val="24"/>
          </w:rPr>
          <w:t xml:space="preserve">Click on the </w:t>
        </w:r>
        <w:r w:rsidR="00960296" w:rsidRPr="001C2105">
          <w:rPr>
            <w:rFonts w:ascii="Calibri" w:eastAsia="Calibri" w:hAnsi="Calibri" w:cs="Calibri"/>
            <w:b/>
            <w:sz w:val="24"/>
            <w:szCs w:val="24"/>
          </w:rPr>
          <w:t>Add</w:t>
        </w:r>
        <w:r w:rsidR="00960296" w:rsidRPr="00900C0A">
          <w:rPr>
            <w:rFonts w:ascii="Calibri" w:eastAsia="Calibri" w:hAnsi="Calibri" w:cs="Calibri"/>
            <w:sz w:val="24"/>
            <w:szCs w:val="24"/>
          </w:rPr>
          <w:t xml:space="preserve"> button to save and confirm. You can now view the new option added </w:t>
        </w:r>
        <w:r w:rsidR="00960296">
          <w:rPr>
            <w:rFonts w:ascii="Calibri" w:eastAsia="Calibri" w:hAnsi="Calibri" w:cs="Calibri"/>
            <w:sz w:val="24"/>
            <w:szCs w:val="24"/>
          </w:rPr>
          <w:t>to</w:t>
        </w:r>
        <w:r w:rsidR="00960296" w:rsidRPr="00900C0A">
          <w:rPr>
            <w:rFonts w:ascii="Calibri" w:eastAsia="Calibri" w:hAnsi="Calibri" w:cs="Calibri"/>
            <w:sz w:val="24"/>
            <w:szCs w:val="24"/>
          </w:rPr>
          <w:t xml:space="preserve"> the selected </w:t>
        </w:r>
      </w:ins>
      <w:ins w:id="360" w:author="shashvindu jha" w:date="2024-09-13T13:25:00Z" w16du:dateUtc="2024-09-13T07:55:00Z">
        <w:r w:rsidR="008961E2" w:rsidRPr="008961E2">
          <w:rPr>
            <w:rFonts w:ascii="Calibri" w:eastAsia="Calibri" w:hAnsi="Calibri" w:cs="Calibri"/>
            <w:b/>
            <w:bCs/>
            <w:sz w:val="24"/>
            <w:szCs w:val="24"/>
          </w:rPr>
          <w:t>Classification</w:t>
        </w:r>
      </w:ins>
      <w:ins w:id="361" w:author="shashvindu jha" w:date="2024-09-12T12:24:00Z" w16du:dateUtc="2024-09-12T06:54:00Z">
        <w:r w:rsidR="00960296" w:rsidRPr="00900C0A">
          <w:rPr>
            <w:rFonts w:ascii="Calibri" w:eastAsia="Calibri" w:hAnsi="Calibri" w:cs="Calibri"/>
            <w:sz w:val="24"/>
            <w:szCs w:val="24"/>
          </w:rPr>
          <w:t xml:space="preserve"> type list.</w:t>
        </w:r>
      </w:ins>
    </w:p>
    <w:p w14:paraId="37AB1829" w14:textId="77777777" w:rsidR="00FF333F" w:rsidRDefault="00FF333F">
      <w:pPr>
        <w:rPr>
          <w:ins w:id="362" w:author="shashvindu jha" w:date="2024-09-13T12:34:00Z" w16du:dateUtc="2024-09-13T07:04:00Z"/>
          <w:rFonts w:ascii="Calibri" w:eastAsia="Calibri" w:hAnsi="Calibri" w:cs="Calibri"/>
          <w:sz w:val="24"/>
          <w:szCs w:val="24"/>
        </w:rPr>
      </w:pPr>
      <w:ins w:id="363" w:author="shashvindu jha" w:date="2024-09-13T12:34:00Z" w16du:dateUtc="2024-09-13T07:04:00Z">
        <w:r>
          <w:rPr>
            <w:rFonts w:ascii="Calibri" w:eastAsia="Calibri" w:hAnsi="Calibri" w:cs="Calibri"/>
            <w:sz w:val="24"/>
            <w:szCs w:val="24"/>
          </w:rPr>
          <w:br w:type="page"/>
        </w:r>
      </w:ins>
    </w:p>
    <w:p w14:paraId="2B9BD6D9" w14:textId="77777777" w:rsidR="0027452B" w:rsidRPr="008C5C87" w:rsidRDefault="0027452B" w:rsidP="0027452B">
      <w:pPr>
        <w:spacing w:before="100" w:beforeAutospacing="1" w:after="100" w:afterAutospacing="1" w:line="360" w:lineRule="auto"/>
        <w:jc w:val="both"/>
        <w:rPr>
          <w:ins w:id="364" w:author="shashvindu jha" w:date="2024-09-12T13:54:00Z" w16du:dateUtc="2024-09-12T08:24:00Z"/>
          <w:rFonts w:ascii="Calibri" w:eastAsia="Calibri" w:hAnsi="Calibri" w:cs="Calibri"/>
          <w:sz w:val="24"/>
          <w:szCs w:val="24"/>
        </w:rPr>
      </w:pPr>
      <w:ins w:id="365" w:author="shashvindu jha" w:date="2024-09-12T13:54:00Z" w16du:dateUtc="2024-09-12T08:24:00Z">
        <w:r w:rsidRPr="008C5C87">
          <w:rPr>
            <w:rFonts w:ascii="Calibri" w:hAnsi="Calibri" w:cs="Calibri"/>
            <w:b/>
            <w:bCs/>
            <w:sz w:val="24"/>
            <w:szCs w:val="24"/>
          </w:rPr>
          <w:lastRenderedPageBreak/>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398706DA" w14:textId="4572E5EC" w:rsidR="00B60FC4" w:rsidRDefault="00B60FC4" w:rsidP="00D94148">
      <w:pPr>
        <w:spacing w:before="100" w:beforeAutospacing="1" w:after="100" w:afterAutospacing="1" w:line="360" w:lineRule="auto"/>
        <w:jc w:val="both"/>
        <w:rPr>
          <w:ins w:id="366" w:author="shashvindu jha" w:date="2024-09-12T12:42:00Z" w16du:dateUtc="2024-09-12T07:12:00Z"/>
          <w:rFonts w:ascii="Calibri" w:eastAsia="Calibri" w:hAnsi="Calibri" w:cs="Calibri"/>
          <w:b/>
          <w:bCs/>
          <w:sz w:val="24"/>
          <w:szCs w:val="24"/>
        </w:rPr>
      </w:pPr>
      <w:ins w:id="367" w:author="shashvindu jha" w:date="2024-09-12T12:42:00Z" w16du:dateUtc="2024-09-12T07:12:00Z">
        <w:r>
          <w:rPr>
            <w:rFonts w:ascii="Calibri" w:eastAsia="Calibri" w:hAnsi="Calibri" w:cs="Calibri"/>
            <w:b/>
            <w:bCs/>
            <w:sz w:val="24"/>
            <w:szCs w:val="24"/>
          </w:rPr>
          <w:t xml:space="preserve">Step </w:t>
        </w:r>
      </w:ins>
      <w:ins w:id="368" w:author="shashvindu jha" w:date="2024-09-12T12:43:00Z" w16du:dateUtc="2024-09-12T07:13:00Z">
        <w:r>
          <w:rPr>
            <w:rFonts w:ascii="Calibri" w:eastAsia="Calibri" w:hAnsi="Calibri" w:cs="Calibri"/>
            <w:b/>
            <w:bCs/>
            <w:sz w:val="24"/>
            <w:szCs w:val="24"/>
          </w:rPr>
          <w:t>4</w:t>
        </w:r>
      </w:ins>
      <w:ins w:id="369" w:author="shashvindu jha" w:date="2024-09-12T12:42:00Z" w16du:dateUtc="2024-09-12T07:12:00Z">
        <w:r>
          <w:rPr>
            <w:rFonts w:ascii="Calibri" w:eastAsia="Calibri" w:hAnsi="Calibri" w:cs="Calibri"/>
            <w:b/>
            <w:bCs/>
            <w:sz w:val="24"/>
            <w:szCs w:val="24"/>
          </w:rPr>
          <w:t xml:space="preserve">: </w:t>
        </w:r>
        <w:r w:rsidRPr="00B60FC4">
          <w:rPr>
            <w:rFonts w:ascii="Calibri" w:eastAsia="Calibri" w:hAnsi="Calibri" w:cs="Calibri"/>
            <w:sz w:val="24"/>
            <w:szCs w:val="24"/>
            <w:rPrChange w:id="370" w:author="shashvindu jha" w:date="2024-09-12T12:43:00Z" w16du:dateUtc="2024-09-12T07:13:00Z">
              <w:rPr>
                <w:rFonts w:ascii="Calibri" w:eastAsia="Calibri" w:hAnsi="Calibri" w:cs="Calibri"/>
                <w:b/>
                <w:bCs/>
                <w:sz w:val="24"/>
                <w:szCs w:val="24"/>
              </w:rPr>
            </w:rPrChange>
          </w:rPr>
          <w:t xml:space="preserve">Click the </w:t>
        </w:r>
        <w:r w:rsidRPr="00B60FC4">
          <w:rPr>
            <w:rFonts w:ascii="Calibri" w:eastAsia="Calibri" w:hAnsi="Calibri" w:cs="Calibri"/>
            <w:b/>
            <w:bCs/>
            <w:sz w:val="24"/>
            <w:szCs w:val="24"/>
          </w:rPr>
          <w:t>Search</w:t>
        </w:r>
        <w:r w:rsidRPr="00B60FC4">
          <w:rPr>
            <w:rFonts w:ascii="Calibri" w:eastAsia="Calibri" w:hAnsi="Calibri" w:cs="Calibri"/>
            <w:sz w:val="24"/>
            <w:szCs w:val="24"/>
            <w:rPrChange w:id="371" w:author="shashvindu jha" w:date="2024-09-12T12:43:00Z" w16du:dateUtc="2024-09-12T07:13:00Z">
              <w:rPr>
                <w:rFonts w:ascii="Calibri" w:eastAsia="Calibri" w:hAnsi="Calibri" w:cs="Calibri"/>
                <w:b/>
                <w:bCs/>
                <w:sz w:val="24"/>
                <w:szCs w:val="24"/>
              </w:rPr>
            </w:rPrChange>
          </w:rPr>
          <w:t xml:space="preserve"> button and </w:t>
        </w:r>
      </w:ins>
      <w:ins w:id="372" w:author="shashvindu jha" w:date="2024-09-12T12:43:00Z" w16du:dateUtc="2024-09-12T07:13:00Z">
        <w:r>
          <w:rPr>
            <w:rFonts w:ascii="Calibri" w:eastAsia="Calibri" w:hAnsi="Calibri" w:cs="Calibri"/>
            <w:sz w:val="24"/>
            <w:szCs w:val="24"/>
          </w:rPr>
          <w:t>specify</w:t>
        </w:r>
      </w:ins>
      <w:ins w:id="373" w:author="shashvindu jha" w:date="2024-09-12T12:42:00Z" w16du:dateUtc="2024-09-12T07:12:00Z">
        <w:r w:rsidRPr="00B60FC4">
          <w:rPr>
            <w:rFonts w:ascii="Calibri" w:eastAsia="Calibri" w:hAnsi="Calibri" w:cs="Calibri"/>
            <w:sz w:val="24"/>
            <w:szCs w:val="24"/>
            <w:rPrChange w:id="374" w:author="shashvindu jha" w:date="2024-09-12T12:43:00Z" w16du:dateUtc="2024-09-12T07:13:00Z">
              <w:rPr>
                <w:rFonts w:ascii="Calibri" w:eastAsia="Calibri" w:hAnsi="Calibri" w:cs="Calibri"/>
                <w:b/>
                <w:bCs/>
                <w:sz w:val="24"/>
                <w:szCs w:val="24"/>
              </w:rPr>
            </w:rPrChange>
          </w:rPr>
          <w:t xml:space="preserve"> the </w:t>
        </w:r>
      </w:ins>
      <w:ins w:id="375" w:author="shashvindu jha" w:date="2024-09-13T13:25:00Z" w16du:dateUtc="2024-09-13T07:55:00Z">
        <w:r w:rsidR="008961E2" w:rsidRPr="008961E2">
          <w:rPr>
            <w:rFonts w:ascii="Calibri" w:eastAsia="Calibri" w:hAnsi="Calibri" w:cs="Calibri"/>
            <w:b/>
            <w:bCs/>
            <w:sz w:val="24"/>
            <w:szCs w:val="24"/>
          </w:rPr>
          <w:t>Classification</w:t>
        </w:r>
      </w:ins>
      <w:ins w:id="376" w:author="shashvindu jha" w:date="2024-09-12T12:42:00Z" w16du:dateUtc="2024-09-12T07:12:00Z">
        <w:r w:rsidRPr="00B60FC4">
          <w:rPr>
            <w:rFonts w:ascii="Calibri" w:eastAsia="Calibri" w:hAnsi="Calibri" w:cs="Calibri"/>
            <w:sz w:val="24"/>
            <w:szCs w:val="24"/>
            <w:rPrChange w:id="377" w:author="shashvindu jha" w:date="2024-09-12T12:43:00Z" w16du:dateUtc="2024-09-12T07:13:00Z">
              <w:rPr>
                <w:rFonts w:ascii="Calibri" w:eastAsia="Calibri" w:hAnsi="Calibri" w:cs="Calibri"/>
                <w:b/>
                <w:bCs/>
                <w:sz w:val="24"/>
                <w:szCs w:val="24"/>
              </w:rPr>
            </w:rPrChange>
          </w:rPr>
          <w:t xml:space="preserve"> name to view entries.</w:t>
        </w:r>
      </w:ins>
    </w:p>
    <w:p w14:paraId="7EE09D4D" w14:textId="50435933" w:rsidR="00960296" w:rsidRPr="008C5C87" w:rsidRDefault="00960296" w:rsidP="00D94148">
      <w:pPr>
        <w:spacing w:before="100" w:beforeAutospacing="1" w:after="100" w:afterAutospacing="1" w:line="360" w:lineRule="auto"/>
        <w:jc w:val="both"/>
        <w:rPr>
          <w:ins w:id="378" w:author="shashvindu jha" w:date="2024-09-12T12:24:00Z" w16du:dateUtc="2024-09-12T06:54:00Z"/>
          <w:rFonts w:ascii="Calibri" w:eastAsia="Calibri" w:hAnsi="Calibri" w:cs="Calibri"/>
          <w:sz w:val="24"/>
          <w:szCs w:val="24"/>
        </w:rPr>
      </w:pPr>
      <w:ins w:id="379" w:author="shashvindu jha" w:date="2024-09-12T12:24:00Z" w16du:dateUtc="2024-09-12T06:54:00Z">
        <w:r w:rsidRPr="008C5C87">
          <w:rPr>
            <w:rFonts w:ascii="Calibri" w:hAnsi="Calibri" w:cs="Calibri"/>
            <w:b/>
            <w:bCs/>
            <w:sz w:val="24"/>
            <w:szCs w:val="24"/>
          </w:rPr>
          <w:t xml:space="preserve">Step </w:t>
        </w:r>
      </w:ins>
      <w:ins w:id="380" w:author="shashvindu jha" w:date="2024-09-12T12:43:00Z" w16du:dateUtc="2024-09-12T07:13:00Z">
        <w:r w:rsidR="00B60FC4">
          <w:rPr>
            <w:rFonts w:ascii="Calibri" w:hAnsi="Calibri" w:cs="Calibri"/>
            <w:b/>
            <w:bCs/>
            <w:sz w:val="24"/>
            <w:szCs w:val="24"/>
          </w:rPr>
          <w:t>5</w:t>
        </w:r>
      </w:ins>
      <w:ins w:id="381" w:author="shashvindu jha" w:date="2024-09-12T12:24:00Z" w16du:dateUtc="2024-09-12T06:54:00Z">
        <w:r w:rsidRPr="008C5C87">
          <w:rPr>
            <w:rFonts w:ascii="Calibri" w:hAnsi="Calibri" w:cs="Calibri"/>
            <w:b/>
            <w:bCs/>
            <w:sz w:val="24"/>
            <w:szCs w:val="24"/>
          </w:rPr>
          <w:t>:</w:t>
        </w:r>
        <w:r w:rsidRPr="008C5C87">
          <w:rPr>
            <w:rFonts w:ascii="Calibri" w:hAnsi="Calibri" w:cs="Calibri"/>
            <w:sz w:val="24"/>
            <w:szCs w:val="24"/>
          </w:rPr>
          <w:t xml:space="preserve"> </w:t>
        </w:r>
      </w:ins>
      <w:ins w:id="382" w:author="shashvindu jha" w:date="2024-09-12T12:27:00Z" w16du:dateUtc="2024-09-12T06:57:00Z">
        <w:r w:rsidR="00D94148">
          <w:rPr>
            <w:rFonts w:ascii="Calibri" w:hAnsi="Calibri" w:cs="Calibri"/>
            <w:sz w:val="24"/>
            <w:szCs w:val="24"/>
          </w:rPr>
          <w:t>S</w:t>
        </w:r>
      </w:ins>
      <w:ins w:id="383" w:author="shashvindu jha" w:date="2024-09-12T12:25:00Z" w16du:dateUtc="2024-09-12T06:55:00Z">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09FF93EE" w14:textId="70CF69F0" w:rsidR="00960296" w:rsidRPr="008C5C87" w:rsidRDefault="00960296" w:rsidP="00D94148">
      <w:pPr>
        <w:spacing w:before="100" w:beforeAutospacing="1" w:after="100" w:afterAutospacing="1" w:line="360" w:lineRule="auto"/>
        <w:jc w:val="both"/>
        <w:rPr>
          <w:ins w:id="384" w:author="shashvindu jha" w:date="2024-09-12T12:24:00Z" w16du:dateUtc="2024-09-12T06:54:00Z"/>
          <w:rFonts w:ascii="Calibri" w:eastAsia="Calibri" w:hAnsi="Calibri" w:cs="Calibri"/>
          <w:sz w:val="24"/>
          <w:szCs w:val="24"/>
        </w:rPr>
      </w:pPr>
      <w:ins w:id="385" w:author="shashvindu jha" w:date="2024-09-12T12:24:00Z" w16du:dateUtc="2024-09-12T06:54:00Z">
        <w:r w:rsidRPr="008C5C87">
          <w:rPr>
            <w:rFonts w:ascii="Calibri" w:hAnsi="Calibri" w:cs="Calibri"/>
            <w:b/>
            <w:bCs/>
            <w:sz w:val="24"/>
            <w:szCs w:val="24"/>
          </w:rPr>
          <w:t xml:space="preserve">Step </w:t>
        </w:r>
      </w:ins>
      <w:ins w:id="386" w:author="shashvindu jha" w:date="2024-09-12T12:43:00Z" w16du:dateUtc="2024-09-12T07:13:00Z">
        <w:r w:rsidR="00B60FC4">
          <w:rPr>
            <w:rFonts w:ascii="Calibri" w:hAnsi="Calibri" w:cs="Calibri"/>
            <w:b/>
            <w:bCs/>
            <w:sz w:val="24"/>
            <w:szCs w:val="24"/>
          </w:rPr>
          <w:t>6</w:t>
        </w:r>
      </w:ins>
      <w:ins w:id="387" w:author="shashvindu jha" w:date="2024-09-12T12:24:00Z" w16du:dateUtc="2024-09-12T06:54:00Z">
        <w:r w:rsidRPr="008C5C87">
          <w:rPr>
            <w:rFonts w:ascii="Calibri" w:hAnsi="Calibri" w:cs="Calibri"/>
            <w:b/>
            <w:bCs/>
            <w:sz w:val="24"/>
            <w:szCs w:val="24"/>
          </w:rPr>
          <w:t>:</w:t>
        </w:r>
        <w:r w:rsidRPr="008C5C87">
          <w:rPr>
            <w:rFonts w:ascii="Calibri" w:hAnsi="Calibri" w:cs="Calibri"/>
            <w:sz w:val="24"/>
            <w:szCs w:val="24"/>
          </w:rPr>
          <w:t xml:space="preserve"> </w:t>
        </w:r>
      </w:ins>
      <w:ins w:id="388" w:author="shashvindu jha" w:date="2024-09-12T12:27:00Z" w16du:dateUtc="2024-09-12T06:57:00Z">
        <w:r w:rsidR="00D94148">
          <w:rPr>
            <w:rFonts w:ascii="Calibri" w:hAnsi="Calibri" w:cs="Calibri"/>
            <w:sz w:val="24"/>
            <w:szCs w:val="24"/>
          </w:rPr>
          <w:t>S</w:t>
        </w:r>
      </w:ins>
      <w:ins w:id="389" w:author="shashvindu jha" w:date="2024-09-12T12:25:00Z" w16du:dateUtc="2024-09-12T06:55:00Z">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00D94148" w:rsidRPr="00D94148">
          <w:rPr>
            <w:rFonts w:ascii="Calibri" w:eastAsia="Calibri" w:hAnsi="Calibri" w:cs="Calibri"/>
            <w:b/>
            <w:bCs/>
            <w:sz w:val="24"/>
            <w:szCs w:val="24"/>
            <w:rPrChange w:id="390" w:author="shashvindu jha" w:date="2024-09-12T12:25:00Z" w16du:dateUtc="2024-09-12T06:55:00Z">
              <w:rPr>
                <w:rFonts w:ascii="Calibri" w:eastAsia="Calibri" w:hAnsi="Calibri" w:cs="Calibri"/>
                <w:sz w:val="24"/>
                <w:szCs w:val="24"/>
              </w:rPr>
            </w:rPrChange>
          </w:rPr>
          <w:t>Yes</w:t>
        </w:r>
        <w:r w:rsidR="00D94148" w:rsidRPr="00442CFF">
          <w:rPr>
            <w:rFonts w:ascii="Calibri" w:eastAsia="Calibri" w:hAnsi="Calibri" w:cs="Calibri"/>
            <w:sz w:val="24"/>
            <w:szCs w:val="24"/>
          </w:rPr>
          <w:t xml:space="preserve"> </w:t>
        </w:r>
        <w:r w:rsidRPr="00442CFF">
          <w:rPr>
            <w:rFonts w:ascii="Calibri" w:eastAsia="Calibri" w:hAnsi="Calibri" w:cs="Calibri"/>
            <w:sz w:val="24"/>
            <w:szCs w:val="24"/>
          </w:rPr>
          <w:t xml:space="preserve">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305654C1" w14:textId="45DB5898" w:rsidR="00D94148" w:rsidRPr="00D94148" w:rsidRDefault="00960296" w:rsidP="00D94148">
      <w:pPr>
        <w:spacing w:before="100" w:beforeAutospacing="1" w:after="100" w:afterAutospacing="1" w:line="360" w:lineRule="auto"/>
        <w:jc w:val="both"/>
        <w:rPr>
          <w:ins w:id="391" w:author="shashvindu jha" w:date="2024-09-12T12:25:00Z" w16du:dateUtc="2024-09-12T06:55:00Z"/>
          <w:rFonts w:ascii="Calibri" w:eastAsia="Calibri" w:hAnsi="Calibri" w:cs="Calibri"/>
          <w:sz w:val="24"/>
          <w:szCs w:val="24"/>
          <w:rPrChange w:id="392" w:author="shashvindu jha" w:date="2024-09-12T12:26:00Z" w16du:dateUtc="2024-09-12T06:56:00Z">
            <w:rPr>
              <w:ins w:id="393" w:author="shashvindu jha" w:date="2024-09-12T12:25:00Z" w16du:dateUtc="2024-09-12T06:55:00Z"/>
              <w:rFonts w:eastAsia="Calibri" w:cstheme="minorHAnsi"/>
              <w:sz w:val="24"/>
              <w:szCs w:val="24"/>
            </w:rPr>
          </w:rPrChange>
        </w:rPr>
      </w:pPr>
      <w:ins w:id="394" w:author="shashvindu jha" w:date="2024-09-12T12:24:00Z" w16du:dateUtc="2024-09-12T06:54:00Z">
        <w:r w:rsidRPr="009424BF">
          <w:rPr>
            <w:rFonts w:ascii="Calibri" w:eastAsia="Calibri" w:hAnsi="Calibri" w:cs="Calibri"/>
            <w:b/>
            <w:sz w:val="24"/>
            <w:szCs w:val="24"/>
          </w:rPr>
          <w:t xml:space="preserve">Step </w:t>
        </w:r>
      </w:ins>
      <w:ins w:id="395" w:author="shashvindu jha" w:date="2024-09-12T12:43:00Z" w16du:dateUtc="2024-09-12T07:13:00Z">
        <w:r w:rsidR="00B60FC4">
          <w:rPr>
            <w:rFonts w:ascii="Calibri" w:eastAsia="Calibri" w:hAnsi="Calibri" w:cs="Calibri"/>
            <w:b/>
            <w:sz w:val="24"/>
            <w:szCs w:val="24"/>
          </w:rPr>
          <w:t>7</w:t>
        </w:r>
      </w:ins>
      <w:ins w:id="396" w:author="shashvindu jha" w:date="2024-09-12T12:24:00Z" w16du:dateUtc="2024-09-12T06:54:00Z">
        <w:r w:rsidRPr="009424BF">
          <w:rPr>
            <w:rFonts w:ascii="Calibri" w:eastAsia="Calibri" w:hAnsi="Calibri" w:cs="Calibri"/>
            <w:b/>
            <w:sz w:val="24"/>
            <w:szCs w:val="24"/>
          </w:rPr>
          <w:t>:</w:t>
        </w:r>
        <w:r w:rsidRPr="009424BF">
          <w:rPr>
            <w:rFonts w:ascii="Calibri" w:eastAsia="Calibri" w:hAnsi="Calibri" w:cs="Calibri"/>
            <w:sz w:val="24"/>
            <w:szCs w:val="24"/>
          </w:rPr>
          <w:t xml:space="preserve"> </w:t>
        </w:r>
      </w:ins>
      <w:ins w:id="397" w:author="shashvindu jha" w:date="2024-09-12T12:27:00Z" w16du:dateUtc="2024-09-12T06:57:00Z">
        <w:r w:rsidR="00D94148">
          <w:rPr>
            <w:rFonts w:ascii="Calibri" w:eastAsia="Calibri" w:hAnsi="Calibri" w:cs="Calibri"/>
            <w:sz w:val="24"/>
            <w:szCs w:val="24"/>
          </w:rPr>
          <w:t>S</w:t>
        </w:r>
      </w:ins>
      <w:ins w:id="398" w:author="shashvindu jha" w:date="2024-09-12T12:25:00Z" w16du:dateUtc="2024-09-12T06:55:00Z">
        <w:r w:rsidR="00D94148" w:rsidRPr="00442CFF">
          <w:rPr>
            <w:rFonts w:ascii="Calibri" w:eastAsia="Calibri" w:hAnsi="Calibri" w:cs="Calibri"/>
            <w:sz w:val="24"/>
            <w:szCs w:val="24"/>
          </w:rPr>
          <w:t>elect</w:t>
        </w:r>
        <w:r w:rsidR="00D94148" w:rsidRPr="00D94148">
          <w:rPr>
            <w:rFonts w:ascii="Calibri" w:eastAsia="Calibri" w:hAnsi="Calibri" w:cs="Calibri"/>
            <w:sz w:val="24"/>
            <w:szCs w:val="24"/>
            <w:rPrChange w:id="399" w:author="shashvindu jha" w:date="2024-09-12T12:26:00Z" w16du:dateUtc="2024-09-12T06:56:00Z">
              <w:rPr>
                <w:rFonts w:ascii="Calibri" w:eastAsia="Calibri" w:hAnsi="Calibri" w:cs="Calibri"/>
                <w:b/>
                <w:bCs/>
                <w:sz w:val="24"/>
                <w:szCs w:val="24"/>
              </w:rPr>
            </w:rPrChange>
          </w:rPr>
          <w:t xml:space="preserve"> </w:t>
        </w:r>
        <w:r w:rsidR="00D94148" w:rsidRPr="009C4554">
          <w:rPr>
            <w:rFonts w:ascii="Calibri" w:eastAsia="Calibri" w:hAnsi="Calibri" w:cs="Calibri"/>
            <w:sz w:val="24"/>
            <w:szCs w:val="24"/>
          </w:rPr>
          <w:t>the</w:t>
        </w:r>
        <w:r w:rsidR="00D94148">
          <w:rPr>
            <w:rFonts w:ascii="Calibri" w:eastAsia="Calibri" w:hAnsi="Calibri" w:cs="Calibri"/>
            <w:b/>
            <w:bCs/>
            <w:sz w:val="24"/>
            <w:szCs w:val="24"/>
          </w:rPr>
          <w:t xml:space="preserve"> </w:t>
        </w:r>
        <w:r w:rsidR="00D94148" w:rsidRPr="00442CFF">
          <w:rPr>
            <w:rFonts w:ascii="Calibri" w:eastAsia="Calibri" w:hAnsi="Calibri" w:cs="Calibri"/>
            <w:b/>
            <w:bCs/>
            <w:sz w:val="24"/>
            <w:szCs w:val="24"/>
          </w:rPr>
          <w:t xml:space="preserve">Enable/Disable </w:t>
        </w:r>
        <w:r w:rsidR="00D94148" w:rsidRPr="00442CFF">
          <w:rPr>
            <w:rFonts w:ascii="Calibri" w:eastAsia="Calibri" w:hAnsi="Calibri" w:cs="Calibri"/>
            <w:sz w:val="24"/>
            <w:szCs w:val="24"/>
          </w:rPr>
          <w:t xml:space="preserve">option available in the action dropdown to show or hide the specific element. The hidden element will not be shown in the list of selected </w:t>
        </w:r>
      </w:ins>
      <w:ins w:id="400" w:author="shashvindu jha" w:date="2024-09-13T13:25:00Z" w16du:dateUtc="2024-09-13T07:55:00Z">
        <w:r w:rsidR="008961E2" w:rsidRPr="008961E2">
          <w:rPr>
            <w:rFonts w:ascii="Calibri" w:eastAsia="Calibri" w:hAnsi="Calibri" w:cs="Calibri"/>
            <w:b/>
            <w:bCs/>
            <w:sz w:val="24"/>
            <w:szCs w:val="24"/>
          </w:rPr>
          <w:t>Classification</w:t>
        </w:r>
      </w:ins>
      <w:ins w:id="401" w:author="shashvindu jha" w:date="2024-09-12T12:25:00Z" w16du:dateUtc="2024-09-12T06:55:00Z">
        <w:r w:rsidR="00D94148" w:rsidRPr="00442CFF">
          <w:rPr>
            <w:rFonts w:ascii="Calibri" w:eastAsia="Calibri" w:hAnsi="Calibri" w:cs="Calibri"/>
            <w:sz w:val="24"/>
            <w:szCs w:val="24"/>
          </w:rPr>
          <w:t xml:space="preserve"> </w:t>
        </w:r>
        <w:r w:rsidR="00D94148">
          <w:rPr>
            <w:rFonts w:ascii="Calibri" w:eastAsia="Calibri" w:hAnsi="Calibri" w:cs="Calibri"/>
            <w:sz w:val="24"/>
            <w:szCs w:val="24"/>
          </w:rPr>
          <w:t>types</w:t>
        </w:r>
        <w:r w:rsidR="00D94148" w:rsidRPr="00442CFF">
          <w:rPr>
            <w:rFonts w:ascii="Calibri" w:eastAsia="Calibri" w:hAnsi="Calibri" w:cs="Calibri"/>
            <w:sz w:val="24"/>
            <w:szCs w:val="24"/>
          </w:rPr>
          <w:t xml:space="preserve"> overall </w:t>
        </w:r>
        <w:r w:rsidR="00D94148">
          <w:rPr>
            <w:rFonts w:ascii="Calibri" w:eastAsia="Calibri" w:hAnsi="Calibri" w:cs="Calibri"/>
            <w:sz w:val="24"/>
            <w:szCs w:val="24"/>
          </w:rPr>
          <w:t xml:space="preserve">in </w:t>
        </w:r>
        <w:r w:rsidR="00D94148" w:rsidRPr="00442CFF">
          <w:rPr>
            <w:rFonts w:ascii="Calibri" w:eastAsia="Calibri" w:hAnsi="Calibri" w:cs="Calibri"/>
            <w:sz w:val="24"/>
            <w:szCs w:val="24"/>
          </w:rPr>
          <w:t>the application</w:t>
        </w:r>
        <w:r w:rsidR="00D94148" w:rsidRPr="00D94148">
          <w:rPr>
            <w:rFonts w:ascii="Calibri" w:eastAsia="Calibri" w:hAnsi="Calibri" w:cs="Calibri"/>
            <w:sz w:val="24"/>
            <w:szCs w:val="24"/>
            <w:rPrChange w:id="402" w:author="shashvindu jha" w:date="2024-09-12T12:26:00Z" w16du:dateUtc="2024-09-12T06:56:00Z">
              <w:rPr>
                <w:rFonts w:eastAsia="Calibri" w:cstheme="minorHAnsi"/>
                <w:sz w:val="24"/>
                <w:szCs w:val="24"/>
              </w:rPr>
            </w:rPrChange>
          </w:rPr>
          <w:t>.</w:t>
        </w:r>
      </w:ins>
    </w:p>
    <w:p w14:paraId="17CC8B08" w14:textId="7E3222B7" w:rsidR="00960296" w:rsidRPr="00960296" w:rsidDel="00D94148" w:rsidRDefault="00960296" w:rsidP="00A31169">
      <w:pPr>
        <w:spacing w:before="100" w:beforeAutospacing="1" w:after="100" w:afterAutospacing="1" w:line="360" w:lineRule="auto"/>
        <w:jc w:val="both"/>
        <w:rPr>
          <w:del w:id="403" w:author="shashvindu jha" w:date="2024-09-12T12:28:00Z" w16du:dateUtc="2024-09-12T06:58:00Z"/>
          <w:rFonts w:eastAsia="Calibri" w:cstheme="minorHAnsi"/>
          <w:b/>
          <w:bCs/>
          <w:sz w:val="24"/>
          <w:szCs w:val="24"/>
          <w:rPrChange w:id="404" w:author="shashvindu jha" w:date="2024-09-12T12:24:00Z" w16du:dateUtc="2024-09-12T06:54:00Z">
            <w:rPr>
              <w:del w:id="405" w:author="shashvindu jha" w:date="2024-09-12T12:28:00Z" w16du:dateUtc="2024-09-12T06:58:00Z"/>
              <w:rFonts w:eastAsia="Calibri" w:cstheme="minorHAnsi"/>
              <w:sz w:val="24"/>
              <w:szCs w:val="24"/>
            </w:rPr>
          </w:rPrChange>
        </w:rPr>
      </w:pPr>
    </w:p>
    <w:p w14:paraId="20050C1D" w14:textId="474A0E64" w:rsidR="001D0244" w:rsidRPr="00D345A2" w:rsidRDefault="001D0244" w:rsidP="00A31169">
      <w:pPr>
        <w:spacing w:before="100" w:beforeAutospacing="1" w:after="100" w:afterAutospacing="1" w:line="360" w:lineRule="auto"/>
        <w:jc w:val="both"/>
        <w:rPr>
          <w:sz w:val="24"/>
          <w:szCs w:val="24"/>
        </w:rPr>
      </w:pPr>
      <w:r>
        <w:rPr>
          <w:rFonts w:cstheme="minorHAnsi"/>
          <w:color w:val="1A1A1A"/>
          <w:sz w:val="24"/>
          <w:szCs w:val="24"/>
        </w:rPr>
        <w:br w:type="page"/>
      </w:r>
    </w:p>
    <w:p w14:paraId="02299BA8" w14:textId="1E2B0EBA" w:rsidR="00454EEB" w:rsidRPr="00C7008E" w:rsidRDefault="001C2105" w:rsidP="00C7008E">
      <w:pPr>
        <w:pStyle w:val="Heading2"/>
        <w:spacing w:before="100" w:beforeAutospacing="1" w:after="100" w:afterAutospacing="1"/>
        <w:jc w:val="both"/>
        <w:rPr>
          <w:b/>
          <w:bCs/>
          <w:color w:val="1B1D3D" w:themeColor="text2" w:themeShade="BF"/>
        </w:rPr>
      </w:pPr>
      <w:bookmarkStart w:id="406" w:name="_Toc157002819"/>
      <w:bookmarkStart w:id="407" w:name="_Toc177122873"/>
      <w:r w:rsidRPr="00C7008E">
        <w:rPr>
          <w:b/>
          <w:bCs/>
          <w:color w:val="1B1D3D" w:themeColor="text2" w:themeShade="BF"/>
        </w:rPr>
        <w:lastRenderedPageBreak/>
        <w:t>2.2</w:t>
      </w:r>
      <w:r w:rsidR="00D34F3A" w:rsidRPr="00C7008E">
        <w:rPr>
          <w:b/>
          <w:bCs/>
          <w:color w:val="1B1D3D" w:themeColor="text2" w:themeShade="BF"/>
        </w:rPr>
        <w:t xml:space="preserve"> </w:t>
      </w:r>
      <w:r w:rsidR="00FF4D81" w:rsidRPr="00C7008E">
        <w:rPr>
          <w:b/>
          <w:bCs/>
          <w:color w:val="1B1D3D" w:themeColor="text2" w:themeShade="BF"/>
        </w:rPr>
        <w:t>GIS</w:t>
      </w:r>
      <w:bookmarkEnd w:id="406"/>
      <w:bookmarkEnd w:id="407"/>
    </w:p>
    <w:p w14:paraId="0ECCBDBB" w14:textId="0E0F3389" w:rsidR="00BE65DD" w:rsidRDefault="00F23143" w:rsidP="00A31169">
      <w:pPr>
        <w:spacing w:before="100" w:beforeAutospacing="1" w:after="100" w:afterAutospacing="1" w:line="360" w:lineRule="auto"/>
        <w:jc w:val="both"/>
        <w:rPr>
          <w:ins w:id="408" w:author="shashvindu jha" w:date="2024-09-12T12:45:00Z" w16du:dateUtc="2024-09-12T07:15:00Z"/>
          <w:rFonts w:ascii="Calibri" w:hAnsi="Calibri" w:cs="Calibri"/>
          <w:sz w:val="24"/>
          <w:szCs w:val="24"/>
        </w:rPr>
      </w:pPr>
      <w:r w:rsidRPr="00724EE6">
        <w:rPr>
          <w:rFonts w:ascii="Calibri" w:hAnsi="Calibri" w:cs="Calibri"/>
          <w:sz w:val="24"/>
          <w:szCs w:val="24"/>
        </w:rPr>
        <w:t xml:space="preserve">The </w:t>
      </w:r>
      <w:del w:id="409" w:author="shashvindu jha" w:date="2024-09-13T13:27:00Z" w16du:dateUtc="2024-09-13T07:57:00Z">
        <w:r w:rsidR="00CF1FEE" w:rsidRPr="00724EE6" w:rsidDel="008961E2">
          <w:rPr>
            <w:rFonts w:ascii="Calibri" w:hAnsi="Calibri" w:cs="Calibri"/>
            <w:sz w:val="24"/>
            <w:szCs w:val="24"/>
          </w:rPr>
          <w:delText>GIS</w:delText>
        </w:r>
      </w:del>
      <w:ins w:id="410" w:author="shashvindu jha" w:date="2024-09-13T13:27:00Z" w16du:dateUtc="2024-09-13T07:57:00Z">
        <w:r w:rsidR="008961E2" w:rsidRPr="008961E2">
          <w:rPr>
            <w:rFonts w:ascii="Calibri" w:hAnsi="Calibri" w:cs="Calibri"/>
            <w:b/>
            <w:bCs/>
            <w:sz w:val="24"/>
            <w:szCs w:val="24"/>
          </w:rPr>
          <w:t>GIS</w:t>
        </w:r>
      </w:ins>
      <w:r w:rsidRPr="00724EE6">
        <w:rPr>
          <w:rFonts w:ascii="Calibri" w:hAnsi="Calibri" w:cs="Calibri"/>
          <w:sz w:val="24"/>
          <w:szCs w:val="24"/>
        </w:rPr>
        <w:t xml:space="preserve"> module</w:t>
      </w:r>
      <w:r w:rsidR="0041595A" w:rsidRPr="00724EE6">
        <w:rPr>
          <w:rFonts w:ascii="Calibri" w:hAnsi="Calibri" w:cs="Calibri"/>
          <w:sz w:val="24"/>
          <w:szCs w:val="24"/>
        </w:rPr>
        <w:t xml:space="preserve"> </w:t>
      </w:r>
      <w:r w:rsidR="00FF5AD9" w:rsidRPr="00724EE6">
        <w:rPr>
          <w:rFonts w:ascii="Calibri" w:hAnsi="Calibri" w:cs="Calibri"/>
          <w:sz w:val="24"/>
          <w:szCs w:val="24"/>
        </w:rPr>
        <w:t xml:space="preserve">allows </w:t>
      </w:r>
      <w:r w:rsidR="0041595A" w:rsidRPr="00724EE6">
        <w:rPr>
          <w:rFonts w:ascii="Calibri" w:hAnsi="Calibri" w:cs="Calibri"/>
          <w:sz w:val="24"/>
          <w:szCs w:val="24"/>
        </w:rPr>
        <w:t>to manage the geographical area and their geo-spatial maps in the database.</w:t>
      </w:r>
      <w:r w:rsidRPr="00724EE6">
        <w:rPr>
          <w:rFonts w:ascii="Calibri" w:hAnsi="Calibri" w:cs="Calibri"/>
          <w:sz w:val="24"/>
          <w:szCs w:val="24"/>
        </w:rPr>
        <w:t xml:space="preserve"> </w:t>
      </w:r>
      <w:r w:rsidR="0041595A" w:rsidRPr="00724EE6">
        <w:rPr>
          <w:rFonts w:ascii="Calibri" w:hAnsi="Calibri" w:cs="Calibri"/>
          <w:sz w:val="24"/>
          <w:szCs w:val="24"/>
        </w:rPr>
        <w:t xml:space="preserve">This module has two submodules – </w:t>
      </w:r>
      <w:r w:rsidR="0041595A" w:rsidRPr="001C15D3">
        <w:rPr>
          <w:rFonts w:ascii="Calibri" w:hAnsi="Calibri" w:cs="Calibri"/>
          <w:b/>
          <w:bCs/>
          <w:sz w:val="24"/>
          <w:szCs w:val="24"/>
          <w:rPrChange w:id="411" w:author="shashvindu jha" w:date="2024-09-12T12:45:00Z" w16du:dateUtc="2024-09-12T07:15:00Z">
            <w:rPr>
              <w:rFonts w:ascii="Calibri" w:hAnsi="Calibri" w:cs="Calibri"/>
              <w:sz w:val="24"/>
              <w:szCs w:val="24"/>
            </w:rPr>
          </w:rPrChange>
        </w:rPr>
        <w:t>Area</w:t>
      </w:r>
      <w:r w:rsidR="0041595A" w:rsidRPr="00724EE6">
        <w:rPr>
          <w:rFonts w:ascii="Calibri" w:hAnsi="Calibri" w:cs="Calibri"/>
          <w:sz w:val="24"/>
          <w:szCs w:val="24"/>
        </w:rPr>
        <w:t xml:space="preserve"> and </w:t>
      </w:r>
      <w:del w:id="412" w:author="shashvindu jha" w:date="2024-09-13T13:27:00Z" w16du:dateUtc="2024-09-13T07:57:00Z">
        <w:r w:rsidR="0041595A" w:rsidRPr="001C15D3" w:rsidDel="008961E2">
          <w:rPr>
            <w:rFonts w:ascii="Calibri" w:hAnsi="Calibri" w:cs="Calibri"/>
            <w:b/>
            <w:bCs/>
            <w:sz w:val="24"/>
            <w:szCs w:val="24"/>
            <w:rPrChange w:id="413" w:author="shashvindu jha" w:date="2024-09-12T12:45:00Z" w16du:dateUtc="2024-09-12T07:15:00Z">
              <w:rPr>
                <w:rFonts w:ascii="Calibri" w:hAnsi="Calibri" w:cs="Calibri"/>
                <w:sz w:val="24"/>
                <w:szCs w:val="24"/>
              </w:rPr>
            </w:rPrChange>
          </w:rPr>
          <w:delText>GIS</w:delText>
        </w:r>
      </w:del>
      <w:ins w:id="414" w:author="shashvindu jha" w:date="2024-09-13T13:27:00Z" w16du:dateUtc="2024-09-13T07:57:00Z">
        <w:r w:rsidR="008961E2" w:rsidRPr="008961E2">
          <w:rPr>
            <w:rFonts w:ascii="Calibri" w:hAnsi="Calibri" w:cs="Calibri"/>
            <w:b/>
            <w:bCs/>
            <w:sz w:val="24"/>
            <w:szCs w:val="24"/>
          </w:rPr>
          <w:t>GIS</w:t>
        </w:r>
      </w:ins>
      <w:r w:rsidR="0041595A" w:rsidRPr="00724EE6">
        <w:rPr>
          <w:rFonts w:ascii="Calibri" w:hAnsi="Calibri" w:cs="Calibri"/>
          <w:sz w:val="24"/>
          <w:szCs w:val="24"/>
        </w:rPr>
        <w:t xml:space="preserve"> </w:t>
      </w:r>
      <w:ins w:id="415" w:author="shashvindu jha" w:date="2024-09-12T12:45:00Z" w16du:dateUtc="2024-09-12T07:15:00Z">
        <w:r w:rsidR="001C15D3">
          <w:rPr>
            <w:rFonts w:ascii="Calibri" w:hAnsi="Calibri" w:cs="Calibri"/>
            <w:b/>
            <w:bCs/>
            <w:sz w:val="24"/>
            <w:szCs w:val="24"/>
          </w:rPr>
          <w:t>M</w:t>
        </w:r>
      </w:ins>
      <w:del w:id="416" w:author="shashvindu jha" w:date="2024-09-12T12:45:00Z" w16du:dateUtc="2024-09-12T07:15:00Z">
        <w:r w:rsidR="0041595A" w:rsidRPr="001C15D3" w:rsidDel="001C15D3">
          <w:rPr>
            <w:rFonts w:ascii="Calibri" w:hAnsi="Calibri" w:cs="Calibri"/>
            <w:b/>
            <w:bCs/>
            <w:sz w:val="24"/>
            <w:szCs w:val="24"/>
            <w:rPrChange w:id="417" w:author="shashvindu jha" w:date="2024-09-12T12:45:00Z" w16du:dateUtc="2024-09-12T07:15:00Z">
              <w:rPr>
                <w:rFonts w:ascii="Calibri" w:hAnsi="Calibri" w:cs="Calibri"/>
                <w:sz w:val="24"/>
                <w:szCs w:val="24"/>
              </w:rPr>
            </w:rPrChange>
          </w:rPr>
          <w:delText>m</w:delText>
        </w:r>
      </w:del>
      <w:r w:rsidR="0041595A" w:rsidRPr="001C15D3">
        <w:rPr>
          <w:rFonts w:ascii="Calibri" w:hAnsi="Calibri" w:cs="Calibri"/>
          <w:b/>
          <w:bCs/>
          <w:sz w:val="24"/>
          <w:szCs w:val="24"/>
          <w:rPrChange w:id="418" w:author="shashvindu jha" w:date="2024-09-12T12:45:00Z" w16du:dateUtc="2024-09-12T07:15:00Z">
            <w:rPr>
              <w:rFonts w:ascii="Calibri" w:hAnsi="Calibri" w:cs="Calibri"/>
              <w:sz w:val="24"/>
              <w:szCs w:val="24"/>
            </w:rPr>
          </w:rPrChange>
        </w:rPr>
        <w:t>aps</w:t>
      </w:r>
      <w:r w:rsidR="0041595A" w:rsidRPr="00724EE6">
        <w:rPr>
          <w:rFonts w:ascii="Calibri" w:hAnsi="Calibri" w:cs="Calibri"/>
          <w:sz w:val="24"/>
          <w:szCs w:val="24"/>
        </w:rPr>
        <w:t xml:space="preserve">. </w:t>
      </w:r>
    </w:p>
    <w:p w14:paraId="73F4AFEF" w14:textId="2A4EA09C" w:rsidR="00F23143" w:rsidRPr="00724EE6" w:rsidDel="00FF333F" w:rsidRDefault="00F23143" w:rsidP="00A31169">
      <w:pPr>
        <w:spacing w:before="100" w:beforeAutospacing="1" w:after="100" w:afterAutospacing="1" w:line="360" w:lineRule="auto"/>
        <w:jc w:val="both"/>
        <w:rPr>
          <w:del w:id="419" w:author="shashvindu jha" w:date="2024-09-13T12:37:00Z" w16du:dateUtc="2024-09-13T07:07:00Z"/>
          <w:rFonts w:ascii="Calibri" w:hAnsi="Calibri" w:cs="Calibri"/>
          <w:sz w:val="24"/>
          <w:szCs w:val="24"/>
        </w:rPr>
      </w:pPr>
      <w:del w:id="420" w:author="shashvindu jha" w:date="2024-09-13T12:37:00Z" w16du:dateUtc="2024-09-13T07:07:00Z">
        <w:r w:rsidRPr="00724EE6" w:rsidDel="00FF333F">
          <w:rPr>
            <w:rFonts w:ascii="Calibri" w:hAnsi="Calibri" w:cs="Calibri"/>
            <w:sz w:val="24"/>
            <w:szCs w:val="24"/>
          </w:rPr>
          <w:delText>Let us learn how to use these sub-modules in detail.</w:delText>
        </w:r>
      </w:del>
    </w:p>
    <w:p w14:paraId="47283213" w14:textId="39F083A3" w:rsidR="00995AE8" w:rsidRDefault="001C2105" w:rsidP="00C7008E">
      <w:pPr>
        <w:pStyle w:val="Heading3"/>
        <w:spacing w:before="100" w:beforeAutospacing="1" w:after="100" w:afterAutospacing="1"/>
        <w:jc w:val="both"/>
      </w:pPr>
      <w:bookmarkStart w:id="421" w:name="_Toc157002820"/>
      <w:bookmarkStart w:id="422" w:name="_Toc177122874"/>
      <w:r>
        <w:t xml:space="preserve">2.2.1 </w:t>
      </w:r>
      <w:r w:rsidR="00FF5AD9">
        <w:t>AREA</w:t>
      </w:r>
      <w:bookmarkEnd w:id="421"/>
      <w:bookmarkEnd w:id="422"/>
    </w:p>
    <w:p w14:paraId="04ECD855" w14:textId="118488E9" w:rsidR="00E02FDC" w:rsidRPr="00724EE6" w:rsidRDefault="00B020AB" w:rsidP="00A31169">
      <w:pPr>
        <w:tabs>
          <w:tab w:val="left" w:pos="8100"/>
        </w:tabs>
        <w:spacing w:before="100" w:beforeAutospacing="1" w:after="100" w:afterAutospacing="1" w:line="360" w:lineRule="auto"/>
        <w:jc w:val="both"/>
        <w:rPr>
          <w:rFonts w:ascii="Calibri" w:hAnsi="Calibri" w:cs="Calibri"/>
          <w:sz w:val="24"/>
          <w:szCs w:val="24"/>
        </w:rPr>
      </w:pPr>
      <w:r w:rsidRPr="00724EE6">
        <w:rPr>
          <w:rFonts w:ascii="Calibri" w:hAnsi="Calibri" w:cs="Calibri"/>
          <w:sz w:val="24"/>
          <w:szCs w:val="24"/>
        </w:rPr>
        <w:t xml:space="preserve">This submodule allows the authorized users to </w:t>
      </w:r>
      <w:r w:rsidR="0041595A" w:rsidRPr="00724EE6">
        <w:rPr>
          <w:rFonts w:ascii="Calibri" w:hAnsi="Calibri" w:cs="Calibri"/>
          <w:sz w:val="24"/>
          <w:szCs w:val="24"/>
        </w:rPr>
        <w:t xml:space="preserve">manage the geographical </w:t>
      </w:r>
      <w:del w:id="423" w:author="shashvindu jha" w:date="2024-09-12T12:46:00Z" w16du:dateUtc="2024-09-12T07:16:00Z">
        <w:r w:rsidR="0041595A" w:rsidRPr="00724EE6" w:rsidDel="00D13052">
          <w:rPr>
            <w:rFonts w:ascii="Calibri" w:hAnsi="Calibri" w:cs="Calibri"/>
            <w:sz w:val="24"/>
            <w:szCs w:val="24"/>
          </w:rPr>
          <w:delText>area</w:delText>
        </w:r>
      </w:del>
      <w:ins w:id="424" w:author="shashvindu jha" w:date="2024-09-12T12:46:00Z" w16du:dateUtc="2024-09-12T07:16:00Z">
        <w:r w:rsidR="00D13052" w:rsidRPr="00D13052">
          <w:rPr>
            <w:rFonts w:ascii="Calibri" w:hAnsi="Calibri" w:cs="Calibri"/>
            <w:b/>
            <w:bCs/>
            <w:sz w:val="24"/>
            <w:szCs w:val="24"/>
          </w:rPr>
          <w:t xml:space="preserve">Area </w:t>
        </w:r>
      </w:ins>
      <w:del w:id="425" w:author="shashvindu jha" w:date="2024-09-12T12:48:00Z" w16du:dateUtc="2024-09-12T07:18:00Z">
        <w:r w:rsidR="0041595A" w:rsidRPr="00724EE6" w:rsidDel="00D13052">
          <w:rPr>
            <w:rFonts w:ascii="Calibri" w:hAnsi="Calibri" w:cs="Calibri"/>
            <w:sz w:val="24"/>
            <w:szCs w:val="24"/>
          </w:rPr>
          <w:delText xml:space="preserve"> </w:delText>
        </w:r>
      </w:del>
      <w:r w:rsidR="0041595A" w:rsidRPr="00724EE6">
        <w:rPr>
          <w:rFonts w:ascii="Calibri" w:hAnsi="Calibri" w:cs="Calibri"/>
          <w:sz w:val="24"/>
          <w:szCs w:val="24"/>
        </w:rPr>
        <w:t>hierarchy of Mauritius at national and sub-national levels</w:t>
      </w:r>
      <w:r w:rsidRPr="00724EE6">
        <w:rPr>
          <w:rFonts w:ascii="Calibri" w:hAnsi="Calibri" w:cs="Calibri"/>
          <w:sz w:val="24"/>
          <w:szCs w:val="24"/>
        </w:rPr>
        <w:t>.</w:t>
      </w:r>
    </w:p>
    <w:p w14:paraId="73F1107F" w14:textId="35D10D6E" w:rsidR="00D80EA6" w:rsidRDefault="00FF333F">
      <w:pPr>
        <w:tabs>
          <w:tab w:val="left" w:pos="8100"/>
        </w:tabs>
        <w:spacing w:after="0" w:line="360" w:lineRule="auto"/>
        <w:jc w:val="both"/>
        <w:rPr>
          <w:ins w:id="426" w:author="shashvindu jha" w:date="2024-09-12T12:50:00Z" w16du:dateUtc="2024-09-12T07:20:00Z"/>
          <w:rFonts w:ascii="Calibri" w:hAnsi="Calibri" w:cs="Calibri"/>
          <w:sz w:val="24"/>
          <w:szCs w:val="24"/>
        </w:rPr>
        <w:pPrChange w:id="427" w:author="shashvindu jha" w:date="2024-09-12T12:52:00Z" w16du:dateUtc="2024-09-12T07:22:00Z">
          <w:pPr>
            <w:spacing w:before="100" w:beforeAutospacing="1" w:after="100" w:afterAutospacing="1" w:line="360" w:lineRule="auto"/>
            <w:jc w:val="both"/>
          </w:pPr>
        </w:pPrChange>
      </w:pPr>
      <w:r>
        <w:rPr>
          <w:noProof/>
        </w:rPr>
        <w:drawing>
          <wp:anchor distT="0" distB="91440" distL="114300" distR="114300" simplePos="0" relativeHeight="251763712" behindDoc="0" locked="0" layoutInCell="1" allowOverlap="1" wp14:anchorId="737A6CC8" wp14:editId="3BD7CD33">
            <wp:simplePos x="0" y="0"/>
            <wp:positionH relativeFrom="margin">
              <wp:posOffset>19050</wp:posOffset>
            </wp:positionH>
            <wp:positionV relativeFrom="paragraph">
              <wp:posOffset>927117</wp:posOffset>
            </wp:positionV>
            <wp:extent cx="5915660" cy="3326130"/>
            <wp:effectExtent l="19050" t="19050" r="27940" b="26670"/>
            <wp:wrapTopAndBottom/>
            <wp:docPr id="18907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2134"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B4960" w:rsidRPr="00C101DD">
        <w:rPr>
          <w:rFonts w:ascii="Calibri" w:hAnsi="Calibri" w:cs="Calibri"/>
          <w:b/>
          <w:bCs/>
          <w:sz w:val="24"/>
          <w:szCs w:val="24"/>
        </w:rPr>
        <w:t xml:space="preserve">Step </w:t>
      </w:r>
      <w:ins w:id="428" w:author="shashvindu jha" w:date="2024-09-13T12:35:00Z" w16du:dateUtc="2024-09-13T07:05:00Z">
        <w:r>
          <w:rPr>
            <w:rFonts w:ascii="Calibri" w:hAnsi="Calibri" w:cs="Calibri"/>
            <w:b/>
            <w:bCs/>
            <w:sz w:val="24"/>
            <w:szCs w:val="24"/>
          </w:rPr>
          <w:t>8</w:t>
        </w:r>
      </w:ins>
      <w:del w:id="429" w:author="shashvindu jha" w:date="2024-09-13T12:35:00Z" w16du:dateUtc="2024-09-13T07:05:00Z">
        <w:r w:rsidR="008B4960" w:rsidDel="00FF333F">
          <w:rPr>
            <w:rFonts w:ascii="Calibri" w:hAnsi="Calibri" w:cs="Calibri"/>
            <w:b/>
            <w:bCs/>
            <w:sz w:val="24"/>
            <w:szCs w:val="24"/>
          </w:rPr>
          <w:delText>1</w:delText>
        </w:r>
        <w:r w:rsidR="0054522C" w:rsidDel="00FF333F">
          <w:rPr>
            <w:rFonts w:ascii="Calibri" w:hAnsi="Calibri" w:cs="Calibri"/>
            <w:b/>
            <w:bCs/>
            <w:sz w:val="24"/>
            <w:szCs w:val="24"/>
          </w:rPr>
          <w:delText>0</w:delText>
        </w:r>
      </w:del>
      <w:r w:rsidR="008B4960" w:rsidRPr="00C101DD">
        <w:rPr>
          <w:rFonts w:ascii="Calibri" w:hAnsi="Calibri" w:cs="Calibri"/>
          <w:b/>
          <w:bCs/>
          <w:sz w:val="24"/>
          <w:szCs w:val="24"/>
        </w:rPr>
        <w:t>:</w:t>
      </w:r>
      <w:r w:rsidR="008B4960" w:rsidRPr="00C101DD">
        <w:rPr>
          <w:rFonts w:ascii="Calibri" w:hAnsi="Calibri" w:cs="Calibri"/>
          <w:sz w:val="24"/>
          <w:szCs w:val="24"/>
        </w:rPr>
        <w:t xml:space="preserve"> </w:t>
      </w:r>
      <w:del w:id="430" w:author="shashvindu jha" w:date="2024-09-12T12:52:00Z" w16du:dateUtc="2024-09-12T07:22:00Z">
        <w:r w:rsidR="008B4960" w:rsidRPr="008B4960" w:rsidDel="00D80EA6">
          <w:rPr>
            <w:rFonts w:ascii="Calibri" w:hAnsi="Calibri" w:cs="Calibri"/>
            <w:sz w:val="24"/>
            <w:szCs w:val="24"/>
          </w:rPr>
          <w:delText xml:space="preserve">Click on the </w:delText>
        </w:r>
      </w:del>
      <w:del w:id="431" w:author="shashvindu jha" w:date="2024-09-12T12:46:00Z" w16du:dateUtc="2024-09-12T07:16:00Z">
        <w:r w:rsidR="00FF5AD9" w:rsidDel="00D13052">
          <w:rPr>
            <w:rFonts w:ascii="Calibri" w:hAnsi="Calibri" w:cs="Calibri"/>
            <w:b/>
            <w:bCs/>
            <w:sz w:val="24"/>
            <w:szCs w:val="24"/>
          </w:rPr>
          <w:delText>Area</w:delText>
        </w:r>
      </w:del>
      <w:del w:id="432" w:author="shashvindu jha" w:date="2024-09-12T12:48:00Z" w16du:dateUtc="2024-09-12T07:18:00Z">
        <w:r w:rsidR="008B4960" w:rsidRPr="008B4960" w:rsidDel="00D13052">
          <w:rPr>
            <w:rFonts w:ascii="Calibri" w:hAnsi="Calibri" w:cs="Calibri"/>
            <w:sz w:val="24"/>
            <w:szCs w:val="24"/>
          </w:rPr>
          <w:delText xml:space="preserve"> option</w:delText>
        </w:r>
      </w:del>
      <w:del w:id="433" w:author="shashvindu jha" w:date="2024-09-12T12:52:00Z" w16du:dateUtc="2024-09-12T07:22:00Z">
        <w:r w:rsidR="008B4960" w:rsidRPr="008B4960" w:rsidDel="00D80EA6">
          <w:rPr>
            <w:rFonts w:ascii="Calibri" w:hAnsi="Calibri" w:cs="Calibri"/>
            <w:sz w:val="24"/>
            <w:szCs w:val="24"/>
          </w:rPr>
          <w:delText xml:space="preserve"> </w:delText>
        </w:r>
        <w:r w:rsidR="008B4960" w:rsidDel="00D80EA6">
          <w:rPr>
            <w:rFonts w:ascii="Calibri" w:hAnsi="Calibri" w:cs="Calibri"/>
            <w:sz w:val="24"/>
            <w:szCs w:val="24"/>
          </w:rPr>
          <w:delText xml:space="preserve">available under </w:delText>
        </w:r>
        <w:r w:rsidR="00FF5AD9" w:rsidDel="00D80EA6">
          <w:rPr>
            <w:rFonts w:ascii="Calibri" w:hAnsi="Calibri" w:cs="Calibri"/>
            <w:sz w:val="24"/>
            <w:szCs w:val="24"/>
          </w:rPr>
          <w:delText>GIS</w:delText>
        </w:r>
        <w:r w:rsidR="008B4960" w:rsidDel="00D80EA6">
          <w:rPr>
            <w:rFonts w:ascii="Calibri" w:hAnsi="Calibri" w:cs="Calibri"/>
            <w:sz w:val="24"/>
            <w:szCs w:val="24"/>
          </w:rPr>
          <w:delText xml:space="preserve"> to access</w:delText>
        </w:r>
        <w:r w:rsidR="008B4960" w:rsidRPr="008B4960" w:rsidDel="00D80EA6">
          <w:rPr>
            <w:rFonts w:ascii="Calibri" w:hAnsi="Calibri" w:cs="Calibri"/>
            <w:sz w:val="24"/>
            <w:szCs w:val="24"/>
          </w:rPr>
          <w:delText xml:space="preserve"> this sub-module</w:delText>
        </w:r>
        <w:r w:rsidR="00B020AB" w:rsidRPr="00B020AB" w:rsidDel="00D80EA6">
          <w:rPr>
            <w:rFonts w:ascii="Calibri" w:hAnsi="Calibri" w:cs="Calibri"/>
            <w:sz w:val="24"/>
            <w:szCs w:val="24"/>
          </w:rPr>
          <w:delText>.</w:delText>
        </w:r>
        <w:r w:rsidR="008B4960" w:rsidDel="00D80EA6">
          <w:rPr>
            <w:rFonts w:ascii="Calibri" w:hAnsi="Calibri" w:cs="Calibri"/>
            <w:sz w:val="24"/>
            <w:szCs w:val="24"/>
          </w:rPr>
          <w:delText xml:space="preserve"> </w:delText>
        </w:r>
        <w:r w:rsidR="008B4960" w:rsidRPr="00B020AB" w:rsidDel="00D80EA6">
          <w:rPr>
            <w:rFonts w:ascii="Calibri" w:hAnsi="Calibri" w:cs="Calibri"/>
            <w:sz w:val="24"/>
            <w:szCs w:val="24"/>
          </w:rPr>
          <w:delText xml:space="preserve">You have the </w:delText>
        </w:r>
      </w:del>
      <w:del w:id="434" w:author="shashvindu jha" w:date="2024-09-12T12:49:00Z" w16du:dateUtc="2024-09-12T07:19:00Z">
        <w:r w:rsidR="008B4960" w:rsidRPr="00B020AB" w:rsidDel="00D13052">
          <w:rPr>
            <w:rFonts w:ascii="Calibri" w:hAnsi="Calibri" w:cs="Calibri"/>
            <w:sz w:val="24"/>
            <w:szCs w:val="24"/>
          </w:rPr>
          <w:delText xml:space="preserve">options </w:delText>
        </w:r>
      </w:del>
      <w:del w:id="435" w:author="shashvindu jha" w:date="2024-09-12T12:52:00Z" w16du:dateUtc="2024-09-12T07:22:00Z">
        <w:r w:rsidR="008B4960" w:rsidRPr="00B020AB" w:rsidDel="00D80EA6">
          <w:rPr>
            <w:rFonts w:ascii="Calibri" w:hAnsi="Calibri" w:cs="Calibri"/>
            <w:sz w:val="24"/>
            <w:szCs w:val="24"/>
          </w:rPr>
          <w:delText>to add</w:delText>
        </w:r>
      </w:del>
      <w:del w:id="436" w:author="shashvindu jha" w:date="2024-09-12T12:49:00Z" w16du:dateUtc="2024-09-12T07:19:00Z">
        <w:r w:rsidR="008B4960" w:rsidRPr="00B020AB" w:rsidDel="00D13052">
          <w:rPr>
            <w:rFonts w:ascii="Calibri" w:hAnsi="Calibri" w:cs="Calibri"/>
            <w:sz w:val="24"/>
            <w:szCs w:val="24"/>
          </w:rPr>
          <w:delText>, import and export</w:delText>
        </w:r>
      </w:del>
      <w:del w:id="437" w:author="shashvindu jha" w:date="2024-09-12T12:52:00Z" w16du:dateUtc="2024-09-12T07:22:00Z">
        <w:r w:rsidR="008B4960" w:rsidRPr="00B020AB" w:rsidDel="00D80EA6">
          <w:rPr>
            <w:rFonts w:ascii="Calibri" w:hAnsi="Calibri" w:cs="Calibri"/>
            <w:sz w:val="24"/>
            <w:szCs w:val="24"/>
          </w:rPr>
          <w:delText xml:space="preserve">, edit, delete and enable/disable the </w:delText>
        </w:r>
        <w:r w:rsidR="0041595A" w:rsidRPr="00EE6274" w:rsidDel="00D80EA6">
          <w:delText>geographical areas</w:delText>
        </w:r>
      </w:del>
      <w:del w:id="438" w:author="shashvindu jha" w:date="2024-09-12T12:49:00Z" w16du:dateUtc="2024-09-12T07:19:00Z">
        <w:r w:rsidR="008B4960" w:rsidRPr="00B020AB" w:rsidDel="00D13052">
          <w:rPr>
            <w:rFonts w:ascii="Calibri" w:hAnsi="Calibri" w:cs="Calibri"/>
            <w:sz w:val="24"/>
            <w:szCs w:val="24"/>
          </w:rPr>
          <w:delText xml:space="preserve"> (see below figure)</w:delText>
        </w:r>
      </w:del>
      <w:del w:id="439" w:author="shashvindu jha" w:date="2024-09-12T12:52:00Z" w16du:dateUtc="2024-09-12T07:22:00Z">
        <w:r w:rsidR="008B4960" w:rsidRPr="00B020AB" w:rsidDel="00D80EA6">
          <w:rPr>
            <w:rFonts w:ascii="Calibri" w:hAnsi="Calibri" w:cs="Calibri"/>
            <w:sz w:val="24"/>
            <w:szCs w:val="24"/>
          </w:rPr>
          <w:delText>.</w:delText>
        </w:r>
      </w:del>
      <w:ins w:id="440" w:author="shashvindu jha" w:date="2024-09-12T12:50:00Z" w16du:dateUtc="2024-09-12T07:20:00Z">
        <w:r w:rsidR="00D80EA6" w:rsidRPr="00B42C07">
          <w:rPr>
            <w:rFonts w:ascii="Calibri" w:hAnsi="Calibri" w:cs="Calibri"/>
            <w:sz w:val="24"/>
            <w:szCs w:val="24"/>
          </w:rPr>
          <w:t xml:space="preserve">Click on the </w:t>
        </w:r>
        <w:r w:rsidR="00D80EA6" w:rsidRPr="00D13052">
          <w:rPr>
            <w:rFonts w:ascii="Calibri" w:hAnsi="Calibri" w:cs="Calibri"/>
            <w:b/>
            <w:bCs/>
            <w:sz w:val="24"/>
            <w:szCs w:val="24"/>
          </w:rPr>
          <w:t xml:space="preserve">Area </w:t>
        </w:r>
        <w:r w:rsidR="00D80EA6" w:rsidRPr="00B42C07">
          <w:rPr>
            <w:rFonts w:ascii="Calibri" w:hAnsi="Calibri" w:cs="Calibri"/>
            <w:sz w:val="24"/>
            <w:szCs w:val="24"/>
          </w:rPr>
          <w:t>option available under</w:t>
        </w:r>
      </w:ins>
      <w:ins w:id="441" w:author="shashvindu jha" w:date="2024-09-12T12:51:00Z" w16du:dateUtc="2024-09-12T07:21:00Z">
        <w:r w:rsidR="00D80EA6">
          <w:rPr>
            <w:rFonts w:ascii="Calibri" w:hAnsi="Calibri" w:cs="Calibri"/>
            <w:sz w:val="24"/>
            <w:szCs w:val="24"/>
          </w:rPr>
          <w:t xml:space="preserve"> </w:t>
        </w:r>
      </w:ins>
      <w:ins w:id="442" w:author="shashvindu jha" w:date="2024-09-12T15:05:00Z" w16du:dateUtc="2024-09-12T09:35:00Z">
        <w:r w:rsidR="009715C8">
          <w:rPr>
            <w:rFonts w:ascii="Calibri" w:hAnsi="Calibri" w:cs="Calibri"/>
            <w:sz w:val="24"/>
            <w:szCs w:val="24"/>
          </w:rPr>
          <w:t xml:space="preserve">the </w:t>
        </w:r>
      </w:ins>
      <w:ins w:id="443" w:author="shashvindu jha" w:date="2024-09-13T13:27:00Z" w16du:dateUtc="2024-09-13T07:57:00Z">
        <w:r w:rsidR="008961E2" w:rsidRPr="008961E2">
          <w:rPr>
            <w:rFonts w:ascii="Calibri" w:hAnsi="Calibri" w:cs="Calibri"/>
            <w:b/>
            <w:bCs/>
            <w:sz w:val="24"/>
            <w:szCs w:val="24"/>
          </w:rPr>
          <w:t>GIS</w:t>
        </w:r>
      </w:ins>
      <w:ins w:id="444" w:author="shashvindu jha" w:date="2024-09-12T12:51:00Z" w16du:dateUtc="2024-09-12T07:21:00Z">
        <w:r w:rsidR="00D80EA6">
          <w:rPr>
            <w:rFonts w:ascii="Calibri" w:hAnsi="Calibri" w:cs="Calibri"/>
            <w:sz w:val="24"/>
            <w:szCs w:val="24"/>
          </w:rPr>
          <w:t xml:space="preserve"> of</w:t>
        </w:r>
      </w:ins>
      <w:ins w:id="445" w:author="shashvindu jha" w:date="2024-09-12T12:50:00Z" w16du:dateUtc="2024-09-12T07:20:00Z">
        <w:r w:rsidR="00D80EA6" w:rsidRPr="00B42C07">
          <w:rPr>
            <w:rFonts w:ascii="Calibri" w:hAnsi="Calibri" w:cs="Calibri"/>
            <w:sz w:val="24"/>
            <w:szCs w:val="24"/>
          </w:rPr>
          <w:t xml:space="preserve"> </w:t>
        </w:r>
      </w:ins>
      <w:ins w:id="446" w:author="shashvindu jha" w:date="2024-09-13T13:24:00Z" w16du:dateUtc="2024-09-13T07:54:00Z">
        <w:r w:rsidR="008961E2" w:rsidRPr="008961E2">
          <w:rPr>
            <w:rFonts w:ascii="Calibri" w:hAnsi="Calibri" w:cs="Calibri"/>
            <w:b/>
            <w:bCs/>
            <w:sz w:val="24"/>
            <w:szCs w:val="24"/>
          </w:rPr>
          <w:t>Admin</w:t>
        </w:r>
      </w:ins>
      <w:ins w:id="447" w:author="shashvindu jha" w:date="2024-09-12T12:50:00Z" w16du:dateUtc="2024-09-12T07:20:00Z">
        <w:r w:rsidR="00D80EA6" w:rsidRPr="00B42C07">
          <w:rPr>
            <w:rFonts w:ascii="Calibri" w:hAnsi="Calibri" w:cs="Calibri"/>
            <w:sz w:val="24"/>
            <w:szCs w:val="24"/>
          </w:rPr>
          <w:t xml:space="preserve"> to access this sub-module. You have the </w:t>
        </w:r>
      </w:ins>
      <w:ins w:id="448" w:author="shashvindu jha" w:date="2024-09-12T12:51:00Z" w16du:dateUtc="2024-09-12T07:21:00Z">
        <w:r w:rsidR="00D80EA6">
          <w:rPr>
            <w:rFonts w:ascii="Calibri" w:hAnsi="Calibri" w:cs="Calibri"/>
            <w:sz w:val="24"/>
            <w:szCs w:val="24"/>
          </w:rPr>
          <w:t>option</w:t>
        </w:r>
      </w:ins>
      <w:ins w:id="449" w:author="shashvindu jha" w:date="2024-09-12T12:50:00Z" w16du:dateUtc="2024-09-12T07:20:00Z">
        <w:r w:rsidR="00D80EA6" w:rsidRPr="00B42C07">
          <w:rPr>
            <w:rFonts w:ascii="Calibri" w:hAnsi="Calibri" w:cs="Calibri"/>
            <w:sz w:val="24"/>
            <w:szCs w:val="24"/>
          </w:rPr>
          <w:t xml:space="preserve"> to add</w:t>
        </w:r>
        <w:r w:rsidR="00D80EA6">
          <w:rPr>
            <w:rFonts w:ascii="Calibri" w:hAnsi="Calibri" w:cs="Calibri"/>
            <w:sz w:val="24"/>
            <w:szCs w:val="24"/>
          </w:rPr>
          <w:t>,</w:t>
        </w:r>
      </w:ins>
      <w:ins w:id="450" w:author="shashvindu jha" w:date="2024-09-12T12:51:00Z" w16du:dateUtc="2024-09-12T07:21:00Z">
        <w:r w:rsidR="00D80EA6">
          <w:rPr>
            <w:rFonts w:ascii="Calibri" w:hAnsi="Calibri" w:cs="Calibri"/>
            <w:sz w:val="24"/>
            <w:szCs w:val="24"/>
          </w:rPr>
          <w:t xml:space="preserve"> </w:t>
        </w:r>
      </w:ins>
      <w:ins w:id="451" w:author="shashvindu jha" w:date="2024-09-12T12:50:00Z" w16du:dateUtc="2024-09-12T07:20:00Z">
        <w:r w:rsidR="00D80EA6" w:rsidRPr="00B42C07">
          <w:rPr>
            <w:rFonts w:ascii="Calibri" w:hAnsi="Calibri" w:cs="Calibri"/>
            <w:sz w:val="24"/>
            <w:szCs w:val="24"/>
          </w:rPr>
          <w:t>edit, delete</w:t>
        </w:r>
        <w:r w:rsidR="00D80EA6">
          <w:rPr>
            <w:rFonts w:ascii="Calibri" w:hAnsi="Calibri" w:cs="Calibri"/>
            <w:sz w:val="24"/>
            <w:szCs w:val="24"/>
          </w:rPr>
          <w:t>,</w:t>
        </w:r>
        <w:r w:rsidR="00D80EA6" w:rsidRPr="00B42C07">
          <w:rPr>
            <w:rFonts w:ascii="Calibri" w:hAnsi="Calibri" w:cs="Calibri"/>
            <w:sz w:val="24"/>
            <w:szCs w:val="24"/>
          </w:rPr>
          <w:t xml:space="preserve"> and enable/disable the </w:t>
        </w:r>
      </w:ins>
      <w:ins w:id="452" w:author="shashvindu jha" w:date="2024-09-12T13:23:00Z" w16du:dateUtc="2024-09-12T07:53:00Z">
        <w:r w:rsidR="009A15F3">
          <w:rPr>
            <w:sz w:val="24"/>
            <w:szCs w:val="24"/>
          </w:rPr>
          <w:t>Area</w:t>
        </w:r>
      </w:ins>
      <w:ins w:id="453" w:author="shashvindu jha" w:date="2024-09-12T12:50:00Z" w16du:dateUtc="2024-09-12T07:20:00Z">
        <w:r w:rsidR="00D80EA6" w:rsidRPr="00B42C07">
          <w:rPr>
            <w:sz w:val="24"/>
            <w:szCs w:val="24"/>
          </w:rPr>
          <w:t xml:space="preserve"> options of the selected </w:t>
        </w:r>
      </w:ins>
      <w:ins w:id="454" w:author="shashvindu jha" w:date="2024-09-12T13:23:00Z" w16du:dateUtc="2024-09-12T07:53:00Z">
        <w:r w:rsidR="009A15F3" w:rsidRPr="009A15F3">
          <w:rPr>
            <w:b/>
            <w:bCs/>
            <w:sz w:val="24"/>
            <w:szCs w:val="24"/>
            <w:rPrChange w:id="455" w:author="shashvindu jha" w:date="2024-09-12T13:23:00Z" w16du:dateUtc="2024-09-12T07:53:00Z">
              <w:rPr>
                <w:sz w:val="24"/>
                <w:szCs w:val="24"/>
              </w:rPr>
            </w:rPrChange>
          </w:rPr>
          <w:t>Area</w:t>
        </w:r>
      </w:ins>
      <w:ins w:id="456" w:author="shashvindu jha" w:date="2024-09-12T12:50:00Z" w16du:dateUtc="2024-09-12T07:20:00Z">
        <w:r w:rsidR="00D80EA6">
          <w:rPr>
            <w:rFonts w:ascii="Calibri" w:hAnsi="Calibri" w:cs="Calibri"/>
            <w:sz w:val="24"/>
            <w:szCs w:val="24"/>
          </w:rPr>
          <w:t>.</w:t>
        </w:r>
        <w:r w:rsidR="00D80EA6" w:rsidRPr="00F56F95">
          <w:rPr>
            <w:rFonts w:ascii="Calibri" w:hAnsi="Calibri" w:cs="Calibri"/>
            <w:sz w:val="24"/>
            <w:szCs w:val="24"/>
          </w:rPr>
          <w:t xml:space="preserve"> </w:t>
        </w:r>
        <w:r w:rsidR="00D80EA6" w:rsidRPr="00245EF0">
          <w:rPr>
            <w:rFonts w:ascii="Calibri" w:hAnsi="Calibri" w:cs="Calibri"/>
            <w:sz w:val="24"/>
            <w:szCs w:val="24"/>
          </w:rPr>
          <w:t xml:space="preserve">You also have the option to </w:t>
        </w:r>
        <w:r w:rsidR="00D80EA6">
          <w:rPr>
            <w:rFonts w:ascii="Calibri" w:hAnsi="Calibri" w:cs="Calibri"/>
            <w:sz w:val="24"/>
            <w:szCs w:val="24"/>
          </w:rPr>
          <w:t>search,</w:t>
        </w:r>
        <w:r w:rsidR="00D80EA6" w:rsidRPr="00245EF0">
          <w:rPr>
            <w:rFonts w:ascii="Calibri" w:hAnsi="Calibri" w:cs="Calibri"/>
            <w:sz w:val="24"/>
            <w:szCs w:val="24"/>
          </w:rPr>
          <w:t xml:space="preserve"> sort, and view the existing records</w:t>
        </w:r>
      </w:ins>
      <w:ins w:id="457" w:author="shashvindu jha" w:date="2024-09-12T13:23:00Z" w16du:dateUtc="2024-09-12T07:53:00Z">
        <w:r w:rsidR="009A15F3">
          <w:rPr>
            <w:rFonts w:ascii="Calibri" w:hAnsi="Calibri" w:cs="Calibri"/>
            <w:sz w:val="24"/>
            <w:szCs w:val="24"/>
          </w:rPr>
          <w:t xml:space="preserve"> </w:t>
        </w:r>
      </w:ins>
      <w:ins w:id="458" w:author="shashvindu jha" w:date="2024-09-12T12:50:00Z" w16du:dateUtc="2024-09-12T07:20:00Z">
        <w:r w:rsidR="00D80EA6" w:rsidRPr="00245EF0">
          <w:rPr>
            <w:rFonts w:ascii="Calibri" w:hAnsi="Calibri" w:cs="Calibri"/>
            <w:sz w:val="24"/>
            <w:szCs w:val="24"/>
          </w:rPr>
          <w:t>(see below figure).</w:t>
        </w:r>
      </w:ins>
    </w:p>
    <w:p w14:paraId="35647229" w14:textId="2E6CB7BB" w:rsidR="00D80EA6" w:rsidRDefault="00D80EA6" w:rsidP="00A31169">
      <w:pPr>
        <w:tabs>
          <w:tab w:val="left" w:pos="8100"/>
        </w:tabs>
        <w:spacing w:after="0" w:line="360" w:lineRule="auto"/>
        <w:jc w:val="both"/>
        <w:rPr>
          <w:rFonts w:ascii="Calibri" w:hAnsi="Calibri" w:cs="Calibri"/>
          <w:sz w:val="24"/>
          <w:szCs w:val="24"/>
        </w:rPr>
      </w:pPr>
    </w:p>
    <w:p w14:paraId="48ACCF93" w14:textId="349268B1" w:rsidR="0041595A" w:rsidRDefault="0041595A" w:rsidP="00A31169">
      <w:pPr>
        <w:jc w:val="both"/>
        <w:rPr>
          <w:rFonts w:ascii="Calibri" w:hAnsi="Calibri" w:cs="Calibri"/>
          <w:sz w:val="24"/>
          <w:szCs w:val="24"/>
        </w:rPr>
      </w:pPr>
      <w:r>
        <w:rPr>
          <w:rFonts w:ascii="Calibri" w:hAnsi="Calibri" w:cs="Calibri"/>
          <w:sz w:val="24"/>
          <w:szCs w:val="24"/>
        </w:rPr>
        <w:br w:type="page"/>
      </w:r>
    </w:p>
    <w:p w14:paraId="2FCAC290" w14:textId="53508A52" w:rsidR="00FF5AD9" w:rsidRPr="007352EE" w:rsidDel="00D13052" w:rsidRDefault="0041595A" w:rsidP="00C7008E">
      <w:pPr>
        <w:pStyle w:val="Heading4"/>
        <w:rPr>
          <w:del w:id="459" w:author="shashvindu jha" w:date="2024-09-12T12:48:00Z" w16du:dateUtc="2024-09-12T07:18:00Z"/>
        </w:rPr>
      </w:pPr>
      <w:bookmarkStart w:id="460" w:name="_Toc157002821"/>
      <w:del w:id="461" w:author="shashvindu jha" w:date="2024-09-12T12:48:00Z" w16du:dateUtc="2024-09-12T07:18:00Z">
        <w:r w:rsidRPr="00C22B89" w:rsidDel="00D13052">
          <w:rPr>
            <w:rFonts w:cs="Calibri"/>
            <w:noProof/>
            <w:sz w:val="24"/>
            <w:szCs w:val="24"/>
          </w:rPr>
          <w:lastRenderedPageBreak/>
          <w:drawing>
            <wp:anchor distT="0" distB="0" distL="114300" distR="114300" simplePos="0" relativeHeight="251754496" behindDoc="0" locked="0" layoutInCell="1" allowOverlap="1" wp14:anchorId="2AF11BEC" wp14:editId="20D65762">
              <wp:simplePos x="0" y="0"/>
              <wp:positionH relativeFrom="column">
                <wp:posOffset>2035175</wp:posOffset>
              </wp:positionH>
              <wp:positionV relativeFrom="paragraph">
                <wp:posOffset>389890</wp:posOffset>
              </wp:positionV>
              <wp:extent cx="185420" cy="200025"/>
              <wp:effectExtent l="0" t="0" r="5080" b="9525"/>
              <wp:wrapSquare wrapText="bothSides"/>
              <wp:docPr id="6191606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0679" name="Graphic 619160679"/>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85420" cy="200025"/>
                      </a:xfrm>
                      <a:prstGeom prst="rect">
                        <a:avLst/>
                      </a:prstGeom>
                    </pic:spPr>
                  </pic:pic>
                </a:graphicData>
              </a:graphic>
            </wp:anchor>
          </w:drawing>
        </w:r>
        <w:bookmarkEnd w:id="460"/>
        <w:r w:rsidR="00CF25C8" w:rsidDel="00D13052">
          <w:delText>2.2</w:delText>
        </w:r>
        <w:r w:rsidR="00CF25C8" w:rsidRPr="007352EE" w:rsidDel="00D13052">
          <w:delText>.1</w:delText>
        </w:r>
        <w:r w:rsidR="00CF25C8" w:rsidDel="00D13052">
          <w:delText>.1 EXPORT</w:delText>
        </w:r>
      </w:del>
    </w:p>
    <w:p w14:paraId="205424F3" w14:textId="1FEA4553" w:rsidR="000D5E43" w:rsidDel="00D13052" w:rsidRDefault="000D5E43" w:rsidP="00A31169">
      <w:pPr>
        <w:spacing w:before="100" w:beforeAutospacing="1" w:after="100" w:afterAutospacing="1" w:line="360" w:lineRule="auto"/>
        <w:jc w:val="both"/>
        <w:rPr>
          <w:del w:id="462" w:author="shashvindu jha" w:date="2024-09-12T12:48:00Z" w16du:dateUtc="2024-09-12T07:18:00Z"/>
          <w:rFonts w:ascii="Calibri" w:hAnsi="Calibri" w:cs="Calibri"/>
          <w:sz w:val="24"/>
          <w:szCs w:val="24"/>
        </w:rPr>
      </w:pPr>
      <w:del w:id="463" w:author="shashvindu jha" w:date="2024-09-12T12:48:00Z" w16du:dateUtc="2024-09-12T07:18:00Z">
        <w:r w:rsidDel="00D13052">
          <w:rPr>
            <w:rFonts w:ascii="Calibri" w:hAnsi="Calibri" w:cs="Calibri"/>
            <w:noProof/>
            <w:sz w:val="24"/>
            <w:szCs w:val="24"/>
          </w:rPr>
          <w:drawing>
            <wp:anchor distT="0" distB="91440" distL="114300" distR="114300" simplePos="0" relativeHeight="251856896" behindDoc="0" locked="0" layoutInCell="1" allowOverlap="1" wp14:anchorId="7F15B1C3" wp14:editId="07AC1CD3">
              <wp:simplePos x="0" y="0"/>
              <wp:positionH relativeFrom="margin">
                <wp:align>left</wp:align>
              </wp:positionH>
              <wp:positionV relativeFrom="paragraph">
                <wp:posOffset>556260</wp:posOffset>
              </wp:positionV>
              <wp:extent cx="5951855" cy="3346450"/>
              <wp:effectExtent l="19050" t="19050" r="10795" b="2540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29 0007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r w:rsidR="00FF5AD9" w:rsidRPr="00C101DD" w:rsidDel="00D13052">
          <w:rPr>
            <w:rFonts w:ascii="Calibri" w:hAnsi="Calibri" w:cs="Calibri"/>
            <w:b/>
            <w:bCs/>
            <w:sz w:val="24"/>
            <w:szCs w:val="24"/>
          </w:rPr>
          <w:delText xml:space="preserve">Step </w:delText>
        </w:r>
        <w:r w:rsidR="00935F64" w:rsidDel="00D13052">
          <w:rPr>
            <w:rFonts w:ascii="Calibri" w:hAnsi="Calibri" w:cs="Calibri"/>
            <w:b/>
            <w:bCs/>
            <w:sz w:val="24"/>
            <w:szCs w:val="24"/>
          </w:rPr>
          <w:delText>1</w:delText>
        </w:r>
        <w:r w:rsidR="0054522C" w:rsidDel="00D13052">
          <w:rPr>
            <w:rFonts w:ascii="Calibri" w:hAnsi="Calibri" w:cs="Calibri"/>
            <w:b/>
            <w:bCs/>
            <w:sz w:val="24"/>
            <w:szCs w:val="24"/>
          </w:rPr>
          <w:delText>1</w:delText>
        </w:r>
        <w:r w:rsidR="00FF5AD9" w:rsidRPr="00C101DD" w:rsidDel="00D13052">
          <w:rPr>
            <w:rFonts w:ascii="Calibri" w:hAnsi="Calibri" w:cs="Calibri"/>
            <w:b/>
            <w:bCs/>
            <w:sz w:val="24"/>
            <w:szCs w:val="24"/>
          </w:rPr>
          <w:delText>:</w:delText>
        </w:r>
        <w:r w:rsidR="00FF5AD9" w:rsidRPr="00C101DD" w:rsidDel="00D13052">
          <w:rPr>
            <w:rFonts w:ascii="Calibri" w:hAnsi="Calibri" w:cs="Calibri"/>
            <w:sz w:val="24"/>
            <w:szCs w:val="24"/>
          </w:rPr>
          <w:delText xml:space="preserve"> </w:delText>
        </w:r>
        <w:r w:rsidR="00FF5AD9" w:rsidRPr="00C22B89" w:rsidDel="00D13052">
          <w:rPr>
            <w:rFonts w:ascii="Calibri" w:hAnsi="Calibri" w:cs="Calibri"/>
            <w:sz w:val="24"/>
            <w:szCs w:val="24"/>
          </w:rPr>
          <w:delText xml:space="preserve">Click on the </w:delText>
        </w:r>
        <w:r w:rsidR="00FF5AD9" w:rsidRPr="00C22B89" w:rsidDel="00D13052">
          <w:rPr>
            <w:rFonts w:ascii="Calibri" w:hAnsi="Calibri" w:cs="Calibri"/>
            <w:b/>
            <w:bCs/>
            <w:sz w:val="24"/>
            <w:szCs w:val="24"/>
          </w:rPr>
          <w:delText xml:space="preserve">Export </w:delText>
        </w:r>
        <w:r w:rsidR="00FF5AD9" w:rsidRPr="00C22B89" w:rsidDel="00D13052">
          <w:rPr>
            <w:rFonts w:ascii="Calibri" w:hAnsi="Calibri" w:cs="Calibri"/>
            <w:sz w:val="24"/>
            <w:szCs w:val="24"/>
          </w:rPr>
          <w:delText xml:space="preserve">button to download the </w:delText>
        </w:r>
        <w:r w:rsidR="00FF5AD9" w:rsidRPr="00FF5AD9" w:rsidDel="00D13052">
          <w:rPr>
            <w:rFonts w:ascii="Calibri" w:hAnsi="Calibri" w:cs="Calibri"/>
            <w:sz w:val="24"/>
            <w:szCs w:val="24"/>
          </w:rPr>
          <w:delText xml:space="preserve">empty </w:delText>
        </w:r>
      </w:del>
      <w:del w:id="464" w:author="shashvindu jha" w:date="2024-09-12T12:46:00Z" w16du:dateUtc="2024-09-12T07:16:00Z">
        <w:r w:rsidR="00FF5AD9" w:rsidRPr="00FF5AD9" w:rsidDel="00D13052">
          <w:rPr>
            <w:rFonts w:ascii="Calibri" w:hAnsi="Calibri" w:cs="Calibri"/>
            <w:sz w:val="24"/>
            <w:szCs w:val="24"/>
          </w:rPr>
          <w:delText>area</w:delText>
        </w:r>
      </w:del>
      <w:del w:id="465" w:author="shashvindu jha" w:date="2024-09-12T12:48:00Z" w16du:dateUtc="2024-09-12T07:18:00Z">
        <w:r w:rsidR="00FF5AD9" w:rsidRPr="00FF5AD9" w:rsidDel="00D13052">
          <w:rPr>
            <w:rFonts w:ascii="Calibri" w:hAnsi="Calibri" w:cs="Calibri"/>
            <w:sz w:val="24"/>
            <w:szCs w:val="24"/>
          </w:rPr>
          <w:delText xml:space="preserve"> template and the area master list available in the database</w:delText>
        </w:r>
        <w:r w:rsidR="00FF5AD9" w:rsidRPr="00C22B89" w:rsidDel="00D13052">
          <w:rPr>
            <w:rFonts w:ascii="Calibri" w:hAnsi="Calibri" w:cs="Calibri"/>
            <w:sz w:val="24"/>
            <w:szCs w:val="24"/>
          </w:rPr>
          <w:delText xml:space="preserve"> (see below figure).</w:delText>
        </w:r>
      </w:del>
    </w:p>
    <w:p w14:paraId="60E5E809" w14:textId="7E3C8995" w:rsidR="00C22B89" w:rsidRPr="00C22B89" w:rsidDel="00D13052" w:rsidRDefault="00C22B89" w:rsidP="00A31169">
      <w:pPr>
        <w:spacing w:after="0" w:line="360" w:lineRule="auto"/>
        <w:jc w:val="both"/>
        <w:rPr>
          <w:del w:id="466" w:author="shashvindu jha" w:date="2024-09-12T12:48:00Z" w16du:dateUtc="2024-09-12T07:18:00Z"/>
          <w:rFonts w:ascii="Calibri" w:hAnsi="Calibri" w:cs="Calibri"/>
          <w:sz w:val="24"/>
          <w:szCs w:val="24"/>
        </w:rPr>
      </w:pPr>
      <w:del w:id="467" w:author="shashvindu jha" w:date="2024-09-12T12:48:00Z" w16du:dateUtc="2024-09-12T07:18:00Z">
        <w:r w:rsidRPr="00C22B89" w:rsidDel="00D13052">
          <w:rPr>
            <w:rFonts w:ascii="Calibri" w:hAnsi="Calibri" w:cs="Calibri"/>
            <w:sz w:val="24"/>
            <w:szCs w:val="24"/>
          </w:rPr>
          <w:delText xml:space="preserve">You can use this option to create an </w:delText>
        </w:r>
      </w:del>
      <w:del w:id="468" w:author="shashvindu jha" w:date="2024-09-12T12:46:00Z" w16du:dateUtc="2024-09-12T07:16:00Z">
        <w:r w:rsidR="00D1328F" w:rsidDel="00D13052">
          <w:rPr>
            <w:rFonts w:ascii="Calibri" w:hAnsi="Calibri" w:cs="Calibri"/>
            <w:sz w:val="24"/>
            <w:szCs w:val="24"/>
          </w:rPr>
          <w:delText>area</w:delText>
        </w:r>
      </w:del>
      <w:del w:id="469" w:author="shashvindu jha" w:date="2024-09-12T12:48:00Z" w16du:dateUtc="2024-09-12T07:18:00Z">
        <w:r w:rsidRPr="00C22B89" w:rsidDel="00D13052">
          <w:rPr>
            <w:rFonts w:ascii="Calibri" w:hAnsi="Calibri" w:cs="Calibri"/>
            <w:sz w:val="24"/>
            <w:szCs w:val="24"/>
          </w:rPr>
          <w:delText xml:space="preserve"> template structure. Below is the structure that you will find in the enterprise </w:delText>
        </w:r>
        <w:r w:rsidR="00D1328F" w:rsidRPr="00D1328F" w:rsidDel="00D13052">
          <w:rPr>
            <w:rFonts w:ascii="Calibri" w:hAnsi="Calibri" w:cs="Calibri"/>
            <w:sz w:val="24"/>
            <w:szCs w:val="24"/>
          </w:rPr>
          <w:delText xml:space="preserve">in the </w:delText>
        </w:r>
      </w:del>
      <w:del w:id="470" w:author="shashvindu jha" w:date="2024-09-12T12:46:00Z" w16du:dateUtc="2024-09-12T07:16:00Z">
        <w:r w:rsidR="00D1328F" w:rsidRPr="00D1328F" w:rsidDel="00D13052">
          <w:rPr>
            <w:rFonts w:ascii="Calibri" w:hAnsi="Calibri" w:cs="Calibri"/>
            <w:sz w:val="24"/>
            <w:szCs w:val="24"/>
          </w:rPr>
          <w:delText>area</w:delText>
        </w:r>
      </w:del>
      <w:del w:id="471" w:author="shashvindu jha" w:date="2024-09-12T12:48:00Z" w16du:dateUtc="2024-09-12T07:18:00Z">
        <w:r w:rsidR="00D1328F" w:rsidRPr="00D1328F" w:rsidDel="00D13052">
          <w:rPr>
            <w:rFonts w:ascii="Calibri" w:hAnsi="Calibri" w:cs="Calibri"/>
            <w:sz w:val="24"/>
            <w:szCs w:val="24"/>
          </w:rPr>
          <w:delText xml:space="preserve"> template</w:delText>
        </w:r>
        <w:r w:rsidRPr="00C22B89" w:rsidDel="00D13052">
          <w:rPr>
            <w:rFonts w:ascii="Calibri" w:hAnsi="Calibri" w:cs="Calibri"/>
            <w:sz w:val="24"/>
            <w:szCs w:val="24"/>
          </w:rPr>
          <w:delText>.</w:delText>
        </w:r>
      </w:del>
    </w:p>
    <w:tbl>
      <w:tblPr>
        <w:tblStyle w:val="TableGrid"/>
        <w:tblW w:w="9360" w:type="dxa"/>
        <w:tblInd w:w="-5" w:type="dxa"/>
        <w:tblLook w:val="04A0" w:firstRow="1" w:lastRow="0" w:firstColumn="1" w:lastColumn="0" w:noHBand="0" w:noVBand="1"/>
      </w:tblPr>
      <w:tblGrid>
        <w:gridCol w:w="2732"/>
        <w:gridCol w:w="6628"/>
      </w:tblGrid>
      <w:tr w:rsidR="00D1328F" w:rsidRPr="00C22B89" w:rsidDel="00D13052" w14:paraId="5C8B9EC7" w14:textId="09624325" w:rsidTr="00062482">
        <w:trPr>
          <w:del w:id="472" w:author="shashvindu jha" w:date="2024-09-12T12:48:00Z"/>
        </w:trPr>
        <w:tc>
          <w:tcPr>
            <w:tcW w:w="2070" w:type="dxa"/>
            <w:shd w:val="clear" w:color="auto" w:fill="002060"/>
          </w:tcPr>
          <w:p w14:paraId="029B7A1F" w14:textId="3CC2D03A" w:rsidR="00D1328F" w:rsidRPr="00C22B89" w:rsidDel="00D13052" w:rsidRDefault="00D1328F" w:rsidP="00A31169">
            <w:pPr>
              <w:spacing w:before="100" w:beforeAutospacing="1" w:after="100" w:afterAutospacing="1" w:line="360" w:lineRule="auto"/>
              <w:ind w:right="1166"/>
              <w:jc w:val="both"/>
              <w:rPr>
                <w:del w:id="473" w:author="shashvindu jha" w:date="2024-09-12T12:48:00Z" w16du:dateUtc="2024-09-12T07:18:00Z"/>
                <w:rFonts w:ascii="Calibri" w:hAnsi="Calibri" w:cs="Calibri"/>
                <w:sz w:val="24"/>
                <w:szCs w:val="24"/>
              </w:rPr>
            </w:pPr>
            <w:del w:id="474" w:author="shashvindu jha" w:date="2024-09-12T12:48:00Z" w16du:dateUtc="2024-09-12T07:18:00Z">
              <w:r w:rsidRPr="005F7033" w:rsidDel="00D13052">
                <w:rPr>
                  <w:rFonts w:ascii="Calibri" w:hAnsi="Calibri" w:cs="Calibri"/>
                  <w:b/>
                  <w:bCs/>
                  <w:sz w:val="24"/>
                  <w:szCs w:val="24"/>
                </w:rPr>
                <w:delText>AreaID</w:delText>
              </w:r>
            </w:del>
          </w:p>
        </w:tc>
        <w:tc>
          <w:tcPr>
            <w:tcW w:w="7290" w:type="dxa"/>
          </w:tcPr>
          <w:p w14:paraId="21A89C94" w14:textId="7BD7303B" w:rsidR="00D1328F" w:rsidRPr="00C22B89" w:rsidDel="00D13052" w:rsidRDefault="00D1328F" w:rsidP="00A31169">
            <w:pPr>
              <w:spacing w:before="100" w:beforeAutospacing="1" w:after="100" w:afterAutospacing="1"/>
              <w:ind w:right="1166"/>
              <w:jc w:val="both"/>
              <w:rPr>
                <w:del w:id="475" w:author="shashvindu jha" w:date="2024-09-12T12:48:00Z" w16du:dateUtc="2024-09-12T07:18:00Z"/>
                <w:rFonts w:ascii="Calibri" w:hAnsi="Calibri" w:cs="Calibri"/>
                <w:sz w:val="24"/>
                <w:szCs w:val="24"/>
              </w:rPr>
            </w:pPr>
            <w:del w:id="476" w:author="shashvindu jha" w:date="2024-09-12T12:48:00Z" w16du:dateUtc="2024-09-12T07:18:00Z">
              <w:r w:rsidRPr="002C7DA3" w:rsidDel="00D13052">
                <w:rPr>
                  <w:rFonts w:ascii="Calibri" w:eastAsia="Calibri" w:hAnsi="Calibri" w:cs="Calibri"/>
                  <w:sz w:val="24"/>
                  <w:szCs w:val="24"/>
                </w:rPr>
                <w:delText xml:space="preserve">A unique </w:delText>
              </w:r>
            </w:del>
            <w:del w:id="477" w:author="shashvindu jha" w:date="2024-09-12T12:46:00Z" w16du:dateUtc="2024-09-12T07:16:00Z">
              <w:r w:rsidRPr="002C7DA3" w:rsidDel="00D13052">
                <w:rPr>
                  <w:rFonts w:ascii="Calibri" w:eastAsia="Calibri" w:hAnsi="Calibri" w:cs="Calibri"/>
                  <w:sz w:val="24"/>
                  <w:szCs w:val="24"/>
                </w:rPr>
                <w:delText>area</w:delText>
              </w:r>
            </w:del>
            <w:del w:id="478" w:author="shashvindu jha" w:date="2024-09-12T12:48:00Z" w16du:dateUtc="2024-09-12T07:18:00Z">
              <w:r w:rsidRPr="002C7DA3" w:rsidDel="00D13052">
                <w:rPr>
                  <w:rFonts w:ascii="Calibri" w:eastAsia="Calibri" w:hAnsi="Calibri" w:cs="Calibri"/>
                  <w:sz w:val="24"/>
                  <w:szCs w:val="24"/>
                </w:rPr>
                <w:delText xml:space="preserve"> identification that associates the area to its map.</w:delText>
              </w:r>
            </w:del>
          </w:p>
        </w:tc>
      </w:tr>
      <w:tr w:rsidR="00D1328F" w:rsidRPr="00C22B89" w:rsidDel="00D13052" w14:paraId="771048AC" w14:textId="7BD8B0CD" w:rsidTr="00062482">
        <w:trPr>
          <w:del w:id="479" w:author="shashvindu jha" w:date="2024-09-12T12:48:00Z"/>
        </w:trPr>
        <w:tc>
          <w:tcPr>
            <w:tcW w:w="2070" w:type="dxa"/>
            <w:shd w:val="clear" w:color="auto" w:fill="002060"/>
          </w:tcPr>
          <w:p w14:paraId="5AAE0720" w14:textId="0C01314A" w:rsidR="00D1328F" w:rsidRPr="00C22B89" w:rsidDel="00D13052" w:rsidRDefault="00D1328F" w:rsidP="00A31169">
            <w:pPr>
              <w:spacing w:before="100" w:beforeAutospacing="1" w:after="100" w:afterAutospacing="1" w:line="360" w:lineRule="auto"/>
              <w:ind w:right="1166"/>
              <w:jc w:val="both"/>
              <w:rPr>
                <w:del w:id="480" w:author="shashvindu jha" w:date="2024-09-12T12:48:00Z" w16du:dateUtc="2024-09-12T07:18:00Z"/>
                <w:rFonts w:ascii="Calibri" w:hAnsi="Calibri" w:cs="Calibri"/>
                <w:sz w:val="24"/>
                <w:szCs w:val="24"/>
              </w:rPr>
            </w:pPr>
            <w:del w:id="481" w:author="shashvindu jha" w:date="2024-09-12T12:48:00Z" w16du:dateUtc="2024-09-12T07:18:00Z">
              <w:r w:rsidRPr="002C7DA3" w:rsidDel="00D13052">
                <w:rPr>
                  <w:rFonts w:ascii="Calibri" w:eastAsia="Calibri" w:hAnsi="Calibri" w:cs="Calibri"/>
                  <w:b/>
                  <w:sz w:val="24"/>
                  <w:szCs w:val="24"/>
                </w:rPr>
                <w:delText>AreaName</w:delText>
              </w:r>
            </w:del>
          </w:p>
        </w:tc>
        <w:tc>
          <w:tcPr>
            <w:tcW w:w="7290" w:type="dxa"/>
          </w:tcPr>
          <w:p w14:paraId="615438B4" w14:textId="5C6723E3" w:rsidR="00D1328F" w:rsidRPr="00C22B89" w:rsidDel="00D13052" w:rsidRDefault="00D1328F" w:rsidP="00A31169">
            <w:pPr>
              <w:spacing w:before="100" w:beforeAutospacing="1" w:after="100" w:afterAutospacing="1" w:line="360" w:lineRule="auto"/>
              <w:ind w:right="1166"/>
              <w:jc w:val="both"/>
              <w:rPr>
                <w:del w:id="482" w:author="shashvindu jha" w:date="2024-09-12T12:48:00Z" w16du:dateUtc="2024-09-12T07:18:00Z"/>
                <w:rFonts w:ascii="Calibri" w:hAnsi="Calibri" w:cs="Calibri"/>
                <w:sz w:val="24"/>
                <w:szCs w:val="24"/>
              </w:rPr>
            </w:pPr>
            <w:del w:id="483" w:author="shashvindu jha" w:date="2024-09-12T12:47:00Z" w16du:dateUtc="2024-09-12T07:17:00Z">
              <w:r w:rsidRPr="002C7DA3" w:rsidDel="00D13052">
                <w:rPr>
                  <w:rFonts w:ascii="Calibri" w:eastAsia="Calibri" w:hAnsi="Calibri" w:cs="Calibri"/>
                  <w:sz w:val="24"/>
                  <w:szCs w:val="24"/>
                </w:rPr>
                <w:delText>Area</w:delText>
              </w:r>
            </w:del>
            <w:del w:id="484" w:author="shashvindu jha" w:date="2024-09-12T12:48:00Z" w16du:dateUtc="2024-09-12T07:18:00Z">
              <w:r w:rsidRPr="002C7DA3" w:rsidDel="00D13052">
                <w:rPr>
                  <w:rFonts w:ascii="Calibri" w:eastAsia="Calibri" w:hAnsi="Calibri" w:cs="Calibri"/>
                  <w:sz w:val="24"/>
                  <w:szCs w:val="24"/>
                </w:rPr>
                <w:delText xml:space="preserve"> Name assigned to an area.</w:delText>
              </w:r>
            </w:del>
          </w:p>
        </w:tc>
      </w:tr>
      <w:tr w:rsidR="00D1328F" w:rsidRPr="00C22B89" w:rsidDel="00D13052" w14:paraId="39AB5174" w14:textId="296DB115" w:rsidTr="00062482">
        <w:trPr>
          <w:del w:id="485" w:author="shashvindu jha" w:date="2024-09-12T12:48:00Z"/>
        </w:trPr>
        <w:tc>
          <w:tcPr>
            <w:tcW w:w="2070" w:type="dxa"/>
            <w:shd w:val="clear" w:color="auto" w:fill="002060"/>
          </w:tcPr>
          <w:p w14:paraId="1EC33E95" w14:textId="7B402B10" w:rsidR="00D1328F" w:rsidRPr="00C22B89" w:rsidDel="00D13052" w:rsidRDefault="00D1328F" w:rsidP="00A31169">
            <w:pPr>
              <w:spacing w:before="100" w:beforeAutospacing="1" w:after="100" w:afterAutospacing="1" w:line="360" w:lineRule="auto"/>
              <w:ind w:right="1166"/>
              <w:jc w:val="both"/>
              <w:rPr>
                <w:del w:id="486" w:author="shashvindu jha" w:date="2024-09-12T12:48:00Z" w16du:dateUtc="2024-09-12T07:18:00Z"/>
                <w:rFonts w:ascii="Calibri" w:hAnsi="Calibri" w:cs="Calibri"/>
                <w:sz w:val="24"/>
                <w:szCs w:val="24"/>
              </w:rPr>
            </w:pPr>
            <w:del w:id="487" w:author="shashvindu jha" w:date="2024-09-12T12:48:00Z" w16du:dateUtc="2024-09-12T07:18:00Z">
              <w:r w:rsidRPr="002C7DA3" w:rsidDel="00D13052">
                <w:rPr>
                  <w:rFonts w:ascii="Calibri" w:eastAsia="Calibri" w:hAnsi="Calibri" w:cs="Calibri"/>
                  <w:b/>
                  <w:sz w:val="24"/>
                  <w:szCs w:val="24"/>
                </w:rPr>
                <w:delText>AreaLevel</w:delText>
              </w:r>
            </w:del>
          </w:p>
        </w:tc>
        <w:tc>
          <w:tcPr>
            <w:tcW w:w="7290" w:type="dxa"/>
          </w:tcPr>
          <w:p w14:paraId="434498EB" w14:textId="6FD3BFB0" w:rsidR="00D1328F" w:rsidRPr="00C22B89" w:rsidDel="00D13052" w:rsidRDefault="00D1328F" w:rsidP="00A31169">
            <w:pPr>
              <w:spacing w:before="100" w:beforeAutospacing="1" w:after="100" w:afterAutospacing="1" w:line="360" w:lineRule="auto"/>
              <w:ind w:right="1166"/>
              <w:jc w:val="both"/>
              <w:rPr>
                <w:del w:id="488" w:author="shashvindu jha" w:date="2024-09-12T12:48:00Z" w16du:dateUtc="2024-09-12T07:18:00Z"/>
                <w:rFonts w:ascii="Calibri" w:hAnsi="Calibri" w:cs="Calibri"/>
                <w:sz w:val="24"/>
                <w:szCs w:val="24"/>
              </w:rPr>
            </w:pPr>
            <w:del w:id="489" w:author="shashvindu jha" w:date="2024-09-12T12:48:00Z" w16du:dateUtc="2024-09-12T07:18:00Z">
              <w:r w:rsidRPr="002C7DA3" w:rsidDel="00D13052">
                <w:rPr>
                  <w:rFonts w:ascii="Calibri" w:eastAsia="Calibri" w:hAnsi="Calibri" w:cs="Calibri"/>
                  <w:sz w:val="24"/>
                  <w:szCs w:val="24"/>
                </w:rPr>
                <w:delText>The level number assigned in the area hierarchy.</w:delText>
              </w:r>
            </w:del>
          </w:p>
        </w:tc>
      </w:tr>
      <w:tr w:rsidR="00D1328F" w:rsidRPr="00C22B89" w:rsidDel="00D13052" w14:paraId="563755FF" w14:textId="5B499366" w:rsidTr="00062482">
        <w:trPr>
          <w:del w:id="490" w:author="shashvindu jha" w:date="2024-09-12T12:48:00Z"/>
        </w:trPr>
        <w:tc>
          <w:tcPr>
            <w:tcW w:w="2070" w:type="dxa"/>
            <w:shd w:val="clear" w:color="auto" w:fill="002060"/>
          </w:tcPr>
          <w:p w14:paraId="61F74718" w14:textId="61AC683B" w:rsidR="00D1328F" w:rsidRPr="00C22B89" w:rsidDel="00D13052" w:rsidRDefault="00D1328F" w:rsidP="00A31169">
            <w:pPr>
              <w:spacing w:before="100" w:beforeAutospacing="1" w:after="100" w:afterAutospacing="1" w:line="360" w:lineRule="auto"/>
              <w:ind w:right="1166"/>
              <w:jc w:val="both"/>
              <w:rPr>
                <w:del w:id="491" w:author="shashvindu jha" w:date="2024-09-12T12:48:00Z" w16du:dateUtc="2024-09-12T07:18:00Z"/>
                <w:rFonts w:ascii="Calibri" w:hAnsi="Calibri" w:cs="Calibri"/>
                <w:sz w:val="24"/>
                <w:szCs w:val="24"/>
              </w:rPr>
            </w:pPr>
            <w:del w:id="492" w:author="shashvindu jha" w:date="2024-09-12T12:48:00Z" w16du:dateUtc="2024-09-12T07:18:00Z">
              <w:r w:rsidRPr="002C7DA3" w:rsidDel="00D13052">
                <w:rPr>
                  <w:rFonts w:ascii="Calibri" w:eastAsia="Calibri" w:hAnsi="Calibri" w:cs="Calibri"/>
                  <w:b/>
                  <w:sz w:val="24"/>
                  <w:szCs w:val="24"/>
                </w:rPr>
                <w:delText>AreaParentID</w:delText>
              </w:r>
            </w:del>
          </w:p>
        </w:tc>
        <w:tc>
          <w:tcPr>
            <w:tcW w:w="7290" w:type="dxa"/>
          </w:tcPr>
          <w:p w14:paraId="666F4858" w14:textId="3C27BB4F" w:rsidR="00D1328F" w:rsidRPr="00C22B89" w:rsidDel="00D13052" w:rsidRDefault="00D1328F" w:rsidP="00A31169">
            <w:pPr>
              <w:spacing w:before="100" w:beforeAutospacing="1" w:after="100" w:afterAutospacing="1" w:line="360" w:lineRule="auto"/>
              <w:ind w:right="1166"/>
              <w:jc w:val="both"/>
              <w:rPr>
                <w:del w:id="493" w:author="shashvindu jha" w:date="2024-09-12T12:48:00Z" w16du:dateUtc="2024-09-12T07:18:00Z"/>
                <w:rFonts w:ascii="Calibri" w:hAnsi="Calibri" w:cs="Calibri"/>
                <w:sz w:val="24"/>
                <w:szCs w:val="24"/>
              </w:rPr>
            </w:pPr>
            <w:del w:id="494" w:author="shashvindu jha" w:date="2024-09-12T12:48:00Z" w16du:dateUtc="2024-09-12T07:18:00Z">
              <w:r w:rsidRPr="002C7DA3" w:rsidDel="00D13052">
                <w:rPr>
                  <w:rFonts w:ascii="Calibri" w:eastAsia="Calibri" w:hAnsi="Calibri" w:cs="Calibri"/>
                  <w:sz w:val="24"/>
                  <w:szCs w:val="24"/>
                </w:rPr>
                <w:delText>AreaID of the parent area.</w:delText>
              </w:r>
            </w:del>
          </w:p>
        </w:tc>
      </w:tr>
      <w:tr w:rsidR="00D1328F" w:rsidRPr="00C22B89" w:rsidDel="00D13052" w14:paraId="232DD9DA" w14:textId="1AC3A8EC" w:rsidTr="00062482">
        <w:trPr>
          <w:del w:id="495" w:author="shashvindu jha" w:date="2024-09-12T12:48:00Z"/>
        </w:trPr>
        <w:tc>
          <w:tcPr>
            <w:tcW w:w="2070" w:type="dxa"/>
            <w:shd w:val="clear" w:color="auto" w:fill="002060"/>
          </w:tcPr>
          <w:p w14:paraId="702DECD2" w14:textId="4ED2AFF0" w:rsidR="00D1328F" w:rsidRPr="00C22B89" w:rsidDel="00D13052" w:rsidRDefault="00D1328F" w:rsidP="00A31169">
            <w:pPr>
              <w:spacing w:before="100" w:beforeAutospacing="1" w:after="100" w:afterAutospacing="1" w:line="360" w:lineRule="auto"/>
              <w:ind w:right="1166"/>
              <w:jc w:val="both"/>
              <w:rPr>
                <w:del w:id="496" w:author="shashvindu jha" w:date="2024-09-12T12:48:00Z" w16du:dateUtc="2024-09-12T07:18:00Z"/>
                <w:rFonts w:ascii="Calibri" w:hAnsi="Calibri" w:cs="Calibri"/>
                <w:sz w:val="24"/>
                <w:szCs w:val="24"/>
              </w:rPr>
            </w:pPr>
            <w:del w:id="497" w:author="shashvindu jha" w:date="2024-09-12T12:48:00Z" w16du:dateUtc="2024-09-12T07:18:00Z">
              <w:r w:rsidRPr="002C7DA3" w:rsidDel="00D13052">
                <w:rPr>
                  <w:rFonts w:ascii="Calibri" w:eastAsia="Calibri" w:hAnsi="Calibri" w:cs="Calibri"/>
                  <w:b/>
                  <w:sz w:val="24"/>
                  <w:szCs w:val="24"/>
                </w:rPr>
                <w:delText>AreaGroup</w:delText>
              </w:r>
            </w:del>
          </w:p>
        </w:tc>
        <w:tc>
          <w:tcPr>
            <w:tcW w:w="7290" w:type="dxa"/>
          </w:tcPr>
          <w:p w14:paraId="2CE33325" w14:textId="3B17CA96" w:rsidR="00D1328F" w:rsidRPr="00C22B89" w:rsidDel="00D13052" w:rsidRDefault="00D1328F" w:rsidP="00A31169">
            <w:pPr>
              <w:spacing w:before="100" w:beforeAutospacing="1" w:after="100" w:afterAutospacing="1" w:line="360" w:lineRule="auto"/>
              <w:ind w:right="1166"/>
              <w:jc w:val="both"/>
              <w:rPr>
                <w:del w:id="498" w:author="shashvindu jha" w:date="2024-09-12T12:48:00Z" w16du:dateUtc="2024-09-12T07:18:00Z"/>
                <w:rFonts w:ascii="Calibri" w:hAnsi="Calibri" w:cs="Calibri"/>
                <w:sz w:val="24"/>
                <w:szCs w:val="24"/>
              </w:rPr>
            </w:pPr>
            <w:del w:id="499" w:author="shashvindu jha" w:date="2024-09-12T12:48:00Z" w16du:dateUtc="2024-09-12T07:18:00Z">
              <w:r w:rsidRPr="002C7DA3" w:rsidDel="00D13052">
                <w:rPr>
                  <w:rFonts w:ascii="Calibri" w:eastAsia="Calibri" w:hAnsi="Calibri" w:cs="Calibri"/>
                  <w:sz w:val="24"/>
                  <w:szCs w:val="24"/>
                </w:rPr>
                <w:delText>Group of the area.</w:delText>
              </w:r>
            </w:del>
          </w:p>
        </w:tc>
      </w:tr>
    </w:tbl>
    <w:p w14:paraId="00DC2BF0" w14:textId="78551114" w:rsidR="00C22B89" w:rsidRPr="0024678E" w:rsidDel="00D13052" w:rsidRDefault="00062482" w:rsidP="00A31169">
      <w:pPr>
        <w:tabs>
          <w:tab w:val="left" w:pos="180"/>
        </w:tabs>
        <w:spacing w:before="100" w:beforeAutospacing="1" w:after="0" w:line="360" w:lineRule="auto"/>
        <w:ind w:right="-90"/>
        <w:jc w:val="both"/>
        <w:rPr>
          <w:del w:id="500" w:author="shashvindu jha" w:date="2024-09-12T12:48:00Z" w16du:dateUtc="2024-09-12T07:18:00Z"/>
          <w:rFonts w:ascii="Calibri" w:hAnsi="Calibri" w:cs="Calibri"/>
          <w:i/>
          <w:sz w:val="24"/>
          <w:szCs w:val="24"/>
        </w:rPr>
      </w:pPr>
      <w:del w:id="501" w:author="shashvindu jha" w:date="2024-09-12T12:48:00Z" w16du:dateUtc="2024-09-12T07:18:00Z">
        <w:r w:rsidRPr="0024678E" w:rsidDel="00D13052">
          <w:rPr>
            <w:i/>
            <w:noProof/>
          </w:rPr>
          <w:drawing>
            <wp:anchor distT="0" distB="91440" distL="114300" distR="114300" simplePos="0" relativeHeight="251756544" behindDoc="0" locked="0" layoutInCell="1" allowOverlap="1" wp14:anchorId="2DDD9540" wp14:editId="44768811">
              <wp:simplePos x="0" y="0"/>
              <wp:positionH relativeFrom="margin">
                <wp:align>left</wp:align>
              </wp:positionH>
              <wp:positionV relativeFrom="paragraph">
                <wp:posOffset>549275</wp:posOffset>
              </wp:positionV>
              <wp:extent cx="5413248" cy="1152144"/>
              <wp:effectExtent l="19050" t="19050" r="16510" b="10160"/>
              <wp:wrapTopAndBottom/>
              <wp:docPr id="6164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3185" name=""/>
                      <pic:cNvPicPr/>
                    </pic:nvPicPr>
                    <pic:blipFill rotWithShape="1">
                      <a:blip r:embed="rId18">
                        <a:extLst>
                          <a:ext uri="{28A0092B-C50C-407E-A947-70E740481C1C}">
                            <a14:useLocalDpi xmlns:a14="http://schemas.microsoft.com/office/drawing/2010/main" val="0"/>
                          </a:ext>
                        </a:extLst>
                      </a:blip>
                      <a:srcRect l="699" b="25766"/>
                      <a:stretch/>
                    </pic:blipFill>
                    <pic:spPr bwMode="auto">
                      <a:xfrm>
                        <a:off x="0" y="0"/>
                        <a:ext cx="5413248" cy="115214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B89" w:rsidRPr="0024678E" w:rsidDel="00D13052">
          <w:rPr>
            <w:rFonts w:ascii="Calibri" w:hAnsi="Calibri" w:cs="Calibri"/>
            <w:b/>
            <w:bCs/>
            <w:i/>
            <w:sz w:val="24"/>
            <w:szCs w:val="24"/>
          </w:rPr>
          <w:delText xml:space="preserve">Step </w:delText>
        </w:r>
        <w:r w:rsidR="00935F64" w:rsidRPr="0024678E" w:rsidDel="00D13052">
          <w:rPr>
            <w:rFonts w:ascii="Calibri" w:hAnsi="Calibri" w:cs="Calibri"/>
            <w:b/>
            <w:bCs/>
            <w:i/>
            <w:sz w:val="24"/>
            <w:szCs w:val="24"/>
          </w:rPr>
          <w:delText>1</w:delText>
        </w:r>
        <w:r w:rsidR="0054522C" w:rsidRPr="0024678E" w:rsidDel="00D13052">
          <w:rPr>
            <w:rFonts w:ascii="Calibri" w:hAnsi="Calibri" w:cs="Calibri"/>
            <w:b/>
            <w:bCs/>
            <w:i/>
            <w:sz w:val="24"/>
            <w:szCs w:val="24"/>
          </w:rPr>
          <w:delText>2</w:delText>
        </w:r>
        <w:r w:rsidR="00C22B89" w:rsidRPr="0024678E" w:rsidDel="00D13052">
          <w:rPr>
            <w:rFonts w:ascii="Calibri" w:hAnsi="Calibri" w:cs="Calibri"/>
            <w:b/>
            <w:bCs/>
            <w:i/>
            <w:sz w:val="24"/>
            <w:szCs w:val="24"/>
          </w:rPr>
          <w:delText>:</w:delText>
        </w:r>
        <w:r w:rsidR="00C22B89" w:rsidRPr="0024678E" w:rsidDel="00D13052">
          <w:rPr>
            <w:rFonts w:ascii="Calibri" w:hAnsi="Calibri" w:cs="Calibri"/>
            <w:i/>
            <w:sz w:val="24"/>
            <w:szCs w:val="24"/>
          </w:rPr>
          <w:delText xml:space="preserve"> </w:delText>
        </w:r>
        <w:r w:rsidRPr="0024678E" w:rsidDel="00D13052">
          <w:rPr>
            <w:rFonts w:ascii="Calibri" w:hAnsi="Calibri" w:cs="Calibri"/>
            <w:i/>
            <w:sz w:val="24"/>
            <w:szCs w:val="24"/>
          </w:rPr>
          <w:delText xml:space="preserve">Click on the </w:delText>
        </w:r>
        <w:r w:rsidRPr="0024678E" w:rsidDel="00D13052">
          <w:rPr>
            <w:rFonts w:ascii="Calibri" w:hAnsi="Calibri" w:cs="Calibri"/>
            <w:b/>
            <w:bCs/>
            <w:i/>
            <w:sz w:val="24"/>
            <w:szCs w:val="24"/>
          </w:rPr>
          <w:delText>Empty</w:delText>
        </w:r>
        <w:r w:rsidRPr="0024678E" w:rsidDel="00D13052">
          <w:rPr>
            <w:rFonts w:ascii="Calibri" w:hAnsi="Calibri" w:cs="Calibri"/>
            <w:i/>
            <w:sz w:val="24"/>
            <w:szCs w:val="24"/>
          </w:rPr>
          <w:delText xml:space="preserve"> option to download an empty </w:delText>
        </w:r>
      </w:del>
      <w:del w:id="502" w:author="shashvindu jha" w:date="2024-09-12T12:47:00Z" w16du:dateUtc="2024-09-12T07:17:00Z">
        <w:r w:rsidRPr="0024678E" w:rsidDel="00D13052">
          <w:rPr>
            <w:rFonts w:ascii="Calibri" w:hAnsi="Calibri" w:cs="Calibri"/>
            <w:i/>
            <w:sz w:val="24"/>
            <w:szCs w:val="24"/>
          </w:rPr>
          <w:delText>area</w:delText>
        </w:r>
      </w:del>
      <w:del w:id="503" w:author="shashvindu jha" w:date="2024-09-12T12:48:00Z" w16du:dateUtc="2024-09-12T07:18:00Z">
        <w:r w:rsidRPr="0024678E" w:rsidDel="00D13052">
          <w:rPr>
            <w:rFonts w:ascii="Calibri" w:hAnsi="Calibri" w:cs="Calibri"/>
            <w:i/>
            <w:sz w:val="24"/>
            <w:szCs w:val="24"/>
          </w:rPr>
          <w:delText xml:space="preserve"> template. The </w:delText>
        </w:r>
      </w:del>
      <w:del w:id="504" w:author="shashvindu jha" w:date="2024-09-12T12:47:00Z" w16du:dateUtc="2024-09-12T07:17:00Z">
        <w:r w:rsidRPr="0024678E" w:rsidDel="00D13052">
          <w:rPr>
            <w:rFonts w:ascii="Calibri" w:hAnsi="Calibri" w:cs="Calibri"/>
            <w:i/>
            <w:sz w:val="24"/>
            <w:szCs w:val="24"/>
          </w:rPr>
          <w:delText>area</w:delText>
        </w:r>
      </w:del>
      <w:del w:id="505" w:author="shashvindu jha" w:date="2024-09-12T12:48:00Z" w16du:dateUtc="2024-09-12T07:18:00Z">
        <w:r w:rsidRPr="0024678E" w:rsidDel="00D13052">
          <w:rPr>
            <w:rFonts w:ascii="Calibri" w:hAnsi="Calibri" w:cs="Calibri"/>
            <w:i/>
            <w:sz w:val="24"/>
            <w:szCs w:val="24"/>
          </w:rPr>
          <w:delText xml:space="preserve"> list is imported and exported in the CSV (Comma Separated Value) file format</w:delText>
        </w:r>
        <w:r w:rsidR="00C22B89" w:rsidRPr="0024678E" w:rsidDel="00D13052">
          <w:rPr>
            <w:rFonts w:ascii="Calibri" w:hAnsi="Calibri" w:cs="Calibri"/>
            <w:i/>
            <w:sz w:val="24"/>
            <w:szCs w:val="24"/>
          </w:rPr>
          <w:delText>.</w:delText>
        </w:r>
        <w:r w:rsidR="000D5E43" w:rsidRPr="0024678E" w:rsidDel="00D13052">
          <w:rPr>
            <w:rFonts w:ascii="Calibri" w:hAnsi="Calibri" w:cs="Calibri"/>
            <w:i/>
            <w:noProof/>
            <w:sz w:val="24"/>
            <w:szCs w:val="24"/>
          </w:rPr>
          <w:drawing>
            <wp:anchor distT="0" distB="91440" distL="114300" distR="114300" simplePos="0" relativeHeight="251855872" behindDoc="0" locked="0" layoutInCell="1" allowOverlap="1" wp14:anchorId="29F7CEC7" wp14:editId="4D66D33B">
              <wp:simplePos x="0" y="0"/>
              <wp:positionH relativeFrom="column">
                <wp:posOffset>0</wp:posOffset>
              </wp:positionH>
              <wp:positionV relativeFrom="page">
                <wp:posOffset>15163800</wp:posOffset>
              </wp:positionV>
              <wp:extent cx="5951855" cy="3346450"/>
              <wp:effectExtent l="19050" t="19050" r="10795" b="254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29 0007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del>
    </w:p>
    <w:p w14:paraId="72D200C6" w14:textId="02212C18" w:rsidR="000D5E43" w:rsidRPr="0024678E" w:rsidDel="00D13052" w:rsidRDefault="006030A2" w:rsidP="006030A2">
      <w:pPr>
        <w:spacing w:after="0" w:line="240" w:lineRule="auto"/>
        <w:ind w:left="-86" w:right="1166"/>
        <w:jc w:val="both"/>
        <w:rPr>
          <w:del w:id="506" w:author="shashvindu jha" w:date="2024-09-12T12:48:00Z" w16du:dateUtc="2024-09-12T07:18:00Z"/>
          <w:rFonts w:ascii="Calibri" w:hAnsi="Calibri" w:cs="Calibri"/>
          <w:i/>
          <w:sz w:val="24"/>
          <w:szCs w:val="24"/>
        </w:rPr>
      </w:pPr>
      <w:del w:id="507" w:author="shashvindu jha" w:date="2024-09-12T12:48:00Z" w16du:dateUtc="2024-09-12T07:18:00Z">
        <w:r w:rsidRPr="0024678E" w:rsidDel="00D13052">
          <w:rPr>
            <w:i/>
            <w:noProof/>
          </w:rPr>
          <w:drawing>
            <wp:anchor distT="0" distB="91440" distL="114300" distR="114300" simplePos="0" relativeHeight="251757568" behindDoc="0" locked="0" layoutInCell="1" allowOverlap="1" wp14:anchorId="491D5A47" wp14:editId="459B16E4">
              <wp:simplePos x="0" y="0"/>
              <wp:positionH relativeFrom="margin">
                <wp:align>left</wp:align>
              </wp:positionH>
              <wp:positionV relativeFrom="paragraph">
                <wp:posOffset>1497330</wp:posOffset>
              </wp:positionV>
              <wp:extent cx="5623560" cy="1389888"/>
              <wp:effectExtent l="19050" t="19050" r="15240" b="20320"/>
              <wp:wrapTopAndBottom/>
              <wp:docPr id="73748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948" name=""/>
                      <pic:cNvPicPr/>
                    </pic:nvPicPr>
                    <pic:blipFill rotWithShape="1">
                      <a:blip r:embed="rId19">
                        <a:extLst>
                          <a:ext uri="{28A0092B-C50C-407E-A947-70E740481C1C}">
                            <a14:useLocalDpi xmlns:a14="http://schemas.microsoft.com/office/drawing/2010/main" val="0"/>
                          </a:ext>
                        </a:extLst>
                      </a:blip>
                      <a:srcRect t="5195"/>
                      <a:stretch/>
                    </pic:blipFill>
                    <pic:spPr bwMode="auto">
                      <a:xfrm>
                        <a:off x="0" y="0"/>
                        <a:ext cx="5623560" cy="1389888"/>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B89" w:rsidRPr="0024678E" w:rsidDel="00D13052">
          <w:rPr>
            <w:rFonts w:ascii="Calibri" w:hAnsi="Calibri" w:cs="Calibri"/>
            <w:b/>
            <w:bCs/>
            <w:i/>
            <w:sz w:val="24"/>
            <w:szCs w:val="24"/>
          </w:rPr>
          <w:delText xml:space="preserve">Step </w:delText>
        </w:r>
        <w:r w:rsidR="00935F64" w:rsidRPr="0024678E" w:rsidDel="00D13052">
          <w:rPr>
            <w:rFonts w:ascii="Calibri" w:hAnsi="Calibri" w:cs="Calibri"/>
            <w:b/>
            <w:bCs/>
            <w:i/>
            <w:sz w:val="24"/>
            <w:szCs w:val="24"/>
          </w:rPr>
          <w:delText>1</w:delText>
        </w:r>
        <w:r w:rsidR="0054522C" w:rsidRPr="0024678E" w:rsidDel="00D13052">
          <w:rPr>
            <w:rFonts w:ascii="Calibri" w:hAnsi="Calibri" w:cs="Calibri"/>
            <w:b/>
            <w:bCs/>
            <w:i/>
            <w:sz w:val="24"/>
            <w:szCs w:val="24"/>
          </w:rPr>
          <w:delText>3</w:delText>
        </w:r>
        <w:r w:rsidR="00C22B89" w:rsidRPr="0024678E" w:rsidDel="00D13052">
          <w:rPr>
            <w:rFonts w:ascii="Calibri" w:hAnsi="Calibri" w:cs="Calibri"/>
            <w:b/>
            <w:bCs/>
            <w:i/>
            <w:sz w:val="24"/>
            <w:szCs w:val="24"/>
          </w:rPr>
          <w:delText>:</w:delText>
        </w:r>
        <w:r w:rsidR="00C22B89" w:rsidRPr="0024678E" w:rsidDel="00D13052">
          <w:rPr>
            <w:rFonts w:ascii="Calibri" w:hAnsi="Calibri" w:cs="Calibri"/>
            <w:i/>
            <w:sz w:val="24"/>
            <w:szCs w:val="24"/>
          </w:rPr>
          <w:delText xml:space="preserve"> </w:delText>
        </w:r>
        <w:r w:rsidR="00062482" w:rsidRPr="0024678E" w:rsidDel="00D13052">
          <w:rPr>
            <w:rFonts w:ascii="Calibri" w:hAnsi="Calibri" w:cs="Calibri"/>
            <w:i/>
            <w:sz w:val="24"/>
            <w:szCs w:val="24"/>
          </w:rPr>
          <w:delText xml:space="preserve">Click on the </w:delText>
        </w:r>
        <w:r w:rsidR="00062482" w:rsidRPr="0024678E" w:rsidDel="00D13052">
          <w:rPr>
            <w:rFonts w:ascii="Calibri" w:hAnsi="Calibri" w:cs="Calibri"/>
            <w:b/>
            <w:bCs/>
            <w:i/>
            <w:sz w:val="24"/>
            <w:szCs w:val="24"/>
          </w:rPr>
          <w:delText>With Data</w:delText>
        </w:r>
        <w:r w:rsidR="00062482" w:rsidRPr="0024678E" w:rsidDel="00D13052">
          <w:rPr>
            <w:rFonts w:ascii="Calibri" w:hAnsi="Calibri" w:cs="Calibri"/>
            <w:i/>
            <w:sz w:val="24"/>
            <w:szCs w:val="24"/>
          </w:rPr>
          <w:delText xml:space="preserve"> option to download the </w:delText>
        </w:r>
      </w:del>
      <w:del w:id="508" w:author="shashvindu jha" w:date="2024-09-12T12:47:00Z" w16du:dateUtc="2024-09-12T07:17:00Z">
        <w:r w:rsidR="00062482" w:rsidRPr="0024678E" w:rsidDel="00D13052">
          <w:rPr>
            <w:rFonts w:ascii="Calibri" w:hAnsi="Calibri" w:cs="Calibri"/>
            <w:i/>
            <w:sz w:val="24"/>
            <w:szCs w:val="24"/>
          </w:rPr>
          <w:delText>area</w:delText>
        </w:r>
      </w:del>
      <w:del w:id="509" w:author="shashvindu jha" w:date="2024-09-12T12:48:00Z" w16du:dateUtc="2024-09-12T07:18:00Z">
        <w:r w:rsidR="00062482" w:rsidRPr="0024678E" w:rsidDel="00D13052">
          <w:rPr>
            <w:rFonts w:ascii="Calibri" w:hAnsi="Calibri" w:cs="Calibri"/>
            <w:i/>
            <w:sz w:val="24"/>
            <w:szCs w:val="24"/>
          </w:rPr>
          <w:delText xml:space="preserve"> master list</w:delText>
        </w:r>
        <w:r w:rsidR="00C22B89" w:rsidRPr="0024678E" w:rsidDel="00D13052">
          <w:rPr>
            <w:rFonts w:ascii="Calibri" w:hAnsi="Calibri" w:cs="Calibri"/>
            <w:i/>
            <w:sz w:val="24"/>
            <w:szCs w:val="24"/>
          </w:rPr>
          <w:delText>.</w:delText>
        </w:r>
      </w:del>
    </w:p>
    <w:p w14:paraId="05A04BCC" w14:textId="59F78A84" w:rsidR="00C22B89" w:rsidRPr="0024678E" w:rsidDel="00D13052" w:rsidRDefault="000D5E43" w:rsidP="00A31169">
      <w:pPr>
        <w:jc w:val="both"/>
        <w:rPr>
          <w:del w:id="510" w:author="shashvindu jha" w:date="2024-09-12T12:48:00Z" w16du:dateUtc="2024-09-12T07:18:00Z"/>
          <w:rFonts w:ascii="Calibri" w:hAnsi="Calibri" w:cs="Calibri"/>
          <w:i/>
          <w:sz w:val="24"/>
          <w:szCs w:val="24"/>
        </w:rPr>
      </w:pPr>
      <w:del w:id="511" w:author="shashvindu jha" w:date="2024-09-12T12:48:00Z" w16du:dateUtc="2024-09-12T07:18:00Z">
        <w:r w:rsidRPr="0024678E" w:rsidDel="00D13052">
          <w:rPr>
            <w:rFonts w:ascii="Calibri" w:hAnsi="Calibri" w:cs="Calibri"/>
            <w:i/>
            <w:sz w:val="24"/>
            <w:szCs w:val="24"/>
          </w:rPr>
          <w:br w:type="page"/>
        </w:r>
      </w:del>
    </w:p>
    <w:p w14:paraId="3F8BB9D8" w14:textId="44978529" w:rsidR="00C22B89" w:rsidRPr="00D80EA6" w:rsidDel="00D13052" w:rsidRDefault="00CF25C8" w:rsidP="00C7008E">
      <w:pPr>
        <w:pStyle w:val="Heading4"/>
        <w:rPr>
          <w:del w:id="512" w:author="shashvindu jha" w:date="2024-09-12T12:48:00Z" w16du:dateUtc="2024-09-12T07:18:00Z"/>
          <w:i w:val="0"/>
          <w:iCs w:val="0"/>
          <w:rPrChange w:id="513" w:author="shashvindu jha" w:date="2024-09-12T12:54:00Z" w16du:dateUtc="2024-09-12T07:24:00Z">
            <w:rPr>
              <w:del w:id="514" w:author="shashvindu jha" w:date="2024-09-12T12:48:00Z" w16du:dateUtc="2024-09-12T07:18:00Z"/>
            </w:rPr>
          </w:rPrChange>
        </w:rPr>
      </w:pPr>
      <w:bookmarkStart w:id="515" w:name="_Toc157002822"/>
      <w:del w:id="516" w:author="shashvindu jha" w:date="2024-09-12T12:48:00Z" w16du:dateUtc="2024-09-12T07:18:00Z">
        <w:r w:rsidRPr="0024678E" w:rsidDel="00D13052">
          <w:rPr>
            <w:i w:val="0"/>
            <w:iCs w:val="0"/>
          </w:rPr>
          <w:delText>2.2</w:delText>
        </w:r>
        <w:r w:rsidR="00833826" w:rsidRPr="0024678E" w:rsidDel="00D13052">
          <w:rPr>
            <w:i w:val="0"/>
            <w:iCs w:val="0"/>
          </w:rPr>
          <w:delText>.1.</w:delText>
        </w:r>
        <w:r w:rsidRPr="0024678E" w:rsidDel="00D13052">
          <w:rPr>
            <w:i w:val="0"/>
            <w:iCs w:val="0"/>
          </w:rPr>
          <w:delText xml:space="preserve">2 </w:delText>
        </w:r>
        <w:r w:rsidR="00C22B89" w:rsidRPr="0024678E" w:rsidDel="00D13052">
          <w:rPr>
            <w:i w:val="0"/>
            <w:iCs w:val="0"/>
          </w:rPr>
          <w:delText>IMPORT</w:delText>
        </w:r>
        <w:bookmarkEnd w:id="515"/>
      </w:del>
    </w:p>
    <w:p w14:paraId="207EE782" w14:textId="5D5C342D" w:rsidR="00CF25C8" w:rsidRPr="0024678E" w:rsidDel="00D13052" w:rsidRDefault="007352EE" w:rsidP="006030A2">
      <w:pPr>
        <w:spacing w:after="100" w:afterAutospacing="1" w:line="360" w:lineRule="auto"/>
        <w:jc w:val="both"/>
        <w:rPr>
          <w:del w:id="517" w:author="shashvindu jha" w:date="2024-09-12T12:48:00Z" w16du:dateUtc="2024-09-12T07:18:00Z"/>
          <w:rFonts w:ascii="Calibri" w:hAnsi="Calibri" w:cs="Calibri"/>
          <w:i/>
          <w:sz w:val="24"/>
          <w:szCs w:val="24"/>
        </w:rPr>
      </w:pPr>
      <w:del w:id="518" w:author="shashvindu jha" w:date="2024-09-12T12:48:00Z" w16du:dateUtc="2024-09-12T07:18:00Z">
        <w:r w:rsidRPr="0024678E" w:rsidDel="00D13052">
          <w:rPr>
            <w:i/>
            <w:noProof/>
            <w:color w:val="1B1D3D" w:themeColor="text2" w:themeShade="BF"/>
            <w:sz w:val="28"/>
            <w:szCs w:val="28"/>
          </w:rPr>
          <w:drawing>
            <wp:anchor distT="0" distB="0" distL="114300" distR="114300" simplePos="0" relativeHeight="251598848" behindDoc="0" locked="0" layoutInCell="1" allowOverlap="1" wp14:anchorId="6BBD6D64" wp14:editId="1014DFE9">
              <wp:simplePos x="0" y="0"/>
              <wp:positionH relativeFrom="column">
                <wp:posOffset>1828800</wp:posOffset>
              </wp:positionH>
              <wp:positionV relativeFrom="paragraph">
                <wp:posOffset>23570</wp:posOffset>
              </wp:positionV>
              <wp:extent cx="180975" cy="194310"/>
              <wp:effectExtent l="0" t="0" r="9525" b="0"/>
              <wp:wrapSquare wrapText="bothSides"/>
              <wp:docPr id="5685360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6088" name="Graphic 568536088"/>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0975" cy="194310"/>
                      </a:xfrm>
                      <a:prstGeom prst="rect">
                        <a:avLst/>
                      </a:prstGeom>
                    </pic:spPr>
                  </pic:pic>
                </a:graphicData>
              </a:graphic>
            </wp:anchor>
          </w:drawing>
        </w:r>
        <w:r w:rsidR="00833826" w:rsidRPr="0024678E" w:rsidDel="00D13052">
          <w:rPr>
            <w:rFonts w:ascii="Calibri" w:hAnsi="Calibri" w:cs="Calibri"/>
            <w:b/>
            <w:bCs/>
            <w:i/>
            <w:sz w:val="24"/>
            <w:szCs w:val="24"/>
          </w:rPr>
          <w:delText xml:space="preserve">Step </w:delText>
        </w:r>
        <w:r w:rsidR="00935F64" w:rsidRPr="0024678E" w:rsidDel="00D13052">
          <w:rPr>
            <w:rFonts w:ascii="Calibri" w:hAnsi="Calibri" w:cs="Calibri"/>
            <w:b/>
            <w:bCs/>
            <w:i/>
            <w:sz w:val="24"/>
            <w:szCs w:val="24"/>
          </w:rPr>
          <w:delText>1</w:delText>
        </w:r>
        <w:r w:rsidR="0054522C" w:rsidRPr="0024678E" w:rsidDel="00D13052">
          <w:rPr>
            <w:rFonts w:ascii="Calibri" w:hAnsi="Calibri" w:cs="Calibri"/>
            <w:b/>
            <w:bCs/>
            <w:i/>
            <w:sz w:val="24"/>
            <w:szCs w:val="24"/>
          </w:rPr>
          <w:delText>4</w:delText>
        </w:r>
        <w:r w:rsidR="00833826" w:rsidRPr="0024678E" w:rsidDel="00D13052">
          <w:rPr>
            <w:rFonts w:ascii="Calibri" w:hAnsi="Calibri" w:cs="Calibri"/>
            <w:b/>
            <w:bCs/>
            <w:i/>
            <w:sz w:val="24"/>
            <w:szCs w:val="24"/>
          </w:rPr>
          <w:delText>:</w:delText>
        </w:r>
        <w:r w:rsidR="00833826" w:rsidRPr="0024678E" w:rsidDel="00D13052">
          <w:rPr>
            <w:rFonts w:ascii="Calibri" w:hAnsi="Calibri" w:cs="Calibri"/>
            <w:i/>
            <w:sz w:val="24"/>
            <w:szCs w:val="24"/>
          </w:rPr>
          <w:delText xml:space="preserve"> Click on the </w:delText>
        </w:r>
        <w:r w:rsidR="00833826" w:rsidRPr="0024678E" w:rsidDel="00D13052">
          <w:rPr>
            <w:rFonts w:ascii="Calibri" w:hAnsi="Calibri" w:cs="Calibri"/>
            <w:b/>
            <w:bCs/>
            <w:i/>
            <w:sz w:val="24"/>
            <w:szCs w:val="24"/>
          </w:rPr>
          <w:delText>Import</w:delText>
        </w:r>
        <w:r w:rsidR="00833826" w:rsidRPr="0024678E" w:rsidDel="00D13052">
          <w:rPr>
            <w:rFonts w:ascii="Calibri" w:hAnsi="Calibri" w:cs="Calibri"/>
            <w:i/>
            <w:sz w:val="24"/>
            <w:szCs w:val="24"/>
          </w:rPr>
          <w:delText xml:space="preserve"> button to browse the file and upload the </w:delText>
        </w:r>
      </w:del>
      <w:del w:id="519" w:author="shashvindu jha" w:date="2024-09-12T12:47:00Z" w16du:dateUtc="2024-09-12T07:17:00Z">
        <w:r w:rsidR="00D00405" w:rsidRPr="0024678E" w:rsidDel="00D13052">
          <w:rPr>
            <w:rFonts w:ascii="Calibri" w:hAnsi="Calibri" w:cs="Calibri"/>
            <w:i/>
            <w:sz w:val="24"/>
            <w:szCs w:val="24"/>
          </w:rPr>
          <w:delText>area</w:delText>
        </w:r>
      </w:del>
      <w:del w:id="520" w:author="shashvindu jha" w:date="2024-09-12T12:48:00Z" w16du:dateUtc="2024-09-12T07:18:00Z">
        <w:r w:rsidR="00833826" w:rsidRPr="0024678E" w:rsidDel="00D13052">
          <w:rPr>
            <w:rFonts w:ascii="Calibri" w:hAnsi="Calibri" w:cs="Calibri"/>
            <w:i/>
            <w:sz w:val="24"/>
            <w:szCs w:val="24"/>
          </w:rPr>
          <w:delText xml:space="preserve"> master list into the database.</w:delText>
        </w:r>
      </w:del>
    </w:p>
    <w:p w14:paraId="1CBADA7A" w14:textId="53DA8D6B" w:rsidR="00935F64" w:rsidRPr="0024678E" w:rsidDel="00D13052" w:rsidRDefault="000D5E43" w:rsidP="00A31169">
      <w:pPr>
        <w:spacing w:before="100" w:beforeAutospacing="1" w:after="100" w:afterAutospacing="1" w:line="360" w:lineRule="auto"/>
        <w:jc w:val="both"/>
        <w:rPr>
          <w:del w:id="521" w:author="shashvindu jha" w:date="2024-09-12T12:48:00Z" w16du:dateUtc="2024-09-12T07:18:00Z"/>
          <w:rFonts w:ascii="Calibri" w:hAnsi="Calibri" w:cs="Calibri"/>
          <w:i/>
          <w:sz w:val="24"/>
          <w:szCs w:val="24"/>
        </w:rPr>
      </w:pPr>
      <w:del w:id="522" w:author="shashvindu jha" w:date="2024-09-12T12:48:00Z" w16du:dateUtc="2024-09-12T07:18:00Z">
        <w:r w:rsidRPr="0024678E" w:rsidDel="00D13052">
          <w:rPr>
            <w:rFonts w:ascii="Calibri" w:hAnsi="Calibri" w:cs="Calibri"/>
            <w:i/>
            <w:noProof/>
            <w:sz w:val="24"/>
            <w:szCs w:val="24"/>
          </w:rPr>
          <w:drawing>
            <wp:anchor distT="0" distB="91440" distL="114300" distR="114300" simplePos="0" relativeHeight="251857920" behindDoc="0" locked="0" layoutInCell="1" allowOverlap="1" wp14:anchorId="507A524A" wp14:editId="7B0B5492">
              <wp:simplePos x="0" y="0"/>
              <wp:positionH relativeFrom="column">
                <wp:posOffset>0</wp:posOffset>
              </wp:positionH>
              <wp:positionV relativeFrom="paragraph">
                <wp:posOffset>815340</wp:posOffset>
              </wp:positionV>
              <wp:extent cx="5952744" cy="3346704"/>
              <wp:effectExtent l="19050" t="19050" r="10160" b="254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9 0008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33826" w:rsidRPr="0024678E" w:rsidDel="00D13052">
          <w:rPr>
            <w:rFonts w:ascii="Calibri" w:hAnsi="Calibri" w:cs="Calibri"/>
            <w:i/>
            <w:sz w:val="24"/>
            <w:szCs w:val="24"/>
          </w:rPr>
          <w:delText xml:space="preserve">To upload the </w:delText>
        </w:r>
      </w:del>
      <w:del w:id="523" w:author="shashvindu jha" w:date="2024-09-12T12:47:00Z" w16du:dateUtc="2024-09-12T07:17:00Z">
        <w:r w:rsidR="00D00405" w:rsidRPr="0024678E" w:rsidDel="00D13052">
          <w:rPr>
            <w:rFonts w:ascii="Calibri" w:hAnsi="Calibri" w:cs="Calibri"/>
            <w:i/>
            <w:sz w:val="24"/>
            <w:szCs w:val="24"/>
          </w:rPr>
          <w:delText>area</w:delText>
        </w:r>
      </w:del>
      <w:del w:id="524" w:author="shashvindu jha" w:date="2024-09-12T12:48:00Z" w16du:dateUtc="2024-09-12T07:18:00Z">
        <w:r w:rsidR="00D00405" w:rsidRPr="0024678E" w:rsidDel="00D13052">
          <w:rPr>
            <w:rFonts w:ascii="Calibri" w:hAnsi="Calibri" w:cs="Calibri"/>
            <w:i/>
            <w:sz w:val="24"/>
            <w:szCs w:val="24"/>
          </w:rPr>
          <w:delText xml:space="preserve"> master list</w:delText>
        </w:r>
        <w:r w:rsidR="00833826" w:rsidRPr="0024678E" w:rsidDel="00D13052">
          <w:rPr>
            <w:rFonts w:ascii="Calibri" w:hAnsi="Calibri" w:cs="Calibri"/>
            <w:i/>
            <w:sz w:val="24"/>
            <w:szCs w:val="24"/>
          </w:rPr>
          <w:delText xml:space="preserve"> into the database, first enter the </w:delText>
        </w:r>
      </w:del>
      <w:del w:id="525" w:author="shashvindu jha" w:date="2024-09-12T12:47:00Z" w16du:dateUtc="2024-09-12T07:17:00Z">
        <w:r w:rsidR="00D00405" w:rsidRPr="0024678E" w:rsidDel="00D13052">
          <w:rPr>
            <w:rFonts w:ascii="Calibri" w:hAnsi="Calibri" w:cs="Calibri"/>
            <w:i/>
            <w:sz w:val="24"/>
            <w:szCs w:val="24"/>
          </w:rPr>
          <w:delText>area</w:delText>
        </w:r>
      </w:del>
      <w:del w:id="526" w:author="shashvindu jha" w:date="2024-09-12T12:48:00Z" w16du:dateUtc="2024-09-12T07:18:00Z">
        <w:r w:rsidR="00833826" w:rsidRPr="0024678E" w:rsidDel="00D13052">
          <w:rPr>
            <w:rFonts w:ascii="Calibri" w:hAnsi="Calibri" w:cs="Calibri"/>
            <w:i/>
            <w:sz w:val="24"/>
            <w:szCs w:val="24"/>
          </w:rPr>
          <w:delText xml:space="preserve"> structure in the template as explained above and then click on the Browse File button to select the template. Now, click on the Upload button to start the import process (see below figure).</w:delText>
        </w:r>
      </w:del>
    </w:p>
    <w:p w14:paraId="4AD93924" w14:textId="25EBD85D" w:rsidR="000D5E43" w:rsidRPr="0024678E" w:rsidDel="00D13052" w:rsidRDefault="00833826" w:rsidP="006030A2">
      <w:pPr>
        <w:spacing w:after="0" w:line="360" w:lineRule="auto"/>
        <w:jc w:val="both"/>
        <w:rPr>
          <w:del w:id="527" w:author="shashvindu jha" w:date="2024-09-12T12:48:00Z" w16du:dateUtc="2024-09-12T07:18:00Z"/>
          <w:rFonts w:ascii="Calibri" w:hAnsi="Calibri" w:cs="Calibri"/>
          <w:i/>
          <w:sz w:val="24"/>
          <w:szCs w:val="24"/>
        </w:rPr>
      </w:pPr>
      <w:del w:id="528" w:author="shashvindu jha" w:date="2024-09-12T12:48:00Z" w16du:dateUtc="2024-09-12T07:18:00Z">
        <w:r w:rsidRPr="0024678E" w:rsidDel="00D13052">
          <w:rPr>
            <w:rFonts w:ascii="Calibri" w:hAnsi="Calibri" w:cs="Calibri"/>
            <w:i/>
            <w:sz w:val="24"/>
            <w:szCs w:val="24"/>
          </w:rPr>
          <w:delText>During the import process, the records which contains blank entries, entries with special characters and duplicate entries are not imported in the database. A Last Upload summary will appear after the import process which provides the count of successfully imported records out of the total records. An error log will be generated to report on unsuccessful imported records which you can access from Log module.</w:delText>
        </w:r>
      </w:del>
    </w:p>
    <w:p w14:paraId="2748B724" w14:textId="770A85F3" w:rsidR="004D2147" w:rsidRPr="0024678E" w:rsidDel="00D13052" w:rsidRDefault="000D5E43" w:rsidP="00A31169">
      <w:pPr>
        <w:jc w:val="both"/>
        <w:rPr>
          <w:del w:id="529" w:author="shashvindu jha" w:date="2024-09-12T12:48:00Z" w16du:dateUtc="2024-09-12T07:18:00Z"/>
          <w:rFonts w:ascii="Calibri" w:hAnsi="Calibri" w:cs="Calibri"/>
          <w:i/>
          <w:sz w:val="24"/>
          <w:szCs w:val="24"/>
        </w:rPr>
      </w:pPr>
      <w:del w:id="530" w:author="shashvindu jha" w:date="2024-09-12T12:48:00Z" w16du:dateUtc="2024-09-12T07:18:00Z">
        <w:r w:rsidRPr="0024678E" w:rsidDel="00D13052">
          <w:rPr>
            <w:rFonts w:ascii="Calibri" w:hAnsi="Calibri" w:cs="Calibri"/>
            <w:i/>
            <w:sz w:val="24"/>
            <w:szCs w:val="24"/>
          </w:rPr>
          <w:br w:type="page"/>
        </w:r>
      </w:del>
    </w:p>
    <w:p w14:paraId="53F19355" w14:textId="681ABCB7" w:rsidR="007352EE" w:rsidRPr="00D80EA6" w:rsidRDefault="00CF25C8">
      <w:pPr>
        <w:pStyle w:val="Heading4"/>
        <w:spacing w:after="240" w:line="360" w:lineRule="auto"/>
        <w:rPr>
          <w:i w:val="0"/>
          <w:iCs w:val="0"/>
          <w:rPrChange w:id="531" w:author="shashvindu jha" w:date="2024-09-12T12:54:00Z" w16du:dateUtc="2024-09-12T07:24:00Z">
            <w:rPr/>
          </w:rPrChange>
        </w:rPr>
        <w:pPrChange w:id="532" w:author="shashvindu jha" w:date="2024-09-13T12:38:00Z" w16du:dateUtc="2024-09-13T07:08:00Z">
          <w:pPr>
            <w:pStyle w:val="Heading4"/>
          </w:pPr>
        </w:pPrChange>
      </w:pPr>
      <w:bookmarkStart w:id="533" w:name="_Toc157002823"/>
      <w:bookmarkStart w:id="534" w:name="_Toc177122875"/>
      <w:r w:rsidRPr="00D80EA6">
        <w:rPr>
          <w:i w:val="0"/>
          <w:iCs w:val="0"/>
          <w:rPrChange w:id="535" w:author="shashvindu jha" w:date="2024-09-12T12:54:00Z" w16du:dateUtc="2024-09-12T07:24:00Z">
            <w:rPr/>
          </w:rPrChange>
        </w:rPr>
        <w:t>2.2</w:t>
      </w:r>
      <w:r w:rsidR="007352EE" w:rsidRPr="00D80EA6">
        <w:rPr>
          <w:i w:val="0"/>
          <w:iCs w:val="0"/>
          <w:rPrChange w:id="536" w:author="shashvindu jha" w:date="2024-09-12T12:54:00Z" w16du:dateUtc="2024-09-12T07:24:00Z">
            <w:rPr/>
          </w:rPrChange>
        </w:rPr>
        <w:t>.1.</w:t>
      </w:r>
      <w:ins w:id="537" w:author="shashvindu jha" w:date="2024-09-12T12:54:00Z" w16du:dateUtc="2024-09-12T07:24:00Z">
        <w:r w:rsidR="00D80EA6">
          <w:rPr>
            <w:i w:val="0"/>
            <w:iCs w:val="0"/>
          </w:rPr>
          <w:t>1</w:t>
        </w:r>
      </w:ins>
      <w:del w:id="538" w:author="shashvindu jha" w:date="2024-09-12T12:54:00Z" w16du:dateUtc="2024-09-12T07:24:00Z">
        <w:r w:rsidR="007352EE" w:rsidRPr="00D80EA6" w:rsidDel="00D80EA6">
          <w:rPr>
            <w:i w:val="0"/>
            <w:iCs w:val="0"/>
            <w:rPrChange w:id="539" w:author="shashvindu jha" w:date="2024-09-12T12:54:00Z" w16du:dateUtc="2024-09-12T07:24:00Z">
              <w:rPr/>
            </w:rPrChange>
          </w:rPr>
          <w:delText>3</w:delText>
        </w:r>
      </w:del>
      <w:r w:rsidRPr="00D80EA6">
        <w:rPr>
          <w:i w:val="0"/>
          <w:iCs w:val="0"/>
          <w:rPrChange w:id="540" w:author="shashvindu jha" w:date="2024-09-12T12:54:00Z" w16du:dateUtc="2024-09-12T07:24:00Z">
            <w:rPr/>
          </w:rPrChange>
        </w:rPr>
        <w:t xml:space="preserve"> </w:t>
      </w:r>
      <w:r w:rsidR="007352EE" w:rsidRPr="00D80EA6">
        <w:rPr>
          <w:i w:val="0"/>
          <w:iCs w:val="0"/>
          <w:rPrChange w:id="541" w:author="shashvindu jha" w:date="2024-09-12T12:54:00Z" w16du:dateUtc="2024-09-12T07:24:00Z">
            <w:rPr/>
          </w:rPrChange>
        </w:rPr>
        <w:t>ADD</w:t>
      </w:r>
      <w:bookmarkEnd w:id="533"/>
      <w:bookmarkEnd w:id="534"/>
    </w:p>
    <w:p w14:paraId="18C615A4" w14:textId="50EA7924" w:rsidR="00D80EA6" w:rsidRDefault="00D80EA6" w:rsidP="006030A2">
      <w:pPr>
        <w:spacing w:after="0" w:line="360" w:lineRule="auto"/>
        <w:jc w:val="both"/>
        <w:rPr>
          <w:ins w:id="542" w:author="shashvindu jha" w:date="2024-09-12T12:55:00Z" w16du:dateUtc="2024-09-12T07:25:00Z"/>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1631616" behindDoc="0" locked="0" layoutInCell="1" allowOverlap="1" wp14:anchorId="366BF463" wp14:editId="732E4D8A">
            <wp:simplePos x="0" y="0"/>
            <wp:positionH relativeFrom="column">
              <wp:posOffset>1857375</wp:posOffset>
            </wp:positionH>
            <wp:positionV relativeFrom="paragraph">
              <wp:posOffset>6350</wp:posOffset>
            </wp:positionV>
            <wp:extent cx="182880" cy="200660"/>
            <wp:effectExtent l="0" t="0" r="7620" b="8890"/>
            <wp:wrapSquare wrapText="bothSides"/>
            <wp:docPr id="19830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Pr="002C6BD1">
        <w:rPr>
          <w:rFonts w:ascii="Calibri" w:hAnsi="Calibri" w:cs="Calibri"/>
          <w:noProof/>
          <w:color w:val="2A2B6A"/>
        </w:rPr>
        <w:drawing>
          <wp:anchor distT="0" distB="91440" distL="114300" distR="114300" simplePos="0" relativeHeight="251758592" behindDoc="0" locked="0" layoutInCell="1" allowOverlap="1" wp14:anchorId="4E408200" wp14:editId="78F23164">
            <wp:simplePos x="0" y="0"/>
            <wp:positionH relativeFrom="margin">
              <wp:posOffset>19050</wp:posOffset>
            </wp:positionH>
            <wp:positionV relativeFrom="paragraph">
              <wp:posOffset>591185</wp:posOffset>
            </wp:positionV>
            <wp:extent cx="5943600" cy="3337560"/>
            <wp:effectExtent l="19050" t="19050" r="19050" b="15240"/>
            <wp:wrapTopAndBottom/>
            <wp:docPr id="168588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827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352EE" w:rsidRPr="005848E8">
        <w:rPr>
          <w:rFonts w:ascii="Calibri" w:hAnsi="Calibri" w:cs="Calibri"/>
          <w:b/>
          <w:bCs/>
          <w:sz w:val="24"/>
          <w:szCs w:val="24"/>
        </w:rPr>
        <w:t xml:space="preserve">Step </w:t>
      </w:r>
      <w:r w:rsidR="0040466F">
        <w:rPr>
          <w:rFonts w:ascii="Calibri" w:hAnsi="Calibri" w:cs="Calibri"/>
          <w:b/>
          <w:bCs/>
          <w:sz w:val="24"/>
          <w:szCs w:val="24"/>
        </w:rPr>
        <w:t>1</w:t>
      </w:r>
      <w:r w:rsidR="0054522C">
        <w:rPr>
          <w:rFonts w:ascii="Calibri" w:hAnsi="Calibri" w:cs="Calibri"/>
          <w:b/>
          <w:bCs/>
          <w:sz w:val="24"/>
          <w:szCs w:val="24"/>
        </w:rPr>
        <w:t>5</w:t>
      </w:r>
      <w:r w:rsidR="007352EE" w:rsidRPr="005848E8">
        <w:rPr>
          <w:rFonts w:ascii="Calibri" w:hAnsi="Calibri" w:cs="Calibri"/>
          <w:b/>
          <w:bCs/>
          <w:sz w:val="24"/>
          <w:szCs w:val="24"/>
        </w:rPr>
        <w:t>:</w:t>
      </w:r>
      <w:r w:rsidR="00A03013" w:rsidRPr="005848E8">
        <w:rPr>
          <w:rFonts w:ascii="Calibri" w:hAnsi="Calibri" w:cs="Calibri"/>
          <w:sz w:val="24"/>
          <w:szCs w:val="24"/>
        </w:rPr>
        <w:t xml:space="preserve"> </w:t>
      </w:r>
      <w:r w:rsidR="007352EE" w:rsidRPr="005848E8">
        <w:rPr>
          <w:rFonts w:ascii="Calibri" w:hAnsi="Calibri" w:cs="Calibri"/>
          <w:sz w:val="24"/>
          <w:szCs w:val="24"/>
        </w:rPr>
        <w:t>Click</w:t>
      </w:r>
      <w:del w:id="543" w:author="shashvindu jha" w:date="2024-09-12T15:50:00Z" w16du:dateUtc="2024-09-12T10:20:00Z">
        <w:r w:rsidR="007352EE" w:rsidRPr="005848E8" w:rsidDel="002A41A4">
          <w:rPr>
            <w:rFonts w:ascii="Calibri" w:hAnsi="Calibri" w:cs="Calibri"/>
            <w:sz w:val="24"/>
            <w:szCs w:val="24"/>
          </w:rPr>
          <w:delText xml:space="preserve"> on</w:delText>
        </w:r>
      </w:del>
      <w:r w:rsidR="007352EE" w:rsidRPr="005848E8">
        <w:rPr>
          <w:rFonts w:ascii="Calibri" w:hAnsi="Calibri" w:cs="Calibri"/>
          <w:sz w:val="24"/>
          <w:szCs w:val="24"/>
        </w:rPr>
        <w:t xml:space="preserve"> the </w:t>
      </w:r>
      <w:r w:rsidR="007352EE" w:rsidRPr="003D2C9D">
        <w:rPr>
          <w:rFonts w:ascii="Calibri" w:hAnsi="Calibri" w:cs="Calibri"/>
          <w:b/>
          <w:bCs/>
          <w:sz w:val="24"/>
          <w:szCs w:val="24"/>
        </w:rPr>
        <w:t>Plus</w:t>
      </w:r>
      <w:r w:rsidR="007352EE" w:rsidRPr="005848E8">
        <w:rPr>
          <w:rFonts w:ascii="Calibri" w:hAnsi="Calibri" w:cs="Calibri"/>
          <w:sz w:val="24"/>
          <w:szCs w:val="24"/>
        </w:rPr>
        <w:t xml:space="preserve"> button available </w:t>
      </w:r>
      <w:del w:id="544" w:author="shashvindu jha" w:date="2024-09-12T12:56:00Z" w16du:dateUtc="2024-09-12T07:26:00Z">
        <w:r w:rsidR="007352EE" w:rsidRPr="005848E8" w:rsidDel="00D80EA6">
          <w:rPr>
            <w:rFonts w:ascii="Calibri" w:hAnsi="Calibri" w:cs="Calibri"/>
            <w:sz w:val="24"/>
            <w:szCs w:val="24"/>
          </w:rPr>
          <w:delText xml:space="preserve">to </w:delText>
        </w:r>
      </w:del>
      <w:ins w:id="545" w:author="shashvindu jha" w:date="2024-09-12T12:56:00Z" w16du:dateUtc="2024-09-12T07:26:00Z">
        <w:r>
          <w:rPr>
            <w:rFonts w:ascii="Calibri" w:hAnsi="Calibri" w:cs="Calibri"/>
            <w:sz w:val="24"/>
            <w:szCs w:val="24"/>
          </w:rPr>
          <w:t>on</w:t>
        </w:r>
        <w:r w:rsidRPr="005848E8">
          <w:rPr>
            <w:rFonts w:ascii="Calibri" w:hAnsi="Calibri" w:cs="Calibri"/>
            <w:sz w:val="24"/>
            <w:szCs w:val="24"/>
          </w:rPr>
          <w:t xml:space="preserve"> </w:t>
        </w:r>
      </w:ins>
      <w:r w:rsidR="007352EE" w:rsidRPr="005848E8">
        <w:rPr>
          <w:rFonts w:ascii="Calibri" w:hAnsi="Calibri" w:cs="Calibri"/>
          <w:sz w:val="24"/>
          <w:szCs w:val="24"/>
        </w:rPr>
        <w:t xml:space="preserve">the right side of the page to add a new </w:t>
      </w:r>
      <w:del w:id="546" w:author="shashvindu jha" w:date="2024-09-12T12:47:00Z" w16du:dateUtc="2024-09-12T07:17:00Z">
        <w:r w:rsidR="00D00405" w:rsidRPr="005848E8" w:rsidDel="00D13052">
          <w:rPr>
            <w:rFonts w:ascii="Calibri" w:hAnsi="Calibri" w:cs="Calibri"/>
            <w:sz w:val="24"/>
            <w:szCs w:val="24"/>
          </w:rPr>
          <w:delText>area</w:delText>
        </w:r>
      </w:del>
      <w:ins w:id="547" w:author="shashvindu jha" w:date="2024-09-12T12:47:00Z" w16du:dateUtc="2024-09-12T07:17:00Z">
        <w:r w:rsidR="00D13052" w:rsidRPr="00D13052">
          <w:rPr>
            <w:rFonts w:ascii="Calibri" w:hAnsi="Calibri" w:cs="Calibri"/>
            <w:b/>
            <w:bCs/>
            <w:sz w:val="24"/>
            <w:szCs w:val="24"/>
          </w:rPr>
          <w:t>Area</w:t>
        </w:r>
      </w:ins>
      <w:r w:rsidR="007352EE" w:rsidRPr="005848E8">
        <w:rPr>
          <w:rFonts w:ascii="Calibri" w:hAnsi="Calibri" w:cs="Calibri"/>
          <w:sz w:val="24"/>
          <w:szCs w:val="24"/>
        </w:rPr>
        <w:t xml:space="preserve"> (see figure below).</w:t>
      </w:r>
    </w:p>
    <w:p w14:paraId="2213BF62" w14:textId="2099B2AF" w:rsidR="007352EE" w:rsidRDefault="007352EE" w:rsidP="006030A2">
      <w:pPr>
        <w:spacing w:after="0" w:line="360" w:lineRule="auto"/>
        <w:jc w:val="both"/>
        <w:rPr>
          <w:ins w:id="548" w:author="shashvindu jha" w:date="2024-09-12T12:57:00Z" w16du:dateUtc="2024-09-12T07:27:00Z"/>
          <w:rFonts w:ascii="Calibri" w:hAnsi="Calibri" w:cs="Calibri"/>
          <w:sz w:val="24"/>
          <w:szCs w:val="24"/>
        </w:rPr>
      </w:pPr>
      <w:r w:rsidRPr="005848E8">
        <w:rPr>
          <w:rFonts w:ascii="Calibri" w:hAnsi="Calibri" w:cs="Calibri"/>
          <w:sz w:val="24"/>
          <w:szCs w:val="24"/>
        </w:rPr>
        <w:t xml:space="preserve"> Enter the following details to add a new element</w:t>
      </w:r>
      <w:ins w:id="549" w:author="shashvindu jha" w:date="2024-09-13T13:13:00Z" w16du:dateUtc="2024-09-13T07:43:00Z">
        <w:r w:rsidR="00167837" w:rsidRPr="009424BF">
          <w:rPr>
            <w:rFonts w:ascii="Calibri" w:hAnsi="Calibri" w:cs="Calibri"/>
            <w:sz w:val="24"/>
            <w:szCs w:val="24"/>
          </w:rPr>
          <w:t>–</w:t>
        </w:r>
      </w:ins>
      <w:del w:id="550" w:author="shashvindu jha" w:date="2024-09-13T13:13:00Z" w16du:dateUtc="2024-09-13T07:43:00Z">
        <w:r w:rsidRPr="005848E8" w:rsidDel="00167837">
          <w:rPr>
            <w:rFonts w:ascii="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
      <w:tr w:rsidR="00D80EA6" w:rsidRPr="008C43B9" w14:paraId="4EFAAA0D" w14:textId="77777777" w:rsidTr="009C4554">
        <w:trPr>
          <w:trHeight w:val="585"/>
          <w:ins w:id="551" w:author="shashvindu jha" w:date="2024-09-12T12:57:00Z"/>
        </w:trPr>
        <w:tc>
          <w:tcPr>
            <w:tcW w:w="1361" w:type="pct"/>
            <w:shd w:val="clear" w:color="auto" w:fill="002060"/>
            <w:vAlign w:val="center"/>
          </w:tcPr>
          <w:p w14:paraId="28AF194A" w14:textId="77777777" w:rsidR="00D80EA6" w:rsidRPr="008C43B9" w:rsidRDefault="00D80EA6" w:rsidP="009C4554">
            <w:pPr>
              <w:spacing w:after="0" w:line="240" w:lineRule="auto"/>
              <w:rPr>
                <w:ins w:id="552" w:author="shashvindu jha" w:date="2024-09-12T12:57:00Z" w16du:dateUtc="2024-09-12T07:27:00Z"/>
                <w:rFonts w:ascii="Calibri" w:eastAsia="Calibri" w:hAnsi="Calibri" w:cs="Calibri"/>
                <w:b/>
                <w:sz w:val="24"/>
                <w:szCs w:val="24"/>
              </w:rPr>
            </w:pPr>
            <w:ins w:id="553" w:author="shashvindu jha" w:date="2024-09-12T12:57:00Z" w16du:dateUtc="2024-09-12T07:27:00Z">
              <w:r w:rsidRPr="008C43B9">
                <w:rPr>
                  <w:rFonts w:ascii="Calibri" w:eastAsia="Calibri" w:hAnsi="Calibri" w:cs="Calibri"/>
                  <w:b/>
                  <w:sz w:val="24"/>
                  <w:szCs w:val="24"/>
                </w:rPr>
                <w:t>Field</w:t>
              </w:r>
            </w:ins>
          </w:p>
        </w:tc>
        <w:tc>
          <w:tcPr>
            <w:tcW w:w="758" w:type="pct"/>
            <w:shd w:val="clear" w:color="auto" w:fill="002060"/>
            <w:vAlign w:val="center"/>
          </w:tcPr>
          <w:p w14:paraId="6069F862" w14:textId="77777777" w:rsidR="00D80EA6" w:rsidRPr="008C43B9" w:rsidRDefault="00D80EA6" w:rsidP="009C4554">
            <w:pPr>
              <w:spacing w:after="0" w:line="240" w:lineRule="auto"/>
              <w:rPr>
                <w:ins w:id="554" w:author="shashvindu jha" w:date="2024-09-12T12:57:00Z" w16du:dateUtc="2024-09-12T07:27:00Z"/>
                <w:rFonts w:ascii="Calibri" w:eastAsia="Calibri" w:hAnsi="Calibri" w:cs="Calibri"/>
                <w:b/>
                <w:sz w:val="24"/>
                <w:szCs w:val="24"/>
              </w:rPr>
            </w:pPr>
            <w:ins w:id="555" w:author="shashvindu jha" w:date="2024-09-12T12:57:00Z" w16du:dateUtc="2024-09-12T07:27:00Z">
              <w:r w:rsidRPr="008C43B9">
                <w:rPr>
                  <w:rFonts w:ascii="Calibri" w:eastAsia="Calibri" w:hAnsi="Calibri" w:cs="Calibri"/>
                  <w:b/>
                  <w:sz w:val="24"/>
                  <w:szCs w:val="24"/>
                </w:rPr>
                <w:t>Type</w:t>
              </w:r>
            </w:ins>
          </w:p>
        </w:tc>
        <w:tc>
          <w:tcPr>
            <w:tcW w:w="1213" w:type="pct"/>
            <w:shd w:val="clear" w:color="auto" w:fill="002060"/>
            <w:vAlign w:val="center"/>
          </w:tcPr>
          <w:p w14:paraId="5C6AB2E6" w14:textId="77777777" w:rsidR="00D80EA6" w:rsidRPr="008C43B9" w:rsidRDefault="00D80EA6" w:rsidP="009C4554">
            <w:pPr>
              <w:spacing w:after="0" w:line="240" w:lineRule="auto"/>
              <w:rPr>
                <w:ins w:id="556" w:author="shashvindu jha" w:date="2024-09-12T12:57:00Z" w16du:dateUtc="2024-09-12T07:27:00Z"/>
                <w:rFonts w:ascii="Calibri" w:eastAsia="Calibri" w:hAnsi="Calibri" w:cs="Calibri"/>
                <w:b/>
                <w:sz w:val="24"/>
                <w:szCs w:val="24"/>
              </w:rPr>
            </w:pPr>
            <w:ins w:id="557" w:author="shashvindu jha" w:date="2024-09-12T12:57:00Z" w16du:dateUtc="2024-09-12T07:27:00Z">
              <w:r w:rsidRPr="008C43B9">
                <w:rPr>
                  <w:rFonts w:ascii="Calibri" w:eastAsia="Calibri" w:hAnsi="Calibri" w:cs="Calibri"/>
                  <w:b/>
                  <w:sz w:val="24"/>
                  <w:szCs w:val="24"/>
                </w:rPr>
                <w:t>Import Type</w:t>
              </w:r>
            </w:ins>
          </w:p>
        </w:tc>
        <w:tc>
          <w:tcPr>
            <w:tcW w:w="758" w:type="pct"/>
            <w:shd w:val="clear" w:color="auto" w:fill="002060"/>
            <w:vAlign w:val="center"/>
          </w:tcPr>
          <w:p w14:paraId="045DFF98" w14:textId="77777777" w:rsidR="00D80EA6" w:rsidRPr="008C43B9" w:rsidRDefault="00D80EA6" w:rsidP="009C4554">
            <w:pPr>
              <w:spacing w:after="0" w:line="240" w:lineRule="auto"/>
              <w:rPr>
                <w:ins w:id="558" w:author="shashvindu jha" w:date="2024-09-12T12:57:00Z" w16du:dateUtc="2024-09-12T07:27:00Z"/>
                <w:rFonts w:ascii="Calibri" w:eastAsia="Calibri" w:hAnsi="Calibri" w:cs="Calibri"/>
                <w:b/>
                <w:sz w:val="24"/>
                <w:szCs w:val="24"/>
              </w:rPr>
            </w:pPr>
            <w:ins w:id="559" w:author="shashvindu jha" w:date="2024-09-12T12:57:00Z" w16du:dateUtc="2024-09-12T07:27:00Z">
              <w:r w:rsidRPr="008C43B9">
                <w:rPr>
                  <w:rFonts w:ascii="Calibri" w:eastAsia="Calibri" w:hAnsi="Calibri" w:cs="Calibri"/>
                  <w:b/>
                  <w:sz w:val="24"/>
                  <w:szCs w:val="24"/>
                </w:rPr>
                <w:t>Mandatory</w:t>
              </w:r>
            </w:ins>
          </w:p>
        </w:tc>
        <w:tc>
          <w:tcPr>
            <w:tcW w:w="909" w:type="pct"/>
            <w:shd w:val="clear" w:color="auto" w:fill="002060"/>
          </w:tcPr>
          <w:p w14:paraId="25231C1F" w14:textId="77777777" w:rsidR="00D80EA6" w:rsidRPr="008C43B9" w:rsidRDefault="00D80EA6" w:rsidP="009C4554">
            <w:pPr>
              <w:spacing w:after="0" w:line="240" w:lineRule="auto"/>
              <w:rPr>
                <w:ins w:id="560" w:author="shashvindu jha" w:date="2024-09-12T12:57:00Z" w16du:dateUtc="2024-09-12T07:27:00Z"/>
                <w:rFonts w:ascii="Calibri" w:eastAsia="Calibri" w:hAnsi="Calibri" w:cs="Calibri"/>
                <w:b/>
                <w:sz w:val="24"/>
                <w:szCs w:val="24"/>
              </w:rPr>
            </w:pPr>
            <w:ins w:id="561" w:author="shashvindu jha" w:date="2024-09-12T12:57:00Z" w16du:dateUtc="2024-09-12T07:27:00Z">
              <w:r w:rsidRPr="008C43B9">
                <w:rPr>
                  <w:rFonts w:ascii="Calibri" w:eastAsia="Calibri" w:hAnsi="Calibri" w:cs="Calibri"/>
                  <w:b/>
                  <w:sz w:val="24"/>
                  <w:szCs w:val="24"/>
                </w:rPr>
                <w:t>Associated Classification</w:t>
              </w:r>
            </w:ins>
          </w:p>
        </w:tc>
      </w:tr>
      <w:tr w:rsidR="00D80EA6" w:rsidRPr="008C43B9" w14:paraId="0DEC49C7" w14:textId="77777777" w:rsidTr="009C4554">
        <w:trPr>
          <w:trHeight w:val="585"/>
          <w:ins w:id="562" w:author="shashvindu jha" w:date="2024-09-12T12:57:00Z"/>
        </w:trPr>
        <w:tc>
          <w:tcPr>
            <w:tcW w:w="1361" w:type="pct"/>
            <w:shd w:val="clear" w:color="auto" w:fill="auto"/>
            <w:vAlign w:val="center"/>
          </w:tcPr>
          <w:p w14:paraId="015A97EF" w14:textId="13727277" w:rsidR="00D80EA6" w:rsidRPr="008C43B9" w:rsidRDefault="00D80EA6" w:rsidP="009C4554">
            <w:pPr>
              <w:spacing w:after="0" w:line="240" w:lineRule="auto"/>
              <w:rPr>
                <w:ins w:id="563" w:author="shashvindu jha" w:date="2024-09-12T12:57:00Z" w16du:dateUtc="2024-09-12T07:27:00Z"/>
                <w:rFonts w:ascii="Calibri" w:eastAsia="Calibri" w:hAnsi="Calibri" w:cs="Calibri"/>
                <w:b/>
                <w:sz w:val="24"/>
                <w:szCs w:val="24"/>
              </w:rPr>
            </w:pPr>
            <w:ins w:id="564" w:author="shashvindu jha" w:date="2024-09-12T12:58:00Z" w16du:dateUtc="2024-09-12T07:28:00Z">
              <w:r w:rsidRPr="005848E8">
                <w:rPr>
                  <w:rFonts w:ascii="Calibri" w:eastAsia="Calibri" w:hAnsi="Calibri" w:cs="Calibri"/>
                  <w:b/>
                  <w:bCs/>
                  <w:color w:val="000000"/>
                  <w:sz w:val="24"/>
                  <w:szCs w:val="24"/>
                </w:rPr>
                <w:t>Parent Area</w:t>
              </w:r>
            </w:ins>
          </w:p>
        </w:tc>
        <w:tc>
          <w:tcPr>
            <w:tcW w:w="758" w:type="pct"/>
            <w:shd w:val="clear" w:color="auto" w:fill="auto"/>
            <w:vAlign w:val="center"/>
          </w:tcPr>
          <w:p w14:paraId="0B834BD2" w14:textId="77777777" w:rsidR="00D80EA6" w:rsidRPr="008C43B9" w:rsidRDefault="00D80EA6" w:rsidP="009C4554">
            <w:pPr>
              <w:spacing w:after="0" w:line="240" w:lineRule="auto"/>
              <w:rPr>
                <w:ins w:id="565" w:author="shashvindu jha" w:date="2024-09-12T12:57:00Z" w16du:dateUtc="2024-09-12T07:27:00Z"/>
                <w:rFonts w:ascii="Calibri" w:eastAsia="Calibri" w:hAnsi="Calibri" w:cs="Calibri"/>
                <w:b/>
                <w:sz w:val="24"/>
                <w:szCs w:val="24"/>
              </w:rPr>
            </w:pPr>
            <w:ins w:id="566" w:author="shashvindu jha" w:date="2024-09-12T12:57:00Z" w16du:dateUtc="2024-09-12T07:27:00Z">
              <w:r>
                <w:rPr>
                  <w:sz w:val="24"/>
                  <w:szCs w:val="24"/>
                </w:rPr>
                <w:t>List</w:t>
              </w:r>
            </w:ins>
          </w:p>
        </w:tc>
        <w:tc>
          <w:tcPr>
            <w:tcW w:w="1213" w:type="pct"/>
            <w:shd w:val="clear" w:color="auto" w:fill="auto"/>
            <w:vAlign w:val="center"/>
          </w:tcPr>
          <w:p w14:paraId="47008045" w14:textId="77777777" w:rsidR="00D80EA6" w:rsidRPr="008C43B9" w:rsidRDefault="00D80EA6" w:rsidP="009C4554">
            <w:pPr>
              <w:spacing w:after="0" w:line="240" w:lineRule="auto"/>
              <w:rPr>
                <w:ins w:id="567" w:author="shashvindu jha" w:date="2024-09-12T12:57:00Z" w16du:dateUtc="2024-09-12T07:27:00Z"/>
                <w:rFonts w:ascii="Calibri" w:eastAsia="Calibri" w:hAnsi="Calibri" w:cs="Calibri"/>
                <w:b/>
                <w:sz w:val="24"/>
                <w:szCs w:val="24"/>
              </w:rPr>
            </w:pPr>
            <w:ins w:id="568" w:author="shashvindu jha" w:date="2024-09-12T12:57:00Z" w16du:dateUtc="2024-09-12T07:27:00Z">
              <w:r>
                <w:rPr>
                  <w:sz w:val="24"/>
                  <w:szCs w:val="24"/>
                </w:rPr>
                <w:t>Single Choice</w:t>
              </w:r>
            </w:ins>
          </w:p>
        </w:tc>
        <w:tc>
          <w:tcPr>
            <w:tcW w:w="758" w:type="pct"/>
            <w:shd w:val="clear" w:color="auto" w:fill="auto"/>
            <w:vAlign w:val="center"/>
          </w:tcPr>
          <w:p w14:paraId="7945B942" w14:textId="77777777" w:rsidR="00D80EA6" w:rsidRPr="008C43B9" w:rsidRDefault="00D80EA6" w:rsidP="009C4554">
            <w:pPr>
              <w:spacing w:after="0" w:line="240" w:lineRule="auto"/>
              <w:rPr>
                <w:ins w:id="569" w:author="shashvindu jha" w:date="2024-09-12T12:57:00Z" w16du:dateUtc="2024-09-12T07:27:00Z"/>
                <w:rFonts w:ascii="Calibri" w:eastAsia="Calibri" w:hAnsi="Calibri" w:cs="Calibri"/>
                <w:b/>
                <w:sz w:val="24"/>
                <w:szCs w:val="24"/>
              </w:rPr>
            </w:pPr>
            <w:ins w:id="570" w:author="shashvindu jha" w:date="2024-09-12T12:57:00Z" w16du:dateUtc="2024-09-12T07:27:00Z">
              <w:r>
                <w:rPr>
                  <w:sz w:val="24"/>
                  <w:szCs w:val="24"/>
                </w:rPr>
                <w:t>No</w:t>
              </w:r>
            </w:ins>
          </w:p>
        </w:tc>
        <w:tc>
          <w:tcPr>
            <w:tcW w:w="909" w:type="pct"/>
            <w:shd w:val="clear" w:color="auto" w:fill="auto"/>
          </w:tcPr>
          <w:p w14:paraId="02E10793" w14:textId="766EEE3F" w:rsidR="00D80EA6" w:rsidRPr="009C4554" w:rsidRDefault="00D80EA6" w:rsidP="009C4554">
            <w:pPr>
              <w:spacing w:after="0" w:line="240" w:lineRule="auto"/>
              <w:rPr>
                <w:ins w:id="571" w:author="shashvindu jha" w:date="2024-09-12T12:57:00Z" w16du:dateUtc="2024-09-12T07:27:00Z"/>
                <w:rFonts w:ascii="Calibri" w:eastAsia="Calibri" w:hAnsi="Calibri" w:cs="Calibri"/>
                <w:bCs/>
                <w:sz w:val="24"/>
                <w:szCs w:val="24"/>
              </w:rPr>
            </w:pPr>
            <w:ins w:id="572" w:author="shashvindu jha" w:date="2024-09-12T12:57:00Z" w16du:dateUtc="2024-09-12T07:27:00Z">
              <w:r w:rsidRPr="00F21305">
                <w:rPr>
                  <w:bCs/>
                  <w:sz w:val="24"/>
                  <w:szCs w:val="24"/>
                </w:rPr>
                <w:t xml:space="preserve">List of </w:t>
              </w:r>
              <w:r w:rsidRPr="009C4554">
                <w:rPr>
                  <w:bCs/>
                  <w:sz w:val="24"/>
                  <w:szCs w:val="24"/>
                </w:rPr>
                <w:t xml:space="preserve">Parent </w:t>
              </w:r>
            </w:ins>
            <w:ins w:id="573" w:author="shashvindu jha" w:date="2024-09-12T12:58:00Z" w16du:dateUtc="2024-09-12T07:28:00Z">
              <w:r>
                <w:rPr>
                  <w:bCs/>
                  <w:sz w:val="24"/>
                  <w:szCs w:val="24"/>
                </w:rPr>
                <w:t>Area</w:t>
              </w:r>
            </w:ins>
          </w:p>
        </w:tc>
      </w:tr>
      <w:tr w:rsidR="009A15F3" w:rsidRPr="009A15F3" w14:paraId="0DAAF989" w14:textId="77777777" w:rsidTr="009C4554">
        <w:trPr>
          <w:trHeight w:val="585"/>
          <w:ins w:id="574" w:author="shashvindu jha" w:date="2024-09-12T12:57:00Z"/>
        </w:trPr>
        <w:tc>
          <w:tcPr>
            <w:tcW w:w="1361" w:type="pct"/>
            <w:shd w:val="clear" w:color="auto" w:fill="auto"/>
            <w:vAlign w:val="center"/>
          </w:tcPr>
          <w:p w14:paraId="3CD713B0" w14:textId="6E6B4575" w:rsidR="00D80EA6" w:rsidRPr="009A15F3" w:rsidRDefault="00D80EA6" w:rsidP="009C4554">
            <w:pPr>
              <w:spacing w:after="0" w:line="240" w:lineRule="auto"/>
              <w:rPr>
                <w:ins w:id="575" w:author="shashvindu jha" w:date="2024-09-12T12:57:00Z" w16du:dateUtc="2024-09-12T07:27:00Z"/>
                <w:rFonts w:ascii="Calibri" w:eastAsia="Calibri" w:hAnsi="Calibri" w:cs="Calibri"/>
                <w:b/>
                <w:sz w:val="24"/>
                <w:szCs w:val="24"/>
              </w:rPr>
            </w:pPr>
            <w:ins w:id="576" w:author="shashvindu jha" w:date="2024-09-12T12:58:00Z" w16du:dateUtc="2024-09-12T07:28:00Z">
              <w:r w:rsidRPr="009A15F3">
                <w:rPr>
                  <w:rFonts w:ascii="Calibri" w:eastAsia="Calibri" w:hAnsi="Calibri" w:cs="Calibri"/>
                  <w:b/>
                  <w:bCs/>
                  <w:sz w:val="24"/>
                  <w:szCs w:val="24"/>
                  <w:rPrChange w:id="577" w:author="shashvindu jha" w:date="2024-09-12T13:24:00Z" w16du:dateUtc="2024-09-12T07:54:00Z">
                    <w:rPr>
                      <w:rFonts w:ascii="Calibri" w:eastAsia="Calibri" w:hAnsi="Calibri" w:cs="Calibri"/>
                      <w:b/>
                      <w:bCs/>
                      <w:color w:val="2A2B6A"/>
                      <w:sz w:val="24"/>
                      <w:szCs w:val="24"/>
                    </w:rPr>
                  </w:rPrChange>
                </w:rPr>
                <w:t>Area ID</w:t>
              </w:r>
            </w:ins>
          </w:p>
        </w:tc>
        <w:tc>
          <w:tcPr>
            <w:tcW w:w="758" w:type="pct"/>
            <w:shd w:val="clear" w:color="auto" w:fill="auto"/>
            <w:vAlign w:val="center"/>
          </w:tcPr>
          <w:p w14:paraId="221B20DB" w14:textId="77777777" w:rsidR="00D80EA6" w:rsidRPr="009A15F3" w:rsidRDefault="00D80EA6" w:rsidP="009C4554">
            <w:pPr>
              <w:spacing w:after="0" w:line="240" w:lineRule="auto"/>
              <w:rPr>
                <w:ins w:id="578" w:author="shashvindu jha" w:date="2024-09-12T12:57:00Z" w16du:dateUtc="2024-09-12T07:27:00Z"/>
                <w:rFonts w:ascii="Calibri" w:eastAsia="Calibri" w:hAnsi="Calibri" w:cs="Calibri"/>
                <w:b/>
                <w:sz w:val="24"/>
                <w:szCs w:val="24"/>
              </w:rPr>
            </w:pPr>
            <w:ins w:id="579" w:author="shashvindu jha" w:date="2024-09-12T12:57:00Z" w16du:dateUtc="2024-09-12T07:27:00Z">
              <w:r w:rsidRPr="009A15F3">
                <w:rPr>
                  <w:sz w:val="24"/>
                  <w:szCs w:val="24"/>
                </w:rPr>
                <w:t>Text</w:t>
              </w:r>
            </w:ins>
          </w:p>
        </w:tc>
        <w:tc>
          <w:tcPr>
            <w:tcW w:w="1213" w:type="pct"/>
            <w:shd w:val="clear" w:color="auto" w:fill="auto"/>
            <w:vAlign w:val="center"/>
          </w:tcPr>
          <w:p w14:paraId="05C823D7" w14:textId="6536C634" w:rsidR="00D80EA6" w:rsidRPr="009A15F3" w:rsidRDefault="00D80EA6" w:rsidP="009C4554">
            <w:pPr>
              <w:spacing w:after="0" w:line="240" w:lineRule="auto"/>
              <w:rPr>
                <w:ins w:id="580" w:author="shashvindu jha" w:date="2024-09-12T12:57:00Z" w16du:dateUtc="2024-09-12T07:27:00Z"/>
                <w:sz w:val="24"/>
                <w:szCs w:val="24"/>
                <w:rPrChange w:id="581" w:author="shashvindu jha" w:date="2024-09-12T13:24:00Z" w16du:dateUtc="2024-09-12T07:54:00Z">
                  <w:rPr>
                    <w:ins w:id="582" w:author="shashvindu jha" w:date="2024-09-12T12:57:00Z" w16du:dateUtc="2024-09-12T07:27:00Z"/>
                    <w:rFonts w:ascii="Calibri" w:eastAsia="Calibri" w:hAnsi="Calibri" w:cs="Calibri"/>
                    <w:b/>
                    <w:sz w:val="24"/>
                    <w:szCs w:val="24"/>
                  </w:rPr>
                </w:rPrChange>
              </w:rPr>
            </w:pPr>
            <w:ins w:id="583" w:author="shashvindu jha" w:date="2024-09-12T12:59:00Z" w16du:dateUtc="2024-09-12T07:29:00Z">
              <w:r w:rsidRPr="009A15F3">
                <w:rPr>
                  <w:sz w:val="24"/>
                  <w:szCs w:val="24"/>
                  <w:rPrChange w:id="584" w:author="shashvindu jha" w:date="2024-09-12T13:24:00Z" w16du:dateUtc="2024-09-12T07:54:00Z">
                    <w:rPr>
                      <w:rFonts w:ascii="Calibri" w:eastAsia="Calibri" w:hAnsi="Calibri" w:cs="Calibri"/>
                      <w:b/>
                      <w:sz w:val="24"/>
                      <w:szCs w:val="24"/>
                    </w:rPr>
                  </w:rPrChange>
                </w:rPr>
                <w:t xml:space="preserve">Unique </w:t>
              </w:r>
            </w:ins>
          </w:p>
        </w:tc>
        <w:tc>
          <w:tcPr>
            <w:tcW w:w="758" w:type="pct"/>
            <w:shd w:val="clear" w:color="auto" w:fill="auto"/>
            <w:vAlign w:val="center"/>
          </w:tcPr>
          <w:p w14:paraId="6A139E02" w14:textId="77777777" w:rsidR="00D80EA6" w:rsidRPr="009A15F3" w:rsidRDefault="00D80EA6" w:rsidP="009C4554">
            <w:pPr>
              <w:spacing w:after="0" w:line="240" w:lineRule="auto"/>
              <w:rPr>
                <w:ins w:id="585" w:author="shashvindu jha" w:date="2024-09-12T12:57:00Z" w16du:dateUtc="2024-09-12T07:27:00Z"/>
                <w:rFonts w:ascii="Calibri" w:eastAsia="Calibri" w:hAnsi="Calibri" w:cs="Calibri"/>
                <w:b/>
                <w:sz w:val="24"/>
                <w:szCs w:val="24"/>
              </w:rPr>
            </w:pPr>
            <w:ins w:id="586" w:author="shashvindu jha" w:date="2024-09-12T12:57:00Z" w16du:dateUtc="2024-09-12T07:27:00Z">
              <w:r w:rsidRPr="009A15F3">
                <w:rPr>
                  <w:sz w:val="24"/>
                  <w:szCs w:val="24"/>
                </w:rPr>
                <w:t>Yes</w:t>
              </w:r>
            </w:ins>
          </w:p>
        </w:tc>
        <w:tc>
          <w:tcPr>
            <w:tcW w:w="909" w:type="pct"/>
            <w:shd w:val="clear" w:color="auto" w:fill="auto"/>
          </w:tcPr>
          <w:p w14:paraId="0DA1A7B1" w14:textId="77777777" w:rsidR="00D80EA6" w:rsidRPr="009A15F3" w:rsidRDefault="00D80EA6" w:rsidP="009C4554">
            <w:pPr>
              <w:spacing w:after="0" w:line="240" w:lineRule="auto"/>
              <w:rPr>
                <w:ins w:id="587" w:author="shashvindu jha" w:date="2024-09-12T12:57:00Z" w16du:dateUtc="2024-09-12T07:27:00Z"/>
                <w:rFonts w:ascii="Calibri" w:eastAsia="Calibri" w:hAnsi="Calibri" w:cs="Calibri"/>
                <w:b/>
                <w:sz w:val="24"/>
                <w:szCs w:val="24"/>
              </w:rPr>
            </w:pPr>
          </w:p>
        </w:tc>
      </w:tr>
      <w:tr w:rsidR="00D80EA6" w:rsidRPr="009A15F3" w14:paraId="28EBAA08" w14:textId="77777777" w:rsidTr="009C4554">
        <w:trPr>
          <w:trHeight w:val="585"/>
          <w:ins w:id="588" w:author="shashvindu jha" w:date="2024-09-12T12:59:00Z"/>
        </w:trPr>
        <w:tc>
          <w:tcPr>
            <w:tcW w:w="1361" w:type="pct"/>
            <w:shd w:val="clear" w:color="auto" w:fill="auto"/>
            <w:vAlign w:val="center"/>
          </w:tcPr>
          <w:p w14:paraId="6A7D0DEF" w14:textId="2D2FF5A3" w:rsidR="00D80EA6" w:rsidRPr="009A15F3" w:rsidRDefault="00D80EA6" w:rsidP="00D80EA6">
            <w:pPr>
              <w:spacing w:after="0" w:line="240" w:lineRule="auto"/>
              <w:rPr>
                <w:ins w:id="589" w:author="shashvindu jha" w:date="2024-09-12T12:59:00Z" w16du:dateUtc="2024-09-12T07:29:00Z"/>
                <w:rFonts w:ascii="Calibri" w:eastAsia="Calibri" w:hAnsi="Calibri" w:cs="Calibri"/>
                <w:b/>
                <w:bCs/>
                <w:sz w:val="24"/>
                <w:szCs w:val="24"/>
                <w:rPrChange w:id="590" w:author="shashvindu jha" w:date="2024-09-12T13:24:00Z" w16du:dateUtc="2024-09-12T07:54:00Z">
                  <w:rPr>
                    <w:ins w:id="591" w:author="shashvindu jha" w:date="2024-09-12T12:59:00Z" w16du:dateUtc="2024-09-12T07:29:00Z"/>
                    <w:rFonts w:ascii="Calibri" w:eastAsia="Calibri" w:hAnsi="Calibri" w:cs="Calibri"/>
                    <w:b/>
                    <w:bCs/>
                    <w:color w:val="2A2B6A"/>
                    <w:sz w:val="24"/>
                    <w:szCs w:val="24"/>
                  </w:rPr>
                </w:rPrChange>
              </w:rPr>
            </w:pPr>
            <w:ins w:id="592" w:author="shashvindu jha" w:date="2024-09-12T12:59:00Z" w16du:dateUtc="2024-09-12T07:29:00Z">
              <w:r w:rsidRPr="009A15F3">
                <w:rPr>
                  <w:rFonts w:ascii="Calibri" w:eastAsia="Calibri" w:hAnsi="Calibri" w:cs="Calibri"/>
                  <w:sz w:val="24"/>
                  <w:szCs w:val="24"/>
                  <w:rPrChange w:id="593" w:author="shashvindu jha" w:date="2024-09-12T13:24:00Z" w16du:dateUtc="2024-09-12T07:54:00Z">
                    <w:rPr>
                      <w:rFonts w:ascii="Calibri" w:eastAsia="Calibri" w:hAnsi="Calibri" w:cs="Calibri"/>
                      <w:color w:val="2A2B6A"/>
                      <w:sz w:val="24"/>
                      <w:szCs w:val="24"/>
                    </w:rPr>
                  </w:rPrChange>
                </w:rPr>
                <w:t xml:space="preserve">Area </w:t>
              </w:r>
              <w:r w:rsidRPr="009A15F3">
                <w:rPr>
                  <w:rFonts w:ascii="Calibri" w:eastAsia="Calibri" w:hAnsi="Calibri" w:cs="Calibri"/>
                  <w:b/>
                  <w:bCs/>
                  <w:sz w:val="24"/>
                  <w:szCs w:val="24"/>
                  <w:rPrChange w:id="594" w:author="shashvindu jha" w:date="2024-09-12T13:24:00Z" w16du:dateUtc="2024-09-12T07:54:00Z">
                    <w:rPr>
                      <w:rFonts w:ascii="Calibri" w:eastAsia="Calibri" w:hAnsi="Calibri" w:cs="Calibri"/>
                      <w:b/>
                      <w:bCs/>
                      <w:color w:val="2A2B6A"/>
                      <w:sz w:val="24"/>
                      <w:szCs w:val="24"/>
                    </w:rPr>
                  </w:rPrChange>
                </w:rPr>
                <w:t>Name</w:t>
              </w:r>
            </w:ins>
          </w:p>
        </w:tc>
        <w:tc>
          <w:tcPr>
            <w:tcW w:w="758" w:type="pct"/>
            <w:shd w:val="clear" w:color="auto" w:fill="auto"/>
            <w:vAlign w:val="center"/>
          </w:tcPr>
          <w:p w14:paraId="5A8C7A84" w14:textId="34B948E8" w:rsidR="00D80EA6" w:rsidRPr="009A15F3" w:rsidRDefault="00D80EA6" w:rsidP="00D80EA6">
            <w:pPr>
              <w:spacing w:after="0" w:line="240" w:lineRule="auto"/>
              <w:rPr>
                <w:ins w:id="595" w:author="shashvindu jha" w:date="2024-09-12T12:59:00Z" w16du:dateUtc="2024-09-12T07:29:00Z"/>
                <w:sz w:val="24"/>
                <w:szCs w:val="24"/>
              </w:rPr>
            </w:pPr>
            <w:ins w:id="596" w:author="shashvindu jha" w:date="2024-09-12T13:00:00Z" w16du:dateUtc="2024-09-12T07:30:00Z">
              <w:r w:rsidRPr="009A15F3">
                <w:rPr>
                  <w:sz w:val="24"/>
                  <w:szCs w:val="24"/>
                </w:rPr>
                <w:t>Text</w:t>
              </w:r>
            </w:ins>
          </w:p>
        </w:tc>
        <w:tc>
          <w:tcPr>
            <w:tcW w:w="1213" w:type="pct"/>
            <w:shd w:val="clear" w:color="auto" w:fill="auto"/>
            <w:vAlign w:val="center"/>
          </w:tcPr>
          <w:p w14:paraId="5A44FAFC" w14:textId="432EBAA8" w:rsidR="00D80EA6" w:rsidRPr="009A15F3" w:rsidRDefault="00D80EA6" w:rsidP="00D80EA6">
            <w:pPr>
              <w:spacing w:after="0" w:line="240" w:lineRule="auto"/>
              <w:rPr>
                <w:ins w:id="597" w:author="shashvindu jha" w:date="2024-09-12T12:59:00Z" w16du:dateUtc="2024-09-12T07:29:00Z"/>
                <w:sz w:val="24"/>
                <w:szCs w:val="24"/>
              </w:rPr>
            </w:pPr>
            <w:ins w:id="598" w:author="shashvindu jha" w:date="2024-09-12T13:00:00Z" w16du:dateUtc="2024-09-12T07:30:00Z">
              <w:r w:rsidRPr="009A15F3">
                <w:rPr>
                  <w:sz w:val="24"/>
                  <w:szCs w:val="24"/>
                </w:rPr>
                <w:t xml:space="preserve">Unique </w:t>
              </w:r>
            </w:ins>
          </w:p>
        </w:tc>
        <w:tc>
          <w:tcPr>
            <w:tcW w:w="758" w:type="pct"/>
            <w:shd w:val="clear" w:color="auto" w:fill="auto"/>
            <w:vAlign w:val="center"/>
          </w:tcPr>
          <w:p w14:paraId="235D7801" w14:textId="72BB98B8" w:rsidR="00D80EA6" w:rsidRPr="009A15F3" w:rsidRDefault="00D80EA6" w:rsidP="00D80EA6">
            <w:pPr>
              <w:spacing w:after="0" w:line="240" w:lineRule="auto"/>
              <w:rPr>
                <w:ins w:id="599" w:author="shashvindu jha" w:date="2024-09-12T12:59:00Z" w16du:dateUtc="2024-09-12T07:29:00Z"/>
                <w:sz w:val="24"/>
                <w:szCs w:val="24"/>
              </w:rPr>
            </w:pPr>
            <w:ins w:id="600" w:author="shashvindu jha" w:date="2024-09-12T13:00:00Z" w16du:dateUtc="2024-09-12T07:30:00Z">
              <w:r w:rsidRPr="009A15F3">
                <w:rPr>
                  <w:sz w:val="24"/>
                  <w:szCs w:val="24"/>
                </w:rPr>
                <w:t>Yes</w:t>
              </w:r>
            </w:ins>
          </w:p>
        </w:tc>
        <w:tc>
          <w:tcPr>
            <w:tcW w:w="909" w:type="pct"/>
            <w:shd w:val="clear" w:color="auto" w:fill="auto"/>
          </w:tcPr>
          <w:p w14:paraId="53D18BC3" w14:textId="77777777" w:rsidR="00D80EA6" w:rsidRPr="009A15F3" w:rsidRDefault="00D80EA6" w:rsidP="00D80EA6">
            <w:pPr>
              <w:spacing w:after="0" w:line="240" w:lineRule="auto"/>
              <w:rPr>
                <w:ins w:id="601" w:author="shashvindu jha" w:date="2024-09-12T12:59:00Z" w16du:dateUtc="2024-09-12T07:29:00Z"/>
                <w:rFonts w:ascii="Calibri" w:eastAsia="Calibri" w:hAnsi="Calibri" w:cs="Calibri"/>
                <w:b/>
                <w:sz w:val="24"/>
                <w:szCs w:val="24"/>
              </w:rPr>
            </w:pPr>
          </w:p>
        </w:tc>
      </w:tr>
    </w:tbl>
    <w:p w14:paraId="09C4B497" w14:textId="77777777" w:rsidR="00D80EA6" w:rsidRPr="005848E8" w:rsidRDefault="00D80EA6" w:rsidP="006030A2">
      <w:pPr>
        <w:spacing w:after="0" w:line="360" w:lineRule="auto"/>
        <w:jc w:val="both"/>
        <w:rPr>
          <w:rFonts w:ascii="Calibri" w:hAnsi="Calibri" w:cs="Calibri"/>
          <w:sz w:val="24"/>
          <w:szCs w:val="24"/>
        </w:rPr>
      </w:pPr>
    </w:p>
    <w:p w14:paraId="5E57B742" w14:textId="40EF9ADF" w:rsidR="005848E8" w:rsidDel="00A65BD9" w:rsidRDefault="005848E8" w:rsidP="00A31169">
      <w:pPr>
        <w:spacing w:after="100" w:afterAutospacing="1" w:line="360" w:lineRule="auto"/>
        <w:jc w:val="both"/>
        <w:rPr>
          <w:del w:id="602" w:author="shashvindu jha" w:date="2024-09-12T13:00:00Z" w16du:dateUtc="2024-09-12T07:30:00Z"/>
          <w:rFonts w:ascii="Calibri" w:eastAsia="Calibri" w:hAnsi="Calibri" w:cs="Calibri"/>
          <w:color w:val="000000"/>
          <w:sz w:val="24"/>
          <w:szCs w:val="24"/>
        </w:rPr>
      </w:pPr>
      <w:del w:id="603" w:author="shashvindu jha" w:date="2024-09-12T13:00:00Z" w16du:dateUtc="2024-09-12T07:30:00Z">
        <w:r w:rsidRPr="005848E8" w:rsidDel="00A65BD9">
          <w:rPr>
            <w:rFonts w:ascii="Calibri" w:eastAsia="Calibri" w:hAnsi="Calibri" w:cs="Calibri"/>
            <w:color w:val="000000"/>
            <w:sz w:val="24"/>
            <w:szCs w:val="24"/>
          </w:rPr>
          <w:delText xml:space="preserve">Select </w:delText>
        </w:r>
        <w:r w:rsidRPr="005848E8" w:rsidDel="00A65BD9">
          <w:rPr>
            <w:rFonts w:ascii="Calibri" w:eastAsia="Calibri" w:hAnsi="Calibri" w:cs="Calibri"/>
            <w:b/>
            <w:bCs/>
            <w:color w:val="000000"/>
            <w:sz w:val="24"/>
            <w:szCs w:val="24"/>
          </w:rPr>
          <w:delText>Parent Area</w:delText>
        </w:r>
      </w:del>
    </w:p>
    <w:p w14:paraId="7FF8BFF9" w14:textId="35962B7A" w:rsidR="00FF333F" w:rsidRDefault="00A65BD9" w:rsidP="00A65BD9">
      <w:pPr>
        <w:spacing w:after="100" w:afterAutospacing="1" w:line="360" w:lineRule="auto"/>
        <w:jc w:val="both"/>
        <w:rPr>
          <w:ins w:id="604" w:author="shashvindu jha" w:date="2024-09-13T12:38:00Z" w16du:dateUtc="2024-09-13T07:08:00Z"/>
          <w:rFonts w:ascii="Calibri" w:eastAsia="Calibri" w:hAnsi="Calibri" w:cs="Calibri"/>
          <w:sz w:val="24"/>
          <w:szCs w:val="24"/>
        </w:rPr>
      </w:pPr>
      <w:ins w:id="605" w:author="shashvindu jha" w:date="2024-09-12T13:01:00Z" w16du:dateUtc="2024-09-12T07:31:00Z">
        <w:r w:rsidRPr="00900C0A">
          <w:rPr>
            <w:rFonts w:ascii="Calibri" w:eastAsia="Calibri" w:hAnsi="Calibri" w:cs="Calibri"/>
            <w:sz w:val="24"/>
            <w:szCs w:val="24"/>
          </w:rPr>
          <w:t xml:space="preserve">Click on the </w:t>
        </w:r>
        <w:r w:rsidRPr="001C2105">
          <w:rPr>
            <w:rFonts w:ascii="Calibri" w:eastAsia="Calibri" w:hAnsi="Calibri" w:cs="Calibri"/>
            <w:b/>
            <w:sz w:val="24"/>
            <w:szCs w:val="24"/>
          </w:rPr>
          <w:t>Add</w:t>
        </w:r>
        <w:r w:rsidRPr="00900C0A">
          <w:rPr>
            <w:rFonts w:ascii="Calibri" w:eastAsia="Calibri" w:hAnsi="Calibri" w:cs="Calibri"/>
            <w:sz w:val="24"/>
            <w:szCs w:val="24"/>
          </w:rPr>
          <w:t xml:space="preserve"> button to save and confirm. </w:t>
        </w:r>
        <w:r w:rsidRPr="005848E8">
          <w:rPr>
            <w:rFonts w:ascii="Calibri" w:eastAsia="Calibri" w:hAnsi="Calibri" w:cs="Calibri"/>
            <w:sz w:val="24"/>
            <w:szCs w:val="24"/>
          </w:rPr>
          <w:t xml:space="preserve">You can now view the new </w:t>
        </w:r>
        <w:r w:rsidRPr="00D13052">
          <w:rPr>
            <w:rFonts w:ascii="Calibri" w:eastAsia="Calibri" w:hAnsi="Calibri" w:cs="Calibri"/>
            <w:b/>
            <w:bCs/>
            <w:sz w:val="24"/>
            <w:szCs w:val="24"/>
          </w:rPr>
          <w:t xml:space="preserve">Area </w:t>
        </w:r>
        <w:r w:rsidRPr="005848E8">
          <w:rPr>
            <w:rFonts w:ascii="Calibri" w:eastAsia="Calibri" w:hAnsi="Calibri" w:cs="Calibri"/>
            <w:sz w:val="24"/>
            <w:szCs w:val="24"/>
          </w:rPr>
          <w:t xml:space="preserve">added </w:t>
        </w:r>
        <w:r>
          <w:rPr>
            <w:rFonts w:ascii="Calibri" w:eastAsia="Calibri" w:hAnsi="Calibri" w:cs="Calibri"/>
            <w:sz w:val="24"/>
            <w:szCs w:val="24"/>
          </w:rPr>
          <w:t>to</w:t>
        </w:r>
        <w:r w:rsidRPr="005848E8">
          <w:rPr>
            <w:rFonts w:ascii="Calibri" w:eastAsia="Calibri" w:hAnsi="Calibri" w:cs="Calibri"/>
            <w:sz w:val="24"/>
            <w:szCs w:val="24"/>
          </w:rPr>
          <w:t xml:space="preserve"> the </w:t>
        </w:r>
        <w:r w:rsidRPr="00D13052">
          <w:rPr>
            <w:rFonts w:ascii="Calibri" w:eastAsia="Calibri" w:hAnsi="Calibri" w:cs="Calibri"/>
            <w:b/>
            <w:bCs/>
            <w:sz w:val="24"/>
            <w:szCs w:val="24"/>
          </w:rPr>
          <w:t xml:space="preserve">Area </w:t>
        </w:r>
        <w:r w:rsidRPr="005848E8">
          <w:rPr>
            <w:rFonts w:ascii="Calibri" w:eastAsia="Calibri" w:hAnsi="Calibri" w:cs="Calibri"/>
            <w:sz w:val="24"/>
            <w:szCs w:val="24"/>
          </w:rPr>
          <w:t>list</w:t>
        </w:r>
        <w:r w:rsidRPr="00A03013">
          <w:rPr>
            <w:rFonts w:ascii="Calibri" w:eastAsia="Calibri" w:hAnsi="Calibri" w:cs="Calibri"/>
            <w:sz w:val="24"/>
            <w:szCs w:val="24"/>
          </w:rPr>
          <w:t>.</w:t>
        </w:r>
      </w:ins>
    </w:p>
    <w:p w14:paraId="5D0EA536" w14:textId="77777777" w:rsidR="00FF333F" w:rsidRDefault="00FF333F">
      <w:pPr>
        <w:rPr>
          <w:ins w:id="606" w:author="shashvindu jha" w:date="2024-09-13T12:38:00Z" w16du:dateUtc="2024-09-13T07:08:00Z"/>
          <w:rFonts w:ascii="Calibri" w:eastAsia="Calibri" w:hAnsi="Calibri" w:cs="Calibri"/>
          <w:sz w:val="24"/>
          <w:szCs w:val="24"/>
        </w:rPr>
      </w:pPr>
      <w:ins w:id="607" w:author="shashvindu jha" w:date="2024-09-13T12:38:00Z" w16du:dateUtc="2024-09-13T07:08:00Z">
        <w:r>
          <w:rPr>
            <w:rFonts w:ascii="Calibri" w:eastAsia="Calibri" w:hAnsi="Calibri" w:cs="Calibri"/>
            <w:sz w:val="24"/>
            <w:szCs w:val="24"/>
          </w:rPr>
          <w:br w:type="page"/>
        </w:r>
      </w:ins>
    </w:p>
    <w:p w14:paraId="4AEEC2E4" w14:textId="77777777" w:rsidR="00D93A16" w:rsidRPr="008C5C87" w:rsidRDefault="00D93A16" w:rsidP="00D93A16">
      <w:pPr>
        <w:spacing w:before="100" w:beforeAutospacing="1" w:after="100" w:afterAutospacing="1" w:line="360" w:lineRule="auto"/>
        <w:jc w:val="both"/>
        <w:rPr>
          <w:ins w:id="608" w:author="shashvindu jha" w:date="2024-09-12T13:54:00Z" w16du:dateUtc="2024-09-12T08:24:00Z"/>
          <w:rFonts w:ascii="Calibri" w:eastAsia="Calibri" w:hAnsi="Calibri" w:cs="Calibri"/>
          <w:sz w:val="24"/>
          <w:szCs w:val="24"/>
        </w:rPr>
      </w:pPr>
      <w:ins w:id="609" w:author="shashvindu jha" w:date="2024-09-12T13:54:00Z" w16du:dateUtc="2024-09-12T08:24:00Z">
        <w:r w:rsidRPr="008C5C87">
          <w:rPr>
            <w:rFonts w:ascii="Calibri" w:hAnsi="Calibri" w:cs="Calibri"/>
            <w:b/>
            <w:bCs/>
            <w:sz w:val="24"/>
            <w:szCs w:val="24"/>
          </w:rPr>
          <w:lastRenderedPageBreak/>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293FF73E" w14:textId="0B244799" w:rsidR="00A65BD9" w:rsidRDefault="00A65BD9" w:rsidP="00A65BD9">
      <w:pPr>
        <w:spacing w:after="100" w:afterAutospacing="1" w:line="360" w:lineRule="auto"/>
        <w:jc w:val="both"/>
        <w:rPr>
          <w:ins w:id="610" w:author="shashvindu jha" w:date="2024-09-12T13:01:00Z" w16du:dateUtc="2024-09-12T07:31:00Z"/>
          <w:rFonts w:ascii="Calibri" w:eastAsia="Calibri" w:hAnsi="Calibri" w:cs="Calibri"/>
          <w:b/>
          <w:bCs/>
          <w:sz w:val="24"/>
          <w:szCs w:val="24"/>
        </w:rPr>
      </w:pPr>
      <w:ins w:id="611" w:author="shashvindu jha" w:date="2024-09-12T13:01:00Z" w16du:dateUtc="2024-09-12T07:31: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15FCD686" w14:textId="77777777" w:rsidR="00A65BD9" w:rsidRPr="008C5C87" w:rsidRDefault="00A65BD9" w:rsidP="00A65BD9">
      <w:pPr>
        <w:spacing w:before="100" w:beforeAutospacing="1" w:after="100" w:afterAutospacing="1" w:line="360" w:lineRule="auto"/>
        <w:jc w:val="both"/>
        <w:rPr>
          <w:ins w:id="612" w:author="shashvindu jha" w:date="2024-09-12T13:01:00Z" w16du:dateUtc="2024-09-12T07:31:00Z"/>
          <w:rFonts w:ascii="Calibri" w:eastAsia="Calibri" w:hAnsi="Calibri" w:cs="Calibri"/>
          <w:sz w:val="24"/>
          <w:szCs w:val="24"/>
        </w:rPr>
      </w:pPr>
      <w:ins w:id="613" w:author="shashvindu jha" w:date="2024-09-12T13:01:00Z" w16du:dateUtc="2024-09-12T07:31: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1FBE93B8" w14:textId="77777777" w:rsidR="00A65BD9" w:rsidRPr="008C5C87" w:rsidRDefault="00A65BD9" w:rsidP="00A65BD9">
      <w:pPr>
        <w:spacing w:before="100" w:beforeAutospacing="1" w:after="100" w:afterAutospacing="1" w:line="360" w:lineRule="auto"/>
        <w:jc w:val="both"/>
        <w:rPr>
          <w:ins w:id="614" w:author="shashvindu jha" w:date="2024-09-12T13:01:00Z" w16du:dateUtc="2024-09-12T07:31:00Z"/>
          <w:rFonts w:ascii="Calibri" w:eastAsia="Calibri" w:hAnsi="Calibri" w:cs="Calibri"/>
          <w:sz w:val="24"/>
          <w:szCs w:val="24"/>
        </w:rPr>
      </w:pPr>
      <w:ins w:id="615" w:author="shashvindu jha" w:date="2024-09-12T13:01:00Z" w16du:dateUtc="2024-09-12T07:31: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6D35C6CB" w14:textId="252025C1" w:rsidR="00A65BD9" w:rsidRPr="009C4554" w:rsidRDefault="00A65BD9" w:rsidP="00A65BD9">
      <w:pPr>
        <w:spacing w:before="100" w:beforeAutospacing="1" w:after="100" w:afterAutospacing="1" w:line="360" w:lineRule="auto"/>
        <w:jc w:val="both"/>
        <w:rPr>
          <w:ins w:id="616" w:author="shashvindu jha" w:date="2024-09-12T13:01:00Z" w16du:dateUtc="2024-09-12T07:31:00Z"/>
          <w:rFonts w:ascii="Calibri" w:eastAsia="Calibri" w:hAnsi="Calibri" w:cs="Calibri"/>
          <w:sz w:val="24"/>
          <w:szCs w:val="24"/>
        </w:rPr>
      </w:pPr>
      <w:ins w:id="617" w:author="shashvindu jha" w:date="2024-09-12T13:01:00Z" w16du:dateUtc="2024-09-12T07:31:00Z">
        <w:r w:rsidRPr="009424BF">
          <w:rPr>
            <w:rFonts w:ascii="Calibri" w:eastAsia="Calibri" w:hAnsi="Calibri" w:cs="Calibri"/>
            <w:b/>
            <w:sz w:val="24"/>
            <w:szCs w:val="24"/>
          </w:rPr>
          <w:t xml:space="preserve">Step </w:t>
        </w:r>
        <w:r>
          <w:rPr>
            <w:rFonts w:ascii="Calibri" w:eastAsia="Calibri" w:hAnsi="Calibri" w:cs="Calibri"/>
            <w:b/>
            <w:sz w:val="24"/>
            <w:szCs w:val="24"/>
          </w:rPr>
          <w:t>7</w:t>
        </w:r>
        <w:r w:rsidRPr="009424BF">
          <w:rPr>
            <w:rFonts w:ascii="Calibri" w:eastAsia="Calibri" w:hAnsi="Calibri" w:cs="Calibri"/>
            <w:b/>
            <w:sz w:val="24"/>
            <w:szCs w:val="24"/>
          </w:rPr>
          <w:t>:</w:t>
        </w:r>
        <w:r w:rsidRPr="009424BF">
          <w:rPr>
            <w:rFonts w:ascii="Calibri" w:eastAsia="Calibri" w:hAnsi="Calibri" w:cs="Calibri"/>
            <w:sz w:val="24"/>
            <w:szCs w:val="24"/>
          </w:rPr>
          <w:t xml:space="preserve"> </w:t>
        </w:r>
        <w:r>
          <w:rPr>
            <w:rFonts w:ascii="Calibri" w:eastAsia="Calibri" w:hAnsi="Calibri" w:cs="Calibri"/>
            <w:sz w:val="24"/>
            <w:szCs w:val="24"/>
          </w:rPr>
          <w:t>S</w:t>
        </w:r>
        <w:r w:rsidRPr="00442CFF">
          <w:rPr>
            <w:rFonts w:ascii="Calibri" w:eastAsia="Calibri" w:hAnsi="Calibri" w:cs="Calibri"/>
            <w:sz w:val="24"/>
            <w:szCs w:val="24"/>
          </w:rPr>
          <w:t>elect</w:t>
        </w:r>
        <w:r w:rsidRPr="009C4554">
          <w:rPr>
            <w:rFonts w:ascii="Calibri" w:eastAsia="Calibri" w:hAnsi="Calibri" w:cs="Calibri"/>
            <w:sz w:val="24"/>
            <w:szCs w:val="24"/>
          </w:rPr>
          <w:t xml:space="preserve"> the</w:t>
        </w:r>
        <w:r>
          <w:rPr>
            <w:rFonts w:ascii="Calibri" w:eastAsia="Calibri" w:hAnsi="Calibri" w:cs="Calibri"/>
            <w:b/>
            <w:bCs/>
            <w:sz w:val="24"/>
            <w:szCs w:val="24"/>
          </w:rPr>
          <w:t xml:space="preserve"> </w:t>
        </w:r>
        <w:r w:rsidRPr="00442CFF">
          <w:rPr>
            <w:rFonts w:ascii="Calibri" w:eastAsia="Calibri" w:hAnsi="Calibri" w:cs="Calibri"/>
            <w:b/>
            <w:bCs/>
            <w:sz w:val="24"/>
            <w:szCs w:val="24"/>
          </w:rPr>
          <w:t xml:space="preserve">Enable/Disable </w:t>
        </w:r>
        <w:r w:rsidRPr="00442CFF">
          <w:rPr>
            <w:rFonts w:ascii="Calibri" w:eastAsia="Calibri" w:hAnsi="Calibri" w:cs="Calibri"/>
            <w:sz w:val="24"/>
            <w:szCs w:val="24"/>
          </w:rPr>
          <w:t xml:space="preserve">option available in the action dropdown to show or hide the specific element. The hidden element will not be shown in the list of selected </w:t>
        </w:r>
      </w:ins>
      <w:ins w:id="618" w:author="shashvindu jha" w:date="2024-09-13T13:26:00Z" w16du:dateUtc="2024-09-13T07:56:00Z">
        <w:r w:rsidR="008961E2">
          <w:rPr>
            <w:rFonts w:ascii="Calibri" w:eastAsia="Calibri" w:hAnsi="Calibri" w:cs="Calibri"/>
            <w:sz w:val="24"/>
            <w:szCs w:val="24"/>
          </w:rPr>
          <w:t xml:space="preserve">Area </w:t>
        </w:r>
      </w:ins>
      <w:ins w:id="619" w:author="shashvindu jha" w:date="2024-09-12T13:01:00Z" w16du:dateUtc="2024-09-12T07:31:00Z">
        <w:r>
          <w:rPr>
            <w:rFonts w:ascii="Calibri" w:eastAsia="Calibri" w:hAnsi="Calibri" w:cs="Calibri"/>
            <w:sz w:val="24"/>
            <w:szCs w:val="24"/>
          </w:rPr>
          <w:t>types</w:t>
        </w:r>
        <w:r w:rsidRPr="00442CFF">
          <w:rPr>
            <w:rFonts w:ascii="Calibri" w:eastAsia="Calibri" w:hAnsi="Calibri" w:cs="Calibri"/>
            <w:sz w:val="24"/>
            <w:szCs w:val="24"/>
          </w:rPr>
          <w:t xml:space="preserve"> overall </w:t>
        </w:r>
        <w:r>
          <w:rPr>
            <w:rFonts w:ascii="Calibri" w:eastAsia="Calibri" w:hAnsi="Calibri" w:cs="Calibri"/>
            <w:sz w:val="24"/>
            <w:szCs w:val="24"/>
          </w:rPr>
          <w:t xml:space="preserve">in </w:t>
        </w:r>
        <w:r w:rsidRPr="00442CFF">
          <w:rPr>
            <w:rFonts w:ascii="Calibri" w:eastAsia="Calibri" w:hAnsi="Calibri" w:cs="Calibri"/>
            <w:sz w:val="24"/>
            <w:szCs w:val="24"/>
          </w:rPr>
          <w:t>the application</w:t>
        </w:r>
        <w:r w:rsidRPr="009C4554">
          <w:rPr>
            <w:rFonts w:ascii="Calibri" w:eastAsia="Calibri" w:hAnsi="Calibri" w:cs="Calibri"/>
            <w:sz w:val="24"/>
            <w:szCs w:val="24"/>
          </w:rPr>
          <w:t>.</w:t>
        </w:r>
      </w:ins>
    </w:p>
    <w:p w14:paraId="661E50CA" w14:textId="2BF140DC" w:rsidR="005848E8" w:rsidRPr="002C6BD1" w:rsidDel="00A65BD9" w:rsidRDefault="005848E8" w:rsidP="00A31169">
      <w:pPr>
        <w:numPr>
          <w:ilvl w:val="0"/>
          <w:numId w:val="28"/>
        </w:numPr>
        <w:pBdr>
          <w:top w:val="nil"/>
          <w:left w:val="nil"/>
          <w:bottom w:val="nil"/>
          <w:right w:val="nil"/>
          <w:between w:val="nil"/>
        </w:pBdr>
        <w:spacing w:before="100" w:beforeAutospacing="1" w:after="0" w:line="360" w:lineRule="auto"/>
        <w:jc w:val="both"/>
        <w:rPr>
          <w:del w:id="620" w:author="shashvindu jha" w:date="2024-09-12T13:00:00Z" w16du:dateUtc="2024-09-12T07:30:00Z"/>
          <w:rFonts w:ascii="Calibri" w:eastAsia="Calibri" w:hAnsi="Calibri" w:cs="Calibri"/>
          <w:color w:val="2A2B6A"/>
          <w:sz w:val="24"/>
          <w:szCs w:val="24"/>
        </w:rPr>
      </w:pPr>
      <w:del w:id="621" w:author="shashvindu jha" w:date="2024-09-12T13:00:00Z" w16du:dateUtc="2024-09-12T07:30:00Z">
        <w:r w:rsidRPr="002C6BD1" w:rsidDel="00A65BD9">
          <w:rPr>
            <w:rFonts w:ascii="Calibri" w:eastAsia="Calibri" w:hAnsi="Calibri" w:cs="Calibri"/>
            <w:color w:val="2A2B6A"/>
            <w:sz w:val="24"/>
            <w:szCs w:val="24"/>
          </w:rPr>
          <w:delText xml:space="preserve">Enter </w:delText>
        </w:r>
        <w:r w:rsidRPr="002C6BD1" w:rsidDel="00A65BD9">
          <w:rPr>
            <w:rFonts w:ascii="Calibri" w:eastAsia="Calibri" w:hAnsi="Calibri" w:cs="Calibri"/>
            <w:b/>
            <w:bCs/>
            <w:color w:val="2A2B6A"/>
            <w:sz w:val="24"/>
            <w:szCs w:val="24"/>
          </w:rPr>
          <w:delText>Area ID</w:delText>
        </w:r>
      </w:del>
    </w:p>
    <w:p w14:paraId="340E5237" w14:textId="296280AB" w:rsidR="005848E8" w:rsidRPr="002C6BD1" w:rsidDel="00A65BD9" w:rsidRDefault="005848E8" w:rsidP="00A31169">
      <w:pPr>
        <w:numPr>
          <w:ilvl w:val="0"/>
          <w:numId w:val="28"/>
        </w:numPr>
        <w:pBdr>
          <w:top w:val="nil"/>
          <w:left w:val="nil"/>
          <w:bottom w:val="nil"/>
          <w:right w:val="nil"/>
          <w:between w:val="nil"/>
        </w:pBdr>
        <w:spacing w:before="100" w:beforeAutospacing="1" w:after="0" w:line="360" w:lineRule="auto"/>
        <w:jc w:val="both"/>
        <w:rPr>
          <w:del w:id="622" w:author="shashvindu jha" w:date="2024-09-12T13:00:00Z" w16du:dateUtc="2024-09-12T07:30:00Z"/>
          <w:rFonts w:ascii="Calibri" w:eastAsia="Calibri" w:hAnsi="Calibri" w:cs="Calibri"/>
          <w:color w:val="2A2B6A"/>
          <w:sz w:val="24"/>
          <w:szCs w:val="24"/>
        </w:rPr>
      </w:pPr>
      <w:del w:id="623" w:author="shashvindu jha" w:date="2024-09-12T13:00:00Z" w16du:dateUtc="2024-09-12T07:30:00Z">
        <w:r w:rsidRPr="002C6BD1" w:rsidDel="00A65BD9">
          <w:rPr>
            <w:rFonts w:ascii="Calibri" w:eastAsia="Calibri" w:hAnsi="Calibri" w:cs="Calibri"/>
            <w:color w:val="2A2B6A"/>
            <w:sz w:val="24"/>
            <w:szCs w:val="24"/>
          </w:rPr>
          <w:delText xml:space="preserve">Enter Area </w:delText>
        </w:r>
        <w:r w:rsidRPr="002C6BD1" w:rsidDel="00A65BD9">
          <w:rPr>
            <w:rFonts w:ascii="Calibri" w:eastAsia="Calibri" w:hAnsi="Calibri" w:cs="Calibri"/>
            <w:b/>
            <w:bCs/>
            <w:color w:val="2A2B6A"/>
            <w:sz w:val="24"/>
            <w:szCs w:val="24"/>
          </w:rPr>
          <w:delText>Name</w:delText>
        </w:r>
        <w:r w:rsidRPr="002C6BD1" w:rsidDel="00A65BD9">
          <w:rPr>
            <w:rFonts w:ascii="Calibri" w:eastAsia="Calibri" w:hAnsi="Calibri" w:cs="Calibri"/>
            <w:color w:val="2A2B6A"/>
            <w:sz w:val="24"/>
            <w:szCs w:val="24"/>
          </w:rPr>
          <w:delText xml:space="preserve"> </w:delText>
        </w:r>
      </w:del>
    </w:p>
    <w:p w14:paraId="03F255B9" w14:textId="34EDF692" w:rsidR="00B57240" w:rsidDel="00A65BD9" w:rsidRDefault="002C6BD1" w:rsidP="00A31169">
      <w:pPr>
        <w:spacing w:after="100" w:afterAutospacing="1" w:line="360" w:lineRule="auto"/>
        <w:jc w:val="both"/>
        <w:rPr>
          <w:del w:id="624" w:author="shashvindu jha" w:date="2024-09-12T13:02:00Z" w16du:dateUtc="2024-09-12T07:32:00Z"/>
          <w:rFonts w:ascii="Calibri" w:eastAsia="Calibri" w:hAnsi="Calibri" w:cs="Calibri"/>
          <w:sz w:val="24"/>
          <w:szCs w:val="24"/>
        </w:rPr>
      </w:pPr>
      <w:bookmarkStart w:id="625" w:name="_Hlk86062430"/>
      <w:del w:id="626" w:author="shashvindu jha" w:date="2024-09-12T13:01:00Z" w16du:dateUtc="2024-09-12T07:31:00Z">
        <w:r w:rsidRPr="002C6BD1" w:rsidDel="00A65BD9">
          <w:rPr>
            <w:sz w:val="24"/>
            <w:szCs w:val="24"/>
          </w:rPr>
          <w:delText>Blue color</w:delText>
        </w:r>
        <w:r w:rsidDel="00A65BD9">
          <w:rPr>
            <w:b/>
            <w:sz w:val="24"/>
            <w:szCs w:val="24"/>
          </w:rPr>
          <w:delText xml:space="preserve"> </w:delText>
        </w:r>
        <w:r w:rsidRPr="005848E8" w:rsidDel="00A65BD9">
          <w:rPr>
            <w:rFonts w:ascii="Calibri" w:eastAsia="Calibri" w:hAnsi="Calibri" w:cs="Calibri"/>
            <w:sz w:val="24"/>
            <w:szCs w:val="24"/>
          </w:rPr>
          <w:delText>details are mandatory to be entered.</w:delText>
        </w:r>
        <w:r w:rsidR="00A03013" w:rsidDel="00A65BD9">
          <w:rPr>
            <w:rFonts w:ascii="Calibri" w:hAnsi="Calibri" w:cs="Calibri"/>
            <w:b/>
            <w:bCs/>
            <w:sz w:val="24"/>
            <w:szCs w:val="24"/>
          </w:rPr>
          <w:delText xml:space="preserve"> </w:delText>
        </w:r>
      </w:del>
      <w:del w:id="627" w:author="shashvindu jha" w:date="2024-09-12T13:02:00Z" w16du:dateUtc="2024-09-12T07:32:00Z">
        <w:r w:rsidR="00A03013" w:rsidRPr="00A03013" w:rsidDel="00A65BD9">
          <w:rPr>
            <w:rFonts w:ascii="Calibri" w:eastAsia="Calibri" w:hAnsi="Calibri" w:cs="Calibri"/>
            <w:sz w:val="24"/>
            <w:szCs w:val="24"/>
          </w:rPr>
          <w:delText xml:space="preserve">Click on the </w:delText>
        </w:r>
        <w:r w:rsidR="00A03013" w:rsidRPr="00A03013" w:rsidDel="00A65BD9">
          <w:rPr>
            <w:rFonts w:ascii="Calibri" w:eastAsia="Calibri" w:hAnsi="Calibri" w:cs="Calibri"/>
            <w:b/>
            <w:bCs/>
            <w:sz w:val="24"/>
            <w:szCs w:val="24"/>
          </w:rPr>
          <w:delText>Add</w:delText>
        </w:r>
        <w:r w:rsidR="00A03013" w:rsidRPr="00A03013" w:rsidDel="00A65BD9">
          <w:rPr>
            <w:rFonts w:ascii="Calibri" w:eastAsia="Calibri" w:hAnsi="Calibri" w:cs="Calibri"/>
            <w:sz w:val="24"/>
            <w:szCs w:val="24"/>
          </w:rPr>
          <w:delText xml:space="preserve"> button to save and confirm. </w:delText>
        </w:r>
        <w:bookmarkEnd w:id="625"/>
        <w:r w:rsidR="005848E8" w:rsidRPr="005848E8" w:rsidDel="00A65BD9">
          <w:rPr>
            <w:rFonts w:ascii="Calibri" w:eastAsia="Calibri" w:hAnsi="Calibri" w:cs="Calibri"/>
            <w:sz w:val="24"/>
            <w:szCs w:val="24"/>
          </w:rPr>
          <w:delText xml:space="preserve">You can now view the new </w:delText>
        </w:r>
      </w:del>
      <w:del w:id="628" w:author="shashvindu jha" w:date="2024-09-12T12:47:00Z" w16du:dateUtc="2024-09-12T07:17:00Z">
        <w:r w:rsidR="005848E8" w:rsidRPr="005848E8" w:rsidDel="00D13052">
          <w:rPr>
            <w:rFonts w:ascii="Calibri" w:eastAsia="Calibri" w:hAnsi="Calibri" w:cs="Calibri"/>
            <w:sz w:val="24"/>
            <w:szCs w:val="24"/>
          </w:rPr>
          <w:delText>area</w:delText>
        </w:r>
      </w:del>
      <w:del w:id="629" w:author="shashvindu jha" w:date="2024-09-12T13:02:00Z" w16du:dateUtc="2024-09-12T07:32:00Z">
        <w:r w:rsidR="005848E8" w:rsidRPr="005848E8" w:rsidDel="00A65BD9">
          <w:rPr>
            <w:rFonts w:ascii="Calibri" w:eastAsia="Calibri" w:hAnsi="Calibri" w:cs="Calibri"/>
            <w:sz w:val="24"/>
            <w:szCs w:val="24"/>
          </w:rPr>
          <w:delText xml:space="preserve"> added in the </w:delText>
        </w:r>
      </w:del>
      <w:del w:id="630" w:author="shashvindu jha" w:date="2024-09-12T12:47:00Z" w16du:dateUtc="2024-09-12T07:17:00Z">
        <w:r w:rsidR="005848E8" w:rsidRPr="005848E8" w:rsidDel="00D13052">
          <w:rPr>
            <w:rFonts w:ascii="Calibri" w:eastAsia="Calibri" w:hAnsi="Calibri" w:cs="Calibri"/>
            <w:sz w:val="24"/>
            <w:szCs w:val="24"/>
          </w:rPr>
          <w:delText>area</w:delText>
        </w:r>
      </w:del>
      <w:del w:id="631" w:author="shashvindu jha" w:date="2024-09-12T13:02:00Z" w16du:dateUtc="2024-09-12T07:32:00Z">
        <w:r w:rsidR="005848E8" w:rsidRPr="005848E8" w:rsidDel="00A65BD9">
          <w:rPr>
            <w:rFonts w:ascii="Calibri" w:eastAsia="Calibri" w:hAnsi="Calibri" w:cs="Calibri"/>
            <w:sz w:val="24"/>
            <w:szCs w:val="24"/>
          </w:rPr>
          <w:delText xml:space="preserve"> list</w:delText>
        </w:r>
        <w:r w:rsidR="00A03013" w:rsidRPr="00A03013" w:rsidDel="00A65BD9">
          <w:rPr>
            <w:rFonts w:ascii="Calibri" w:eastAsia="Calibri" w:hAnsi="Calibri" w:cs="Calibri"/>
            <w:sz w:val="24"/>
            <w:szCs w:val="24"/>
          </w:rPr>
          <w:delText>.</w:delText>
        </w:r>
      </w:del>
    </w:p>
    <w:p w14:paraId="7E773EEF" w14:textId="12F2F014" w:rsidR="00A03013" w:rsidRPr="00A03013" w:rsidDel="00A65BD9" w:rsidRDefault="00A03013" w:rsidP="00A31169">
      <w:pPr>
        <w:spacing w:before="100" w:beforeAutospacing="1" w:after="100" w:afterAutospacing="1" w:line="360" w:lineRule="auto"/>
        <w:jc w:val="both"/>
        <w:rPr>
          <w:del w:id="632" w:author="shashvindu jha" w:date="2024-09-12T13:02:00Z" w16du:dateUtc="2024-09-12T07:32:00Z"/>
          <w:rFonts w:ascii="Calibri" w:eastAsia="Calibri" w:hAnsi="Calibri" w:cs="Calibri"/>
          <w:sz w:val="24"/>
          <w:szCs w:val="24"/>
        </w:rPr>
      </w:pPr>
      <w:del w:id="633" w:author="shashvindu jha" w:date="2024-09-12T13:02:00Z" w16du:dateUtc="2024-09-12T07:32:00Z">
        <w:r w:rsidRPr="00A03013" w:rsidDel="00A65BD9">
          <w:rPr>
            <w:rFonts w:ascii="Calibri" w:hAnsi="Calibri" w:cs="Calibri"/>
            <w:b/>
            <w:bCs/>
            <w:sz w:val="24"/>
            <w:szCs w:val="24"/>
          </w:rPr>
          <w:delText xml:space="preserve">Step </w:delText>
        </w:r>
        <w:r w:rsidR="0040466F" w:rsidDel="00A65BD9">
          <w:rPr>
            <w:rFonts w:ascii="Calibri" w:hAnsi="Calibri" w:cs="Calibri"/>
            <w:b/>
            <w:bCs/>
            <w:sz w:val="24"/>
            <w:szCs w:val="24"/>
          </w:rPr>
          <w:delText>1</w:delText>
        </w:r>
        <w:r w:rsidR="0054522C" w:rsidDel="00A65BD9">
          <w:rPr>
            <w:rFonts w:ascii="Calibri" w:hAnsi="Calibri" w:cs="Calibri"/>
            <w:b/>
            <w:bCs/>
            <w:sz w:val="24"/>
            <w:szCs w:val="24"/>
          </w:rPr>
          <w:delText>6</w:delText>
        </w:r>
        <w:r w:rsidRPr="00A03013" w:rsidDel="00A65BD9">
          <w:rPr>
            <w:rFonts w:ascii="Calibri" w:hAnsi="Calibri" w:cs="Calibri"/>
            <w:b/>
            <w:bCs/>
            <w:sz w:val="24"/>
            <w:szCs w:val="24"/>
          </w:rPr>
          <w:delText>:</w:delText>
        </w:r>
        <w:r w:rsidDel="00A65BD9">
          <w:rPr>
            <w:rFonts w:ascii="Calibri" w:hAnsi="Calibri" w:cs="Calibri"/>
            <w:sz w:val="24"/>
            <w:szCs w:val="24"/>
          </w:rPr>
          <w:delText xml:space="preserve"> </w:delText>
        </w:r>
        <w:r w:rsidR="00174043" w:rsidDel="00A65BD9">
          <w:rPr>
            <w:rFonts w:ascii="Calibri" w:hAnsi="Calibri" w:cs="Calibri"/>
            <w:sz w:val="24"/>
            <w:szCs w:val="24"/>
          </w:rPr>
          <w:delText>Click to s</w:delText>
        </w:r>
        <w:r w:rsidR="000940A5" w:rsidRPr="00442CFF" w:rsidDel="00A65BD9">
          <w:rPr>
            <w:rFonts w:ascii="Calibri" w:eastAsia="Calibri" w:hAnsi="Calibri" w:cs="Calibri"/>
            <w:sz w:val="24"/>
            <w:szCs w:val="24"/>
          </w:rPr>
          <w:delText>elect</w:delText>
        </w:r>
        <w:r w:rsidR="000940A5" w:rsidRPr="00A03013" w:rsidDel="00A65BD9">
          <w:rPr>
            <w:rFonts w:ascii="Calibri" w:eastAsia="Calibri" w:hAnsi="Calibri" w:cs="Calibri"/>
            <w:b/>
            <w:bCs/>
            <w:sz w:val="24"/>
            <w:szCs w:val="24"/>
          </w:rPr>
          <w:delText xml:space="preserve"> </w:delText>
        </w:r>
        <w:r w:rsidRPr="00A03013" w:rsidDel="00A65BD9">
          <w:rPr>
            <w:rFonts w:ascii="Calibri" w:eastAsia="Calibri" w:hAnsi="Calibri" w:cs="Calibri"/>
            <w:b/>
            <w:bCs/>
            <w:sz w:val="24"/>
            <w:szCs w:val="24"/>
          </w:rPr>
          <w:delText>Edit</w:delText>
        </w:r>
        <w:r w:rsidRPr="00A03013" w:rsidDel="00A65BD9">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1CE6BDCF" w14:textId="36056C70" w:rsidR="005848E8" w:rsidRPr="005848E8" w:rsidDel="00A65BD9" w:rsidRDefault="00A03013" w:rsidP="00A31169">
      <w:pPr>
        <w:spacing w:before="100" w:beforeAutospacing="1" w:after="100" w:afterAutospacing="1" w:line="360" w:lineRule="auto"/>
        <w:jc w:val="both"/>
        <w:rPr>
          <w:del w:id="634" w:author="shashvindu jha" w:date="2024-09-12T13:02:00Z" w16du:dateUtc="2024-09-12T07:32:00Z"/>
          <w:rFonts w:ascii="Calibri" w:hAnsi="Calibri" w:cs="Calibri"/>
          <w:sz w:val="24"/>
          <w:szCs w:val="24"/>
        </w:rPr>
      </w:pPr>
      <w:del w:id="635" w:author="shashvindu jha" w:date="2024-09-12T13:02:00Z" w16du:dateUtc="2024-09-12T07:32:00Z">
        <w:r w:rsidRPr="00A03013" w:rsidDel="00A65BD9">
          <w:rPr>
            <w:rFonts w:ascii="Calibri" w:hAnsi="Calibri" w:cs="Calibri"/>
            <w:b/>
            <w:bCs/>
            <w:sz w:val="24"/>
            <w:szCs w:val="24"/>
          </w:rPr>
          <w:delText xml:space="preserve">Step </w:delText>
        </w:r>
        <w:r w:rsidR="0040466F" w:rsidDel="00A65BD9">
          <w:rPr>
            <w:rFonts w:ascii="Calibri" w:hAnsi="Calibri" w:cs="Calibri"/>
            <w:b/>
            <w:bCs/>
            <w:sz w:val="24"/>
            <w:szCs w:val="24"/>
          </w:rPr>
          <w:delText>1</w:delText>
        </w:r>
        <w:r w:rsidR="0054522C" w:rsidDel="00A65BD9">
          <w:rPr>
            <w:rFonts w:ascii="Calibri" w:hAnsi="Calibri" w:cs="Calibri"/>
            <w:b/>
            <w:bCs/>
            <w:sz w:val="24"/>
            <w:szCs w:val="24"/>
          </w:rPr>
          <w:delText>7</w:delText>
        </w:r>
        <w:r w:rsidRPr="00A03013" w:rsidDel="00A65BD9">
          <w:rPr>
            <w:rFonts w:ascii="Calibri" w:hAnsi="Calibri" w:cs="Calibri"/>
            <w:b/>
            <w:bCs/>
            <w:sz w:val="24"/>
            <w:szCs w:val="24"/>
          </w:rPr>
          <w:delText>:</w:delText>
        </w:r>
        <w:r w:rsidRPr="005848E8" w:rsidDel="00A65BD9">
          <w:rPr>
            <w:rFonts w:ascii="Calibri" w:hAnsi="Calibri" w:cs="Calibri"/>
            <w:b/>
            <w:bCs/>
            <w:sz w:val="24"/>
            <w:szCs w:val="24"/>
          </w:rPr>
          <w:delText xml:space="preserve"> </w:delText>
        </w:r>
        <w:r w:rsidR="00174043" w:rsidDel="00A65BD9">
          <w:rPr>
            <w:rFonts w:ascii="Calibri" w:hAnsi="Calibri" w:cs="Calibri"/>
            <w:sz w:val="24"/>
            <w:szCs w:val="24"/>
          </w:rPr>
          <w:delText>Click to s</w:delText>
        </w:r>
        <w:r w:rsidR="000940A5" w:rsidRPr="00442CFF" w:rsidDel="00A65BD9">
          <w:rPr>
            <w:rFonts w:ascii="Calibri" w:eastAsia="Calibri" w:hAnsi="Calibri" w:cs="Calibri"/>
            <w:sz w:val="24"/>
            <w:szCs w:val="24"/>
          </w:rPr>
          <w:delText>elect</w:delText>
        </w:r>
        <w:r w:rsidR="000940A5" w:rsidRPr="005848E8" w:rsidDel="00A65BD9">
          <w:rPr>
            <w:rFonts w:ascii="Calibri" w:hAnsi="Calibri" w:cs="Calibri"/>
            <w:b/>
            <w:bCs/>
            <w:sz w:val="24"/>
            <w:szCs w:val="24"/>
          </w:rPr>
          <w:delText xml:space="preserve"> </w:delText>
        </w:r>
        <w:r w:rsidRPr="005848E8" w:rsidDel="00A65BD9">
          <w:rPr>
            <w:rFonts w:ascii="Calibri" w:hAnsi="Calibri" w:cs="Calibri"/>
            <w:b/>
            <w:bCs/>
            <w:sz w:val="24"/>
            <w:szCs w:val="24"/>
          </w:rPr>
          <w:delText>Enable/Disable</w:delText>
        </w:r>
        <w:r w:rsidRPr="005848E8" w:rsidDel="00A65BD9">
          <w:rPr>
            <w:rFonts w:ascii="Calibri" w:hAnsi="Calibri" w:cs="Calibri"/>
            <w:sz w:val="24"/>
            <w:szCs w:val="24"/>
          </w:rPr>
          <w:delText xml:space="preserve"> option available in the action dropdown to show or hide the specific element. The hidden element will not be shown </w:delText>
        </w:r>
        <w:r w:rsidR="00460DEB" w:rsidRPr="005848E8" w:rsidDel="00A65BD9">
          <w:rPr>
            <w:rFonts w:ascii="Calibri" w:hAnsi="Calibri" w:cs="Calibri"/>
            <w:sz w:val="24"/>
            <w:szCs w:val="24"/>
          </w:rPr>
          <w:delText>throughout</w:delText>
        </w:r>
        <w:r w:rsidRPr="005848E8" w:rsidDel="00A65BD9">
          <w:rPr>
            <w:rFonts w:ascii="Calibri" w:hAnsi="Calibri" w:cs="Calibri"/>
            <w:sz w:val="24"/>
            <w:szCs w:val="24"/>
          </w:rPr>
          <w:delText xml:space="preserve"> the application</w:delText>
        </w:r>
        <w:r w:rsidR="00460DEB" w:rsidRPr="005848E8" w:rsidDel="00A65BD9">
          <w:rPr>
            <w:rFonts w:ascii="Calibri" w:hAnsi="Calibri" w:cs="Calibri"/>
            <w:sz w:val="24"/>
            <w:szCs w:val="24"/>
          </w:rPr>
          <w:delText>.</w:delText>
        </w:r>
      </w:del>
    </w:p>
    <w:p w14:paraId="0B8719B5" w14:textId="6F7476F4" w:rsidR="000D5E43" w:rsidDel="00A65BD9" w:rsidRDefault="005848E8" w:rsidP="00A31169">
      <w:pPr>
        <w:spacing w:before="100" w:beforeAutospacing="1" w:after="100" w:afterAutospacing="1" w:line="360" w:lineRule="auto"/>
        <w:jc w:val="both"/>
        <w:rPr>
          <w:del w:id="636" w:author="shashvindu jha" w:date="2024-09-12T13:02:00Z" w16du:dateUtc="2024-09-12T07:32:00Z"/>
          <w:rFonts w:ascii="Calibri" w:eastAsia="Calibri" w:hAnsi="Calibri" w:cs="Calibri"/>
          <w:sz w:val="24"/>
          <w:szCs w:val="24"/>
        </w:rPr>
      </w:pPr>
      <w:del w:id="637" w:author="shashvindu jha" w:date="2024-09-12T13:02:00Z" w16du:dateUtc="2024-09-12T07:32:00Z">
        <w:r w:rsidRPr="00A03013" w:rsidDel="00A65BD9">
          <w:rPr>
            <w:rFonts w:ascii="Calibri" w:hAnsi="Calibri" w:cs="Calibri"/>
            <w:b/>
            <w:bCs/>
            <w:sz w:val="24"/>
            <w:szCs w:val="24"/>
          </w:rPr>
          <w:delText xml:space="preserve">Step </w:delText>
        </w:r>
        <w:r w:rsidR="0054522C" w:rsidDel="00A65BD9">
          <w:rPr>
            <w:rFonts w:ascii="Calibri" w:hAnsi="Calibri" w:cs="Calibri"/>
            <w:b/>
            <w:bCs/>
            <w:sz w:val="24"/>
            <w:szCs w:val="24"/>
          </w:rPr>
          <w:delText>18</w:delText>
        </w:r>
        <w:r w:rsidRPr="00A03013" w:rsidDel="00A65BD9">
          <w:rPr>
            <w:rFonts w:ascii="Calibri" w:hAnsi="Calibri" w:cs="Calibri"/>
            <w:b/>
            <w:bCs/>
            <w:sz w:val="24"/>
            <w:szCs w:val="24"/>
          </w:rPr>
          <w:delText>:</w:delText>
        </w:r>
        <w:r w:rsidDel="00A65BD9">
          <w:rPr>
            <w:rFonts w:ascii="Calibri" w:hAnsi="Calibri" w:cs="Calibri"/>
            <w:sz w:val="24"/>
            <w:szCs w:val="24"/>
          </w:rPr>
          <w:delText xml:space="preserve"> </w:delText>
        </w:r>
        <w:r w:rsidR="00174043" w:rsidDel="00A65BD9">
          <w:rPr>
            <w:rFonts w:ascii="Calibri" w:hAnsi="Calibri" w:cs="Calibri"/>
            <w:sz w:val="24"/>
            <w:szCs w:val="24"/>
          </w:rPr>
          <w:delText>Click to s</w:delText>
        </w:r>
        <w:r w:rsidR="000940A5" w:rsidRPr="00442CFF" w:rsidDel="00A65BD9">
          <w:rPr>
            <w:rFonts w:ascii="Calibri" w:eastAsia="Calibri" w:hAnsi="Calibri" w:cs="Calibri"/>
            <w:sz w:val="24"/>
            <w:szCs w:val="24"/>
          </w:rPr>
          <w:delText>elect</w:delText>
        </w:r>
        <w:r w:rsidR="000940A5" w:rsidRPr="00A03013" w:rsidDel="00A65BD9">
          <w:rPr>
            <w:rFonts w:ascii="Calibri" w:eastAsia="Calibri" w:hAnsi="Calibri" w:cs="Calibri"/>
            <w:b/>
            <w:bCs/>
            <w:sz w:val="24"/>
            <w:szCs w:val="24"/>
          </w:rPr>
          <w:delText xml:space="preserve"> </w:delText>
        </w:r>
        <w:r w:rsidRPr="00A03013" w:rsidDel="00A65BD9">
          <w:rPr>
            <w:rFonts w:ascii="Calibri" w:eastAsia="Calibri" w:hAnsi="Calibri" w:cs="Calibri"/>
            <w:b/>
            <w:bCs/>
            <w:sz w:val="24"/>
            <w:szCs w:val="24"/>
          </w:rPr>
          <w:delText>Delete</w:delText>
        </w:r>
        <w:r w:rsidRPr="00A03013" w:rsidDel="00A65BD9">
          <w:rPr>
            <w:rFonts w:ascii="Calibri" w:eastAsia="Calibri" w:hAnsi="Calibri" w:cs="Calibri"/>
            <w:sz w:val="24"/>
            <w:szCs w:val="24"/>
          </w:rPr>
          <w:delText xml:space="preserve"> option available in the action dropdown to delete the selected element. A confirmation popup will appear, click yes to confirm deletion of selected element.</w:delText>
        </w:r>
      </w:del>
    </w:p>
    <w:p w14:paraId="6989D6C7" w14:textId="409EF224" w:rsidR="00797C01" w:rsidRPr="00900C0A" w:rsidRDefault="000D5E43" w:rsidP="00A31169">
      <w:pPr>
        <w:jc w:val="both"/>
        <w:rPr>
          <w:rFonts w:ascii="Calibri" w:eastAsia="Calibri" w:hAnsi="Calibri" w:cs="Calibri"/>
          <w:sz w:val="24"/>
          <w:szCs w:val="24"/>
        </w:rPr>
      </w:pPr>
      <w:r>
        <w:rPr>
          <w:rFonts w:ascii="Calibri" w:eastAsia="Calibri" w:hAnsi="Calibri" w:cs="Calibri"/>
          <w:sz w:val="24"/>
          <w:szCs w:val="24"/>
        </w:rPr>
        <w:br w:type="page"/>
      </w:r>
    </w:p>
    <w:p w14:paraId="58F1ED19" w14:textId="2FFCF89F" w:rsidR="00797C01" w:rsidRPr="005852F8" w:rsidRDefault="00DB5BDA" w:rsidP="00C7008E">
      <w:pPr>
        <w:pStyle w:val="Heading3"/>
        <w:spacing w:before="100" w:beforeAutospacing="1" w:after="100" w:afterAutospacing="1"/>
        <w:jc w:val="both"/>
      </w:pPr>
      <w:bookmarkStart w:id="638" w:name="_Toc177122876"/>
      <w:r>
        <w:lastRenderedPageBreak/>
        <w:t xml:space="preserve">2.2.2 </w:t>
      </w:r>
      <w:del w:id="639" w:author="shashvindu jha" w:date="2024-09-13T13:27:00Z" w16du:dateUtc="2024-09-13T07:57:00Z">
        <w:r w:rsidDel="008961E2">
          <w:delText>GIS</w:delText>
        </w:r>
      </w:del>
      <w:ins w:id="640" w:author="shashvindu jha" w:date="2024-09-13T13:27:00Z" w16du:dateUtc="2024-09-13T07:57:00Z">
        <w:r w:rsidR="008961E2" w:rsidRPr="008961E2">
          <w:rPr>
            <w:bCs/>
          </w:rPr>
          <w:t>GIS</w:t>
        </w:r>
      </w:ins>
      <w:r>
        <w:t xml:space="preserve"> MAPS</w:t>
      </w:r>
      <w:bookmarkEnd w:id="638"/>
    </w:p>
    <w:p w14:paraId="17CA332F" w14:textId="6064AEB4" w:rsidR="00460DEB" w:rsidRDefault="00460DEB" w:rsidP="006030A2">
      <w:pPr>
        <w:spacing w:after="0" w:line="360" w:lineRule="auto"/>
        <w:jc w:val="both"/>
        <w:rPr>
          <w:rFonts w:ascii="Calibri" w:hAnsi="Calibri" w:cs="Calibri"/>
          <w:sz w:val="24"/>
          <w:szCs w:val="24"/>
        </w:rPr>
      </w:pPr>
      <w:r w:rsidRPr="00460DEB">
        <w:rPr>
          <w:rFonts w:ascii="Calibri" w:hAnsi="Calibri" w:cs="Calibri"/>
          <w:sz w:val="24"/>
          <w:szCs w:val="24"/>
        </w:rPr>
        <w:t xml:space="preserve">This submodule allows </w:t>
      </w:r>
      <w:del w:id="641" w:author="shashvindu jha" w:date="2024-09-12T13:12:00Z" w16du:dateUtc="2024-09-12T07:42:00Z">
        <w:r w:rsidRPr="00460DEB" w:rsidDel="002243FB">
          <w:rPr>
            <w:rFonts w:ascii="Calibri" w:hAnsi="Calibri" w:cs="Calibri"/>
            <w:sz w:val="24"/>
            <w:szCs w:val="24"/>
          </w:rPr>
          <w:delText xml:space="preserve">the </w:delText>
        </w:r>
      </w:del>
      <w:r w:rsidRPr="00460DEB">
        <w:rPr>
          <w:rFonts w:ascii="Calibri" w:hAnsi="Calibri" w:cs="Calibri"/>
          <w:sz w:val="24"/>
          <w:szCs w:val="24"/>
        </w:rPr>
        <w:t xml:space="preserve">authorized users </w:t>
      </w:r>
      <w:del w:id="642" w:author="shashvindu jha" w:date="2024-09-12T13:12:00Z" w16du:dateUtc="2024-09-12T07:42:00Z">
        <w:r w:rsidRPr="00460DEB" w:rsidDel="002243FB">
          <w:rPr>
            <w:rFonts w:ascii="Calibri" w:hAnsi="Calibri" w:cs="Calibri"/>
            <w:sz w:val="24"/>
            <w:szCs w:val="24"/>
          </w:rPr>
          <w:delText xml:space="preserve">to </w:delText>
        </w:r>
        <w:r w:rsidR="005848E8" w:rsidRPr="005848E8" w:rsidDel="002243FB">
          <w:rPr>
            <w:rFonts w:ascii="Calibri" w:hAnsi="Calibri" w:cs="Calibri"/>
            <w:sz w:val="24"/>
            <w:szCs w:val="24"/>
          </w:rPr>
          <w:delText xml:space="preserve">allows </w:delText>
        </w:r>
      </w:del>
      <w:r w:rsidR="005848E8" w:rsidRPr="005848E8">
        <w:rPr>
          <w:rFonts w:ascii="Calibri" w:hAnsi="Calibri" w:cs="Calibri"/>
          <w:sz w:val="24"/>
          <w:szCs w:val="24"/>
        </w:rPr>
        <w:t xml:space="preserve">to associate and manage the </w:t>
      </w:r>
      <w:del w:id="643" w:author="shashvindu jha" w:date="2024-09-13T13:27:00Z" w16du:dateUtc="2024-09-13T07:57:00Z">
        <w:r w:rsidR="005848E8" w:rsidRPr="005848E8" w:rsidDel="008961E2">
          <w:rPr>
            <w:rFonts w:ascii="Calibri" w:hAnsi="Calibri" w:cs="Calibri"/>
            <w:sz w:val="24"/>
            <w:szCs w:val="24"/>
          </w:rPr>
          <w:delText>GIS</w:delText>
        </w:r>
      </w:del>
      <w:ins w:id="644" w:author="shashvindu jha" w:date="2024-09-13T13:27:00Z" w16du:dateUtc="2024-09-13T07:57:00Z">
        <w:r w:rsidR="008961E2" w:rsidRPr="008961E2">
          <w:rPr>
            <w:rFonts w:ascii="Calibri" w:hAnsi="Calibri" w:cs="Calibri"/>
            <w:b/>
            <w:bCs/>
            <w:sz w:val="24"/>
            <w:szCs w:val="24"/>
          </w:rPr>
          <w:t>GIS</w:t>
        </w:r>
      </w:ins>
      <w:r w:rsidR="005848E8" w:rsidRPr="005848E8">
        <w:rPr>
          <w:rFonts w:ascii="Calibri" w:hAnsi="Calibri" w:cs="Calibri"/>
          <w:sz w:val="24"/>
          <w:szCs w:val="24"/>
        </w:rPr>
        <w:t xml:space="preserve"> </w:t>
      </w:r>
      <w:r w:rsidR="008961E2" w:rsidRPr="008961E2">
        <w:rPr>
          <w:rFonts w:ascii="Calibri" w:hAnsi="Calibri" w:cs="Calibri"/>
          <w:b/>
          <w:bCs/>
          <w:sz w:val="24"/>
          <w:szCs w:val="24"/>
          <w:rPrChange w:id="645" w:author="shashvindu jha" w:date="2024-09-13T13:28:00Z" w16du:dateUtc="2024-09-13T07:58:00Z">
            <w:rPr>
              <w:rFonts w:ascii="Calibri" w:hAnsi="Calibri" w:cs="Calibri"/>
              <w:sz w:val="24"/>
              <w:szCs w:val="24"/>
            </w:rPr>
          </w:rPrChange>
        </w:rPr>
        <w:t>Maps</w:t>
      </w:r>
      <w:r w:rsidRPr="00460DEB">
        <w:rPr>
          <w:rFonts w:ascii="Calibri" w:hAnsi="Calibri" w:cs="Calibri"/>
          <w:sz w:val="24"/>
          <w:szCs w:val="24"/>
        </w:rPr>
        <w:t>.</w:t>
      </w:r>
    </w:p>
    <w:p w14:paraId="15100FDD" w14:textId="2E36865C" w:rsidR="002243FB" w:rsidRDefault="009A15F3" w:rsidP="002243FB">
      <w:pPr>
        <w:spacing w:before="360" w:after="100" w:afterAutospacing="1" w:line="360" w:lineRule="auto"/>
        <w:jc w:val="both"/>
        <w:rPr>
          <w:ins w:id="646" w:author="shashvindu jha" w:date="2024-09-12T13:19:00Z" w16du:dateUtc="2024-09-12T07:49:00Z"/>
          <w:rFonts w:ascii="Calibri" w:hAnsi="Calibri" w:cs="Calibri"/>
          <w:sz w:val="24"/>
          <w:szCs w:val="24"/>
        </w:rPr>
      </w:pPr>
      <w:r w:rsidRPr="00B57240">
        <w:rPr>
          <w:rFonts w:ascii="Calibri" w:hAnsi="Calibri" w:cs="Calibri"/>
          <w:noProof/>
          <w:sz w:val="24"/>
          <w:szCs w:val="24"/>
        </w:rPr>
        <w:drawing>
          <wp:anchor distT="0" distB="91440" distL="114300" distR="114300" simplePos="0" relativeHeight="251821056" behindDoc="0" locked="0" layoutInCell="1" allowOverlap="1" wp14:anchorId="2CDE9554" wp14:editId="1EDDCE7D">
            <wp:simplePos x="0" y="0"/>
            <wp:positionH relativeFrom="margin">
              <wp:posOffset>19050</wp:posOffset>
            </wp:positionH>
            <wp:positionV relativeFrom="paragraph">
              <wp:posOffset>1145540</wp:posOffset>
            </wp:positionV>
            <wp:extent cx="5943600" cy="3337560"/>
            <wp:effectExtent l="19050" t="19050" r="19050" b="15240"/>
            <wp:wrapTopAndBottom/>
            <wp:docPr id="142713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520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460DEB" w:rsidRPr="00A03013">
        <w:rPr>
          <w:rFonts w:ascii="Calibri" w:hAnsi="Calibri" w:cs="Calibri"/>
          <w:b/>
          <w:bCs/>
          <w:sz w:val="24"/>
          <w:szCs w:val="24"/>
        </w:rPr>
        <w:t xml:space="preserve">Step </w:t>
      </w:r>
      <w:r w:rsidR="0054522C">
        <w:rPr>
          <w:rFonts w:ascii="Calibri" w:hAnsi="Calibri" w:cs="Calibri"/>
          <w:b/>
          <w:bCs/>
          <w:sz w:val="24"/>
          <w:szCs w:val="24"/>
        </w:rPr>
        <w:t>19</w:t>
      </w:r>
      <w:r w:rsidR="00460DEB" w:rsidRPr="00A03013">
        <w:rPr>
          <w:rFonts w:ascii="Calibri" w:hAnsi="Calibri" w:cs="Calibri"/>
          <w:b/>
          <w:bCs/>
          <w:sz w:val="24"/>
          <w:szCs w:val="24"/>
        </w:rPr>
        <w:t>:</w:t>
      </w:r>
      <w:r w:rsidR="00460DEB">
        <w:rPr>
          <w:rFonts w:ascii="Calibri" w:hAnsi="Calibri" w:cs="Calibri"/>
          <w:sz w:val="24"/>
          <w:szCs w:val="24"/>
        </w:rPr>
        <w:t xml:space="preserve"> </w:t>
      </w:r>
      <w:ins w:id="647" w:author="shashvindu jha" w:date="2024-09-12T13:19:00Z" w16du:dateUtc="2024-09-12T07:49:00Z">
        <w:r w:rsidR="002243FB" w:rsidRPr="00B42C07">
          <w:rPr>
            <w:rFonts w:ascii="Calibri" w:hAnsi="Calibri" w:cs="Calibri"/>
            <w:sz w:val="24"/>
            <w:szCs w:val="24"/>
          </w:rPr>
          <w:t xml:space="preserve">Click on the </w:t>
        </w:r>
      </w:ins>
      <w:ins w:id="648" w:author="shashvindu jha" w:date="2024-09-13T13:27:00Z" w16du:dateUtc="2024-09-13T07:57:00Z">
        <w:r w:rsidR="008961E2" w:rsidRPr="008961E2">
          <w:rPr>
            <w:rFonts w:ascii="Calibri" w:hAnsi="Calibri" w:cs="Calibri"/>
            <w:b/>
            <w:bCs/>
            <w:sz w:val="24"/>
            <w:szCs w:val="24"/>
          </w:rPr>
          <w:t>GIS</w:t>
        </w:r>
      </w:ins>
      <w:ins w:id="649" w:author="shashvindu jha" w:date="2024-09-12T13:19:00Z" w16du:dateUtc="2024-09-12T07:49:00Z">
        <w:r w:rsidR="002243FB">
          <w:rPr>
            <w:rFonts w:ascii="Calibri" w:hAnsi="Calibri" w:cs="Calibri"/>
            <w:b/>
            <w:bCs/>
            <w:sz w:val="24"/>
            <w:szCs w:val="24"/>
          </w:rPr>
          <w:t xml:space="preserve"> Maps</w:t>
        </w:r>
        <w:r w:rsidR="002243FB" w:rsidRPr="008B4960">
          <w:rPr>
            <w:rFonts w:ascii="Calibri" w:hAnsi="Calibri" w:cs="Calibri"/>
            <w:sz w:val="24"/>
            <w:szCs w:val="24"/>
          </w:rPr>
          <w:t xml:space="preserve"> </w:t>
        </w:r>
        <w:r w:rsidR="002243FB" w:rsidRPr="00B42C07">
          <w:rPr>
            <w:rFonts w:ascii="Calibri" w:hAnsi="Calibri" w:cs="Calibri"/>
            <w:sz w:val="24"/>
            <w:szCs w:val="24"/>
          </w:rPr>
          <w:t>option available under</w:t>
        </w:r>
        <w:r w:rsidR="002243FB">
          <w:rPr>
            <w:rFonts w:ascii="Calibri" w:hAnsi="Calibri" w:cs="Calibri"/>
            <w:sz w:val="24"/>
            <w:szCs w:val="24"/>
          </w:rPr>
          <w:t xml:space="preserve"> </w:t>
        </w:r>
      </w:ins>
      <w:ins w:id="650" w:author="shashvindu jha" w:date="2024-09-12T15:05:00Z" w16du:dateUtc="2024-09-12T09:35:00Z">
        <w:r w:rsidR="009715C8">
          <w:rPr>
            <w:rFonts w:ascii="Calibri" w:hAnsi="Calibri" w:cs="Calibri"/>
            <w:sz w:val="24"/>
            <w:szCs w:val="24"/>
          </w:rPr>
          <w:t xml:space="preserve">the </w:t>
        </w:r>
      </w:ins>
      <w:ins w:id="651" w:author="shashvindu jha" w:date="2024-09-13T13:27:00Z" w16du:dateUtc="2024-09-13T07:57:00Z">
        <w:r w:rsidR="008961E2" w:rsidRPr="008961E2">
          <w:rPr>
            <w:rFonts w:ascii="Calibri" w:hAnsi="Calibri" w:cs="Calibri"/>
            <w:b/>
            <w:bCs/>
            <w:sz w:val="24"/>
            <w:szCs w:val="24"/>
          </w:rPr>
          <w:t>GIS</w:t>
        </w:r>
      </w:ins>
      <w:ins w:id="652" w:author="shashvindu jha" w:date="2024-09-12T15:05:00Z" w16du:dateUtc="2024-09-12T09:35:00Z">
        <w:r w:rsidR="009715C8">
          <w:rPr>
            <w:rFonts w:ascii="Calibri" w:hAnsi="Calibri" w:cs="Calibri"/>
            <w:b/>
            <w:bCs/>
            <w:sz w:val="24"/>
            <w:szCs w:val="24"/>
          </w:rPr>
          <w:t xml:space="preserve"> </w:t>
        </w:r>
      </w:ins>
      <w:ins w:id="653" w:author="shashvindu jha" w:date="2024-09-12T13:19:00Z" w16du:dateUtc="2024-09-12T07:49:00Z">
        <w:r w:rsidR="002243FB">
          <w:rPr>
            <w:rFonts w:ascii="Calibri" w:hAnsi="Calibri" w:cs="Calibri"/>
            <w:sz w:val="24"/>
            <w:szCs w:val="24"/>
          </w:rPr>
          <w:t>of</w:t>
        </w:r>
        <w:r w:rsidR="002243FB" w:rsidRPr="00B42C07">
          <w:rPr>
            <w:rFonts w:ascii="Calibri" w:hAnsi="Calibri" w:cs="Calibri"/>
            <w:sz w:val="24"/>
            <w:szCs w:val="24"/>
          </w:rPr>
          <w:t xml:space="preserve"> </w:t>
        </w:r>
      </w:ins>
      <w:ins w:id="654" w:author="shashvindu jha" w:date="2024-09-13T13:24:00Z" w16du:dateUtc="2024-09-13T07:54:00Z">
        <w:r w:rsidR="008961E2" w:rsidRPr="008961E2">
          <w:rPr>
            <w:rFonts w:ascii="Calibri" w:hAnsi="Calibri" w:cs="Calibri"/>
            <w:b/>
            <w:bCs/>
            <w:sz w:val="24"/>
            <w:szCs w:val="24"/>
          </w:rPr>
          <w:t>Admin</w:t>
        </w:r>
      </w:ins>
      <w:ins w:id="655" w:author="shashvindu jha" w:date="2024-09-12T13:19:00Z" w16du:dateUtc="2024-09-12T07:49:00Z">
        <w:r w:rsidR="002243FB" w:rsidRPr="00B42C07">
          <w:rPr>
            <w:rFonts w:ascii="Calibri" w:hAnsi="Calibri" w:cs="Calibri"/>
            <w:sz w:val="24"/>
            <w:szCs w:val="24"/>
          </w:rPr>
          <w:t xml:space="preserve"> to access this sub-module.</w:t>
        </w:r>
        <w:r w:rsidR="002243FB" w:rsidRPr="002243FB">
          <w:rPr>
            <w:rFonts w:ascii="Calibri" w:hAnsi="Calibri" w:cs="Calibri"/>
            <w:sz w:val="24"/>
            <w:szCs w:val="24"/>
          </w:rPr>
          <w:t xml:space="preserve"> </w:t>
        </w:r>
        <w:r w:rsidR="002243FB" w:rsidRPr="00B42C07">
          <w:rPr>
            <w:rFonts w:ascii="Calibri" w:hAnsi="Calibri" w:cs="Calibri"/>
            <w:sz w:val="24"/>
            <w:szCs w:val="24"/>
          </w:rPr>
          <w:t xml:space="preserve">You have the </w:t>
        </w:r>
        <w:r w:rsidR="002243FB">
          <w:rPr>
            <w:rFonts w:ascii="Calibri" w:hAnsi="Calibri" w:cs="Calibri"/>
            <w:sz w:val="24"/>
            <w:szCs w:val="24"/>
          </w:rPr>
          <w:t>option</w:t>
        </w:r>
        <w:r w:rsidR="002243FB" w:rsidRPr="00B42C07">
          <w:rPr>
            <w:rFonts w:ascii="Calibri" w:hAnsi="Calibri" w:cs="Calibri"/>
            <w:sz w:val="24"/>
            <w:szCs w:val="24"/>
          </w:rPr>
          <w:t xml:space="preserve"> to add</w:t>
        </w:r>
        <w:r w:rsidR="002243FB">
          <w:rPr>
            <w:rFonts w:ascii="Calibri" w:hAnsi="Calibri" w:cs="Calibri"/>
            <w:sz w:val="24"/>
            <w:szCs w:val="24"/>
          </w:rPr>
          <w:t xml:space="preserve">, </w:t>
        </w:r>
        <w:r w:rsidR="002243FB" w:rsidRPr="00B42C07">
          <w:rPr>
            <w:rFonts w:ascii="Calibri" w:hAnsi="Calibri" w:cs="Calibri"/>
            <w:sz w:val="24"/>
            <w:szCs w:val="24"/>
          </w:rPr>
          <w:t xml:space="preserve">edit, </w:t>
        </w:r>
      </w:ins>
      <w:ins w:id="656" w:author="shashvindu jha" w:date="2024-09-12T13:20:00Z" w16du:dateUtc="2024-09-12T07:50:00Z">
        <w:r w:rsidR="002243FB">
          <w:rPr>
            <w:rFonts w:ascii="Calibri" w:hAnsi="Calibri" w:cs="Calibri"/>
            <w:sz w:val="24"/>
            <w:szCs w:val="24"/>
          </w:rPr>
          <w:t xml:space="preserve">and </w:t>
        </w:r>
      </w:ins>
      <w:ins w:id="657" w:author="shashvindu jha" w:date="2024-09-12T13:19:00Z" w16du:dateUtc="2024-09-12T07:49:00Z">
        <w:r w:rsidR="002243FB" w:rsidRPr="00B42C07">
          <w:rPr>
            <w:rFonts w:ascii="Calibri" w:hAnsi="Calibri" w:cs="Calibri"/>
            <w:sz w:val="24"/>
            <w:szCs w:val="24"/>
          </w:rPr>
          <w:t>delete</w:t>
        </w:r>
      </w:ins>
      <w:ins w:id="658" w:author="shashvindu jha" w:date="2024-09-12T13:21:00Z" w16du:dateUtc="2024-09-12T07:51:00Z">
        <w:r w:rsidR="002243FB">
          <w:rPr>
            <w:rFonts w:ascii="Calibri" w:hAnsi="Calibri" w:cs="Calibri"/>
            <w:sz w:val="24"/>
            <w:szCs w:val="24"/>
          </w:rPr>
          <w:t xml:space="preserve"> </w:t>
        </w:r>
      </w:ins>
      <w:ins w:id="659" w:author="shashvindu jha" w:date="2024-09-12T13:19:00Z" w16du:dateUtc="2024-09-12T07:49:00Z">
        <w:r w:rsidR="002243FB" w:rsidRPr="00B42C07">
          <w:rPr>
            <w:rFonts w:ascii="Calibri" w:hAnsi="Calibri" w:cs="Calibri"/>
            <w:sz w:val="24"/>
            <w:szCs w:val="24"/>
          </w:rPr>
          <w:t xml:space="preserve">the </w:t>
        </w:r>
      </w:ins>
      <w:ins w:id="660" w:author="shashvindu jha" w:date="2024-09-13T13:27:00Z" w16du:dateUtc="2024-09-13T07:57:00Z">
        <w:r w:rsidR="008961E2" w:rsidRPr="008961E2">
          <w:rPr>
            <w:rFonts w:ascii="Calibri" w:hAnsi="Calibri" w:cs="Calibri"/>
            <w:b/>
            <w:bCs/>
            <w:sz w:val="24"/>
            <w:szCs w:val="24"/>
          </w:rPr>
          <w:t>GIS</w:t>
        </w:r>
      </w:ins>
      <w:ins w:id="661" w:author="shashvindu jha" w:date="2024-09-12T13:22:00Z" w16du:dateUtc="2024-09-12T07:52:00Z">
        <w:r w:rsidR="002243FB">
          <w:rPr>
            <w:rFonts w:ascii="Calibri" w:hAnsi="Calibri" w:cs="Calibri"/>
            <w:sz w:val="24"/>
            <w:szCs w:val="24"/>
          </w:rPr>
          <w:t xml:space="preserve"> </w:t>
        </w:r>
      </w:ins>
      <w:ins w:id="662" w:author="shashvindu jha" w:date="2024-09-12T13:19:00Z" w16du:dateUtc="2024-09-12T07:49:00Z">
        <w:r w:rsidR="002243FB" w:rsidRPr="00B42C07">
          <w:rPr>
            <w:sz w:val="24"/>
            <w:szCs w:val="24"/>
          </w:rPr>
          <w:t xml:space="preserve">of the selected </w:t>
        </w:r>
      </w:ins>
      <w:ins w:id="663" w:author="shashvindu jha" w:date="2024-09-13T13:27:00Z" w16du:dateUtc="2024-09-13T07:57:00Z">
        <w:r w:rsidR="008961E2" w:rsidRPr="008961E2">
          <w:rPr>
            <w:rFonts w:ascii="Calibri" w:hAnsi="Calibri" w:cs="Calibri"/>
            <w:b/>
            <w:bCs/>
            <w:sz w:val="24"/>
            <w:szCs w:val="24"/>
          </w:rPr>
          <w:t>GIS</w:t>
        </w:r>
      </w:ins>
      <w:ins w:id="664" w:author="shashvindu jha" w:date="2024-09-12T13:22:00Z" w16du:dateUtc="2024-09-12T07:52:00Z">
        <w:r>
          <w:rPr>
            <w:rFonts w:ascii="Calibri" w:hAnsi="Calibri" w:cs="Calibri"/>
            <w:b/>
            <w:bCs/>
            <w:sz w:val="24"/>
            <w:szCs w:val="24"/>
          </w:rPr>
          <w:t xml:space="preserve"> Maps</w:t>
        </w:r>
      </w:ins>
      <w:ins w:id="665" w:author="shashvindu jha" w:date="2024-09-12T13:19:00Z" w16du:dateUtc="2024-09-12T07:49:00Z">
        <w:r w:rsidR="002243FB">
          <w:rPr>
            <w:rFonts w:ascii="Calibri" w:hAnsi="Calibri" w:cs="Calibri"/>
            <w:sz w:val="24"/>
            <w:szCs w:val="24"/>
          </w:rPr>
          <w:t>.</w:t>
        </w:r>
        <w:r w:rsidR="002243FB" w:rsidRPr="00F56F95">
          <w:rPr>
            <w:rFonts w:ascii="Calibri" w:hAnsi="Calibri" w:cs="Calibri"/>
            <w:sz w:val="24"/>
            <w:szCs w:val="24"/>
          </w:rPr>
          <w:t xml:space="preserve"> </w:t>
        </w:r>
        <w:r w:rsidR="002243FB" w:rsidRPr="00245EF0">
          <w:rPr>
            <w:rFonts w:ascii="Calibri" w:hAnsi="Calibri" w:cs="Calibri"/>
            <w:sz w:val="24"/>
            <w:szCs w:val="24"/>
          </w:rPr>
          <w:t xml:space="preserve">You also have the option to </w:t>
        </w:r>
        <w:r w:rsidR="002243FB">
          <w:rPr>
            <w:rFonts w:ascii="Calibri" w:hAnsi="Calibri" w:cs="Calibri"/>
            <w:sz w:val="24"/>
            <w:szCs w:val="24"/>
          </w:rPr>
          <w:t>search,</w:t>
        </w:r>
        <w:r w:rsidR="002243FB" w:rsidRPr="00245EF0">
          <w:rPr>
            <w:rFonts w:ascii="Calibri" w:hAnsi="Calibri" w:cs="Calibri"/>
            <w:sz w:val="24"/>
            <w:szCs w:val="24"/>
          </w:rPr>
          <w:t xml:space="preserve"> sort, and view the existing records (see below figure).</w:t>
        </w:r>
      </w:ins>
    </w:p>
    <w:p w14:paraId="36194592" w14:textId="1A140295" w:rsidR="002243FB" w:rsidRDefault="00460DEB" w:rsidP="00A31169">
      <w:pPr>
        <w:spacing w:before="360" w:after="100" w:afterAutospacing="1" w:line="360" w:lineRule="auto"/>
        <w:jc w:val="both"/>
        <w:rPr>
          <w:rFonts w:ascii="Calibri" w:hAnsi="Calibri" w:cs="Calibri"/>
          <w:sz w:val="24"/>
          <w:szCs w:val="24"/>
        </w:rPr>
      </w:pPr>
      <w:del w:id="666" w:author="shashvindu jha" w:date="2024-09-12T13:25:00Z" w16du:dateUtc="2024-09-12T07:55:00Z">
        <w:r w:rsidRPr="008B4960" w:rsidDel="009A15F3">
          <w:rPr>
            <w:rFonts w:ascii="Calibri" w:hAnsi="Calibri" w:cs="Calibri"/>
            <w:sz w:val="24"/>
            <w:szCs w:val="24"/>
          </w:rPr>
          <w:delText xml:space="preserve">Click on the </w:delText>
        </w:r>
        <w:r w:rsidR="003D2C9D" w:rsidDel="009A15F3">
          <w:rPr>
            <w:rFonts w:ascii="Calibri" w:hAnsi="Calibri" w:cs="Calibri"/>
            <w:b/>
            <w:bCs/>
            <w:sz w:val="24"/>
            <w:szCs w:val="24"/>
          </w:rPr>
          <w:delText>GIS Maps</w:delText>
        </w:r>
        <w:r w:rsidRPr="008B4960" w:rsidDel="009A15F3">
          <w:rPr>
            <w:rFonts w:ascii="Calibri" w:hAnsi="Calibri" w:cs="Calibri"/>
            <w:sz w:val="24"/>
            <w:szCs w:val="24"/>
          </w:rPr>
          <w:delText xml:space="preserve"> option </w:delText>
        </w:r>
        <w:r w:rsidDel="009A15F3">
          <w:rPr>
            <w:rFonts w:ascii="Calibri" w:hAnsi="Calibri" w:cs="Calibri"/>
            <w:sz w:val="24"/>
            <w:szCs w:val="24"/>
          </w:rPr>
          <w:delText xml:space="preserve">available under </w:delText>
        </w:r>
        <w:r w:rsidR="003D2C9D" w:rsidDel="009A15F3">
          <w:rPr>
            <w:rFonts w:ascii="Calibri" w:hAnsi="Calibri" w:cs="Calibri"/>
            <w:sz w:val="24"/>
            <w:szCs w:val="24"/>
          </w:rPr>
          <w:delText>GIS</w:delText>
        </w:r>
        <w:r w:rsidDel="009A15F3">
          <w:rPr>
            <w:rFonts w:ascii="Calibri" w:hAnsi="Calibri" w:cs="Calibri"/>
            <w:sz w:val="24"/>
            <w:szCs w:val="24"/>
          </w:rPr>
          <w:delText xml:space="preserve"> to access</w:delText>
        </w:r>
        <w:r w:rsidRPr="008B4960" w:rsidDel="009A15F3">
          <w:rPr>
            <w:rFonts w:ascii="Calibri" w:hAnsi="Calibri" w:cs="Calibri"/>
            <w:sz w:val="24"/>
            <w:szCs w:val="24"/>
          </w:rPr>
          <w:delText xml:space="preserve"> this sub-module</w:delText>
        </w:r>
        <w:r w:rsidRPr="00B020AB" w:rsidDel="009A15F3">
          <w:rPr>
            <w:rFonts w:ascii="Calibri" w:hAnsi="Calibri" w:cs="Calibri"/>
            <w:sz w:val="24"/>
            <w:szCs w:val="24"/>
          </w:rPr>
          <w:delText>.</w:delText>
        </w:r>
        <w:r w:rsidDel="009A15F3">
          <w:rPr>
            <w:rFonts w:ascii="Calibri" w:hAnsi="Calibri" w:cs="Calibri"/>
            <w:sz w:val="24"/>
            <w:szCs w:val="24"/>
          </w:rPr>
          <w:delText xml:space="preserve"> </w:delText>
        </w:r>
      </w:del>
      <w:r w:rsidR="00825101" w:rsidRPr="003D2C9D">
        <w:rPr>
          <w:rFonts w:ascii="Calibri" w:hAnsi="Calibri" w:cs="Calibri"/>
          <w:sz w:val="24"/>
          <w:szCs w:val="24"/>
        </w:rPr>
        <w:t xml:space="preserve">You </w:t>
      </w:r>
      <w:del w:id="667" w:author="shashvindu jha" w:date="2024-09-12T13:25:00Z" w16du:dateUtc="2024-09-12T07:55:00Z">
        <w:r w:rsidR="00825101" w:rsidRPr="003D2C9D" w:rsidDel="009A15F3">
          <w:rPr>
            <w:rFonts w:ascii="Calibri" w:hAnsi="Calibri" w:cs="Calibri"/>
            <w:sz w:val="24"/>
            <w:szCs w:val="24"/>
          </w:rPr>
          <w:delText xml:space="preserve">will </w:delText>
        </w:r>
      </w:del>
      <w:r w:rsidR="00825101" w:rsidRPr="003D2C9D">
        <w:rPr>
          <w:rFonts w:ascii="Calibri" w:hAnsi="Calibri" w:cs="Calibri"/>
          <w:sz w:val="24"/>
          <w:szCs w:val="24"/>
        </w:rPr>
        <w:t>have the option to associate/disassociate the maps with the geographical areas</w:t>
      </w:r>
      <w:ins w:id="668" w:author="shashvindu jha" w:date="2024-09-12T13:26:00Z" w16du:dateUtc="2024-09-12T07:56:00Z">
        <w:r w:rsidR="009A15F3">
          <w:rPr>
            <w:rFonts w:ascii="Calibri" w:hAnsi="Calibri" w:cs="Calibri"/>
            <w:sz w:val="24"/>
            <w:szCs w:val="24"/>
          </w:rPr>
          <w:t xml:space="preserve"> </w:t>
        </w:r>
      </w:ins>
      <w:del w:id="669" w:author="shashvindu jha" w:date="2024-09-12T13:26:00Z" w16du:dateUtc="2024-09-12T07:56:00Z">
        <w:r w:rsidR="00825101" w:rsidRPr="003D2C9D" w:rsidDel="009A15F3">
          <w:rPr>
            <w:rFonts w:ascii="Calibri" w:hAnsi="Calibri" w:cs="Calibri"/>
            <w:sz w:val="24"/>
            <w:szCs w:val="24"/>
          </w:rPr>
          <w:delText>. You can</w:delText>
        </w:r>
      </w:del>
      <w:ins w:id="670" w:author="shashvindu jha" w:date="2024-09-12T13:26:00Z" w16du:dateUtc="2024-09-12T07:56:00Z">
        <w:r w:rsidR="009A15F3">
          <w:rPr>
            <w:rFonts w:ascii="Calibri" w:hAnsi="Calibri" w:cs="Calibri"/>
            <w:sz w:val="24"/>
            <w:szCs w:val="24"/>
          </w:rPr>
          <w:t>and</w:t>
        </w:r>
      </w:ins>
      <w:r w:rsidR="00825101" w:rsidRPr="003D2C9D">
        <w:rPr>
          <w:rFonts w:ascii="Calibri" w:hAnsi="Calibri" w:cs="Calibri"/>
          <w:sz w:val="24"/>
          <w:szCs w:val="24"/>
        </w:rPr>
        <w:t xml:space="preserve"> associate multiple maps to the same area with a distinction of start and end date which means that two maps can be associated with </w:t>
      </w:r>
      <w:r w:rsidR="009A15F3">
        <w:rPr>
          <w:rFonts w:ascii="Calibri" w:hAnsi="Calibri" w:cs="Calibri"/>
          <w:sz w:val="24"/>
          <w:szCs w:val="24"/>
        </w:rPr>
        <w:t xml:space="preserve">a </w:t>
      </w:r>
      <w:r w:rsidR="00825101" w:rsidRPr="003D2C9D">
        <w:rPr>
          <w:rFonts w:ascii="Calibri" w:hAnsi="Calibri" w:cs="Calibri"/>
          <w:sz w:val="24"/>
          <w:szCs w:val="24"/>
        </w:rPr>
        <w:t xml:space="preserve">district whose </w:t>
      </w:r>
      <w:del w:id="671" w:author="shashvindu jha" w:date="2024-09-13T13:24:00Z" w16du:dateUtc="2024-09-13T07:54:00Z">
        <w:r w:rsidR="00825101" w:rsidRPr="008961E2" w:rsidDel="008961E2">
          <w:rPr>
            <w:rFonts w:ascii="Calibri" w:hAnsi="Calibri" w:cs="Calibri"/>
            <w:sz w:val="24"/>
            <w:szCs w:val="24"/>
          </w:rPr>
          <w:delText>admin</w:delText>
        </w:r>
      </w:del>
      <w:ins w:id="672" w:author="shashvindu jha" w:date="2024-09-13T13:24:00Z" w16du:dateUtc="2024-09-13T07:54:00Z">
        <w:r w:rsidR="008961E2" w:rsidRPr="008961E2">
          <w:rPr>
            <w:rFonts w:ascii="Calibri" w:hAnsi="Calibri" w:cs="Calibri"/>
            <w:sz w:val="24"/>
            <w:szCs w:val="24"/>
            <w:rPrChange w:id="673" w:author="shashvindu jha" w:date="2024-09-13T13:24:00Z" w16du:dateUtc="2024-09-13T07:54:00Z">
              <w:rPr>
                <w:rFonts w:ascii="Calibri" w:hAnsi="Calibri" w:cs="Calibri"/>
                <w:b/>
                <w:bCs/>
                <w:sz w:val="24"/>
                <w:szCs w:val="24"/>
              </w:rPr>
            </w:rPrChange>
          </w:rPr>
          <w:t>Admin</w:t>
        </w:r>
      </w:ins>
      <w:r w:rsidR="00825101" w:rsidRPr="008961E2">
        <w:rPr>
          <w:rFonts w:ascii="Calibri" w:hAnsi="Calibri" w:cs="Calibri"/>
          <w:sz w:val="24"/>
          <w:szCs w:val="24"/>
        </w:rPr>
        <w:t>istrative</w:t>
      </w:r>
      <w:r w:rsidR="00825101" w:rsidRPr="003D2C9D">
        <w:rPr>
          <w:rFonts w:ascii="Calibri" w:hAnsi="Calibri" w:cs="Calibri"/>
          <w:sz w:val="24"/>
          <w:szCs w:val="24"/>
        </w:rPr>
        <w:t xml:space="preserve"> boundaries have changed over a time period</w:t>
      </w:r>
      <w:r w:rsidR="003634F0">
        <w:rPr>
          <w:rFonts w:ascii="Calibri" w:hAnsi="Calibri" w:cs="Calibri"/>
          <w:sz w:val="24"/>
          <w:szCs w:val="24"/>
        </w:rPr>
        <w:t>.</w:t>
      </w:r>
    </w:p>
    <w:p w14:paraId="2756756F" w14:textId="295BD08F" w:rsidR="00B57240" w:rsidRDefault="00B57240" w:rsidP="00A31169">
      <w:pPr>
        <w:spacing w:before="360" w:after="100" w:afterAutospacing="1" w:line="360" w:lineRule="auto"/>
        <w:jc w:val="both"/>
        <w:rPr>
          <w:rFonts w:ascii="Calibri" w:hAnsi="Calibri" w:cs="Calibri"/>
          <w:sz w:val="24"/>
          <w:szCs w:val="24"/>
        </w:rPr>
      </w:pPr>
      <w:r>
        <w:rPr>
          <w:rFonts w:ascii="Calibri" w:hAnsi="Calibri" w:cs="Calibri"/>
          <w:sz w:val="24"/>
          <w:szCs w:val="24"/>
        </w:rPr>
        <w:br w:type="page"/>
      </w:r>
    </w:p>
    <w:p w14:paraId="65042269" w14:textId="39311579" w:rsidR="009A15F3" w:rsidRPr="009C4554" w:rsidRDefault="009A15F3">
      <w:pPr>
        <w:pStyle w:val="Heading4"/>
        <w:spacing w:after="240" w:line="360" w:lineRule="auto"/>
        <w:rPr>
          <w:ins w:id="674" w:author="shashvindu jha" w:date="2024-09-12T13:28:00Z" w16du:dateUtc="2024-09-12T07:58:00Z"/>
          <w:i w:val="0"/>
          <w:iCs w:val="0"/>
        </w:rPr>
        <w:pPrChange w:id="675" w:author="shashvindu jha" w:date="2024-09-13T12:39:00Z" w16du:dateUtc="2024-09-13T07:09:00Z">
          <w:pPr>
            <w:pStyle w:val="Heading4"/>
          </w:pPr>
        </w:pPrChange>
      </w:pPr>
      <w:bookmarkStart w:id="676" w:name="_Toc177122877"/>
      <w:bookmarkEnd w:id="232"/>
      <w:ins w:id="677" w:author="shashvindu jha" w:date="2024-09-12T13:28:00Z" w16du:dateUtc="2024-09-12T07:58:00Z">
        <w:r w:rsidRPr="009C4554">
          <w:rPr>
            <w:i w:val="0"/>
            <w:iCs w:val="0"/>
          </w:rPr>
          <w:lastRenderedPageBreak/>
          <w:t>2.2.</w:t>
        </w:r>
        <w:r>
          <w:rPr>
            <w:i w:val="0"/>
            <w:iCs w:val="0"/>
          </w:rPr>
          <w:t>2</w:t>
        </w:r>
        <w:r w:rsidRPr="009C4554">
          <w:rPr>
            <w:i w:val="0"/>
            <w:iCs w:val="0"/>
          </w:rPr>
          <w:t>.</w:t>
        </w:r>
        <w:r>
          <w:rPr>
            <w:i w:val="0"/>
            <w:iCs w:val="0"/>
          </w:rPr>
          <w:t>1</w:t>
        </w:r>
        <w:r w:rsidRPr="009C4554">
          <w:rPr>
            <w:i w:val="0"/>
            <w:iCs w:val="0"/>
          </w:rPr>
          <w:t xml:space="preserve"> ADD</w:t>
        </w:r>
        <w:bookmarkEnd w:id="676"/>
      </w:ins>
    </w:p>
    <w:p w14:paraId="66C38A98" w14:textId="47ACDD61" w:rsidR="009A15F3" w:rsidRDefault="002A41A4" w:rsidP="00AB31D8">
      <w:pPr>
        <w:spacing w:after="0" w:line="360" w:lineRule="auto"/>
        <w:jc w:val="both"/>
        <w:rPr>
          <w:ins w:id="678" w:author="shashvindu jha" w:date="2024-09-12T13:29:00Z" w16du:dateUtc="2024-09-12T07:59:00Z"/>
          <w:rFonts w:ascii="Calibri" w:hAnsi="Calibri" w:cs="Calibri"/>
          <w:sz w:val="24"/>
          <w:szCs w:val="24"/>
        </w:rPr>
      </w:pPr>
      <w:r w:rsidRPr="005848E8">
        <w:rPr>
          <w:rFonts w:ascii="Calibri" w:hAnsi="Calibri" w:cs="Calibri"/>
          <w:b/>
          <w:bCs/>
          <w:noProof/>
          <w:sz w:val="24"/>
          <w:szCs w:val="24"/>
        </w:rPr>
        <w:drawing>
          <wp:anchor distT="0" distB="0" distL="114300" distR="114300" simplePos="0" relativeHeight="251761664" behindDoc="0" locked="0" layoutInCell="1" allowOverlap="1" wp14:anchorId="60C082AE" wp14:editId="62547705">
            <wp:simplePos x="0" y="0"/>
            <wp:positionH relativeFrom="column">
              <wp:posOffset>1885950</wp:posOffset>
            </wp:positionH>
            <wp:positionV relativeFrom="paragraph">
              <wp:posOffset>7884</wp:posOffset>
            </wp:positionV>
            <wp:extent cx="182880" cy="200660"/>
            <wp:effectExtent l="0" t="0" r="7620" b="8890"/>
            <wp:wrapSquare wrapText="bothSides"/>
            <wp:docPr id="1993862253" name="Picture 199386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009A15F3" w:rsidRPr="002C6BD1">
        <w:rPr>
          <w:rFonts w:ascii="Calibri" w:hAnsi="Calibri" w:cs="Calibri"/>
          <w:noProof/>
          <w:color w:val="2A2B6A"/>
          <w:sz w:val="24"/>
          <w:szCs w:val="24"/>
        </w:rPr>
        <w:drawing>
          <wp:anchor distT="0" distB="91440" distL="114300" distR="114300" simplePos="0" relativeHeight="251764736" behindDoc="0" locked="0" layoutInCell="1" allowOverlap="1" wp14:anchorId="336E06BE" wp14:editId="1FEBE9D6">
            <wp:simplePos x="0" y="0"/>
            <wp:positionH relativeFrom="margin">
              <wp:posOffset>22225</wp:posOffset>
            </wp:positionH>
            <wp:positionV relativeFrom="paragraph">
              <wp:posOffset>540385</wp:posOffset>
            </wp:positionV>
            <wp:extent cx="5935980" cy="3337560"/>
            <wp:effectExtent l="19050" t="19050" r="26670" b="15240"/>
            <wp:wrapTopAndBottom/>
            <wp:docPr id="18281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212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25101" w:rsidRPr="005848E8">
        <w:rPr>
          <w:rFonts w:ascii="Calibri" w:hAnsi="Calibri" w:cs="Calibri"/>
          <w:b/>
          <w:bCs/>
          <w:sz w:val="24"/>
          <w:szCs w:val="24"/>
        </w:rPr>
        <w:t xml:space="preserve">Step </w:t>
      </w:r>
      <w:r w:rsidR="0040466F">
        <w:rPr>
          <w:rFonts w:ascii="Calibri" w:hAnsi="Calibri" w:cs="Calibri"/>
          <w:b/>
          <w:bCs/>
          <w:sz w:val="24"/>
          <w:szCs w:val="24"/>
        </w:rPr>
        <w:t>2</w:t>
      </w:r>
      <w:r w:rsidR="0054522C">
        <w:rPr>
          <w:rFonts w:ascii="Calibri" w:hAnsi="Calibri" w:cs="Calibri"/>
          <w:b/>
          <w:bCs/>
          <w:sz w:val="24"/>
          <w:szCs w:val="24"/>
        </w:rPr>
        <w:t>0</w:t>
      </w:r>
      <w:r w:rsidR="00825101" w:rsidRPr="005848E8">
        <w:rPr>
          <w:rFonts w:ascii="Calibri" w:hAnsi="Calibri" w:cs="Calibri"/>
          <w:b/>
          <w:bCs/>
          <w:sz w:val="24"/>
          <w:szCs w:val="24"/>
        </w:rPr>
        <w:t>:</w:t>
      </w:r>
      <w:r w:rsidR="00825101" w:rsidRPr="005848E8">
        <w:rPr>
          <w:rFonts w:ascii="Calibri" w:hAnsi="Calibri" w:cs="Calibri"/>
          <w:sz w:val="24"/>
          <w:szCs w:val="24"/>
        </w:rPr>
        <w:t xml:space="preserve"> Clic</w:t>
      </w:r>
      <w:ins w:id="679" w:author="shashvindu jha" w:date="2024-09-12T15:50:00Z" w16du:dateUtc="2024-09-12T10:20:00Z">
        <w:r>
          <w:rPr>
            <w:rFonts w:ascii="Calibri" w:hAnsi="Calibri" w:cs="Calibri"/>
            <w:sz w:val="24"/>
            <w:szCs w:val="24"/>
          </w:rPr>
          <w:t>k</w:t>
        </w:r>
      </w:ins>
      <w:del w:id="680" w:author="shashvindu jha" w:date="2024-09-12T15:50:00Z" w16du:dateUtc="2024-09-12T10:20:00Z">
        <w:r w:rsidR="00825101" w:rsidRPr="005848E8" w:rsidDel="002A41A4">
          <w:rPr>
            <w:rFonts w:ascii="Calibri" w:hAnsi="Calibri" w:cs="Calibri"/>
            <w:sz w:val="24"/>
            <w:szCs w:val="24"/>
          </w:rPr>
          <w:delText>k on</w:delText>
        </w:r>
      </w:del>
      <w:r w:rsidR="00825101" w:rsidRPr="005848E8">
        <w:rPr>
          <w:rFonts w:ascii="Calibri" w:hAnsi="Calibri" w:cs="Calibri"/>
          <w:sz w:val="24"/>
          <w:szCs w:val="24"/>
        </w:rPr>
        <w:t xml:space="preserve"> the </w:t>
      </w:r>
      <w:r w:rsidR="00825101" w:rsidRPr="003D2C9D">
        <w:rPr>
          <w:rFonts w:ascii="Calibri" w:hAnsi="Calibri" w:cs="Calibri"/>
          <w:b/>
          <w:bCs/>
          <w:sz w:val="24"/>
          <w:szCs w:val="24"/>
        </w:rPr>
        <w:t>Plus</w:t>
      </w:r>
      <w:r w:rsidR="00825101" w:rsidRPr="005848E8">
        <w:rPr>
          <w:rFonts w:ascii="Calibri" w:hAnsi="Calibri" w:cs="Calibri"/>
          <w:sz w:val="24"/>
          <w:szCs w:val="24"/>
        </w:rPr>
        <w:t xml:space="preserve"> button available </w:t>
      </w:r>
      <w:del w:id="681" w:author="shashvindu jha" w:date="2024-09-12T13:28:00Z" w16du:dateUtc="2024-09-12T07:58:00Z">
        <w:r w:rsidR="00825101" w:rsidRPr="005848E8" w:rsidDel="009A15F3">
          <w:rPr>
            <w:rFonts w:ascii="Calibri" w:hAnsi="Calibri" w:cs="Calibri"/>
            <w:sz w:val="24"/>
            <w:szCs w:val="24"/>
          </w:rPr>
          <w:delText xml:space="preserve">to </w:delText>
        </w:r>
      </w:del>
      <w:ins w:id="682" w:author="shashvindu jha" w:date="2024-09-12T13:28:00Z" w16du:dateUtc="2024-09-12T07:58:00Z">
        <w:r w:rsidR="009A15F3">
          <w:rPr>
            <w:rFonts w:ascii="Calibri" w:hAnsi="Calibri" w:cs="Calibri"/>
            <w:sz w:val="24"/>
            <w:szCs w:val="24"/>
          </w:rPr>
          <w:t>on</w:t>
        </w:r>
        <w:r w:rsidR="009A15F3" w:rsidRPr="005848E8">
          <w:rPr>
            <w:rFonts w:ascii="Calibri" w:hAnsi="Calibri" w:cs="Calibri"/>
            <w:sz w:val="24"/>
            <w:szCs w:val="24"/>
          </w:rPr>
          <w:t xml:space="preserve"> </w:t>
        </w:r>
      </w:ins>
      <w:r w:rsidR="00825101" w:rsidRPr="005848E8">
        <w:rPr>
          <w:rFonts w:ascii="Calibri" w:hAnsi="Calibri" w:cs="Calibri"/>
          <w:sz w:val="24"/>
          <w:szCs w:val="24"/>
        </w:rPr>
        <w:t xml:space="preserve">the right side of the page to add a new </w:t>
      </w:r>
      <w:del w:id="683" w:author="shashvindu jha" w:date="2024-09-12T12:47:00Z" w16du:dateUtc="2024-09-12T07:17:00Z">
        <w:r w:rsidR="00825101" w:rsidRPr="005848E8" w:rsidDel="00D13052">
          <w:rPr>
            <w:rFonts w:ascii="Calibri" w:hAnsi="Calibri" w:cs="Calibri"/>
            <w:sz w:val="24"/>
            <w:szCs w:val="24"/>
          </w:rPr>
          <w:delText>area</w:delText>
        </w:r>
      </w:del>
      <w:ins w:id="684" w:author="shashvindu jha" w:date="2024-09-13T13:27:00Z" w16du:dateUtc="2024-09-13T07:57:00Z">
        <w:r w:rsidR="008961E2" w:rsidRPr="008961E2">
          <w:rPr>
            <w:rFonts w:ascii="Calibri" w:hAnsi="Calibri" w:cs="Calibri"/>
            <w:b/>
            <w:bCs/>
            <w:sz w:val="24"/>
            <w:szCs w:val="24"/>
          </w:rPr>
          <w:t>GIS</w:t>
        </w:r>
      </w:ins>
      <w:ins w:id="685" w:author="shashvindu jha" w:date="2024-09-12T13:29:00Z" w16du:dateUtc="2024-09-12T07:59:00Z">
        <w:r w:rsidR="009A15F3">
          <w:rPr>
            <w:rFonts w:ascii="Calibri" w:hAnsi="Calibri" w:cs="Calibri"/>
            <w:b/>
            <w:bCs/>
            <w:sz w:val="24"/>
            <w:szCs w:val="24"/>
          </w:rPr>
          <w:t xml:space="preserve"> </w:t>
        </w:r>
      </w:ins>
      <w:del w:id="686" w:author="shashvindu jha" w:date="2024-09-12T15:49:00Z" w16du:dateUtc="2024-09-12T10:19:00Z">
        <w:r w:rsidR="00825101" w:rsidRPr="005848E8" w:rsidDel="002A41A4">
          <w:rPr>
            <w:rFonts w:ascii="Calibri" w:hAnsi="Calibri" w:cs="Calibri"/>
            <w:sz w:val="24"/>
            <w:szCs w:val="24"/>
          </w:rPr>
          <w:delText xml:space="preserve"> (</w:delText>
        </w:r>
      </w:del>
      <w:ins w:id="687" w:author="shashvindu jha" w:date="2024-09-12T15:49:00Z" w16du:dateUtc="2024-09-12T10:19:00Z">
        <w:r>
          <w:rPr>
            <w:rFonts w:ascii="Calibri" w:hAnsi="Calibri" w:cs="Calibri"/>
            <w:b/>
            <w:bCs/>
            <w:sz w:val="24"/>
            <w:szCs w:val="24"/>
          </w:rPr>
          <w:t>Map</w:t>
        </w:r>
        <w:r w:rsidRPr="00D13052">
          <w:rPr>
            <w:rFonts w:ascii="Calibri" w:hAnsi="Calibri" w:cs="Calibri"/>
            <w:b/>
            <w:bCs/>
            <w:sz w:val="24"/>
            <w:szCs w:val="24"/>
          </w:rPr>
          <w:t xml:space="preserve"> </w:t>
        </w:r>
        <w:r w:rsidRPr="005848E8">
          <w:rPr>
            <w:rFonts w:ascii="Calibri" w:hAnsi="Calibri" w:cs="Calibri"/>
            <w:sz w:val="24"/>
            <w:szCs w:val="24"/>
          </w:rPr>
          <w:t>(</w:t>
        </w:r>
      </w:ins>
      <w:r w:rsidR="00825101" w:rsidRPr="005848E8">
        <w:rPr>
          <w:rFonts w:ascii="Calibri" w:hAnsi="Calibri" w:cs="Calibri"/>
          <w:sz w:val="24"/>
          <w:szCs w:val="24"/>
        </w:rPr>
        <w:t>see figure below).</w:t>
      </w:r>
    </w:p>
    <w:p w14:paraId="53F2004B" w14:textId="7123E1A3" w:rsidR="00825101" w:rsidRDefault="00825101" w:rsidP="00AB31D8">
      <w:pPr>
        <w:spacing w:after="0" w:line="360" w:lineRule="auto"/>
        <w:jc w:val="both"/>
        <w:rPr>
          <w:ins w:id="688" w:author="shashvindu jha" w:date="2024-09-12T13:30:00Z" w16du:dateUtc="2024-09-12T08:00:00Z"/>
          <w:rFonts w:ascii="Calibri" w:hAnsi="Calibri" w:cs="Calibri"/>
          <w:sz w:val="24"/>
          <w:szCs w:val="24"/>
        </w:rPr>
      </w:pPr>
      <w:r w:rsidRPr="005848E8">
        <w:rPr>
          <w:rFonts w:ascii="Calibri" w:hAnsi="Calibri" w:cs="Calibri"/>
          <w:sz w:val="24"/>
          <w:szCs w:val="24"/>
        </w:rPr>
        <w:t xml:space="preserve"> Enter the following details to add a new element</w:t>
      </w:r>
      <w:ins w:id="689" w:author="shashvindu jha" w:date="2024-09-13T13:13:00Z" w16du:dateUtc="2024-09-13T07:43:00Z">
        <w:r w:rsidR="00167837" w:rsidRPr="009424BF">
          <w:rPr>
            <w:rFonts w:ascii="Calibri" w:hAnsi="Calibri" w:cs="Calibri"/>
            <w:sz w:val="24"/>
            <w:szCs w:val="24"/>
          </w:rPr>
          <w:t>–</w:t>
        </w:r>
      </w:ins>
      <w:del w:id="690" w:author="shashvindu jha" w:date="2024-09-13T12:43:00Z" w16du:dateUtc="2024-09-13T07:13:00Z">
        <w:r w:rsidRPr="005848E8" w:rsidDel="008D4943">
          <w:rPr>
            <w:rFonts w:ascii="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Change w:id="691">
          <w:tblGrid>
            <w:gridCol w:w="2546"/>
            <w:gridCol w:w="1418"/>
            <w:gridCol w:w="2269"/>
            <w:gridCol w:w="1417"/>
            <w:gridCol w:w="1700"/>
          </w:tblGrid>
        </w:tblGridChange>
      </w:tblGrid>
      <w:tr w:rsidR="009A15F3" w:rsidRPr="008C43B9" w14:paraId="78875127" w14:textId="77777777" w:rsidTr="009C4554">
        <w:trPr>
          <w:trHeight w:val="585"/>
          <w:ins w:id="692" w:author="shashvindu jha" w:date="2024-09-12T13:30:00Z"/>
        </w:trPr>
        <w:tc>
          <w:tcPr>
            <w:tcW w:w="1361" w:type="pct"/>
            <w:shd w:val="clear" w:color="auto" w:fill="002060"/>
            <w:vAlign w:val="center"/>
          </w:tcPr>
          <w:p w14:paraId="2D7D23D4" w14:textId="77777777" w:rsidR="009A15F3" w:rsidRPr="008C43B9" w:rsidRDefault="009A15F3" w:rsidP="009C4554">
            <w:pPr>
              <w:spacing w:after="0" w:line="240" w:lineRule="auto"/>
              <w:rPr>
                <w:ins w:id="693" w:author="shashvindu jha" w:date="2024-09-12T13:30:00Z" w16du:dateUtc="2024-09-12T08:00:00Z"/>
                <w:rFonts w:ascii="Calibri" w:eastAsia="Calibri" w:hAnsi="Calibri" w:cs="Calibri"/>
                <w:b/>
                <w:sz w:val="24"/>
                <w:szCs w:val="24"/>
              </w:rPr>
            </w:pPr>
            <w:ins w:id="694" w:author="shashvindu jha" w:date="2024-09-12T13:30:00Z" w16du:dateUtc="2024-09-12T08:00:00Z">
              <w:r w:rsidRPr="008C43B9">
                <w:rPr>
                  <w:rFonts w:ascii="Calibri" w:eastAsia="Calibri" w:hAnsi="Calibri" w:cs="Calibri"/>
                  <w:b/>
                  <w:sz w:val="24"/>
                  <w:szCs w:val="24"/>
                </w:rPr>
                <w:t>Field</w:t>
              </w:r>
            </w:ins>
          </w:p>
        </w:tc>
        <w:tc>
          <w:tcPr>
            <w:tcW w:w="758" w:type="pct"/>
            <w:shd w:val="clear" w:color="auto" w:fill="002060"/>
            <w:vAlign w:val="center"/>
          </w:tcPr>
          <w:p w14:paraId="34D437BC" w14:textId="77777777" w:rsidR="009A15F3" w:rsidRPr="008C43B9" w:rsidRDefault="009A15F3" w:rsidP="009C4554">
            <w:pPr>
              <w:spacing w:after="0" w:line="240" w:lineRule="auto"/>
              <w:rPr>
                <w:ins w:id="695" w:author="shashvindu jha" w:date="2024-09-12T13:30:00Z" w16du:dateUtc="2024-09-12T08:00:00Z"/>
                <w:rFonts w:ascii="Calibri" w:eastAsia="Calibri" w:hAnsi="Calibri" w:cs="Calibri"/>
                <w:b/>
                <w:sz w:val="24"/>
                <w:szCs w:val="24"/>
              </w:rPr>
            </w:pPr>
            <w:ins w:id="696" w:author="shashvindu jha" w:date="2024-09-12T13:30:00Z" w16du:dateUtc="2024-09-12T08:00:00Z">
              <w:r w:rsidRPr="008C43B9">
                <w:rPr>
                  <w:rFonts w:ascii="Calibri" w:eastAsia="Calibri" w:hAnsi="Calibri" w:cs="Calibri"/>
                  <w:b/>
                  <w:sz w:val="24"/>
                  <w:szCs w:val="24"/>
                </w:rPr>
                <w:t>Type</w:t>
              </w:r>
            </w:ins>
          </w:p>
        </w:tc>
        <w:tc>
          <w:tcPr>
            <w:tcW w:w="1213" w:type="pct"/>
            <w:shd w:val="clear" w:color="auto" w:fill="002060"/>
            <w:vAlign w:val="center"/>
          </w:tcPr>
          <w:p w14:paraId="4C6AF838" w14:textId="77777777" w:rsidR="009A15F3" w:rsidRPr="008C43B9" w:rsidRDefault="009A15F3" w:rsidP="009C4554">
            <w:pPr>
              <w:spacing w:after="0" w:line="240" w:lineRule="auto"/>
              <w:rPr>
                <w:ins w:id="697" w:author="shashvindu jha" w:date="2024-09-12T13:30:00Z" w16du:dateUtc="2024-09-12T08:00:00Z"/>
                <w:rFonts w:ascii="Calibri" w:eastAsia="Calibri" w:hAnsi="Calibri" w:cs="Calibri"/>
                <w:b/>
                <w:sz w:val="24"/>
                <w:szCs w:val="24"/>
              </w:rPr>
            </w:pPr>
            <w:ins w:id="698" w:author="shashvindu jha" w:date="2024-09-12T13:30:00Z" w16du:dateUtc="2024-09-12T08:00:00Z">
              <w:r w:rsidRPr="008C43B9">
                <w:rPr>
                  <w:rFonts w:ascii="Calibri" w:eastAsia="Calibri" w:hAnsi="Calibri" w:cs="Calibri"/>
                  <w:b/>
                  <w:sz w:val="24"/>
                  <w:szCs w:val="24"/>
                </w:rPr>
                <w:t>Import Type</w:t>
              </w:r>
            </w:ins>
          </w:p>
        </w:tc>
        <w:tc>
          <w:tcPr>
            <w:tcW w:w="758" w:type="pct"/>
            <w:shd w:val="clear" w:color="auto" w:fill="002060"/>
            <w:vAlign w:val="center"/>
          </w:tcPr>
          <w:p w14:paraId="3EC15CC7" w14:textId="77777777" w:rsidR="009A15F3" w:rsidRPr="008C43B9" w:rsidRDefault="009A15F3" w:rsidP="009C4554">
            <w:pPr>
              <w:spacing w:after="0" w:line="240" w:lineRule="auto"/>
              <w:rPr>
                <w:ins w:id="699" w:author="shashvindu jha" w:date="2024-09-12T13:30:00Z" w16du:dateUtc="2024-09-12T08:00:00Z"/>
                <w:rFonts w:ascii="Calibri" w:eastAsia="Calibri" w:hAnsi="Calibri" w:cs="Calibri"/>
                <w:b/>
                <w:sz w:val="24"/>
                <w:szCs w:val="24"/>
              </w:rPr>
            </w:pPr>
            <w:ins w:id="700" w:author="shashvindu jha" w:date="2024-09-12T13:30:00Z" w16du:dateUtc="2024-09-12T08:00:00Z">
              <w:r w:rsidRPr="008C43B9">
                <w:rPr>
                  <w:rFonts w:ascii="Calibri" w:eastAsia="Calibri" w:hAnsi="Calibri" w:cs="Calibri"/>
                  <w:b/>
                  <w:sz w:val="24"/>
                  <w:szCs w:val="24"/>
                </w:rPr>
                <w:t>Mandatory</w:t>
              </w:r>
            </w:ins>
          </w:p>
        </w:tc>
        <w:tc>
          <w:tcPr>
            <w:tcW w:w="909" w:type="pct"/>
            <w:shd w:val="clear" w:color="auto" w:fill="002060"/>
          </w:tcPr>
          <w:p w14:paraId="1B110F5E" w14:textId="77777777" w:rsidR="009A15F3" w:rsidRPr="008C43B9" w:rsidRDefault="009A15F3" w:rsidP="009C4554">
            <w:pPr>
              <w:spacing w:after="0" w:line="240" w:lineRule="auto"/>
              <w:rPr>
                <w:ins w:id="701" w:author="shashvindu jha" w:date="2024-09-12T13:30:00Z" w16du:dateUtc="2024-09-12T08:00:00Z"/>
                <w:rFonts w:ascii="Calibri" w:eastAsia="Calibri" w:hAnsi="Calibri" w:cs="Calibri"/>
                <w:b/>
                <w:sz w:val="24"/>
                <w:szCs w:val="24"/>
              </w:rPr>
            </w:pPr>
            <w:ins w:id="702" w:author="shashvindu jha" w:date="2024-09-12T13:30:00Z" w16du:dateUtc="2024-09-12T08:00:00Z">
              <w:r w:rsidRPr="008C43B9">
                <w:rPr>
                  <w:rFonts w:ascii="Calibri" w:eastAsia="Calibri" w:hAnsi="Calibri" w:cs="Calibri"/>
                  <w:b/>
                  <w:sz w:val="24"/>
                  <w:szCs w:val="24"/>
                </w:rPr>
                <w:t>Associated Classification</w:t>
              </w:r>
            </w:ins>
          </w:p>
        </w:tc>
      </w:tr>
      <w:tr w:rsidR="00A9468C" w:rsidRPr="00A9468C" w14:paraId="7E89DFCA" w14:textId="77777777" w:rsidTr="009A15F3">
        <w:trPr>
          <w:trHeight w:val="585"/>
          <w:ins w:id="703" w:author="shashvindu jha" w:date="2024-09-12T13:30:00Z"/>
        </w:trPr>
        <w:tc>
          <w:tcPr>
            <w:tcW w:w="1361" w:type="pct"/>
            <w:shd w:val="clear" w:color="auto" w:fill="auto"/>
            <w:vAlign w:val="center"/>
          </w:tcPr>
          <w:p w14:paraId="5163ABA6" w14:textId="0C6BE951" w:rsidR="000A6585" w:rsidRPr="00A9468C" w:rsidRDefault="000A6585" w:rsidP="000A6585">
            <w:pPr>
              <w:spacing w:after="0" w:line="240" w:lineRule="auto"/>
              <w:rPr>
                <w:ins w:id="704" w:author="shashvindu jha" w:date="2024-09-12T13:30:00Z" w16du:dateUtc="2024-09-12T08:00:00Z"/>
                <w:rFonts w:ascii="Calibri" w:eastAsia="Calibri" w:hAnsi="Calibri" w:cs="Calibri"/>
                <w:b/>
                <w:sz w:val="24"/>
                <w:szCs w:val="24"/>
              </w:rPr>
            </w:pPr>
            <w:ins w:id="705" w:author="shashvindu jha" w:date="2024-09-12T13:31:00Z" w16du:dateUtc="2024-09-12T08:01:00Z">
              <w:r w:rsidRPr="00A9468C">
                <w:rPr>
                  <w:rFonts w:ascii="Calibri" w:eastAsia="Calibri" w:hAnsi="Calibri" w:cs="Calibri"/>
                  <w:b/>
                  <w:bCs/>
                  <w:sz w:val="24"/>
                  <w:szCs w:val="24"/>
                </w:rPr>
                <w:t>Title</w:t>
              </w:r>
            </w:ins>
          </w:p>
        </w:tc>
        <w:tc>
          <w:tcPr>
            <w:tcW w:w="758" w:type="pct"/>
            <w:shd w:val="clear" w:color="auto" w:fill="auto"/>
            <w:vAlign w:val="center"/>
          </w:tcPr>
          <w:p w14:paraId="77BCED72" w14:textId="16D03C8B" w:rsidR="000A6585" w:rsidRPr="00A9468C" w:rsidRDefault="000A6585" w:rsidP="000A6585">
            <w:pPr>
              <w:spacing w:after="0" w:line="240" w:lineRule="auto"/>
              <w:rPr>
                <w:ins w:id="706" w:author="shashvindu jha" w:date="2024-09-12T13:30:00Z" w16du:dateUtc="2024-09-12T08:00:00Z"/>
                <w:rFonts w:ascii="Calibri" w:eastAsia="Calibri" w:hAnsi="Calibri" w:cs="Calibri"/>
                <w:b/>
                <w:sz w:val="24"/>
                <w:szCs w:val="24"/>
              </w:rPr>
            </w:pPr>
            <w:ins w:id="707" w:author="shashvindu jha" w:date="2024-09-12T13:32:00Z" w16du:dateUtc="2024-09-12T08:02:00Z">
              <w:r w:rsidRPr="00A9468C">
                <w:rPr>
                  <w:sz w:val="24"/>
                  <w:szCs w:val="24"/>
                </w:rPr>
                <w:t>Text</w:t>
              </w:r>
            </w:ins>
          </w:p>
        </w:tc>
        <w:tc>
          <w:tcPr>
            <w:tcW w:w="1213" w:type="pct"/>
            <w:shd w:val="clear" w:color="auto" w:fill="auto"/>
            <w:vAlign w:val="center"/>
          </w:tcPr>
          <w:p w14:paraId="25EE2F11" w14:textId="77777777" w:rsidR="000A6585" w:rsidRPr="00A9468C" w:rsidRDefault="000A6585" w:rsidP="000A6585">
            <w:pPr>
              <w:spacing w:after="0" w:line="240" w:lineRule="auto"/>
              <w:rPr>
                <w:ins w:id="708" w:author="shashvindu jha" w:date="2024-09-12T13:30:00Z" w16du:dateUtc="2024-09-12T08:00:00Z"/>
                <w:sz w:val="24"/>
                <w:szCs w:val="24"/>
                <w:rPrChange w:id="709" w:author="shashvindu jha" w:date="2024-09-12T13:35:00Z" w16du:dateUtc="2024-09-12T08:05:00Z">
                  <w:rPr>
                    <w:ins w:id="710" w:author="shashvindu jha" w:date="2024-09-12T13:30:00Z" w16du:dateUtc="2024-09-12T08:00:00Z"/>
                    <w:rFonts w:ascii="Calibri" w:eastAsia="Calibri" w:hAnsi="Calibri" w:cs="Calibri"/>
                    <w:b/>
                    <w:sz w:val="24"/>
                    <w:szCs w:val="24"/>
                  </w:rPr>
                </w:rPrChange>
              </w:rPr>
            </w:pPr>
          </w:p>
        </w:tc>
        <w:tc>
          <w:tcPr>
            <w:tcW w:w="758" w:type="pct"/>
            <w:shd w:val="clear" w:color="auto" w:fill="auto"/>
            <w:vAlign w:val="center"/>
          </w:tcPr>
          <w:p w14:paraId="3D90745F" w14:textId="05D0E983" w:rsidR="000A6585" w:rsidRPr="00A9468C" w:rsidRDefault="000A6585" w:rsidP="000A6585">
            <w:pPr>
              <w:spacing w:after="0" w:line="240" w:lineRule="auto"/>
              <w:rPr>
                <w:ins w:id="711" w:author="shashvindu jha" w:date="2024-09-12T13:30:00Z" w16du:dateUtc="2024-09-12T08:00:00Z"/>
                <w:rFonts w:ascii="Calibri" w:eastAsia="Calibri" w:hAnsi="Calibri" w:cs="Calibri"/>
                <w:b/>
                <w:sz w:val="24"/>
                <w:szCs w:val="24"/>
              </w:rPr>
            </w:pPr>
            <w:ins w:id="712" w:author="shashvindu jha" w:date="2024-09-12T13:34:00Z" w16du:dateUtc="2024-09-12T08:04:00Z">
              <w:r w:rsidRPr="00A9468C">
                <w:rPr>
                  <w:sz w:val="24"/>
                  <w:szCs w:val="24"/>
                </w:rPr>
                <w:t>Yes</w:t>
              </w:r>
            </w:ins>
          </w:p>
        </w:tc>
        <w:tc>
          <w:tcPr>
            <w:tcW w:w="909" w:type="pct"/>
            <w:shd w:val="clear" w:color="auto" w:fill="auto"/>
          </w:tcPr>
          <w:p w14:paraId="69CD2824" w14:textId="77777777" w:rsidR="000A6585" w:rsidRPr="00A9468C" w:rsidRDefault="000A6585" w:rsidP="000A6585">
            <w:pPr>
              <w:spacing w:after="0" w:line="240" w:lineRule="auto"/>
              <w:rPr>
                <w:ins w:id="713" w:author="shashvindu jha" w:date="2024-09-12T13:30:00Z" w16du:dateUtc="2024-09-12T08:00:00Z"/>
                <w:rFonts w:ascii="Calibri" w:eastAsia="Calibri" w:hAnsi="Calibri" w:cs="Calibri"/>
                <w:b/>
                <w:sz w:val="24"/>
                <w:szCs w:val="24"/>
              </w:rPr>
            </w:pPr>
          </w:p>
        </w:tc>
      </w:tr>
      <w:tr w:rsidR="00A9468C" w:rsidRPr="00A9468C" w14:paraId="3469EE36" w14:textId="77777777" w:rsidTr="009A15F3">
        <w:trPr>
          <w:trHeight w:val="585"/>
          <w:ins w:id="714" w:author="shashvindu jha" w:date="2024-09-12T13:31:00Z"/>
        </w:trPr>
        <w:tc>
          <w:tcPr>
            <w:tcW w:w="1361" w:type="pct"/>
            <w:shd w:val="clear" w:color="auto" w:fill="auto"/>
            <w:vAlign w:val="center"/>
          </w:tcPr>
          <w:p w14:paraId="3C77AB3F" w14:textId="3B4452BD" w:rsidR="000A6585" w:rsidRPr="00A9468C" w:rsidRDefault="000A6585" w:rsidP="000A6585">
            <w:pPr>
              <w:spacing w:after="0" w:line="240" w:lineRule="auto"/>
              <w:rPr>
                <w:ins w:id="715" w:author="shashvindu jha" w:date="2024-09-12T13:31:00Z" w16du:dateUtc="2024-09-12T08:01:00Z"/>
                <w:rFonts w:ascii="Calibri" w:eastAsia="Calibri" w:hAnsi="Calibri" w:cs="Calibri"/>
                <w:b/>
                <w:bCs/>
                <w:sz w:val="24"/>
                <w:szCs w:val="24"/>
              </w:rPr>
            </w:pPr>
            <w:ins w:id="716" w:author="shashvindu jha" w:date="2024-09-12T13:31:00Z" w16du:dateUtc="2024-09-12T08:01:00Z">
              <w:r w:rsidRPr="00A9468C">
                <w:rPr>
                  <w:rFonts w:ascii="Calibri" w:eastAsia="Calibri" w:hAnsi="Calibri" w:cs="Calibri"/>
                  <w:b/>
                  <w:bCs/>
                  <w:sz w:val="24"/>
                  <w:szCs w:val="24"/>
                </w:rPr>
                <w:t>Level</w:t>
              </w:r>
            </w:ins>
          </w:p>
        </w:tc>
        <w:tc>
          <w:tcPr>
            <w:tcW w:w="758" w:type="pct"/>
            <w:shd w:val="clear" w:color="auto" w:fill="auto"/>
            <w:vAlign w:val="center"/>
          </w:tcPr>
          <w:p w14:paraId="55F151E6" w14:textId="0CA16897" w:rsidR="000A6585" w:rsidRPr="00A9468C" w:rsidRDefault="000A6585" w:rsidP="000A6585">
            <w:pPr>
              <w:spacing w:after="0" w:line="240" w:lineRule="auto"/>
              <w:rPr>
                <w:ins w:id="717" w:author="shashvindu jha" w:date="2024-09-12T13:31:00Z" w16du:dateUtc="2024-09-12T08:01:00Z"/>
                <w:rFonts w:ascii="Calibri" w:eastAsia="Calibri" w:hAnsi="Calibri" w:cs="Calibri"/>
                <w:b/>
                <w:sz w:val="24"/>
                <w:szCs w:val="24"/>
              </w:rPr>
            </w:pPr>
            <w:ins w:id="718" w:author="shashvindu jha" w:date="2024-09-12T13:32:00Z" w16du:dateUtc="2024-09-12T08:02:00Z">
              <w:r w:rsidRPr="00A9468C">
                <w:rPr>
                  <w:sz w:val="24"/>
                  <w:szCs w:val="24"/>
                </w:rPr>
                <w:t>List</w:t>
              </w:r>
            </w:ins>
          </w:p>
        </w:tc>
        <w:tc>
          <w:tcPr>
            <w:tcW w:w="1213" w:type="pct"/>
            <w:shd w:val="clear" w:color="auto" w:fill="auto"/>
            <w:vAlign w:val="center"/>
          </w:tcPr>
          <w:p w14:paraId="25DFBF5F" w14:textId="025EE70C" w:rsidR="000A6585" w:rsidRPr="00A9468C" w:rsidRDefault="000A6585" w:rsidP="000A6585">
            <w:pPr>
              <w:spacing w:after="0" w:line="240" w:lineRule="auto"/>
              <w:rPr>
                <w:ins w:id="719" w:author="shashvindu jha" w:date="2024-09-12T13:31:00Z" w16du:dateUtc="2024-09-12T08:01:00Z"/>
                <w:sz w:val="24"/>
                <w:szCs w:val="24"/>
                <w:rPrChange w:id="720" w:author="shashvindu jha" w:date="2024-09-12T13:35:00Z" w16du:dateUtc="2024-09-12T08:05:00Z">
                  <w:rPr>
                    <w:ins w:id="721" w:author="shashvindu jha" w:date="2024-09-12T13:31:00Z" w16du:dateUtc="2024-09-12T08:01:00Z"/>
                    <w:rFonts w:ascii="Calibri" w:eastAsia="Calibri" w:hAnsi="Calibri" w:cs="Calibri"/>
                    <w:b/>
                    <w:sz w:val="24"/>
                    <w:szCs w:val="24"/>
                  </w:rPr>
                </w:rPrChange>
              </w:rPr>
            </w:pPr>
            <w:ins w:id="722" w:author="shashvindu jha" w:date="2024-09-12T13:36:00Z" w16du:dateUtc="2024-09-12T08:06:00Z">
              <w:r w:rsidRPr="00A9468C">
                <w:rPr>
                  <w:sz w:val="24"/>
                  <w:szCs w:val="24"/>
                </w:rPr>
                <w:t>Single Choice</w:t>
              </w:r>
            </w:ins>
          </w:p>
        </w:tc>
        <w:tc>
          <w:tcPr>
            <w:tcW w:w="758" w:type="pct"/>
            <w:shd w:val="clear" w:color="auto" w:fill="auto"/>
            <w:vAlign w:val="center"/>
          </w:tcPr>
          <w:p w14:paraId="13BD58AF" w14:textId="3A9B0920" w:rsidR="000A6585" w:rsidRPr="00A9468C" w:rsidRDefault="000A6585" w:rsidP="000A6585">
            <w:pPr>
              <w:spacing w:after="0" w:line="240" w:lineRule="auto"/>
              <w:rPr>
                <w:ins w:id="723" w:author="shashvindu jha" w:date="2024-09-12T13:31:00Z" w16du:dateUtc="2024-09-12T08:01:00Z"/>
                <w:rFonts w:ascii="Calibri" w:eastAsia="Calibri" w:hAnsi="Calibri" w:cs="Calibri"/>
                <w:b/>
                <w:sz w:val="24"/>
                <w:szCs w:val="24"/>
              </w:rPr>
            </w:pPr>
            <w:ins w:id="724" w:author="shashvindu jha" w:date="2024-09-12T13:34:00Z" w16du:dateUtc="2024-09-12T08:04:00Z">
              <w:r w:rsidRPr="00A9468C">
                <w:rPr>
                  <w:sz w:val="24"/>
                  <w:szCs w:val="24"/>
                </w:rPr>
                <w:t>Yes</w:t>
              </w:r>
            </w:ins>
          </w:p>
        </w:tc>
        <w:tc>
          <w:tcPr>
            <w:tcW w:w="909" w:type="pct"/>
            <w:shd w:val="clear" w:color="auto" w:fill="auto"/>
          </w:tcPr>
          <w:p w14:paraId="61FFFBC0" w14:textId="21CC42F6" w:rsidR="000A6585" w:rsidRPr="00A9468C" w:rsidRDefault="000A6585" w:rsidP="000A6585">
            <w:pPr>
              <w:spacing w:after="0" w:line="240" w:lineRule="auto"/>
              <w:rPr>
                <w:ins w:id="725" w:author="shashvindu jha" w:date="2024-09-12T13:31:00Z" w16du:dateUtc="2024-09-12T08:01:00Z"/>
                <w:rFonts w:ascii="Calibri" w:eastAsia="Calibri" w:hAnsi="Calibri" w:cs="Calibri"/>
                <w:b/>
                <w:sz w:val="24"/>
                <w:szCs w:val="24"/>
              </w:rPr>
            </w:pPr>
          </w:p>
        </w:tc>
      </w:tr>
      <w:tr w:rsidR="00A9468C" w:rsidRPr="00A9468C" w14:paraId="06734651" w14:textId="77777777" w:rsidTr="009A15F3">
        <w:trPr>
          <w:trHeight w:val="585"/>
          <w:ins w:id="726" w:author="shashvindu jha" w:date="2024-09-12T13:31:00Z"/>
        </w:trPr>
        <w:tc>
          <w:tcPr>
            <w:tcW w:w="1361" w:type="pct"/>
            <w:shd w:val="clear" w:color="auto" w:fill="auto"/>
            <w:vAlign w:val="center"/>
          </w:tcPr>
          <w:p w14:paraId="0EDD6F93" w14:textId="74980474" w:rsidR="000A6585" w:rsidRPr="00A9468C" w:rsidRDefault="000A6585" w:rsidP="000A6585">
            <w:pPr>
              <w:spacing w:after="0" w:line="240" w:lineRule="auto"/>
              <w:rPr>
                <w:ins w:id="727" w:author="shashvindu jha" w:date="2024-09-12T13:31:00Z" w16du:dateUtc="2024-09-12T08:01:00Z"/>
                <w:rFonts w:ascii="Calibri" w:eastAsia="Calibri" w:hAnsi="Calibri" w:cs="Calibri"/>
                <w:b/>
                <w:bCs/>
                <w:sz w:val="24"/>
                <w:szCs w:val="24"/>
              </w:rPr>
            </w:pPr>
            <w:ins w:id="728" w:author="shashvindu jha" w:date="2024-09-12T13:31:00Z" w16du:dateUtc="2024-09-12T08:01:00Z">
              <w:r w:rsidRPr="00A9468C">
                <w:rPr>
                  <w:rFonts w:ascii="Calibri" w:eastAsia="Calibri" w:hAnsi="Calibri" w:cs="Calibri"/>
                  <w:b/>
                  <w:bCs/>
                  <w:sz w:val="24"/>
                  <w:szCs w:val="24"/>
                </w:rPr>
                <w:t>Start Date</w:t>
              </w:r>
            </w:ins>
          </w:p>
        </w:tc>
        <w:tc>
          <w:tcPr>
            <w:tcW w:w="758" w:type="pct"/>
            <w:shd w:val="clear" w:color="auto" w:fill="auto"/>
            <w:vAlign w:val="center"/>
          </w:tcPr>
          <w:p w14:paraId="600E03E9" w14:textId="3AF87EE9" w:rsidR="000A6585" w:rsidRPr="00A9468C" w:rsidRDefault="000A6585" w:rsidP="000A6585">
            <w:pPr>
              <w:spacing w:after="0" w:line="240" w:lineRule="auto"/>
              <w:rPr>
                <w:ins w:id="729" w:author="shashvindu jha" w:date="2024-09-12T13:31:00Z" w16du:dateUtc="2024-09-12T08:01:00Z"/>
                <w:sz w:val="24"/>
                <w:szCs w:val="24"/>
                <w:rPrChange w:id="730" w:author="shashvindu jha" w:date="2024-09-12T13:34:00Z" w16du:dateUtc="2024-09-12T08:04:00Z">
                  <w:rPr>
                    <w:ins w:id="731" w:author="shashvindu jha" w:date="2024-09-12T13:31:00Z" w16du:dateUtc="2024-09-12T08:01:00Z"/>
                    <w:rFonts w:ascii="Calibri" w:eastAsia="Calibri" w:hAnsi="Calibri" w:cs="Calibri"/>
                    <w:b/>
                    <w:sz w:val="24"/>
                    <w:szCs w:val="24"/>
                  </w:rPr>
                </w:rPrChange>
              </w:rPr>
            </w:pPr>
            <w:ins w:id="732" w:author="shashvindu jha" w:date="2024-09-12T13:32:00Z" w16du:dateUtc="2024-09-12T08:02:00Z">
              <w:r w:rsidRPr="00A9468C">
                <w:rPr>
                  <w:sz w:val="24"/>
                  <w:szCs w:val="24"/>
                  <w:rPrChange w:id="733" w:author="shashvindu jha" w:date="2024-09-12T13:34:00Z" w16du:dateUtc="2024-09-12T08:04:00Z">
                    <w:rPr>
                      <w:rFonts w:ascii="Calibri" w:eastAsia="Calibri" w:hAnsi="Calibri" w:cs="Calibri"/>
                      <w:b/>
                      <w:sz w:val="24"/>
                      <w:szCs w:val="24"/>
                    </w:rPr>
                  </w:rPrChange>
                </w:rPr>
                <w:t>Date</w:t>
              </w:r>
            </w:ins>
          </w:p>
        </w:tc>
        <w:tc>
          <w:tcPr>
            <w:tcW w:w="1213" w:type="pct"/>
            <w:shd w:val="clear" w:color="auto" w:fill="auto"/>
            <w:vAlign w:val="center"/>
          </w:tcPr>
          <w:p w14:paraId="14B8F39D" w14:textId="747AE0B4" w:rsidR="000A6585" w:rsidRPr="00A9468C" w:rsidRDefault="000A6585" w:rsidP="000A6585">
            <w:pPr>
              <w:spacing w:after="0" w:line="240" w:lineRule="auto"/>
              <w:rPr>
                <w:ins w:id="734" w:author="shashvindu jha" w:date="2024-09-12T13:31:00Z" w16du:dateUtc="2024-09-12T08:01:00Z"/>
                <w:sz w:val="24"/>
                <w:szCs w:val="24"/>
                <w:rPrChange w:id="735" w:author="shashvindu jha" w:date="2024-09-12T13:35:00Z" w16du:dateUtc="2024-09-12T08:05:00Z">
                  <w:rPr>
                    <w:ins w:id="736" w:author="shashvindu jha" w:date="2024-09-12T13:31:00Z" w16du:dateUtc="2024-09-12T08:01:00Z"/>
                    <w:rFonts w:ascii="Calibri" w:eastAsia="Calibri" w:hAnsi="Calibri" w:cs="Calibri"/>
                    <w:b/>
                    <w:sz w:val="24"/>
                    <w:szCs w:val="24"/>
                  </w:rPr>
                </w:rPrChange>
              </w:rPr>
            </w:pPr>
            <w:ins w:id="737" w:author="shashvindu jha" w:date="2024-09-12T13:35:00Z" w16du:dateUtc="2024-09-12T08:05:00Z">
              <w:r w:rsidRPr="00A9468C">
                <w:rPr>
                  <w:sz w:val="24"/>
                  <w:szCs w:val="24"/>
                  <w:rPrChange w:id="738" w:author="shashvindu jha" w:date="2024-09-12T13:35:00Z" w16du:dateUtc="2024-09-12T08:05:00Z">
                    <w:rPr>
                      <w:rFonts w:ascii="Calibri" w:eastAsia="Calibri" w:hAnsi="Calibri" w:cs="Calibri"/>
                      <w:b/>
                      <w:sz w:val="24"/>
                      <w:szCs w:val="24"/>
                    </w:rPr>
                  </w:rPrChange>
                </w:rPr>
                <w:t>Format – MM/DD/YYYY while importing</w:t>
              </w:r>
            </w:ins>
          </w:p>
        </w:tc>
        <w:tc>
          <w:tcPr>
            <w:tcW w:w="758" w:type="pct"/>
            <w:shd w:val="clear" w:color="auto" w:fill="auto"/>
            <w:vAlign w:val="center"/>
          </w:tcPr>
          <w:p w14:paraId="16668C14" w14:textId="0EDB50BC" w:rsidR="000A6585" w:rsidRPr="00A9468C" w:rsidRDefault="000A6585" w:rsidP="000A6585">
            <w:pPr>
              <w:spacing w:after="0" w:line="240" w:lineRule="auto"/>
              <w:rPr>
                <w:ins w:id="739" w:author="shashvindu jha" w:date="2024-09-12T13:31:00Z" w16du:dateUtc="2024-09-12T08:01:00Z"/>
                <w:rFonts w:ascii="Calibri" w:eastAsia="Calibri" w:hAnsi="Calibri" w:cs="Calibri"/>
                <w:b/>
                <w:sz w:val="24"/>
                <w:szCs w:val="24"/>
              </w:rPr>
            </w:pPr>
            <w:ins w:id="740" w:author="shashvindu jha" w:date="2024-09-12T13:35:00Z" w16du:dateUtc="2024-09-12T08:05:00Z">
              <w:r w:rsidRPr="00A9468C">
                <w:rPr>
                  <w:sz w:val="24"/>
                  <w:szCs w:val="24"/>
                </w:rPr>
                <w:t>No</w:t>
              </w:r>
            </w:ins>
          </w:p>
        </w:tc>
        <w:tc>
          <w:tcPr>
            <w:tcW w:w="909" w:type="pct"/>
            <w:shd w:val="clear" w:color="auto" w:fill="auto"/>
          </w:tcPr>
          <w:p w14:paraId="77189E06" w14:textId="77777777" w:rsidR="000A6585" w:rsidRPr="00A9468C" w:rsidRDefault="000A6585" w:rsidP="000A6585">
            <w:pPr>
              <w:spacing w:after="0" w:line="240" w:lineRule="auto"/>
              <w:rPr>
                <w:ins w:id="741" w:author="shashvindu jha" w:date="2024-09-12T13:31:00Z" w16du:dateUtc="2024-09-12T08:01:00Z"/>
                <w:rFonts w:ascii="Calibri" w:eastAsia="Calibri" w:hAnsi="Calibri" w:cs="Calibri"/>
                <w:b/>
                <w:sz w:val="24"/>
                <w:szCs w:val="24"/>
              </w:rPr>
            </w:pPr>
          </w:p>
        </w:tc>
      </w:tr>
      <w:tr w:rsidR="00A9468C" w:rsidRPr="00A9468C" w14:paraId="60FEEBA6" w14:textId="77777777" w:rsidTr="009A15F3">
        <w:trPr>
          <w:trHeight w:val="585"/>
          <w:ins w:id="742" w:author="shashvindu jha" w:date="2024-09-12T13:31:00Z"/>
        </w:trPr>
        <w:tc>
          <w:tcPr>
            <w:tcW w:w="1361" w:type="pct"/>
            <w:shd w:val="clear" w:color="auto" w:fill="auto"/>
            <w:vAlign w:val="center"/>
          </w:tcPr>
          <w:p w14:paraId="106137B7" w14:textId="2F94FE4F" w:rsidR="000A6585" w:rsidRPr="00A9468C" w:rsidRDefault="000A6585" w:rsidP="000A6585">
            <w:pPr>
              <w:spacing w:after="0" w:line="240" w:lineRule="auto"/>
              <w:rPr>
                <w:ins w:id="743" w:author="shashvindu jha" w:date="2024-09-12T13:31:00Z" w16du:dateUtc="2024-09-12T08:01:00Z"/>
                <w:rFonts w:ascii="Calibri" w:eastAsia="Calibri" w:hAnsi="Calibri" w:cs="Calibri"/>
                <w:b/>
                <w:bCs/>
                <w:sz w:val="24"/>
                <w:szCs w:val="24"/>
              </w:rPr>
            </w:pPr>
            <w:ins w:id="744" w:author="shashvindu jha" w:date="2024-09-12T13:31:00Z" w16du:dateUtc="2024-09-12T08:01:00Z">
              <w:r w:rsidRPr="00A9468C">
                <w:rPr>
                  <w:rFonts w:ascii="Calibri" w:eastAsia="Calibri" w:hAnsi="Calibri" w:cs="Calibri"/>
                  <w:b/>
                  <w:bCs/>
                  <w:sz w:val="24"/>
                  <w:szCs w:val="24"/>
                </w:rPr>
                <w:t>End Date</w:t>
              </w:r>
            </w:ins>
          </w:p>
        </w:tc>
        <w:tc>
          <w:tcPr>
            <w:tcW w:w="758" w:type="pct"/>
            <w:shd w:val="clear" w:color="auto" w:fill="auto"/>
            <w:vAlign w:val="center"/>
          </w:tcPr>
          <w:p w14:paraId="7CA312A3" w14:textId="5154B258" w:rsidR="000A6585" w:rsidRPr="00A9468C" w:rsidRDefault="000A6585" w:rsidP="000A6585">
            <w:pPr>
              <w:spacing w:after="0" w:line="240" w:lineRule="auto"/>
              <w:rPr>
                <w:ins w:id="745" w:author="shashvindu jha" w:date="2024-09-12T13:31:00Z" w16du:dateUtc="2024-09-12T08:01:00Z"/>
                <w:sz w:val="24"/>
                <w:szCs w:val="24"/>
                <w:rPrChange w:id="746" w:author="shashvindu jha" w:date="2024-09-12T13:34:00Z" w16du:dateUtc="2024-09-12T08:04:00Z">
                  <w:rPr>
                    <w:ins w:id="747" w:author="shashvindu jha" w:date="2024-09-12T13:31:00Z" w16du:dateUtc="2024-09-12T08:01:00Z"/>
                    <w:rFonts w:ascii="Calibri" w:eastAsia="Calibri" w:hAnsi="Calibri" w:cs="Calibri"/>
                    <w:b/>
                    <w:sz w:val="24"/>
                    <w:szCs w:val="24"/>
                  </w:rPr>
                </w:rPrChange>
              </w:rPr>
            </w:pPr>
            <w:ins w:id="748" w:author="shashvindu jha" w:date="2024-09-12T13:32:00Z" w16du:dateUtc="2024-09-12T08:02:00Z">
              <w:r w:rsidRPr="00A9468C">
                <w:rPr>
                  <w:sz w:val="24"/>
                  <w:szCs w:val="24"/>
                  <w:rPrChange w:id="749" w:author="shashvindu jha" w:date="2024-09-12T13:34:00Z" w16du:dateUtc="2024-09-12T08:04:00Z">
                    <w:rPr>
                      <w:rFonts w:ascii="Calibri" w:eastAsia="Calibri" w:hAnsi="Calibri" w:cs="Calibri"/>
                      <w:b/>
                      <w:sz w:val="24"/>
                      <w:szCs w:val="24"/>
                    </w:rPr>
                  </w:rPrChange>
                </w:rPr>
                <w:t>Date</w:t>
              </w:r>
            </w:ins>
          </w:p>
        </w:tc>
        <w:tc>
          <w:tcPr>
            <w:tcW w:w="1213" w:type="pct"/>
            <w:shd w:val="clear" w:color="auto" w:fill="auto"/>
            <w:vAlign w:val="center"/>
          </w:tcPr>
          <w:p w14:paraId="170EE909" w14:textId="12B88BD8" w:rsidR="000A6585" w:rsidRPr="00A9468C" w:rsidRDefault="000A6585" w:rsidP="000A6585">
            <w:pPr>
              <w:spacing w:after="0" w:line="240" w:lineRule="auto"/>
              <w:rPr>
                <w:ins w:id="750" w:author="shashvindu jha" w:date="2024-09-12T13:31:00Z" w16du:dateUtc="2024-09-12T08:01:00Z"/>
                <w:sz w:val="24"/>
                <w:szCs w:val="24"/>
                <w:rPrChange w:id="751" w:author="shashvindu jha" w:date="2024-09-12T13:35:00Z" w16du:dateUtc="2024-09-12T08:05:00Z">
                  <w:rPr>
                    <w:ins w:id="752" w:author="shashvindu jha" w:date="2024-09-12T13:31:00Z" w16du:dateUtc="2024-09-12T08:01:00Z"/>
                    <w:rFonts w:ascii="Calibri" w:eastAsia="Calibri" w:hAnsi="Calibri" w:cs="Calibri"/>
                    <w:b/>
                    <w:sz w:val="24"/>
                    <w:szCs w:val="24"/>
                  </w:rPr>
                </w:rPrChange>
              </w:rPr>
            </w:pPr>
            <w:ins w:id="753" w:author="shashvindu jha" w:date="2024-09-12T13:36:00Z" w16du:dateUtc="2024-09-12T08:06:00Z">
              <w:r w:rsidRPr="00A9468C">
                <w:rPr>
                  <w:sz w:val="24"/>
                  <w:szCs w:val="24"/>
                </w:rPr>
                <w:t>Format – MM/DD/YYYY while importing</w:t>
              </w:r>
            </w:ins>
          </w:p>
        </w:tc>
        <w:tc>
          <w:tcPr>
            <w:tcW w:w="758" w:type="pct"/>
            <w:shd w:val="clear" w:color="auto" w:fill="auto"/>
            <w:vAlign w:val="center"/>
          </w:tcPr>
          <w:p w14:paraId="320EAE73" w14:textId="1E92E592" w:rsidR="000A6585" w:rsidRPr="00A9468C" w:rsidRDefault="000A6585" w:rsidP="000A6585">
            <w:pPr>
              <w:spacing w:after="0" w:line="240" w:lineRule="auto"/>
              <w:rPr>
                <w:ins w:id="754" w:author="shashvindu jha" w:date="2024-09-12T13:31:00Z" w16du:dateUtc="2024-09-12T08:01:00Z"/>
                <w:rFonts w:ascii="Calibri" w:eastAsia="Calibri" w:hAnsi="Calibri" w:cs="Calibri"/>
                <w:b/>
                <w:sz w:val="24"/>
                <w:szCs w:val="24"/>
              </w:rPr>
            </w:pPr>
            <w:ins w:id="755" w:author="shashvindu jha" w:date="2024-09-12T13:36:00Z" w16du:dateUtc="2024-09-12T08:06:00Z">
              <w:r w:rsidRPr="00A9468C">
                <w:rPr>
                  <w:sz w:val="24"/>
                  <w:szCs w:val="24"/>
                </w:rPr>
                <w:t>No</w:t>
              </w:r>
            </w:ins>
          </w:p>
        </w:tc>
        <w:tc>
          <w:tcPr>
            <w:tcW w:w="909" w:type="pct"/>
            <w:shd w:val="clear" w:color="auto" w:fill="auto"/>
          </w:tcPr>
          <w:p w14:paraId="784743BF" w14:textId="77777777" w:rsidR="000A6585" w:rsidRPr="00A9468C" w:rsidRDefault="000A6585" w:rsidP="000A6585">
            <w:pPr>
              <w:spacing w:after="0" w:line="240" w:lineRule="auto"/>
              <w:rPr>
                <w:ins w:id="756" w:author="shashvindu jha" w:date="2024-09-12T13:31:00Z" w16du:dateUtc="2024-09-12T08:01:00Z"/>
                <w:rFonts w:ascii="Calibri" w:eastAsia="Calibri" w:hAnsi="Calibri" w:cs="Calibri"/>
                <w:b/>
                <w:sz w:val="24"/>
                <w:szCs w:val="24"/>
              </w:rPr>
            </w:pPr>
          </w:p>
        </w:tc>
      </w:tr>
      <w:tr w:rsidR="00A9468C" w:rsidRPr="00A9468C" w14:paraId="68C6A249" w14:textId="77777777" w:rsidTr="009A15F3">
        <w:trPr>
          <w:trHeight w:val="585"/>
          <w:ins w:id="757" w:author="shashvindu jha" w:date="2024-09-12T13:31:00Z"/>
        </w:trPr>
        <w:tc>
          <w:tcPr>
            <w:tcW w:w="1361" w:type="pct"/>
            <w:shd w:val="clear" w:color="auto" w:fill="auto"/>
            <w:vAlign w:val="center"/>
          </w:tcPr>
          <w:p w14:paraId="325A1526" w14:textId="12C2A2D4" w:rsidR="000A6585" w:rsidRPr="00A9468C" w:rsidRDefault="000A6585" w:rsidP="000A6585">
            <w:pPr>
              <w:spacing w:after="0" w:line="240" w:lineRule="auto"/>
              <w:rPr>
                <w:ins w:id="758" w:author="shashvindu jha" w:date="2024-09-12T13:31:00Z" w16du:dateUtc="2024-09-12T08:01:00Z"/>
                <w:rFonts w:ascii="Calibri" w:eastAsia="Calibri" w:hAnsi="Calibri" w:cs="Calibri"/>
                <w:b/>
                <w:bCs/>
                <w:sz w:val="24"/>
                <w:szCs w:val="24"/>
              </w:rPr>
            </w:pPr>
            <w:ins w:id="759" w:author="shashvindu jha" w:date="2024-09-12T13:34:00Z">
              <w:r w:rsidRPr="00A9468C">
                <w:rPr>
                  <w:rFonts w:ascii="Calibri" w:eastAsia="Calibri" w:hAnsi="Calibri" w:cs="Calibri"/>
                  <w:b/>
                  <w:bCs/>
                  <w:sz w:val="24"/>
                  <w:szCs w:val="24"/>
                </w:rPr>
                <w:t xml:space="preserve">Geo </w:t>
              </w:r>
            </w:ins>
            <w:ins w:id="760" w:author="shashvindu jha" w:date="2024-09-12T13:34:00Z" w16du:dateUtc="2024-09-12T08:04:00Z">
              <w:r w:rsidRPr="00A9468C">
                <w:rPr>
                  <w:rFonts w:ascii="Calibri" w:eastAsia="Calibri" w:hAnsi="Calibri" w:cs="Calibri"/>
                  <w:b/>
                  <w:bCs/>
                  <w:sz w:val="24"/>
                  <w:szCs w:val="24"/>
                </w:rPr>
                <w:t>JSON</w:t>
              </w:r>
            </w:ins>
          </w:p>
        </w:tc>
        <w:tc>
          <w:tcPr>
            <w:tcW w:w="758" w:type="pct"/>
            <w:shd w:val="clear" w:color="auto" w:fill="auto"/>
            <w:vAlign w:val="center"/>
          </w:tcPr>
          <w:p w14:paraId="44EA2AFF" w14:textId="34E16DB8" w:rsidR="000A6585" w:rsidRPr="00A9468C" w:rsidRDefault="000A6585" w:rsidP="000A6585">
            <w:pPr>
              <w:spacing w:after="0" w:line="240" w:lineRule="auto"/>
              <w:rPr>
                <w:ins w:id="761" w:author="shashvindu jha" w:date="2024-09-12T13:31:00Z" w16du:dateUtc="2024-09-12T08:01:00Z"/>
                <w:sz w:val="24"/>
                <w:szCs w:val="24"/>
                <w:rPrChange w:id="762" w:author="shashvindu jha" w:date="2024-09-12T13:34:00Z" w16du:dateUtc="2024-09-12T08:04:00Z">
                  <w:rPr>
                    <w:ins w:id="763" w:author="shashvindu jha" w:date="2024-09-12T13:31:00Z" w16du:dateUtc="2024-09-12T08:01:00Z"/>
                    <w:rFonts w:ascii="Calibri" w:eastAsia="Calibri" w:hAnsi="Calibri" w:cs="Calibri"/>
                    <w:b/>
                    <w:sz w:val="24"/>
                    <w:szCs w:val="24"/>
                  </w:rPr>
                </w:rPrChange>
              </w:rPr>
            </w:pPr>
            <w:ins w:id="764" w:author="shashvindu jha" w:date="2024-09-12T13:34:00Z" w16du:dateUtc="2024-09-12T08:04:00Z">
              <w:r w:rsidRPr="00A9468C">
                <w:rPr>
                  <w:sz w:val="24"/>
                  <w:szCs w:val="24"/>
                  <w:rPrChange w:id="765" w:author="shashvindu jha" w:date="2024-09-12T13:34:00Z" w16du:dateUtc="2024-09-12T08:04:00Z">
                    <w:rPr>
                      <w:rFonts w:ascii="Calibri" w:eastAsia="Calibri" w:hAnsi="Calibri" w:cs="Calibri"/>
                      <w:b/>
                      <w:sz w:val="24"/>
                      <w:szCs w:val="24"/>
                    </w:rPr>
                  </w:rPrChange>
                </w:rPr>
                <w:t>File</w:t>
              </w:r>
            </w:ins>
          </w:p>
        </w:tc>
        <w:tc>
          <w:tcPr>
            <w:tcW w:w="1213" w:type="pct"/>
            <w:shd w:val="clear" w:color="auto" w:fill="auto"/>
            <w:vAlign w:val="center"/>
          </w:tcPr>
          <w:p w14:paraId="66804A75" w14:textId="7D11FDB1" w:rsidR="000A6585" w:rsidRPr="00A9468C" w:rsidRDefault="000A6585" w:rsidP="000A6585">
            <w:pPr>
              <w:spacing w:after="0" w:line="240" w:lineRule="auto"/>
              <w:rPr>
                <w:ins w:id="766" w:author="shashvindu jha" w:date="2024-09-12T13:31:00Z" w16du:dateUtc="2024-09-12T08:01:00Z"/>
                <w:sz w:val="24"/>
                <w:szCs w:val="24"/>
                <w:rPrChange w:id="767" w:author="shashvindu jha" w:date="2024-09-12T13:35:00Z" w16du:dateUtc="2024-09-12T08:05:00Z">
                  <w:rPr>
                    <w:ins w:id="768" w:author="shashvindu jha" w:date="2024-09-12T13:31:00Z" w16du:dateUtc="2024-09-12T08:01:00Z"/>
                    <w:rFonts w:ascii="Calibri" w:eastAsia="Calibri" w:hAnsi="Calibri" w:cs="Calibri"/>
                    <w:b/>
                    <w:sz w:val="24"/>
                    <w:szCs w:val="24"/>
                  </w:rPr>
                </w:rPrChange>
              </w:rPr>
            </w:pPr>
            <w:ins w:id="769" w:author="shashvindu jha" w:date="2024-09-12T13:34:00Z" w16du:dateUtc="2024-09-12T08:04:00Z">
              <w:r w:rsidRPr="00A9468C">
                <w:rPr>
                  <w:sz w:val="24"/>
                  <w:szCs w:val="24"/>
                  <w:rPrChange w:id="770" w:author="shashvindu jha" w:date="2024-09-12T13:35:00Z" w16du:dateUtc="2024-09-12T08:05:00Z">
                    <w:rPr>
                      <w:rFonts w:ascii="Calibri" w:eastAsia="Calibri" w:hAnsi="Calibri" w:cs="Calibri"/>
                      <w:b/>
                      <w:bCs/>
                      <w:color w:val="2A2B6A"/>
                      <w:sz w:val="24"/>
                      <w:szCs w:val="24"/>
                    </w:rPr>
                  </w:rPrChange>
                </w:rPr>
                <w:t>JSON file</w:t>
              </w:r>
            </w:ins>
          </w:p>
        </w:tc>
        <w:tc>
          <w:tcPr>
            <w:tcW w:w="758" w:type="pct"/>
            <w:shd w:val="clear" w:color="auto" w:fill="auto"/>
            <w:vAlign w:val="center"/>
          </w:tcPr>
          <w:p w14:paraId="62B551D4" w14:textId="0D7F5EB1" w:rsidR="000A6585" w:rsidRPr="00A9468C" w:rsidRDefault="000A6585" w:rsidP="000A6585">
            <w:pPr>
              <w:spacing w:after="0" w:line="240" w:lineRule="auto"/>
              <w:rPr>
                <w:ins w:id="771" w:author="shashvindu jha" w:date="2024-09-12T13:31:00Z" w16du:dateUtc="2024-09-12T08:01:00Z"/>
                <w:rFonts w:ascii="Calibri" w:eastAsia="Calibri" w:hAnsi="Calibri" w:cs="Calibri"/>
                <w:b/>
                <w:sz w:val="24"/>
                <w:szCs w:val="24"/>
              </w:rPr>
            </w:pPr>
            <w:ins w:id="772" w:author="shashvindu jha" w:date="2024-09-12T13:34:00Z" w16du:dateUtc="2024-09-12T08:04:00Z">
              <w:r w:rsidRPr="00A9468C">
                <w:rPr>
                  <w:sz w:val="24"/>
                  <w:szCs w:val="24"/>
                </w:rPr>
                <w:t>Yes</w:t>
              </w:r>
            </w:ins>
          </w:p>
        </w:tc>
        <w:tc>
          <w:tcPr>
            <w:tcW w:w="909" w:type="pct"/>
            <w:shd w:val="clear" w:color="auto" w:fill="auto"/>
          </w:tcPr>
          <w:p w14:paraId="61111E5C" w14:textId="77777777" w:rsidR="000A6585" w:rsidRPr="00A9468C" w:rsidRDefault="000A6585" w:rsidP="000A6585">
            <w:pPr>
              <w:spacing w:after="0" w:line="240" w:lineRule="auto"/>
              <w:rPr>
                <w:ins w:id="773" w:author="shashvindu jha" w:date="2024-09-12T13:31:00Z" w16du:dateUtc="2024-09-12T08:01:00Z"/>
                <w:rFonts w:ascii="Calibri" w:eastAsia="Calibri" w:hAnsi="Calibri" w:cs="Calibri"/>
                <w:b/>
                <w:sz w:val="24"/>
                <w:szCs w:val="24"/>
              </w:rPr>
            </w:pPr>
          </w:p>
        </w:tc>
      </w:tr>
    </w:tbl>
    <w:p w14:paraId="773B23E5" w14:textId="77777777" w:rsidR="00FF333F" w:rsidRDefault="00FF333F">
      <w:pPr>
        <w:rPr>
          <w:ins w:id="774" w:author="shashvindu jha" w:date="2024-09-13T12:39:00Z" w16du:dateUtc="2024-09-13T07:09:00Z"/>
          <w:rFonts w:ascii="Calibri" w:hAnsi="Calibri" w:cs="Calibri"/>
          <w:sz w:val="24"/>
          <w:szCs w:val="24"/>
        </w:rPr>
      </w:pPr>
      <w:ins w:id="775" w:author="shashvindu jha" w:date="2024-09-13T12:39:00Z" w16du:dateUtc="2024-09-13T07:09:00Z">
        <w:r>
          <w:rPr>
            <w:rFonts w:ascii="Calibri" w:hAnsi="Calibri" w:cs="Calibri"/>
            <w:sz w:val="24"/>
            <w:szCs w:val="24"/>
          </w:rPr>
          <w:br w:type="page"/>
        </w:r>
      </w:ins>
    </w:p>
    <w:p w14:paraId="2E0B3F34" w14:textId="77777777" w:rsidR="009A15F3" w:rsidRPr="005848E8" w:rsidDel="002A41A4" w:rsidRDefault="009A15F3" w:rsidP="00AB31D8">
      <w:pPr>
        <w:spacing w:after="0" w:line="360" w:lineRule="auto"/>
        <w:jc w:val="both"/>
        <w:rPr>
          <w:del w:id="776" w:author="shashvindu jha" w:date="2024-09-12T15:54:00Z" w16du:dateUtc="2024-09-12T10:24:00Z"/>
          <w:rFonts w:ascii="Calibri" w:hAnsi="Calibri" w:cs="Calibri"/>
          <w:sz w:val="24"/>
          <w:szCs w:val="24"/>
        </w:rPr>
      </w:pPr>
    </w:p>
    <w:p w14:paraId="296A4A17" w14:textId="2E30000D" w:rsidR="0041595A" w:rsidDel="000A6585" w:rsidRDefault="0041595A" w:rsidP="00AB31D8">
      <w:pPr>
        <w:spacing w:after="100" w:afterAutospacing="1" w:line="360" w:lineRule="auto"/>
        <w:jc w:val="both"/>
        <w:rPr>
          <w:del w:id="777" w:author="shashvindu jha" w:date="2024-09-12T13:36:00Z" w16du:dateUtc="2024-09-12T08:06:00Z"/>
          <w:rFonts w:ascii="Calibri" w:eastAsia="Calibri" w:hAnsi="Calibri" w:cs="Calibri"/>
          <w:color w:val="2A2B6A"/>
          <w:sz w:val="24"/>
          <w:szCs w:val="24"/>
        </w:rPr>
      </w:pPr>
      <w:del w:id="778" w:author="shashvindu jha" w:date="2024-09-12T13:36:00Z" w16du:dateUtc="2024-09-12T08:06:00Z">
        <w:r w:rsidRPr="002C6BD1" w:rsidDel="000A6585">
          <w:rPr>
            <w:rFonts w:ascii="Calibri" w:eastAsia="Calibri" w:hAnsi="Calibri" w:cs="Calibri"/>
            <w:color w:val="2A2B6A"/>
            <w:sz w:val="24"/>
            <w:szCs w:val="24"/>
          </w:rPr>
          <w:delText xml:space="preserve">Enter </w:delText>
        </w:r>
        <w:r w:rsidRPr="002C6BD1" w:rsidDel="000A6585">
          <w:rPr>
            <w:rFonts w:ascii="Calibri" w:eastAsia="Calibri" w:hAnsi="Calibri" w:cs="Calibri"/>
            <w:b/>
            <w:bCs/>
            <w:color w:val="2A2B6A"/>
            <w:sz w:val="24"/>
            <w:szCs w:val="24"/>
          </w:rPr>
          <w:delText>Title</w:delText>
        </w:r>
      </w:del>
    </w:p>
    <w:p w14:paraId="6DA90A74" w14:textId="61B94594" w:rsidR="0041595A" w:rsidDel="002A41A4" w:rsidRDefault="0041595A" w:rsidP="00AB31D8">
      <w:pPr>
        <w:spacing w:after="100" w:afterAutospacing="1" w:line="360" w:lineRule="auto"/>
        <w:jc w:val="both"/>
        <w:rPr>
          <w:del w:id="779" w:author="shashvindu jha" w:date="2024-09-12T13:36:00Z" w16du:dateUtc="2024-09-12T08:06:00Z"/>
          <w:rFonts w:ascii="Calibri" w:eastAsia="Calibri" w:hAnsi="Calibri" w:cs="Calibri"/>
          <w:color w:val="2A2B6A"/>
          <w:sz w:val="24"/>
          <w:szCs w:val="24"/>
        </w:rPr>
      </w:pPr>
      <w:del w:id="780" w:author="shashvindu jha" w:date="2024-09-12T13:36:00Z" w16du:dateUtc="2024-09-12T08:06:00Z">
        <w:r w:rsidRPr="002C6BD1" w:rsidDel="000A6585">
          <w:rPr>
            <w:rFonts w:ascii="Calibri" w:eastAsia="Calibri" w:hAnsi="Calibri" w:cs="Calibri"/>
            <w:color w:val="2A2B6A"/>
            <w:sz w:val="24"/>
            <w:szCs w:val="24"/>
          </w:rPr>
          <w:delText xml:space="preserve">Select </w:delText>
        </w:r>
        <w:r w:rsidRPr="002C6BD1" w:rsidDel="000A6585">
          <w:rPr>
            <w:rFonts w:ascii="Calibri" w:eastAsia="Calibri" w:hAnsi="Calibri" w:cs="Calibri"/>
            <w:b/>
            <w:bCs/>
            <w:color w:val="2A2B6A"/>
            <w:sz w:val="24"/>
            <w:szCs w:val="24"/>
          </w:rPr>
          <w:delText>Level</w:delText>
        </w:r>
      </w:del>
    </w:p>
    <w:p w14:paraId="0902E387" w14:textId="654C2727" w:rsidR="0041595A" w:rsidRPr="0041595A" w:rsidDel="000A6585" w:rsidRDefault="0041595A" w:rsidP="00A31169">
      <w:pPr>
        <w:numPr>
          <w:ilvl w:val="0"/>
          <w:numId w:val="28"/>
        </w:numPr>
        <w:pBdr>
          <w:top w:val="nil"/>
          <w:left w:val="nil"/>
          <w:bottom w:val="nil"/>
          <w:right w:val="nil"/>
          <w:between w:val="nil"/>
        </w:pBdr>
        <w:spacing w:before="100" w:beforeAutospacing="1" w:after="100" w:afterAutospacing="1" w:line="360" w:lineRule="auto"/>
        <w:jc w:val="both"/>
        <w:rPr>
          <w:del w:id="781" w:author="shashvindu jha" w:date="2024-09-12T13:36:00Z" w16du:dateUtc="2024-09-12T08:06:00Z"/>
          <w:rFonts w:ascii="Calibri" w:eastAsia="Calibri" w:hAnsi="Calibri" w:cs="Calibri"/>
          <w:color w:val="000000"/>
          <w:sz w:val="24"/>
          <w:szCs w:val="24"/>
        </w:rPr>
      </w:pPr>
      <w:del w:id="782" w:author="shashvindu jha" w:date="2024-09-12T13:36:00Z" w16du:dateUtc="2024-09-12T08:06:00Z">
        <w:r w:rsidRPr="0041595A" w:rsidDel="000A6585">
          <w:rPr>
            <w:rFonts w:ascii="Calibri" w:eastAsia="Calibri" w:hAnsi="Calibri" w:cs="Calibri"/>
            <w:color w:val="000000"/>
            <w:sz w:val="24"/>
            <w:szCs w:val="24"/>
          </w:rPr>
          <w:delText xml:space="preserve">Select </w:delText>
        </w:r>
        <w:r w:rsidRPr="0041595A" w:rsidDel="000A6585">
          <w:rPr>
            <w:rFonts w:ascii="Calibri" w:eastAsia="Calibri" w:hAnsi="Calibri" w:cs="Calibri"/>
            <w:b/>
            <w:bCs/>
            <w:color w:val="000000"/>
            <w:sz w:val="24"/>
            <w:szCs w:val="24"/>
          </w:rPr>
          <w:delText>Start Date-End Date</w:delText>
        </w:r>
      </w:del>
    </w:p>
    <w:p w14:paraId="4EDF6E5C" w14:textId="6FA3B04B" w:rsidR="0041595A" w:rsidRPr="002C6BD1" w:rsidDel="000A6585" w:rsidRDefault="0041595A" w:rsidP="00A31169">
      <w:pPr>
        <w:numPr>
          <w:ilvl w:val="0"/>
          <w:numId w:val="28"/>
        </w:numPr>
        <w:pBdr>
          <w:top w:val="nil"/>
          <w:left w:val="nil"/>
          <w:bottom w:val="nil"/>
          <w:right w:val="nil"/>
          <w:between w:val="nil"/>
        </w:pBdr>
        <w:spacing w:before="100" w:beforeAutospacing="1" w:after="100" w:afterAutospacing="1" w:line="360" w:lineRule="auto"/>
        <w:jc w:val="both"/>
        <w:rPr>
          <w:del w:id="783" w:author="shashvindu jha" w:date="2024-09-12T13:36:00Z" w16du:dateUtc="2024-09-12T08:06:00Z"/>
          <w:rFonts w:ascii="Calibri" w:eastAsia="Calibri" w:hAnsi="Calibri" w:cs="Calibri"/>
          <w:color w:val="2A2B6A"/>
          <w:sz w:val="24"/>
          <w:szCs w:val="24"/>
        </w:rPr>
      </w:pPr>
      <w:del w:id="784" w:author="shashvindu jha" w:date="2024-09-12T13:36:00Z" w16du:dateUtc="2024-09-12T08:06:00Z">
        <w:r w:rsidRPr="002C6BD1" w:rsidDel="000A6585">
          <w:rPr>
            <w:rFonts w:ascii="Calibri" w:eastAsia="Calibri" w:hAnsi="Calibri" w:cs="Calibri"/>
            <w:color w:val="2A2B6A"/>
            <w:sz w:val="24"/>
            <w:szCs w:val="24"/>
          </w:rPr>
          <w:delText xml:space="preserve">Browse &amp; Upload </w:delText>
        </w:r>
        <w:r w:rsidRPr="002C6BD1" w:rsidDel="000A6585">
          <w:rPr>
            <w:rFonts w:ascii="Calibri" w:eastAsia="Calibri" w:hAnsi="Calibri" w:cs="Calibri"/>
            <w:b/>
            <w:bCs/>
            <w:color w:val="2A2B6A"/>
            <w:sz w:val="24"/>
            <w:szCs w:val="24"/>
          </w:rPr>
          <w:delText>JSON file</w:delText>
        </w:r>
      </w:del>
    </w:p>
    <w:p w14:paraId="5035D3EA" w14:textId="68075CC0" w:rsidR="0041595A" w:rsidRDefault="002C6BD1" w:rsidP="00AB31D8">
      <w:pPr>
        <w:spacing w:after="100" w:afterAutospacing="1" w:line="360" w:lineRule="auto"/>
        <w:jc w:val="both"/>
        <w:rPr>
          <w:ins w:id="785" w:author="shashvindu jha" w:date="2024-09-12T13:37:00Z" w16du:dateUtc="2024-09-12T08:07:00Z"/>
          <w:rFonts w:ascii="Calibri" w:hAnsi="Calibri" w:cs="Calibri"/>
          <w:sz w:val="24"/>
          <w:szCs w:val="24"/>
        </w:rPr>
      </w:pPr>
      <w:del w:id="786" w:author="shashvindu jha" w:date="2024-09-12T13:36:00Z" w16du:dateUtc="2024-09-12T08:06:00Z">
        <w:r w:rsidRPr="002C6BD1" w:rsidDel="000A6585">
          <w:rPr>
            <w:sz w:val="24"/>
            <w:szCs w:val="24"/>
          </w:rPr>
          <w:delText>Blue color</w:delText>
        </w:r>
        <w:r w:rsidDel="000A6585">
          <w:rPr>
            <w:b/>
            <w:sz w:val="24"/>
            <w:szCs w:val="24"/>
          </w:rPr>
          <w:delText xml:space="preserve"> </w:delText>
        </w:r>
        <w:r w:rsidRPr="005848E8" w:rsidDel="000A6585">
          <w:rPr>
            <w:rFonts w:ascii="Calibri" w:eastAsia="Calibri" w:hAnsi="Calibri" w:cs="Calibri"/>
            <w:sz w:val="24"/>
            <w:szCs w:val="24"/>
          </w:rPr>
          <w:delText>details are mandatory to be entered.</w:delText>
        </w:r>
        <w:r w:rsidDel="000A6585">
          <w:rPr>
            <w:rFonts w:ascii="Calibri" w:hAnsi="Calibri" w:cs="Calibri"/>
            <w:b/>
            <w:bCs/>
            <w:sz w:val="24"/>
            <w:szCs w:val="24"/>
          </w:rPr>
          <w:delText xml:space="preserve"> </w:delText>
        </w:r>
      </w:del>
      <w:del w:id="787" w:author="shashvindu jha" w:date="2024-09-12T15:58:00Z" w16du:dateUtc="2024-09-12T10:28:00Z">
        <w:r w:rsidR="0041595A" w:rsidRPr="0041595A" w:rsidDel="00272844">
          <w:rPr>
            <w:rFonts w:ascii="Calibri" w:hAnsi="Calibri" w:cs="Calibri"/>
            <w:sz w:val="24"/>
            <w:szCs w:val="24"/>
          </w:rPr>
          <w:delText>Click</w:delText>
        </w:r>
      </w:del>
      <w:ins w:id="788" w:author="shashvindu jha" w:date="2024-09-12T15:58:00Z" w16du:dateUtc="2024-09-12T10:28:00Z">
        <w:r w:rsidR="00272844">
          <w:rPr>
            <w:rFonts w:ascii="Calibri" w:hAnsi="Calibri" w:cs="Calibri"/>
            <w:sz w:val="24"/>
            <w:szCs w:val="24"/>
          </w:rPr>
          <w:t>Click</w:t>
        </w:r>
      </w:ins>
      <w:r w:rsidR="0041595A" w:rsidRPr="0041595A">
        <w:rPr>
          <w:rFonts w:ascii="Calibri" w:hAnsi="Calibri" w:cs="Calibri"/>
          <w:sz w:val="24"/>
          <w:szCs w:val="24"/>
        </w:rPr>
        <w:t xml:space="preserve"> on the </w:t>
      </w:r>
      <w:r w:rsidR="0041595A" w:rsidRPr="00724EE6">
        <w:rPr>
          <w:rFonts w:ascii="Calibri" w:hAnsi="Calibri" w:cs="Calibri"/>
          <w:b/>
          <w:bCs/>
          <w:sz w:val="24"/>
          <w:szCs w:val="24"/>
        </w:rPr>
        <w:t>Add</w:t>
      </w:r>
      <w:r w:rsidR="0041595A" w:rsidRPr="0041595A">
        <w:rPr>
          <w:rFonts w:ascii="Calibri" w:hAnsi="Calibri" w:cs="Calibri"/>
          <w:sz w:val="24"/>
          <w:szCs w:val="24"/>
        </w:rPr>
        <w:t xml:space="preserve"> button to save and confirm. You can now view the new </w:t>
      </w:r>
      <w:del w:id="789" w:author="shashvindu jha" w:date="2024-09-13T13:27:00Z" w16du:dateUtc="2024-09-13T07:57:00Z">
        <w:r w:rsidR="0041595A" w:rsidRPr="0041595A" w:rsidDel="008961E2">
          <w:rPr>
            <w:rFonts w:ascii="Calibri" w:hAnsi="Calibri" w:cs="Calibri"/>
            <w:sz w:val="24"/>
            <w:szCs w:val="24"/>
          </w:rPr>
          <w:delText>GIS</w:delText>
        </w:r>
      </w:del>
      <w:ins w:id="790" w:author="shashvindu jha" w:date="2024-09-13T13:27:00Z" w16du:dateUtc="2024-09-13T07:57:00Z">
        <w:r w:rsidR="008961E2" w:rsidRPr="008961E2">
          <w:rPr>
            <w:rFonts w:ascii="Calibri" w:hAnsi="Calibri" w:cs="Calibri"/>
            <w:b/>
            <w:bCs/>
            <w:sz w:val="24"/>
            <w:szCs w:val="24"/>
          </w:rPr>
          <w:t>GIS</w:t>
        </w:r>
      </w:ins>
      <w:r w:rsidR="0041595A" w:rsidRPr="0041595A">
        <w:rPr>
          <w:rFonts w:ascii="Calibri" w:hAnsi="Calibri" w:cs="Calibri"/>
          <w:sz w:val="24"/>
          <w:szCs w:val="24"/>
        </w:rPr>
        <w:t xml:space="preserve"> </w:t>
      </w:r>
      <w:r w:rsidR="004C35AB" w:rsidRPr="004C35AB">
        <w:rPr>
          <w:rFonts w:ascii="Calibri" w:hAnsi="Calibri" w:cs="Calibri"/>
          <w:b/>
          <w:bCs/>
          <w:sz w:val="24"/>
          <w:szCs w:val="24"/>
          <w:rPrChange w:id="791" w:author="shashvindu jha" w:date="2024-09-13T13:28:00Z" w16du:dateUtc="2024-09-13T07:58:00Z">
            <w:rPr>
              <w:rFonts w:ascii="Calibri" w:hAnsi="Calibri" w:cs="Calibri"/>
              <w:sz w:val="24"/>
              <w:szCs w:val="24"/>
            </w:rPr>
          </w:rPrChange>
        </w:rPr>
        <w:t>Map</w:t>
      </w:r>
      <w:r w:rsidR="004C35AB" w:rsidRPr="0041595A">
        <w:rPr>
          <w:rFonts w:ascii="Calibri" w:hAnsi="Calibri" w:cs="Calibri"/>
          <w:sz w:val="24"/>
          <w:szCs w:val="24"/>
        </w:rPr>
        <w:t xml:space="preserve"> </w:t>
      </w:r>
      <w:r w:rsidR="0041595A" w:rsidRPr="0041595A">
        <w:rPr>
          <w:rFonts w:ascii="Calibri" w:hAnsi="Calibri" w:cs="Calibri"/>
          <w:sz w:val="24"/>
          <w:szCs w:val="24"/>
        </w:rPr>
        <w:t xml:space="preserve">added </w:t>
      </w:r>
      <w:del w:id="792" w:author="shashvindu jha" w:date="2024-09-12T15:59:00Z" w16du:dateUtc="2024-09-12T10:29:00Z">
        <w:r w:rsidR="0041595A" w:rsidRPr="0041595A" w:rsidDel="002342A9">
          <w:rPr>
            <w:rFonts w:ascii="Calibri" w:hAnsi="Calibri" w:cs="Calibri"/>
            <w:sz w:val="24"/>
            <w:szCs w:val="24"/>
          </w:rPr>
          <w:delText xml:space="preserve">in </w:delText>
        </w:r>
      </w:del>
      <w:ins w:id="793" w:author="shashvindu jha" w:date="2024-09-12T15:59:00Z" w16du:dateUtc="2024-09-12T10:29:00Z">
        <w:r w:rsidR="002342A9">
          <w:rPr>
            <w:rFonts w:ascii="Calibri" w:hAnsi="Calibri" w:cs="Calibri"/>
            <w:sz w:val="24"/>
            <w:szCs w:val="24"/>
          </w:rPr>
          <w:t>to</w:t>
        </w:r>
        <w:r w:rsidR="002342A9" w:rsidRPr="0041595A">
          <w:rPr>
            <w:rFonts w:ascii="Calibri" w:hAnsi="Calibri" w:cs="Calibri"/>
            <w:sz w:val="24"/>
            <w:szCs w:val="24"/>
          </w:rPr>
          <w:t xml:space="preserve"> </w:t>
        </w:r>
      </w:ins>
      <w:r w:rsidR="0041595A" w:rsidRPr="0041595A">
        <w:rPr>
          <w:rFonts w:ascii="Calibri" w:hAnsi="Calibri" w:cs="Calibri"/>
          <w:sz w:val="24"/>
          <w:szCs w:val="24"/>
        </w:rPr>
        <w:t>the list.</w:t>
      </w:r>
    </w:p>
    <w:p w14:paraId="5B50F8FF" w14:textId="170939A5" w:rsidR="000A6585" w:rsidRDefault="0027452B" w:rsidP="0027452B">
      <w:pPr>
        <w:spacing w:before="100" w:beforeAutospacing="1" w:after="100" w:afterAutospacing="1" w:line="360" w:lineRule="auto"/>
        <w:jc w:val="both"/>
        <w:rPr>
          <w:ins w:id="794" w:author="shashvindu jha" w:date="2024-09-12T13:54:00Z" w16du:dateUtc="2024-09-12T08:24:00Z"/>
          <w:rFonts w:ascii="Calibri" w:eastAsia="Calibri" w:hAnsi="Calibri" w:cs="Calibri"/>
          <w:sz w:val="24"/>
          <w:szCs w:val="24"/>
        </w:rPr>
      </w:pPr>
      <w:ins w:id="795" w:author="shashvindu jha" w:date="2024-09-12T13:53:00Z" w16du:dateUtc="2024-09-12T08:23:00Z">
        <w:r w:rsidRPr="008C5C87">
          <w:rPr>
            <w:rFonts w:ascii="Calibri" w:hAnsi="Calibri" w:cs="Calibri"/>
            <w:b/>
            <w:bCs/>
            <w:sz w:val="24"/>
            <w:szCs w:val="24"/>
          </w:rPr>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089478D2" w14:textId="3E840DBD" w:rsidR="00D93A16" w:rsidRPr="00D93A16" w:rsidRDefault="00D93A16" w:rsidP="00D93A16">
      <w:pPr>
        <w:spacing w:after="100" w:afterAutospacing="1" w:line="360" w:lineRule="auto"/>
        <w:jc w:val="both"/>
        <w:rPr>
          <w:rFonts w:ascii="Calibri" w:eastAsia="Calibri" w:hAnsi="Calibri" w:cs="Calibri"/>
          <w:b/>
          <w:bCs/>
          <w:sz w:val="24"/>
          <w:szCs w:val="24"/>
          <w:rPrChange w:id="796" w:author="shashvindu jha" w:date="2024-09-12T13:54:00Z" w16du:dateUtc="2024-09-12T08:24:00Z">
            <w:rPr>
              <w:rFonts w:ascii="Calibri" w:hAnsi="Calibri" w:cs="Calibri"/>
              <w:sz w:val="24"/>
              <w:szCs w:val="24"/>
            </w:rPr>
          </w:rPrChange>
        </w:rPr>
      </w:pPr>
      <w:ins w:id="797" w:author="shashvindu jha" w:date="2024-09-12T13:54:00Z" w16du:dateUtc="2024-09-12T08:24: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5F29AAE5" w14:textId="77777777" w:rsidR="00272844" w:rsidRPr="008C5C87" w:rsidRDefault="00272844" w:rsidP="00272844">
      <w:pPr>
        <w:spacing w:before="100" w:beforeAutospacing="1" w:after="100" w:afterAutospacing="1" w:line="360" w:lineRule="auto"/>
        <w:jc w:val="both"/>
        <w:rPr>
          <w:ins w:id="798" w:author="shashvindu jha" w:date="2024-09-12T15:58:00Z" w16du:dateUtc="2024-09-12T10:28:00Z"/>
          <w:rFonts w:ascii="Calibri" w:eastAsia="Calibri" w:hAnsi="Calibri" w:cs="Calibri"/>
          <w:sz w:val="24"/>
          <w:szCs w:val="24"/>
        </w:rPr>
      </w:pPr>
      <w:ins w:id="799" w:author="shashvindu jha" w:date="2024-09-12T15:58:00Z" w16du:dateUtc="2024-09-12T10:28: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7DA8AB2E" w14:textId="6D658D47" w:rsidR="00724EE6" w:rsidRPr="00A03013" w:rsidDel="00272844" w:rsidRDefault="00272844" w:rsidP="00A31169">
      <w:pPr>
        <w:spacing w:before="100" w:beforeAutospacing="1" w:after="100" w:afterAutospacing="1" w:line="360" w:lineRule="auto"/>
        <w:jc w:val="both"/>
        <w:rPr>
          <w:del w:id="800" w:author="shashvindu jha" w:date="2024-09-12T15:58:00Z" w16du:dateUtc="2024-09-12T10:28:00Z"/>
          <w:rFonts w:ascii="Calibri" w:eastAsia="Calibri" w:hAnsi="Calibri" w:cs="Calibri"/>
          <w:sz w:val="24"/>
          <w:szCs w:val="24"/>
        </w:rPr>
      </w:pPr>
      <w:ins w:id="801" w:author="shashvindu jha" w:date="2024-09-12T15:58:00Z" w16du:dateUtc="2024-09-12T10:28: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del w:id="802" w:author="shashvindu jha" w:date="2024-09-12T15:58:00Z" w16du:dateUtc="2024-09-12T10:28:00Z">
        <w:r w:rsidR="00724EE6" w:rsidRPr="00A03013" w:rsidDel="00272844">
          <w:rPr>
            <w:rFonts w:ascii="Calibri" w:hAnsi="Calibri" w:cs="Calibri"/>
            <w:b/>
            <w:bCs/>
            <w:sz w:val="24"/>
            <w:szCs w:val="24"/>
          </w:rPr>
          <w:delText xml:space="preserve">Step </w:delText>
        </w:r>
        <w:r w:rsidR="0040466F" w:rsidDel="00272844">
          <w:rPr>
            <w:rFonts w:ascii="Calibri" w:hAnsi="Calibri" w:cs="Calibri"/>
            <w:b/>
            <w:bCs/>
            <w:sz w:val="24"/>
            <w:szCs w:val="24"/>
          </w:rPr>
          <w:delText>2</w:delText>
        </w:r>
        <w:r w:rsidR="0054522C" w:rsidDel="00272844">
          <w:rPr>
            <w:rFonts w:ascii="Calibri" w:hAnsi="Calibri" w:cs="Calibri"/>
            <w:b/>
            <w:bCs/>
            <w:sz w:val="24"/>
            <w:szCs w:val="24"/>
          </w:rPr>
          <w:delText>1</w:delText>
        </w:r>
        <w:r w:rsidR="00724EE6" w:rsidRPr="00A03013" w:rsidDel="00272844">
          <w:rPr>
            <w:rFonts w:ascii="Calibri" w:hAnsi="Calibri" w:cs="Calibri"/>
            <w:b/>
            <w:bCs/>
            <w:sz w:val="24"/>
            <w:szCs w:val="24"/>
          </w:rPr>
          <w:delText>:</w:delText>
        </w:r>
        <w:r w:rsidR="00724EE6" w:rsidDel="00272844">
          <w:rPr>
            <w:rFonts w:ascii="Calibri" w:hAnsi="Calibri" w:cs="Calibri"/>
            <w:sz w:val="24"/>
            <w:szCs w:val="24"/>
          </w:rPr>
          <w:delText xml:space="preserve"> </w:delText>
        </w:r>
        <w:r w:rsidR="00724EE6" w:rsidRPr="00A03013" w:rsidDel="00272844">
          <w:rPr>
            <w:rFonts w:ascii="Calibri" w:eastAsia="Calibri" w:hAnsi="Calibri" w:cs="Calibri"/>
            <w:sz w:val="24"/>
            <w:szCs w:val="24"/>
          </w:rPr>
          <w:delText xml:space="preserve">Click to select </w:delText>
        </w:r>
        <w:r w:rsidR="00724EE6" w:rsidRPr="00A03013" w:rsidDel="00272844">
          <w:rPr>
            <w:rFonts w:ascii="Calibri" w:eastAsia="Calibri" w:hAnsi="Calibri" w:cs="Calibri"/>
            <w:b/>
            <w:bCs/>
            <w:sz w:val="24"/>
            <w:szCs w:val="24"/>
          </w:rPr>
          <w:delText>Edit</w:delText>
        </w:r>
        <w:r w:rsidR="00724EE6" w:rsidRPr="00A03013" w:rsidDel="00272844">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78E85010" w14:textId="77802D8A" w:rsidR="002A41A4" w:rsidRDefault="00724EE6" w:rsidP="00A31169">
      <w:pPr>
        <w:spacing w:before="100" w:beforeAutospacing="1" w:after="100" w:afterAutospacing="1" w:line="360" w:lineRule="auto"/>
        <w:jc w:val="both"/>
        <w:rPr>
          <w:rFonts w:ascii="Calibri" w:eastAsia="Calibri" w:hAnsi="Calibri" w:cs="Calibri"/>
          <w:sz w:val="24"/>
          <w:szCs w:val="24"/>
        </w:rPr>
      </w:pPr>
      <w:del w:id="803" w:author="shashvindu jha" w:date="2024-09-12T15:58:00Z" w16du:dateUtc="2024-09-12T10:28:00Z">
        <w:r w:rsidRPr="00A03013" w:rsidDel="00272844">
          <w:rPr>
            <w:rFonts w:ascii="Calibri" w:hAnsi="Calibri" w:cs="Calibri"/>
            <w:b/>
            <w:bCs/>
            <w:sz w:val="24"/>
            <w:szCs w:val="24"/>
          </w:rPr>
          <w:delText xml:space="preserve">Step </w:delText>
        </w:r>
        <w:r w:rsidR="0040466F" w:rsidDel="00272844">
          <w:rPr>
            <w:rFonts w:ascii="Calibri" w:hAnsi="Calibri" w:cs="Calibri"/>
            <w:b/>
            <w:bCs/>
            <w:sz w:val="24"/>
            <w:szCs w:val="24"/>
          </w:rPr>
          <w:delText>2</w:delText>
        </w:r>
        <w:r w:rsidR="0054522C" w:rsidDel="00272844">
          <w:rPr>
            <w:rFonts w:ascii="Calibri" w:hAnsi="Calibri" w:cs="Calibri"/>
            <w:b/>
            <w:bCs/>
            <w:sz w:val="24"/>
            <w:szCs w:val="24"/>
          </w:rPr>
          <w:delText>2</w:delText>
        </w:r>
        <w:r w:rsidRPr="00A03013" w:rsidDel="00272844">
          <w:rPr>
            <w:rFonts w:ascii="Calibri" w:hAnsi="Calibri" w:cs="Calibri"/>
            <w:b/>
            <w:bCs/>
            <w:sz w:val="24"/>
            <w:szCs w:val="24"/>
          </w:rPr>
          <w:delText>:</w:delText>
        </w:r>
        <w:r w:rsidDel="00272844">
          <w:rPr>
            <w:rFonts w:ascii="Calibri" w:hAnsi="Calibri" w:cs="Calibri"/>
            <w:sz w:val="24"/>
            <w:szCs w:val="24"/>
          </w:rPr>
          <w:delText xml:space="preserve"> </w:delText>
        </w:r>
        <w:r w:rsidRPr="00A03013" w:rsidDel="00272844">
          <w:rPr>
            <w:rFonts w:ascii="Calibri" w:eastAsia="Calibri" w:hAnsi="Calibri" w:cs="Calibri"/>
            <w:sz w:val="24"/>
            <w:szCs w:val="24"/>
          </w:rPr>
          <w:delText xml:space="preserve">Click </w:delText>
        </w:r>
      </w:del>
      <w:del w:id="804" w:author="shashvindu jha" w:date="2024-09-12T15:56:00Z" w16du:dateUtc="2024-09-12T10:26:00Z">
        <w:r w:rsidRPr="00A03013" w:rsidDel="002A41A4">
          <w:rPr>
            <w:rFonts w:ascii="Calibri" w:eastAsia="Calibri" w:hAnsi="Calibri" w:cs="Calibri"/>
            <w:sz w:val="24"/>
            <w:szCs w:val="24"/>
          </w:rPr>
          <w:delText xml:space="preserve">to select </w:delText>
        </w:r>
      </w:del>
      <w:del w:id="805" w:author="shashvindu jha" w:date="2024-09-12T15:58:00Z" w16du:dateUtc="2024-09-12T10:28:00Z">
        <w:r w:rsidRPr="00A03013" w:rsidDel="00272844">
          <w:rPr>
            <w:rFonts w:ascii="Calibri" w:eastAsia="Calibri" w:hAnsi="Calibri" w:cs="Calibri"/>
            <w:b/>
            <w:bCs/>
            <w:sz w:val="24"/>
            <w:szCs w:val="24"/>
          </w:rPr>
          <w:delText>Delete</w:delText>
        </w:r>
        <w:r w:rsidRPr="00A03013" w:rsidDel="00272844">
          <w:rPr>
            <w:rFonts w:ascii="Calibri" w:eastAsia="Calibri" w:hAnsi="Calibri" w:cs="Calibri"/>
            <w:sz w:val="24"/>
            <w:szCs w:val="24"/>
          </w:rPr>
          <w:delText xml:space="preserve"> option available in the action dropdown to delete the selected element. A confirmation popup will appear, click yes to confirm deletion of </w:delText>
        </w:r>
        <w:r w:rsidR="00B57240" w:rsidDel="00272844">
          <w:rPr>
            <w:rFonts w:ascii="Calibri" w:eastAsia="Calibri" w:hAnsi="Calibri" w:cs="Calibri"/>
            <w:sz w:val="24"/>
            <w:szCs w:val="24"/>
          </w:rPr>
          <w:delText xml:space="preserve">the </w:delText>
        </w:r>
        <w:r w:rsidRPr="00A03013" w:rsidDel="00272844">
          <w:rPr>
            <w:rFonts w:ascii="Calibri" w:eastAsia="Calibri" w:hAnsi="Calibri" w:cs="Calibri"/>
            <w:sz w:val="24"/>
            <w:szCs w:val="24"/>
          </w:rPr>
          <w:delText>selected element.</w:delText>
        </w:r>
      </w:del>
    </w:p>
    <w:p w14:paraId="6220E857" w14:textId="5A34168C" w:rsidR="001044DA" w:rsidRDefault="001044DA" w:rsidP="00A31169">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br w:type="page"/>
      </w:r>
    </w:p>
    <w:p w14:paraId="2B0E9AF4" w14:textId="5A1D7856" w:rsidR="001044DA" w:rsidRPr="00C7008E" w:rsidRDefault="00F00B8D" w:rsidP="00C7008E">
      <w:pPr>
        <w:pStyle w:val="Heading2"/>
        <w:spacing w:before="100" w:beforeAutospacing="1" w:after="100" w:afterAutospacing="1"/>
        <w:jc w:val="both"/>
        <w:rPr>
          <w:b/>
          <w:bCs/>
          <w:color w:val="1B1D3D" w:themeColor="text2" w:themeShade="BF"/>
        </w:rPr>
      </w:pPr>
      <w:bookmarkStart w:id="806" w:name="_Toc157002826"/>
      <w:bookmarkStart w:id="807" w:name="_Toc177122878"/>
      <w:r w:rsidRPr="00C7008E">
        <w:rPr>
          <w:b/>
          <w:bCs/>
          <w:color w:val="1B1D3D" w:themeColor="text2" w:themeShade="BF"/>
        </w:rPr>
        <w:lastRenderedPageBreak/>
        <w:t>2.3</w:t>
      </w:r>
      <w:r w:rsidR="001044DA" w:rsidRPr="00C7008E">
        <w:rPr>
          <w:b/>
          <w:bCs/>
          <w:color w:val="1B1D3D" w:themeColor="text2" w:themeShade="BF"/>
        </w:rPr>
        <w:t xml:space="preserve"> ACCESS CONTROL</w:t>
      </w:r>
      <w:bookmarkEnd w:id="806"/>
      <w:bookmarkEnd w:id="807"/>
    </w:p>
    <w:p w14:paraId="2937E750" w14:textId="06D617BE" w:rsidR="00AB1435" w:rsidRDefault="00C4502B" w:rsidP="00AB31D8">
      <w:pPr>
        <w:spacing w:after="100" w:afterAutospacing="1" w:line="360" w:lineRule="auto"/>
        <w:jc w:val="both"/>
        <w:rPr>
          <w:ins w:id="808" w:author="shashvindu jha" w:date="2024-09-12T15:29:00Z" w16du:dateUtc="2024-09-12T09:59:00Z"/>
          <w:rFonts w:ascii="Calibri" w:hAnsi="Calibri" w:cs="Calibri"/>
          <w:sz w:val="24"/>
          <w:szCs w:val="24"/>
        </w:rPr>
      </w:pPr>
      <w:r w:rsidRPr="00724EE6">
        <w:rPr>
          <w:rFonts w:ascii="Calibri" w:hAnsi="Calibri" w:cs="Calibri"/>
          <w:sz w:val="24"/>
          <w:szCs w:val="24"/>
        </w:rPr>
        <w:t xml:space="preserve">The </w:t>
      </w:r>
      <w:del w:id="809" w:author="shashvindu jha" w:date="2024-09-13T13:28:00Z" w16du:dateUtc="2024-09-13T07:58:00Z">
        <w:r w:rsidDel="004C35AB">
          <w:rPr>
            <w:rFonts w:ascii="Calibri" w:hAnsi="Calibri" w:cs="Calibri"/>
            <w:sz w:val="24"/>
            <w:szCs w:val="24"/>
          </w:rPr>
          <w:delText>Access Control</w:delText>
        </w:r>
      </w:del>
      <w:ins w:id="810" w:author="shashvindu jha" w:date="2024-09-13T13:28:00Z" w16du:dateUtc="2024-09-13T07:58:00Z">
        <w:r w:rsidR="004C35AB" w:rsidRPr="004C35AB">
          <w:rPr>
            <w:rFonts w:ascii="Calibri" w:hAnsi="Calibri" w:cs="Calibri"/>
            <w:b/>
            <w:bCs/>
            <w:sz w:val="24"/>
            <w:szCs w:val="24"/>
          </w:rPr>
          <w:t>Access Control</w:t>
        </w:r>
      </w:ins>
      <w:r w:rsidRPr="00724EE6">
        <w:rPr>
          <w:rFonts w:ascii="Calibri" w:hAnsi="Calibri" w:cs="Calibri"/>
          <w:sz w:val="24"/>
          <w:szCs w:val="24"/>
        </w:rPr>
        <w:t xml:space="preserve"> module allows to manage </w:t>
      </w:r>
      <w:r>
        <w:rPr>
          <w:rFonts w:ascii="Calibri" w:hAnsi="Calibri" w:cs="Calibri"/>
          <w:sz w:val="24"/>
          <w:szCs w:val="24"/>
        </w:rPr>
        <w:t>and</w:t>
      </w:r>
      <w:r w:rsidRPr="00724EE6">
        <w:rPr>
          <w:rFonts w:ascii="Calibri" w:hAnsi="Calibri" w:cs="Calibri"/>
          <w:sz w:val="24"/>
          <w:szCs w:val="24"/>
        </w:rPr>
        <w:t xml:space="preserve"> </w:t>
      </w:r>
      <w:r>
        <w:rPr>
          <w:sz w:val="24"/>
          <w:szCs w:val="24"/>
        </w:rPr>
        <w:t>facilitates the creation and administration of roles, assignment of modules, and configuration of permissions for roles to access the MauStats platform</w:t>
      </w:r>
      <w:r w:rsidRPr="00724EE6">
        <w:rPr>
          <w:rFonts w:ascii="Calibri" w:hAnsi="Calibri" w:cs="Calibri"/>
          <w:sz w:val="24"/>
          <w:szCs w:val="24"/>
        </w:rPr>
        <w:t>. This module has t</w:t>
      </w:r>
      <w:r>
        <w:rPr>
          <w:rFonts w:ascii="Calibri" w:hAnsi="Calibri" w:cs="Calibri"/>
          <w:sz w:val="24"/>
          <w:szCs w:val="24"/>
        </w:rPr>
        <w:t>hree</w:t>
      </w:r>
      <w:r w:rsidRPr="00724EE6">
        <w:rPr>
          <w:rFonts w:ascii="Calibri" w:hAnsi="Calibri" w:cs="Calibri"/>
          <w:sz w:val="24"/>
          <w:szCs w:val="24"/>
        </w:rPr>
        <w:t xml:space="preserve"> submodules – </w:t>
      </w:r>
      <w:r w:rsidRPr="00AB1435">
        <w:rPr>
          <w:b/>
          <w:bCs/>
          <w:sz w:val="24"/>
          <w:szCs w:val="24"/>
          <w:rPrChange w:id="811" w:author="shashvindu jha" w:date="2024-09-12T15:28:00Z" w16du:dateUtc="2024-09-12T09:58:00Z">
            <w:rPr>
              <w:sz w:val="24"/>
              <w:szCs w:val="24"/>
            </w:rPr>
          </w:rPrChange>
        </w:rPr>
        <w:t>SM unit</w:t>
      </w:r>
      <w:r>
        <w:rPr>
          <w:sz w:val="24"/>
          <w:szCs w:val="24"/>
        </w:rPr>
        <w:t xml:space="preserve">, </w:t>
      </w:r>
      <w:r w:rsidRPr="00AB1435">
        <w:rPr>
          <w:b/>
          <w:bCs/>
          <w:sz w:val="24"/>
          <w:szCs w:val="24"/>
          <w:rPrChange w:id="812" w:author="shashvindu jha" w:date="2024-09-12T15:28:00Z" w16du:dateUtc="2024-09-12T09:58:00Z">
            <w:rPr>
              <w:sz w:val="24"/>
              <w:szCs w:val="24"/>
            </w:rPr>
          </w:rPrChange>
        </w:rPr>
        <w:t>Role and Permission</w:t>
      </w:r>
      <w:ins w:id="813" w:author="shashvindu jha" w:date="2024-09-12T14:52:00Z" w16du:dateUtc="2024-09-12T09:22:00Z">
        <w:r w:rsidR="0052139D">
          <w:rPr>
            <w:sz w:val="24"/>
            <w:szCs w:val="24"/>
          </w:rPr>
          <w:t>,</w:t>
        </w:r>
      </w:ins>
      <w:r>
        <w:rPr>
          <w:sz w:val="24"/>
          <w:szCs w:val="24"/>
        </w:rPr>
        <w:t xml:space="preserve"> and </w:t>
      </w:r>
      <w:r w:rsidRPr="00AB1435">
        <w:rPr>
          <w:b/>
          <w:bCs/>
          <w:sz w:val="24"/>
          <w:szCs w:val="24"/>
          <w:rPrChange w:id="814" w:author="shashvindu jha" w:date="2024-09-12T15:28:00Z" w16du:dateUtc="2024-09-12T09:58:00Z">
            <w:rPr>
              <w:sz w:val="24"/>
              <w:szCs w:val="24"/>
            </w:rPr>
          </w:rPrChange>
        </w:rPr>
        <w:t>User</w:t>
      </w:r>
      <w:r w:rsidRPr="00724EE6">
        <w:rPr>
          <w:rFonts w:ascii="Calibri" w:hAnsi="Calibri" w:cs="Calibri"/>
          <w:sz w:val="24"/>
          <w:szCs w:val="24"/>
        </w:rPr>
        <w:t>.</w:t>
      </w:r>
    </w:p>
    <w:p w14:paraId="7647F7D3" w14:textId="0F93B334" w:rsidR="00C4502B" w:rsidRPr="00724EE6" w:rsidRDefault="00C4502B" w:rsidP="00AB31D8">
      <w:pPr>
        <w:spacing w:after="100" w:afterAutospacing="1" w:line="360" w:lineRule="auto"/>
        <w:jc w:val="both"/>
        <w:rPr>
          <w:rFonts w:ascii="Calibri" w:hAnsi="Calibri" w:cs="Calibri"/>
          <w:sz w:val="24"/>
          <w:szCs w:val="24"/>
        </w:rPr>
      </w:pPr>
      <w:del w:id="815" w:author="shashvindu jha" w:date="2024-09-12T15:29:00Z" w16du:dateUtc="2024-09-12T09:59:00Z">
        <w:r w:rsidRPr="00724EE6" w:rsidDel="00AB1435">
          <w:rPr>
            <w:rFonts w:ascii="Calibri" w:hAnsi="Calibri" w:cs="Calibri"/>
            <w:sz w:val="24"/>
            <w:szCs w:val="24"/>
          </w:rPr>
          <w:delText xml:space="preserve"> </w:delText>
        </w:r>
      </w:del>
      <w:r w:rsidRPr="00724EE6">
        <w:rPr>
          <w:rFonts w:ascii="Calibri" w:hAnsi="Calibri" w:cs="Calibri"/>
          <w:sz w:val="24"/>
          <w:szCs w:val="24"/>
        </w:rPr>
        <w:t>Let us learn how to use these sub-modules in detail.</w:t>
      </w:r>
    </w:p>
    <w:p w14:paraId="5AC0A631" w14:textId="3750F2A8" w:rsidR="00C4502B" w:rsidRDefault="00C4502B" w:rsidP="00C7008E">
      <w:pPr>
        <w:pStyle w:val="Heading3"/>
        <w:spacing w:before="100" w:beforeAutospacing="1" w:after="100" w:afterAutospacing="1"/>
        <w:jc w:val="both"/>
      </w:pPr>
      <w:bookmarkStart w:id="816" w:name="_Toc157002829"/>
      <w:bookmarkStart w:id="817" w:name="_Toc177122879"/>
      <w:r>
        <w:t>2.3.1 SM UNIT</w:t>
      </w:r>
      <w:bookmarkEnd w:id="816"/>
      <w:bookmarkEnd w:id="817"/>
    </w:p>
    <w:p w14:paraId="4689AF04" w14:textId="6398C55B" w:rsidR="00C4502B" w:rsidRPr="00724EE6" w:rsidRDefault="00C4502B" w:rsidP="00AB31D8">
      <w:pPr>
        <w:tabs>
          <w:tab w:val="left" w:pos="8100"/>
        </w:tabs>
        <w:spacing w:after="0" w:line="360" w:lineRule="auto"/>
        <w:jc w:val="both"/>
        <w:rPr>
          <w:rFonts w:ascii="Calibri" w:hAnsi="Calibri" w:cs="Calibri"/>
          <w:sz w:val="24"/>
          <w:szCs w:val="24"/>
        </w:rPr>
      </w:pPr>
      <w:r w:rsidRPr="00724EE6">
        <w:rPr>
          <w:rFonts w:ascii="Calibri" w:hAnsi="Calibri" w:cs="Calibri"/>
          <w:sz w:val="24"/>
          <w:szCs w:val="24"/>
        </w:rPr>
        <w:t xml:space="preserve">This submodule allows </w:t>
      </w:r>
      <w:del w:id="818" w:author="shashvindu jha" w:date="2024-09-12T15:01:00Z" w16du:dateUtc="2024-09-12T09:31:00Z">
        <w:r w:rsidRPr="00724EE6" w:rsidDel="009715C8">
          <w:rPr>
            <w:rFonts w:ascii="Calibri" w:hAnsi="Calibri" w:cs="Calibri"/>
            <w:sz w:val="24"/>
            <w:szCs w:val="24"/>
          </w:rPr>
          <w:delText xml:space="preserve">the </w:delText>
        </w:r>
      </w:del>
      <w:r w:rsidRPr="00724EE6">
        <w:rPr>
          <w:rFonts w:ascii="Calibri" w:hAnsi="Calibri" w:cs="Calibri"/>
          <w:sz w:val="24"/>
          <w:szCs w:val="24"/>
        </w:rPr>
        <w:t xml:space="preserve">authorized users to manage the </w:t>
      </w:r>
      <w:r>
        <w:rPr>
          <w:rFonts w:ascii="Calibri" w:hAnsi="Calibri" w:cs="Calibri"/>
          <w:sz w:val="24"/>
          <w:szCs w:val="24"/>
        </w:rPr>
        <w:t xml:space="preserve">master list of </w:t>
      </w:r>
      <w:r w:rsidRPr="002A41A4">
        <w:rPr>
          <w:rFonts w:ascii="Calibri" w:hAnsi="Calibri" w:cs="Calibri"/>
          <w:b/>
          <w:bCs/>
          <w:sz w:val="24"/>
          <w:szCs w:val="24"/>
          <w:rPrChange w:id="819" w:author="shashvindu jha" w:date="2024-09-12T15:50:00Z" w16du:dateUtc="2024-09-12T10:20:00Z">
            <w:rPr>
              <w:rFonts w:ascii="Calibri" w:hAnsi="Calibri" w:cs="Calibri"/>
              <w:sz w:val="24"/>
              <w:szCs w:val="24"/>
            </w:rPr>
          </w:rPrChange>
        </w:rPr>
        <w:t>SM units</w:t>
      </w:r>
      <w:r>
        <w:rPr>
          <w:rFonts w:ascii="Calibri" w:hAnsi="Calibri" w:cs="Calibri"/>
          <w:sz w:val="24"/>
          <w:szCs w:val="24"/>
        </w:rPr>
        <w:t xml:space="preserve"> of the platform</w:t>
      </w:r>
      <w:r w:rsidRPr="00724EE6">
        <w:rPr>
          <w:rFonts w:ascii="Calibri" w:hAnsi="Calibri" w:cs="Calibri"/>
          <w:sz w:val="24"/>
          <w:szCs w:val="24"/>
        </w:rPr>
        <w:t>.</w:t>
      </w:r>
    </w:p>
    <w:p w14:paraId="72AD155A" w14:textId="2E1A0F5E" w:rsidR="00413803" w:rsidRDefault="00C4502B" w:rsidP="00413803">
      <w:pPr>
        <w:spacing w:before="360" w:after="100" w:afterAutospacing="1" w:line="360" w:lineRule="auto"/>
        <w:jc w:val="both"/>
        <w:rPr>
          <w:ins w:id="820" w:author="shashvindu jha" w:date="2024-09-12T15:16:00Z" w16du:dateUtc="2024-09-12T09:46:00Z"/>
          <w:rFonts w:ascii="Calibri" w:hAnsi="Calibri" w:cs="Calibri"/>
          <w:sz w:val="24"/>
          <w:szCs w:val="24"/>
        </w:rPr>
      </w:pPr>
      <w:r w:rsidRPr="0092204B">
        <w:rPr>
          <w:rFonts w:ascii="Calibri" w:hAnsi="Calibri" w:cs="Calibri"/>
          <w:noProof/>
          <w:sz w:val="24"/>
          <w:szCs w:val="24"/>
        </w:rPr>
        <w:drawing>
          <wp:anchor distT="0" distB="91440" distL="114300" distR="114300" simplePos="0" relativeHeight="251826176" behindDoc="0" locked="0" layoutInCell="1" allowOverlap="1" wp14:anchorId="30AC632E" wp14:editId="502E00CB">
            <wp:simplePos x="0" y="0"/>
            <wp:positionH relativeFrom="margin">
              <wp:posOffset>22225</wp:posOffset>
            </wp:positionH>
            <wp:positionV relativeFrom="paragraph">
              <wp:posOffset>1076325</wp:posOffset>
            </wp:positionV>
            <wp:extent cx="5935980" cy="3337560"/>
            <wp:effectExtent l="19050" t="19050" r="26670" b="15240"/>
            <wp:wrapTopAndBottom/>
            <wp:docPr id="35181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494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40466F">
        <w:rPr>
          <w:rFonts w:ascii="Calibri" w:hAnsi="Calibri" w:cs="Calibri"/>
          <w:b/>
          <w:bCs/>
          <w:sz w:val="24"/>
          <w:szCs w:val="24"/>
        </w:rPr>
        <w:t xml:space="preserve">Step </w:t>
      </w:r>
      <w:r w:rsidR="0054522C">
        <w:rPr>
          <w:rFonts w:ascii="Calibri" w:hAnsi="Calibri" w:cs="Calibri"/>
          <w:b/>
          <w:bCs/>
          <w:sz w:val="24"/>
          <w:szCs w:val="24"/>
        </w:rPr>
        <w:t>23</w:t>
      </w:r>
      <w:r w:rsidRPr="0040466F">
        <w:rPr>
          <w:rFonts w:ascii="Calibri" w:hAnsi="Calibri" w:cs="Calibri"/>
          <w:b/>
          <w:bCs/>
          <w:sz w:val="24"/>
          <w:szCs w:val="24"/>
        </w:rPr>
        <w:t>:</w:t>
      </w:r>
      <w:r w:rsidRPr="0040466F">
        <w:rPr>
          <w:rFonts w:ascii="Calibri" w:hAnsi="Calibri" w:cs="Calibri"/>
          <w:sz w:val="24"/>
          <w:szCs w:val="24"/>
        </w:rPr>
        <w:t xml:space="preserve"> </w:t>
      </w:r>
      <w:ins w:id="821" w:author="shashvindu jha" w:date="2024-09-12T15:16:00Z" w16du:dateUtc="2024-09-12T09:46:00Z">
        <w:r w:rsidR="00413803" w:rsidRPr="00B42C07">
          <w:rPr>
            <w:rFonts w:ascii="Calibri" w:hAnsi="Calibri" w:cs="Calibri"/>
            <w:sz w:val="24"/>
            <w:szCs w:val="24"/>
          </w:rPr>
          <w:t xml:space="preserve">Click on the </w:t>
        </w:r>
        <w:r w:rsidR="00413803" w:rsidRPr="0040466F">
          <w:rPr>
            <w:rFonts w:ascii="Calibri" w:hAnsi="Calibri" w:cs="Calibri"/>
            <w:b/>
            <w:bCs/>
            <w:sz w:val="24"/>
            <w:szCs w:val="24"/>
          </w:rPr>
          <w:t>SM Unit</w:t>
        </w:r>
        <w:r w:rsidR="00413803" w:rsidRPr="0040466F">
          <w:rPr>
            <w:rFonts w:ascii="Calibri" w:hAnsi="Calibri" w:cs="Calibri"/>
            <w:sz w:val="24"/>
            <w:szCs w:val="24"/>
          </w:rPr>
          <w:t xml:space="preserve"> </w:t>
        </w:r>
        <w:r w:rsidR="00413803" w:rsidRPr="00B42C07">
          <w:rPr>
            <w:rFonts w:ascii="Calibri" w:hAnsi="Calibri" w:cs="Calibri"/>
            <w:sz w:val="24"/>
            <w:szCs w:val="24"/>
          </w:rPr>
          <w:t>option available under</w:t>
        </w:r>
        <w:r w:rsidR="00413803">
          <w:rPr>
            <w:rFonts w:ascii="Calibri" w:hAnsi="Calibri" w:cs="Calibri"/>
            <w:sz w:val="24"/>
            <w:szCs w:val="24"/>
          </w:rPr>
          <w:t xml:space="preserve"> the </w:t>
        </w:r>
      </w:ins>
      <w:ins w:id="822" w:author="shashvindu jha" w:date="2024-09-13T13:28:00Z" w16du:dateUtc="2024-09-13T07:58:00Z">
        <w:r w:rsidR="004C35AB" w:rsidRPr="004C35AB">
          <w:rPr>
            <w:rFonts w:ascii="Calibri" w:hAnsi="Calibri" w:cs="Calibri"/>
            <w:b/>
            <w:bCs/>
            <w:sz w:val="24"/>
            <w:szCs w:val="24"/>
          </w:rPr>
          <w:t>Access Control</w:t>
        </w:r>
      </w:ins>
      <w:ins w:id="823" w:author="shashvindu jha" w:date="2024-09-12T15:16:00Z" w16du:dateUtc="2024-09-12T09:46:00Z">
        <w:r w:rsidR="00413803" w:rsidRPr="0040466F">
          <w:rPr>
            <w:rFonts w:ascii="Calibri" w:hAnsi="Calibri" w:cs="Calibri"/>
            <w:sz w:val="24"/>
            <w:szCs w:val="24"/>
          </w:rPr>
          <w:t xml:space="preserve"> </w:t>
        </w:r>
        <w:r w:rsidR="00413803">
          <w:rPr>
            <w:rFonts w:ascii="Calibri" w:hAnsi="Calibri" w:cs="Calibri"/>
            <w:sz w:val="24"/>
            <w:szCs w:val="24"/>
          </w:rPr>
          <w:t>of</w:t>
        </w:r>
        <w:r w:rsidR="00413803" w:rsidRPr="00B42C07">
          <w:rPr>
            <w:rFonts w:ascii="Calibri" w:hAnsi="Calibri" w:cs="Calibri"/>
            <w:sz w:val="24"/>
            <w:szCs w:val="24"/>
          </w:rPr>
          <w:t xml:space="preserve"> </w:t>
        </w:r>
        <w:r w:rsidR="00413803" w:rsidRPr="007C7F02">
          <w:rPr>
            <w:rFonts w:ascii="Calibri" w:hAnsi="Calibri" w:cs="Calibri"/>
            <w:b/>
            <w:bCs/>
            <w:sz w:val="24"/>
            <w:szCs w:val="24"/>
          </w:rPr>
          <w:t>Admin</w:t>
        </w:r>
        <w:r w:rsidR="00413803" w:rsidRPr="00B42C07">
          <w:rPr>
            <w:rFonts w:ascii="Calibri" w:hAnsi="Calibri" w:cs="Calibri"/>
            <w:sz w:val="24"/>
            <w:szCs w:val="24"/>
          </w:rPr>
          <w:t xml:space="preserve"> to access this sub-module.</w:t>
        </w:r>
        <w:r w:rsidR="00413803" w:rsidRPr="002243FB">
          <w:rPr>
            <w:rFonts w:ascii="Calibri" w:hAnsi="Calibri" w:cs="Calibri"/>
            <w:sz w:val="24"/>
            <w:szCs w:val="24"/>
          </w:rPr>
          <w:t xml:space="preserve"> </w:t>
        </w:r>
        <w:r w:rsidR="00413803" w:rsidRPr="00B42C07">
          <w:rPr>
            <w:rFonts w:ascii="Calibri" w:hAnsi="Calibri" w:cs="Calibri"/>
            <w:sz w:val="24"/>
            <w:szCs w:val="24"/>
          </w:rPr>
          <w:t xml:space="preserve">You have </w:t>
        </w:r>
      </w:ins>
      <w:ins w:id="824" w:author="shashvindu jha" w:date="2024-09-12T16:49:00Z" w16du:dateUtc="2024-09-12T11:19:00Z">
        <w:r w:rsidR="006F1D57">
          <w:rPr>
            <w:rFonts w:ascii="Calibri" w:hAnsi="Calibri" w:cs="Calibri"/>
            <w:sz w:val="24"/>
            <w:szCs w:val="24"/>
          </w:rPr>
          <w:t xml:space="preserve">the </w:t>
        </w:r>
      </w:ins>
      <w:ins w:id="825" w:author="shashvindu jha" w:date="2024-09-12T15:16:00Z" w16du:dateUtc="2024-09-12T09:46:00Z">
        <w:r w:rsidR="00413803">
          <w:rPr>
            <w:rFonts w:ascii="Calibri" w:hAnsi="Calibri" w:cs="Calibri"/>
            <w:sz w:val="24"/>
            <w:szCs w:val="24"/>
          </w:rPr>
          <w:t>option</w:t>
        </w:r>
        <w:r w:rsidR="00413803" w:rsidRPr="00B42C07">
          <w:rPr>
            <w:rFonts w:ascii="Calibri" w:hAnsi="Calibri" w:cs="Calibri"/>
            <w:sz w:val="24"/>
            <w:szCs w:val="24"/>
          </w:rPr>
          <w:t xml:space="preserve"> to add</w:t>
        </w:r>
        <w:r w:rsidR="00413803">
          <w:rPr>
            <w:rFonts w:ascii="Calibri" w:hAnsi="Calibri" w:cs="Calibri"/>
            <w:sz w:val="24"/>
            <w:szCs w:val="24"/>
          </w:rPr>
          <w:t xml:space="preserve">, </w:t>
        </w:r>
        <w:r w:rsidR="00413803" w:rsidRPr="00B42C07">
          <w:rPr>
            <w:rFonts w:ascii="Calibri" w:hAnsi="Calibri" w:cs="Calibri"/>
            <w:sz w:val="24"/>
            <w:szCs w:val="24"/>
          </w:rPr>
          <w:t>edit,</w:t>
        </w:r>
        <w:r w:rsidR="00413803">
          <w:rPr>
            <w:rFonts w:ascii="Calibri" w:hAnsi="Calibri" w:cs="Calibri"/>
            <w:sz w:val="24"/>
            <w:szCs w:val="24"/>
          </w:rPr>
          <w:t xml:space="preserve"> disable/enable,</w:t>
        </w:r>
        <w:r w:rsidR="00413803" w:rsidRPr="00B42C07">
          <w:rPr>
            <w:rFonts w:ascii="Calibri" w:hAnsi="Calibri" w:cs="Calibri"/>
            <w:sz w:val="24"/>
            <w:szCs w:val="24"/>
          </w:rPr>
          <w:t xml:space="preserve"> </w:t>
        </w:r>
        <w:r w:rsidR="00413803">
          <w:rPr>
            <w:rFonts w:ascii="Calibri" w:hAnsi="Calibri" w:cs="Calibri"/>
            <w:sz w:val="24"/>
            <w:szCs w:val="24"/>
          </w:rPr>
          <w:t xml:space="preserve">and </w:t>
        </w:r>
        <w:r w:rsidR="00413803" w:rsidRPr="00B42C07">
          <w:rPr>
            <w:rFonts w:ascii="Calibri" w:hAnsi="Calibri" w:cs="Calibri"/>
            <w:sz w:val="24"/>
            <w:szCs w:val="24"/>
          </w:rPr>
          <w:t>delete</w:t>
        </w:r>
        <w:r w:rsidR="00413803">
          <w:rPr>
            <w:rFonts w:ascii="Calibri" w:hAnsi="Calibri" w:cs="Calibri"/>
            <w:sz w:val="24"/>
            <w:szCs w:val="24"/>
          </w:rPr>
          <w:t xml:space="preserve"> </w:t>
        </w:r>
        <w:r w:rsidR="00413803" w:rsidRPr="00B42C07">
          <w:rPr>
            <w:rFonts w:ascii="Calibri" w:hAnsi="Calibri" w:cs="Calibri"/>
            <w:sz w:val="24"/>
            <w:szCs w:val="24"/>
          </w:rPr>
          <w:t>the</w:t>
        </w:r>
        <w:r w:rsidR="00413803">
          <w:rPr>
            <w:rFonts w:ascii="Calibri" w:hAnsi="Calibri" w:cs="Calibri"/>
            <w:sz w:val="24"/>
            <w:szCs w:val="24"/>
          </w:rPr>
          <w:t xml:space="preserve"> existing</w:t>
        </w:r>
        <w:r w:rsidR="00413803" w:rsidRPr="00B42C07">
          <w:rPr>
            <w:rFonts w:ascii="Calibri" w:hAnsi="Calibri" w:cs="Calibri"/>
            <w:sz w:val="24"/>
            <w:szCs w:val="24"/>
          </w:rPr>
          <w:t xml:space="preserve"> </w:t>
        </w:r>
        <w:r w:rsidR="00413803" w:rsidRPr="0040466F">
          <w:rPr>
            <w:rFonts w:ascii="Calibri" w:hAnsi="Calibri" w:cs="Calibri"/>
            <w:b/>
            <w:bCs/>
            <w:sz w:val="24"/>
            <w:szCs w:val="24"/>
          </w:rPr>
          <w:t>SM Unit</w:t>
        </w:r>
        <w:r w:rsidR="00413803">
          <w:rPr>
            <w:rFonts w:ascii="Calibri" w:hAnsi="Calibri" w:cs="Calibri"/>
            <w:sz w:val="24"/>
            <w:szCs w:val="24"/>
          </w:rPr>
          <w:t>.</w:t>
        </w:r>
        <w:r w:rsidR="00413803" w:rsidRPr="00F56F95">
          <w:rPr>
            <w:rFonts w:ascii="Calibri" w:hAnsi="Calibri" w:cs="Calibri"/>
            <w:sz w:val="24"/>
            <w:szCs w:val="24"/>
          </w:rPr>
          <w:t xml:space="preserve"> </w:t>
        </w:r>
        <w:r w:rsidR="00413803" w:rsidRPr="00245EF0">
          <w:rPr>
            <w:rFonts w:ascii="Calibri" w:hAnsi="Calibri" w:cs="Calibri"/>
            <w:sz w:val="24"/>
            <w:szCs w:val="24"/>
          </w:rPr>
          <w:t xml:space="preserve">You also have the option to </w:t>
        </w:r>
        <w:r w:rsidR="00413803">
          <w:rPr>
            <w:rFonts w:ascii="Calibri" w:hAnsi="Calibri" w:cs="Calibri"/>
            <w:sz w:val="24"/>
            <w:szCs w:val="24"/>
          </w:rPr>
          <w:t>search,</w:t>
        </w:r>
        <w:r w:rsidR="00413803" w:rsidRPr="00245EF0">
          <w:rPr>
            <w:rFonts w:ascii="Calibri" w:hAnsi="Calibri" w:cs="Calibri"/>
            <w:sz w:val="24"/>
            <w:szCs w:val="24"/>
          </w:rPr>
          <w:t xml:space="preserve"> sort, and view the existing records (see below figure).</w:t>
        </w:r>
      </w:ins>
    </w:p>
    <w:p w14:paraId="6B41886A" w14:textId="26ADDAA6" w:rsidR="009715C8" w:rsidRPr="0040466F" w:rsidDel="00413803" w:rsidRDefault="00C4502B" w:rsidP="00A31169">
      <w:pPr>
        <w:spacing w:before="100" w:beforeAutospacing="1" w:after="100" w:afterAutospacing="1" w:line="360" w:lineRule="auto"/>
        <w:jc w:val="both"/>
        <w:rPr>
          <w:del w:id="826" w:author="shashvindu jha" w:date="2024-09-12T15:17:00Z" w16du:dateUtc="2024-09-12T09:47:00Z"/>
          <w:rFonts w:ascii="Calibri" w:hAnsi="Calibri" w:cs="Calibri"/>
          <w:sz w:val="24"/>
          <w:szCs w:val="24"/>
        </w:rPr>
      </w:pPr>
      <w:del w:id="827" w:author="shashvindu jha" w:date="2024-09-12T15:16:00Z" w16du:dateUtc="2024-09-12T09:46:00Z">
        <w:r w:rsidRPr="0040466F" w:rsidDel="00413803">
          <w:rPr>
            <w:rFonts w:ascii="Calibri" w:hAnsi="Calibri" w:cs="Calibri"/>
            <w:sz w:val="24"/>
            <w:szCs w:val="24"/>
          </w:rPr>
          <w:delText xml:space="preserve">Click on the </w:delText>
        </w:r>
        <w:r w:rsidRPr="0040466F" w:rsidDel="00413803">
          <w:rPr>
            <w:rFonts w:ascii="Calibri" w:hAnsi="Calibri" w:cs="Calibri"/>
            <w:b/>
            <w:bCs/>
            <w:sz w:val="24"/>
            <w:szCs w:val="24"/>
          </w:rPr>
          <w:delText>SM Unit</w:delText>
        </w:r>
        <w:r w:rsidRPr="0040466F" w:rsidDel="00413803">
          <w:rPr>
            <w:rFonts w:ascii="Calibri" w:hAnsi="Calibri" w:cs="Calibri"/>
            <w:sz w:val="24"/>
            <w:szCs w:val="24"/>
          </w:rPr>
          <w:delText xml:space="preserve"> option available under Access Control to access this sub-module. You have the options to add new SM unit, edit, delete and enable/disable the </w:delText>
        </w:r>
        <w:r w:rsidRPr="0040466F" w:rsidDel="00413803">
          <w:rPr>
            <w:sz w:val="24"/>
            <w:szCs w:val="24"/>
          </w:rPr>
          <w:delText>existing SM units</w:delText>
        </w:r>
        <w:r w:rsidRPr="0040466F" w:rsidDel="00413803">
          <w:rPr>
            <w:rFonts w:ascii="Calibri" w:hAnsi="Calibri" w:cs="Calibri"/>
            <w:sz w:val="24"/>
            <w:szCs w:val="24"/>
          </w:rPr>
          <w:delText xml:space="preserve"> (see below figure).</w:delText>
        </w:r>
      </w:del>
    </w:p>
    <w:p w14:paraId="74B30475" w14:textId="69794AFA" w:rsidR="00C4502B" w:rsidRDefault="00C4502B">
      <w:pPr>
        <w:spacing w:before="100" w:beforeAutospacing="1" w:after="100" w:afterAutospacing="1" w:line="360" w:lineRule="auto"/>
        <w:jc w:val="both"/>
        <w:rPr>
          <w:sz w:val="24"/>
          <w:szCs w:val="24"/>
        </w:rPr>
        <w:pPrChange w:id="828" w:author="shashvindu jha" w:date="2024-09-12T15:17:00Z" w16du:dateUtc="2024-09-12T09:47:00Z">
          <w:pPr>
            <w:jc w:val="both"/>
          </w:pPr>
        </w:pPrChange>
      </w:pPr>
      <w:r>
        <w:rPr>
          <w:sz w:val="24"/>
          <w:szCs w:val="24"/>
        </w:rPr>
        <w:br w:type="page"/>
      </w:r>
    </w:p>
    <w:p w14:paraId="310D14A9" w14:textId="531210FB" w:rsidR="00AB1435" w:rsidRPr="00AB1435" w:rsidRDefault="00AB1435">
      <w:pPr>
        <w:pStyle w:val="Heading4"/>
        <w:spacing w:after="240" w:line="360" w:lineRule="auto"/>
        <w:rPr>
          <w:ins w:id="829" w:author="shashvindu jha" w:date="2024-09-12T15:31:00Z" w16du:dateUtc="2024-09-12T10:01:00Z"/>
          <w:rPrChange w:id="830" w:author="shashvindu jha" w:date="2024-09-12T15:31:00Z" w16du:dateUtc="2024-09-12T10:01:00Z">
            <w:rPr>
              <w:ins w:id="831" w:author="shashvindu jha" w:date="2024-09-12T15:31:00Z" w16du:dateUtc="2024-09-12T10:01:00Z"/>
              <w:rFonts w:ascii="Calibri" w:hAnsi="Calibri" w:cs="Calibri"/>
              <w:b/>
              <w:sz w:val="24"/>
              <w:szCs w:val="24"/>
            </w:rPr>
          </w:rPrChange>
        </w:rPr>
        <w:pPrChange w:id="832" w:author="shashvindu jha" w:date="2024-09-13T12:40:00Z" w16du:dateUtc="2024-09-13T07:10:00Z">
          <w:pPr>
            <w:spacing w:after="0" w:line="360" w:lineRule="auto"/>
            <w:jc w:val="both"/>
          </w:pPr>
        </w:pPrChange>
      </w:pPr>
      <w:bookmarkStart w:id="833" w:name="_Toc177122880"/>
      <w:ins w:id="834" w:author="shashvindu jha" w:date="2024-09-12T15:31:00Z" w16du:dateUtc="2024-09-12T10:01:00Z">
        <w:r w:rsidRPr="009C4554">
          <w:rPr>
            <w:i w:val="0"/>
            <w:iCs w:val="0"/>
          </w:rPr>
          <w:lastRenderedPageBreak/>
          <w:t>2.</w:t>
        </w:r>
      </w:ins>
      <w:ins w:id="835" w:author="shashvindu jha" w:date="2024-09-12T15:51:00Z" w16du:dateUtc="2024-09-12T10:21:00Z">
        <w:r w:rsidR="002A41A4">
          <w:rPr>
            <w:i w:val="0"/>
            <w:iCs w:val="0"/>
          </w:rPr>
          <w:t>3</w:t>
        </w:r>
      </w:ins>
      <w:ins w:id="836" w:author="shashvindu jha" w:date="2024-09-12T15:31:00Z" w16du:dateUtc="2024-09-12T10:01:00Z">
        <w:r w:rsidRPr="009C4554">
          <w:rPr>
            <w:i w:val="0"/>
            <w:iCs w:val="0"/>
          </w:rPr>
          <w:t>.</w:t>
        </w:r>
      </w:ins>
      <w:ins w:id="837" w:author="shashvindu jha" w:date="2024-09-12T15:52:00Z" w16du:dateUtc="2024-09-12T10:22:00Z">
        <w:r w:rsidR="002A41A4">
          <w:rPr>
            <w:i w:val="0"/>
            <w:iCs w:val="0"/>
          </w:rPr>
          <w:t>1</w:t>
        </w:r>
      </w:ins>
      <w:ins w:id="838" w:author="shashvindu jha" w:date="2024-09-12T15:31:00Z" w16du:dateUtc="2024-09-12T10:01:00Z">
        <w:r w:rsidRPr="009C4554">
          <w:rPr>
            <w:i w:val="0"/>
            <w:iCs w:val="0"/>
          </w:rPr>
          <w:t>.</w:t>
        </w:r>
        <w:r>
          <w:rPr>
            <w:i w:val="0"/>
            <w:iCs w:val="0"/>
          </w:rPr>
          <w:t>1</w:t>
        </w:r>
        <w:r w:rsidRPr="009C4554">
          <w:rPr>
            <w:i w:val="0"/>
            <w:iCs w:val="0"/>
          </w:rPr>
          <w:t xml:space="preserve"> ADD</w:t>
        </w:r>
        <w:bookmarkEnd w:id="833"/>
      </w:ins>
    </w:p>
    <w:p w14:paraId="60C81A20" w14:textId="7722594D" w:rsidR="00AB1435" w:rsidRDefault="00FF333F" w:rsidP="00AB31D8">
      <w:pPr>
        <w:spacing w:after="0" w:line="360" w:lineRule="auto"/>
        <w:jc w:val="both"/>
        <w:rPr>
          <w:ins w:id="839" w:author="shashvindu jha" w:date="2024-09-12T15:25:00Z" w16du:dateUtc="2024-09-12T09:55:00Z"/>
          <w:rFonts w:ascii="Calibri" w:hAnsi="Calibri" w:cs="Calibri"/>
          <w:sz w:val="24"/>
          <w:szCs w:val="24"/>
        </w:rPr>
      </w:pPr>
      <w:r w:rsidRPr="00A01239">
        <w:rPr>
          <w:rFonts w:ascii="Calibri" w:hAnsi="Calibri" w:cs="Calibri"/>
          <w:b/>
          <w:bCs/>
          <w:noProof/>
          <w:sz w:val="24"/>
          <w:szCs w:val="24"/>
        </w:rPr>
        <w:drawing>
          <wp:anchor distT="0" distB="0" distL="114300" distR="114300" simplePos="0" relativeHeight="251838464" behindDoc="0" locked="0" layoutInCell="1" allowOverlap="1" wp14:anchorId="02140165" wp14:editId="262A19F0">
            <wp:simplePos x="0" y="0"/>
            <wp:positionH relativeFrom="column">
              <wp:posOffset>1891047</wp:posOffset>
            </wp:positionH>
            <wp:positionV relativeFrom="paragraph">
              <wp:posOffset>8890</wp:posOffset>
            </wp:positionV>
            <wp:extent cx="182880" cy="200660"/>
            <wp:effectExtent l="0" t="0" r="7620" b="8890"/>
            <wp:wrapSquare wrapText="bothSides"/>
            <wp:docPr id="1156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002A41A4" w:rsidRPr="00A01239">
        <w:rPr>
          <w:rFonts w:ascii="Calibri" w:hAnsi="Calibri" w:cs="Calibri"/>
          <w:noProof/>
          <w:sz w:val="24"/>
          <w:szCs w:val="24"/>
        </w:rPr>
        <w:drawing>
          <wp:anchor distT="0" distB="91440" distL="114300" distR="114300" simplePos="0" relativeHeight="251839488" behindDoc="0" locked="0" layoutInCell="1" allowOverlap="1" wp14:anchorId="57A01195" wp14:editId="15B70889">
            <wp:simplePos x="0" y="0"/>
            <wp:positionH relativeFrom="margin">
              <wp:posOffset>19050</wp:posOffset>
            </wp:positionH>
            <wp:positionV relativeFrom="paragraph">
              <wp:posOffset>547007</wp:posOffset>
            </wp:positionV>
            <wp:extent cx="5935980" cy="3337560"/>
            <wp:effectExtent l="19050" t="19050" r="26670" b="15240"/>
            <wp:wrapTopAndBottom/>
            <wp:docPr id="192924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788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2204B" w:rsidRPr="00A01239">
        <w:rPr>
          <w:rFonts w:ascii="Calibri" w:hAnsi="Calibri" w:cs="Calibri"/>
          <w:b/>
          <w:sz w:val="24"/>
          <w:szCs w:val="24"/>
        </w:rPr>
        <w:t xml:space="preserve">Step </w:t>
      </w:r>
      <w:r w:rsidR="0054522C">
        <w:rPr>
          <w:rFonts w:ascii="Calibri" w:hAnsi="Calibri" w:cs="Calibri"/>
          <w:b/>
          <w:sz w:val="24"/>
          <w:szCs w:val="24"/>
        </w:rPr>
        <w:t>24</w:t>
      </w:r>
      <w:r w:rsidR="0092204B" w:rsidRPr="00A01239">
        <w:rPr>
          <w:rFonts w:ascii="Calibri" w:hAnsi="Calibri" w:cs="Calibri"/>
          <w:sz w:val="24"/>
          <w:szCs w:val="24"/>
        </w:rPr>
        <w:t>: Click</w:t>
      </w:r>
      <w:del w:id="840" w:author="shashvindu jha" w:date="2024-09-12T15:50:00Z" w16du:dateUtc="2024-09-12T10:20:00Z">
        <w:r w:rsidR="0092204B" w:rsidRPr="00A01239" w:rsidDel="002A41A4">
          <w:rPr>
            <w:rFonts w:ascii="Calibri" w:hAnsi="Calibri" w:cs="Calibri"/>
            <w:sz w:val="24"/>
            <w:szCs w:val="24"/>
          </w:rPr>
          <w:delText xml:space="preserve"> on</w:delText>
        </w:r>
      </w:del>
      <w:r w:rsidR="0092204B" w:rsidRPr="00A01239">
        <w:rPr>
          <w:rFonts w:ascii="Calibri" w:hAnsi="Calibri" w:cs="Calibri"/>
          <w:sz w:val="24"/>
          <w:szCs w:val="24"/>
        </w:rPr>
        <w:t xml:space="preserve"> the </w:t>
      </w:r>
      <w:r w:rsidR="0092204B" w:rsidRPr="00A01239">
        <w:rPr>
          <w:rFonts w:ascii="Calibri" w:hAnsi="Calibri" w:cs="Calibri"/>
          <w:b/>
          <w:sz w:val="24"/>
          <w:szCs w:val="24"/>
        </w:rPr>
        <w:t xml:space="preserve">Plus </w:t>
      </w:r>
      <w:r w:rsidR="0092204B" w:rsidRPr="00A01239">
        <w:rPr>
          <w:rFonts w:ascii="Calibri" w:hAnsi="Calibri" w:cs="Calibri"/>
          <w:sz w:val="24"/>
          <w:szCs w:val="24"/>
        </w:rPr>
        <w:t xml:space="preserve">button available </w:t>
      </w:r>
      <w:del w:id="841" w:author="shashvindu jha" w:date="2024-09-12T15:50:00Z" w16du:dateUtc="2024-09-12T10:20:00Z">
        <w:r w:rsidR="0092204B" w:rsidRPr="00A01239" w:rsidDel="002A41A4">
          <w:rPr>
            <w:rFonts w:ascii="Calibri" w:hAnsi="Calibri" w:cs="Calibri"/>
            <w:sz w:val="24"/>
            <w:szCs w:val="24"/>
          </w:rPr>
          <w:delText xml:space="preserve">on </w:delText>
        </w:r>
      </w:del>
      <w:ins w:id="842" w:author="shashvindu jha" w:date="2024-09-12T15:50:00Z" w16du:dateUtc="2024-09-12T10:20:00Z">
        <w:r w:rsidR="002A41A4">
          <w:rPr>
            <w:rFonts w:ascii="Calibri" w:hAnsi="Calibri" w:cs="Calibri"/>
            <w:sz w:val="24"/>
            <w:szCs w:val="24"/>
          </w:rPr>
          <w:t>on</w:t>
        </w:r>
        <w:r w:rsidR="002A41A4" w:rsidRPr="00A01239">
          <w:rPr>
            <w:rFonts w:ascii="Calibri" w:hAnsi="Calibri" w:cs="Calibri"/>
            <w:sz w:val="24"/>
            <w:szCs w:val="24"/>
          </w:rPr>
          <w:t xml:space="preserve"> </w:t>
        </w:r>
      </w:ins>
      <w:r w:rsidR="0092204B" w:rsidRPr="00A01239">
        <w:rPr>
          <w:rFonts w:ascii="Calibri" w:hAnsi="Calibri" w:cs="Calibri"/>
          <w:sz w:val="24"/>
          <w:szCs w:val="24"/>
        </w:rPr>
        <w:t xml:space="preserve">the top right corner to add a new SM Unit (see below figure). </w:t>
      </w:r>
    </w:p>
    <w:p w14:paraId="037B34D2" w14:textId="71633875" w:rsidR="0092204B" w:rsidRDefault="0092204B" w:rsidP="00AB31D8">
      <w:pPr>
        <w:spacing w:after="0" w:line="360" w:lineRule="auto"/>
        <w:jc w:val="both"/>
        <w:rPr>
          <w:ins w:id="843" w:author="shashvindu jha" w:date="2024-09-12T15:53:00Z" w16du:dateUtc="2024-09-12T10:23:00Z"/>
          <w:rFonts w:ascii="Calibri" w:hAnsi="Calibri" w:cs="Calibri"/>
          <w:sz w:val="24"/>
          <w:szCs w:val="24"/>
        </w:rPr>
      </w:pPr>
      <w:r w:rsidRPr="00A01239">
        <w:rPr>
          <w:rFonts w:ascii="Calibri" w:hAnsi="Calibri" w:cs="Calibri"/>
          <w:sz w:val="24"/>
          <w:szCs w:val="24"/>
        </w:rPr>
        <w:t>Enter the following details to add a new SM Unit</w:t>
      </w:r>
      <w:ins w:id="844" w:author="shashvindu jha" w:date="2024-09-13T13:13:00Z" w16du:dateUtc="2024-09-13T07:43:00Z">
        <w:r w:rsidR="00167837" w:rsidRPr="009424BF">
          <w:rPr>
            <w:rFonts w:ascii="Calibri" w:hAnsi="Calibri" w:cs="Calibri"/>
            <w:sz w:val="24"/>
            <w:szCs w:val="24"/>
          </w:rPr>
          <w:t>–</w:t>
        </w:r>
      </w:ins>
      <w:del w:id="845" w:author="shashvindu jha" w:date="2024-09-13T12:43:00Z" w16du:dateUtc="2024-09-13T07:13:00Z">
        <w:r w:rsidRPr="00A01239" w:rsidDel="008D4943">
          <w:rPr>
            <w:rFonts w:ascii="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Change w:id="846">
          <w:tblGrid>
            <w:gridCol w:w="2546"/>
            <w:gridCol w:w="1418"/>
            <w:gridCol w:w="2269"/>
            <w:gridCol w:w="1417"/>
            <w:gridCol w:w="1700"/>
          </w:tblGrid>
        </w:tblGridChange>
      </w:tblGrid>
      <w:tr w:rsidR="002A41A4" w:rsidRPr="008C43B9" w14:paraId="1E8273F7" w14:textId="77777777" w:rsidTr="009C4554">
        <w:trPr>
          <w:trHeight w:val="585"/>
          <w:ins w:id="847" w:author="shashvindu jha" w:date="2024-09-12T15:53:00Z"/>
        </w:trPr>
        <w:tc>
          <w:tcPr>
            <w:tcW w:w="1361" w:type="pct"/>
            <w:shd w:val="clear" w:color="auto" w:fill="002060"/>
            <w:vAlign w:val="center"/>
          </w:tcPr>
          <w:p w14:paraId="4CA99907" w14:textId="77777777" w:rsidR="002A41A4" w:rsidRPr="008C43B9" w:rsidRDefault="002A41A4" w:rsidP="009C4554">
            <w:pPr>
              <w:spacing w:after="0" w:line="240" w:lineRule="auto"/>
              <w:rPr>
                <w:ins w:id="848" w:author="shashvindu jha" w:date="2024-09-12T15:53:00Z" w16du:dateUtc="2024-09-12T10:23:00Z"/>
                <w:rFonts w:ascii="Calibri" w:eastAsia="Calibri" w:hAnsi="Calibri" w:cs="Calibri"/>
                <w:b/>
                <w:sz w:val="24"/>
                <w:szCs w:val="24"/>
              </w:rPr>
            </w:pPr>
            <w:ins w:id="849" w:author="shashvindu jha" w:date="2024-09-12T15:53:00Z" w16du:dateUtc="2024-09-12T10:23:00Z">
              <w:r w:rsidRPr="008C43B9">
                <w:rPr>
                  <w:rFonts w:ascii="Calibri" w:eastAsia="Calibri" w:hAnsi="Calibri" w:cs="Calibri"/>
                  <w:b/>
                  <w:sz w:val="24"/>
                  <w:szCs w:val="24"/>
                </w:rPr>
                <w:t>Field</w:t>
              </w:r>
            </w:ins>
          </w:p>
        </w:tc>
        <w:tc>
          <w:tcPr>
            <w:tcW w:w="758" w:type="pct"/>
            <w:shd w:val="clear" w:color="auto" w:fill="002060"/>
            <w:vAlign w:val="center"/>
          </w:tcPr>
          <w:p w14:paraId="21608187" w14:textId="77777777" w:rsidR="002A41A4" w:rsidRPr="008C43B9" w:rsidRDefault="002A41A4" w:rsidP="009C4554">
            <w:pPr>
              <w:spacing w:after="0" w:line="240" w:lineRule="auto"/>
              <w:rPr>
                <w:ins w:id="850" w:author="shashvindu jha" w:date="2024-09-12T15:53:00Z" w16du:dateUtc="2024-09-12T10:23:00Z"/>
                <w:rFonts w:ascii="Calibri" w:eastAsia="Calibri" w:hAnsi="Calibri" w:cs="Calibri"/>
                <w:b/>
                <w:sz w:val="24"/>
                <w:szCs w:val="24"/>
              </w:rPr>
            </w:pPr>
            <w:ins w:id="851" w:author="shashvindu jha" w:date="2024-09-12T15:53:00Z" w16du:dateUtc="2024-09-12T10:23:00Z">
              <w:r w:rsidRPr="008C43B9">
                <w:rPr>
                  <w:rFonts w:ascii="Calibri" w:eastAsia="Calibri" w:hAnsi="Calibri" w:cs="Calibri"/>
                  <w:b/>
                  <w:sz w:val="24"/>
                  <w:szCs w:val="24"/>
                </w:rPr>
                <w:t>Type</w:t>
              </w:r>
            </w:ins>
          </w:p>
        </w:tc>
        <w:tc>
          <w:tcPr>
            <w:tcW w:w="1213" w:type="pct"/>
            <w:shd w:val="clear" w:color="auto" w:fill="002060"/>
            <w:vAlign w:val="center"/>
          </w:tcPr>
          <w:p w14:paraId="0E55E5AC" w14:textId="77777777" w:rsidR="002A41A4" w:rsidRPr="008C43B9" w:rsidRDefault="002A41A4" w:rsidP="009C4554">
            <w:pPr>
              <w:spacing w:after="0" w:line="240" w:lineRule="auto"/>
              <w:rPr>
                <w:ins w:id="852" w:author="shashvindu jha" w:date="2024-09-12T15:53:00Z" w16du:dateUtc="2024-09-12T10:23:00Z"/>
                <w:rFonts w:ascii="Calibri" w:eastAsia="Calibri" w:hAnsi="Calibri" w:cs="Calibri"/>
                <w:b/>
                <w:sz w:val="24"/>
                <w:szCs w:val="24"/>
              </w:rPr>
            </w:pPr>
            <w:ins w:id="853" w:author="shashvindu jha" w:date="2024-09-12T15:53:00Z" w16du:dateUtc="2024-09-12T10:23:00Z">
              <w:r w:rsidRPr="008C43B9">
                <w:rPr>
                  <w:rFonts w:ascii="Calibri" w:eastAsia="Calibri" w:hAnsi="Calibri" w:cs="Calibri"/>
                  <w:b/>
                  <w:sz w:val="24"/>
                  <w:szCs w:val="24"/>
                </w:rPr>
                <w:t>Import Type</w:t>
              </w:r>
            </w:ins>
          </w:p>
        </w:tc>
        <w:tc>
          <w:tcPr>
            <w:tcW w:w="758" w:type="pct"/>
            <w:shd w:val="clear" w:color="auto" w:fill="002060"/>
            <w:vAlign w:val="center"/>
          </w:tcPr>
          <w:p w14:paraId="1058B1DB" w14:textId="77777777" w:rsidR="002A41A4" w:rsidRPr="008C43B9" w:rsidRDefault="002A41A4" w:rsidP="009C4554">
            <w:pPr>
              <w:spacing w:after="0" w:line="240" w:lineRule="auto"/>
              <w:rPr>
                <w:ins w:id="854" w:author="shashvindu jha" w:date="2024-09-12T15:53:00Z" w16du:dateUtc="2024-09-12T10:23:00Z"/>
                <w:rFonts w:ascii="Calibri" w:eastAsia="Calibri" w:hAnsi="Calibri" w:cs="Calibri"/>
                <w:b/>
                <w:sz w:val="24"/>
                <w:szCs w:val="24"/>
              </w:rPr>
            </w:pPr>
            <w:ins w:id="855" w:author="shashvindu jha" w:date="2024-09-12T15:53:00Z" w16du:dateUtc="2024-09-12T10:23:00Z">
              <w:r w:rsidRPr="008C43B9">
                <w:rPr>
                  <w:rFonts w:ascii="Calibri" w:eastAsia="Calibri" w:hAnsi="Calibri" w:cs="Calibri"/>
                  <w:b/>
                  <w:sz w:val="24"/>
                  <w:szCs w:val="24"/>
                </w:rPr>
                <w:t>Mandatory</w:t>
              </w:r>
            </w:ins>
          </w:p>
        </w:tc>
        <w:tc>
          <w:tcPr>
            <w:tcW w:w="909" w:type="pct"/>
            <w:shd w:val="clear" w:color="auto" w:fill="002060"/>
          </w:tcPr>
          <w:p w14:paraId="35ABE524" w14:textId="77777777" w:rsidR="002A41A4" w:rsidRPr="008C43B9" w:rsidRDefault="002A41A4" w:rsidP="009C4554">
            <w:pPr>
              <w:spacing w:after="0" w:line="240" w:lineRule="auto"/>
              <w:rPr>
                <w:ins w:id="856" w:author="shashvindu jha" w:date="2024-09-12T15:53:00Z" w16du:dateUtc="2024-09-12T10:23:00Z"/>
                <w:rFonts w:ascii="Calibri" w:eastAsia="Calibri" w:hAnsi="Calibri" w:cs="Calibri"/>
                <w:b/>
                <w:sz w:val="24"/>
                <w:szCs w:val="24"/>
              </w:rPr>
            </w:pPr>
            <w:ins w:id="857" w:author="shashvindu jha" w:date="2024-09-12T15:53:00Z" w16du:dateUtc="2024-09-12T10:23:00Z">
              <w:r w:rsidRPr="008C43B9">
                <w:rPr>
                  <w:rFonts w:ascii="Calibri" w:eastAsia="Calibri" w:hAnsi="Calibri" w:cs="Calibri"/>
                  <w:b/>
                  <w:sz w:val="24"/>
                  <w:szCs w:val="24"/>
                </w:rPr>
                <w:t>Associated Classification</w:t>
              </w:r>
            </w:ins>
          </w:p>
        </w:tc>
      </w:tr>
      <w:tr w:rsidR="00A9468C" w:rsidRPr="00A9468C" w14:paraId="098EC985" w14:textId="77777777" w:rsidTr="002A41A4">
        <w:trPr>
          <w:trHeight w:val="585"/>
          <w:ins w:id="858" w:author="shashvindu jha" w:date="2024-09-12T15:53:00Z"/>
        </w:trPr>
        <w:tc>
          <w:tcPr>
            <w:tcW w:w="1361" w:type="pct"/>
            <w:shd w:val="clear" w:color="auto" w:fill="auto"/>
            <w:vAlign w:val="center"/>
          </w:tcPr>
          <w:p w14:paraId="4E4C201C" w14:textId="1ACAAD43" w:rsidR="002A41A4" w:rsidRPr="00A9468C" w:rsidRDefault="002A41A4" w:rsidP="009C4554">
            <w:pPr>
              <w:spacing w:after="0" w:line="240" w:lineRule="auto"/>
              <w:rPr>
                <w:ins w:id="859" w:author="shashvindu jha" w:date="2024-09-12T15:53:00Z" w16du:dateUtc="2024-09-12T10:23:00Z"/>
                <w:rFonts w:ascii="Calibri" w:eastAsia="Calibri" w:hAnsi="Calibri" w:cs="Calibri"/>
                <w:b/>
                <w:sz w:val="24"/>
                <w:szCs w:val="24"/>
              </w:rPr>
            </w:pPr>
            <w:ins w:id="860" w:author="shashvindu jha" w:date="2024-09-12T15:53:00Z" w16du:dateUtc="2024-09-12T10:23:00Z">
              <w:r w:rsidRPr="00A9468C">
                <w:rPr>
                  <w:rFonts w:ascii="Calibri" w:eastAsia="Calibri" w:hAnsi="Calibri" w:cs="Calibri"/>
                  <w:b/>
                  <w:sz w:val="24"/>
                  <w:szCs w:val="24"/>
                </w:rPr>
                <w:t>SM Unit name</w:t>
              </w:r>
            </w:ins>
          </w:p>
        </w:tc>
        <w:tc>
          <w:tcPr>
            <w:tcW w:w="758" w:type="pct"/>
            <w:shd w:val="clear" w:color="auto" w:fill="auto"/>
            <w:vAlign w:val="center"/>
          </w:tcPr>
          <w:p w14:paraId="5978AC16" w14:textId="3B3E7936" w:rsidR="002A41A4" w:rsidRPr="00A9468C" w:rsidRDefault="002A41A4" w:rsidP="009C4554">
            <w:pPr>
              <w:spacing w:after="0" w:line="240" w:lineRule="auto"/>
              <w:rPr>
                <w:ins w:id="861" w:author="shashvindu jha" w:date="2024-09-12T15:53:00Z" w16du:dateUtc="2024-09-12T10:23:00Z"/>
                <w:rFonts w:ascii="Calibri" w:eastAsia="Calibri" w:hAnsi="Calibri" w:cs="Calibri"/>
                <w:b/>
                <w:sz w:val="24"/>
                <w:szCs w:val="24"/>
              </w:rPr>
            </w:pPr>
            <w:ins w:id="862" w:author="shashvindu jha" w:date="2024-09-12T15:54:00Z" w16du:dateUtc="2024-09-12T10:24:00Z">
              <w:r w:rsidRPr="00A9468C">
                <w:rPr>
                  <w:rFonts w:ascii="Calibri" w:eastAsia="Calibri" w:hAnsi="Calibri" w:cs="Calibri"/>
                  <w:b/>
                  <w:sz w:val="24"/>
                  <w:szCs w:val="24"/>
                </w:rPr>
                <w:t>Text</w:t>
              </w:r>
            </w:ins>
          </w:p>
        </w:tc>
        <w:tc>
          <w:tcPr>
            <w:tcW w:w="1213" w:type="pct"/>
            <w:shd w:val="clear" w:color="auto" w:fill="auto"/>
            <w:vAlign w:val="center"/>
          </w:tcPr>
          <w:p w14:paraId="056EA0A3" w14:textId="77777777" w:rsidR="002A41A4" w:rsidRPr="00A9468C" w:rsidRDefault="002A41A4" w:rsidP="009C4554">
            <w:pPr>
              <w:spacing w:after="0" w:line="240" w:lineRule="auto"/>
              <w:rPr>
                <w:ins w:id="863" w:author="shashvindu jha" w:date="2024-09-12T15:53:00Z" w16du:dateUtc="2024-09-12T10:23:00Z"/>
                <w:rFonts w:ascii="Calibri" w:eastAsia="Calibri" w:hAnsi="Calibri" w:cs="Calibri"/>
                <w:b/>
                <w:sz w:val="24"/>
                <w:szCs w:val="24"/>
              </w:rPr>
            </w:pPr>
          </w:p>
        </w:tc>
        <w:tc>
          <w:tcPr>
            <w:tcW w:w="758" w:type="pct"/>
            <w:shd w:val="clear" w:color="auto" w:fill="auto"/>
            <w:vAlign w:val="center"/>
          </w:tcPr>
          <w:p w14:paraId="00153C20" w14:textId="421387D1" w:rsidR="002A41A4" w:rsidRPr="00A9468C" w:rsidRDefault="002A41A4" w:rsidP="009C4554">
            <w:pPr>
              <w:spacing w:after="0" w:line="240" w:lineRule="auto"/>
              <w:rPr>
                <w:ins w:id="864" w:author="shashvindu jha" w:date="2024-09-12T15:53:00Z" w16du:dateUtc="2024-09-12T10:23:00Z"/>
                <w:rFonts w:ascii="Calibri" w:eastAsia="Calibri" w:hAnsi="Calibri" w:cs="Calibri"/>
                <w:b/>
                <w:sz w:val="24"/>
                <w:szCs w:val="24"/>
              </w:rPr>
            </w:pPr>
            <w:ins w:id="865" w:author="shashvindu jha" w:date="2024-09-12T15:54:00Z" w16du:dateUtc="2024-09-12T10:24:00Z">
              <w:r w:rsidRPr="00A9468C">
                <w:rPr>
                  <w:rFonts w:ascii="Calibri" w:eastAsia="Calibri" w:hAnsi="Calibri" w:cs="Calibri"/>
                  <w:b/>
                  <w:sz w:val="24"/>
                  <w:szCs w:val="24"/>
                </w:rPr>
                <w:t>Yes</w:t>
              </w:r>
            </w:ins>
          </w:p>
        </w:tc>
        <w:tc>
          <w:tcPr>
            <w:tcW w:w="909" w:type="pct"/>
            <w:shd w:val="clear" w:color="auto" w:fill="auto"/>
          </w:tcPr>
          <w:p w14:paraId="49B03FDC" w14:textId="77777777" w:rsidR="002A41A4" w:rsidRPr="00A9468C" w:rsidRDefault="002A41A4" w:rsidP="009C4554">
            <w:pPr>
              <w:spacing w:after="0" w:line="240" w:lineRule="auto"/>
              <w:rPr>
                <w:ins w:id="866" w:author="shashvindu jha" w:date="2024-09-12T15:53:00Z" w16du:dateUtc="2024-09-12T10:23:00Z"/>
                <w:rFonts w:ascii="Calibri" w:eastAsia="Calibri" w:hAnsi="Calibri" w:cs="Calibri"/>
                <w:b/>
                <w:sz w:val="24"/>
                <w:szCs w:val="24"/>
              </w:rPr>
            </w:pPr>
          </w:p>
        </w:tc>
      </w:tr>
      <w:tr w:rsidR="00A9468C" w:rsidRPr="00A9468C" w14:paraId="6383FEA5" w14:textId="77777777" w:rsidTr="002A41A4">
        <w:trPr>
          <w:trHeight w:val="585"/>
          <w:ins w:id="867" w:author="shashvindu jha" w:date="2024-09-12T15:53:00Z"/>
        </w:trPr>
        <w:tc>
          <w:tcPr>
            <w:tcW w:w="1361" w:type="pct"/>
            <w:shd w:val="clear" w:color="auto" w:fill="auto"/>
            <w:vAlign w:val="center"/>
          </w:tcPr>
          <w:p w14:paraId="6441D802" w14:textId="1188921D" w:rsidR="002A41A4" w:rsidRPr="00A9468C" w:rsidRDefault="002A41A4" w:rsidP="009C4554">
            <w:pPr>
              <w:spacing w:after="0" w:line="240" w:lineRule="auto"/>
              <w:rPr>
                <w:ins w:id="868" w:author="shashvindu jha" w:date="2024-09-12T15:53:00Z" w16du:dateUtc="2024-09-12T10:23:00Z"/>
                <w:rFonts w:ascii="Calibri" w:eastAsia="Calibri" w:hAnsi="Calibri" w:cs="Calibri"/>
                <w:b/>
                <w:sz w:val="24"/>
                <w:szCs w:val="24"/>
              </w:rPr>
            </w:pPr>
            <w:ins w:id="869" w:author="shashvindu jha" w:date="2024-09-12T15:53:00Z" w16du:dateUtc="2024-09-12T10:23:00Z">
              <w:r w:rsidRPr="00A9468C">
                <w:rPr>
                  <w:rFonts w:ascii="Calibri" w:eastAsia="Calibri" w:hAnsi="Calibri" w:cs="Calibri"/>
                  <w:sz w:val="24"/>
                  <w:szCs w:val="24"/>
                </w:rPr>
                <w:t>SM Unit description</w:t>
              </w:r>
            </w:ins>
          </w:p>
        </w:tc>
        <w:tc>
          <w:tcPr>
            <w:tcW w:w="758" w:type="pct"/>
            <w:shd w:val="clear" w:color="auto" w:fill="auto"/>
            <w:vAlign w:val="center"/>
          </w:tcPr>
          <w:p w14:paraId="4D08B1F9" w14:textId="03D692C5" w:rsidR="002A41A4" w:rsidRPr="00A9468C" w:rsidRDefault="002A41A4" w:rsidP="009C4554">
            <w:pPr>
              <w:spacing w:after="0" w:line="240" w:lineRule="auto"/>
              <w:rPr>
                <w:ins w:id="870" w:author="shashvindu jha" w:date="2024-09-12T15:53:00Z" w16du:dateUtc="2024-09-12T10:23:00Z"/>
                <w:rFonts w:ascii="Calibri" w:eastAsia="Calibri" w:hAnsi="Calibri" w:cs="Calibri"/>
                <w:b/>
                <w:sz w:val="24"/>
                <w:szCs w:val="24"/>
              </w:rPr>
            </w:pPr>
            <w:ins w:id="871" w:author="shashvindu jha" w:date="2024-09-12T15:53:00Z" w16du:dateUtc="2024-09-12T10:23:00Z">
              <w:r w:rsidRPr="00A9468C">
                <w:rPr>
                  <w:rFonts w:ascii="Calibri" w:eastAsia="Calibri" w:hAnsi="Calibri" w:cs="Calibri"/>
                  <w:b/>
                  <w:sz w:val="24"/>
                  <w:szCs w:val="24"/>
                </w:rPr>
                <w:t>Text</w:t>
              </w:r>
            </w:ins>
          </w:p>
        </w:tc>
        <w:tc>
          <w:tcPr>
            <w:tcW w:w="1213" w:type="pct"/>
            <w:shd w:val="clear" w:color="auto" w:fill="auto"/>
            <w:vAlign w:val="center"/>
          </w:tcPr>
          <w:p w14:paraId="61A070DA" w14:textId="77777777" w:rsidR="002A41A4" w:rsidRPr="00A9468C" w:rsidRDefault="002A41A4" w:rsidP="009C4554">
            <w:pPr>
              <w:spacing w:after="0" w:line="240" w:lineRule="auto"/>
              <w:rPr>
                <w:ins w:id="872" w:author="shashvindu jha" w:date="2024-09-12T15:53:00Z" w16du:dateUtc="2024-09-12T10:23:00Z"/>
                <w:rFonts w:ascii="Calibri" w:eastAsia="Calibri" w:hAnsi="Calibri" w:cs="Calibri"/>
                <w:b/>
                <w:sz w:val="24"/>
                <w:szCs w:val="24"/>
              </w:rPr>
            </w:pPr>
          </w:p>
        </w:tc>
        <w:tc>
          <w:tcPr>
            <w:tcW w:w="758" w:type="pct"/>
            <w:shd w:val="clear" w:color="auto" w:fill="auto"/>
            <w:vAlign w:val="center"/>
          </w:tcPr>
          <w:p w14:paraId="63163B67" w14:textId="07C84214" w:rsidR="002A41A4" w:rsidRPr="00A9468C" w:rsidRDefault="002A41A4" w:rsidP="009C4554">
            <w:pPr>
              <w:spacing w:after="0" w:line="240" w:lineRule="auto"/>
              <w:rPr>
                <w:ins w:id="873" w:author="shashvindu jha" w:date="2024-09-12T15:53:00Z" w16du:dateUtc="2024-09-12T10:23:00Z"/>
                <w:rFonts w:ascii="Calibri" w:eastAsia="Calibri" w:hAnsi="Calibri" w:cs="Calibri"/>
                <w:b/>
                <w:sz w:val="24"/>
                <w:szCs w:val="24"/>
              </w:rPr>
            </w:pPr>
            <w:ins w:id="874" w:author="shashvindu jha" w:date="2024-09-12T15:54:00Z" w16du:dateUtc="2024-09-12T10:24:00Z">
              <w:r w:rsidRPr="00A9468C">
                <w:rPr>
                  <w:rFonts w:ascii="Calibri" w:eastAsia="Calibri" w:hAnsi="Calibri" w:cs="Calibri"/>
                  <w:b/>
                  <w:sz w:val="24"/>
                  <w:szCs w:val="24"/>
                </w:rPr>
                <w:t>No</w:t>
              </w:r>
            </w:ins>
          </w:p>
        </w:tc>
        <w:tc>
          <w:tcPr>
            <w:tcW w:w="909" w:type="pct"/>
            <w:shd w:val="clear" w:color="auto" w:fill="auto"/>
          </w:tcPr>
          <w:p w14:paraId="66F1C0F2" w14:textId="77777777" w:rsidR="002A41A4" w:rsidRPr="00A9468C" w:rsidRDefault="002A41A4" w:rsidP="009C4554">
            <w:pPr>
              <w:spacing w:after="0" w:line="240" w:lineRule="auto"/>
              <w:rPr>
                <w:ins w:id="875" w:author="shashvindu jha" w:date="2024-09-12T15:53:00Z" w16du:dateUtc="2024-09-12T10:23:00Z"/>
                <w:rFonts w:ascii="Calibri" w:eastAsia="Calibri" w:hAnsi="Calibri" w:cs="Calibri"/>
                <w:b/>
                <w:sz w:val="24"/>
                <w:szCs w:val="24"/>
              </w:rPr>
            </w:pPr>
          </w:p>
        </w:tc>
      </w:tr>
    </w:tbl>
    <w:p w14:paraId="6D7A37EA" w14:textId="218A2B3D" w:rsidR="002A41A4" w:rsidDel="00FF333F" w:rsidRDefault="002A41A4" w:rsidP="00FF333F">
      <w:pPr>
        <w:spacing w:after="100" w:afterAutospacing="1" w:line="360" w:lineRule="auto"/>
        <w:jc w:val="both"/>
        <w:rPr>
          <w:del w:id="876" w:author="shashvindu jha" w:date="2024-09-12T15:53:00Z" w16du:dateUtc="2024-09-12T10:23:00Z"/>
          <w:rFonts w:ascii="Calibri" w:hAnsi="Calibri" w:cs="Calibri"/>
          <w:sz w:val="24"/>
          <w:szCs w:val="24"/>
        </w:rPr>
      </w:pPr>
    </w:p>
    <w:p w14:paraId="5E7B5733" w14:textId="77777777" w:rsidR="00FF333F" w:rsidRPr="00A01239" w:rsidRDefault="00FF333F" w:rsidP="00FF333F">
      <w:pPr>
        <w:spacing w:after="0" w:line="360" w:lineRule="auto"/>
        <w:jc w:val="both"/>
        <w:rPr>
          <w:ins w:id="877" w:author="shashvindu jha" w:date="2024-09-13T12:41:00Z" w16du:dateUtc="2024-09-13T07:11:00Z"/>
          <w:rFonts w:ascii="Calibri" w:hAnsi="Calibri" w:cs="Calibri"/>
          <w:sz w:val="24"/>
          <w:szCs w:val="24"/>
        </w:rPr>
      </w:pPr>
    </w:p>
    <w:p w14:paraId="0D727962" w14:textId="2AF50D0D" w:rsidR="00C4502B" w:rsidRPr="002C6BD1" w:rsidDel="002A41A4" w:rsidRDefault="002C6BD1" w:rsidP="0054522C">
      <w:pPr>
        <w:numPr>
          <w:ilvl w:val="0"/>
          <w:numId w:val="35"/>
        </w:numPr>
        <w:pBdr>
          <w:top w:val="nil"/>
          <w:left w:val="nil"/>
          <w:bottom w:val="nil"/>
          <w:right w:val="nil"/>
          <w:between w:val="nil"/>
        </w:pBdr>
        <w:spacing w:after="100" w:afterAutospacing="1" w:line="360" w:lineRule="auto"/>
        <w:jc w:val="both"/>
        <w:rPr>
          <w:del w:id="878" w:author="shashvindu jha" w:date="2024-09-12T15:54:00Z" w16du:dateUtc="2024-09-12T10:24:00Z"/>
          <w:rFonts w:ascii="Calibri" w:hAnsi="Calibri" w:cs="Calibri"/>
          <w:color w:val="2A2B6A"/>
          <w:sz w:val="24"/>
          <w:szCs w:val="24"/>
        </w:rPr>
      </w:pPr>
      <w:del w:id="879" w:author="shashvindu jha" w:date="2024-09-12T15:54:00Z" w16du:dateUtc="2024-09-12T10:24:00Z">
        <w:r w:rsidDel="002A41A4">
          <w:rPr>
            <w:rFonts w:ascii="Calibri" w:eastAsia="Calibri" w:hAnsi="Calibri" w:cs="Calibri"/>
            <w:color w:val="2A2B6A"/>
            <w:sz w:val="24"/>
            <w:szCs w:val="24"/>
          </w:rPr>
          <w:delText xml:space="preserve">Enter </w:delText>
        </w:r>
        <w:r w:rsidR="00C4502B" w:rsidRPr="002C6BD1" w:rsidDel="002A41A4">
          <w:rPr>
            <w:rFonts w:ascii="Calibri" w:eastAsia="Calibri" w:hAnsi="Calibri" w:cs="Calibri"/>
            <w:b/>
            <w:color w:val="2A2B6A"/>
            <w:sz w:val="24"/>
            <w:szCs w:val="24"/>
          </w:rPr>
          <w:delText>SM Unit name</w:delText>
        </w:r>
      </w:del>
    </w:p>
    <w:p w14:paraId="3183CE97" w14:textId="1BDD8184" w:rsidR="00A01239" w:rsidRPr="00A01239" w:rsidDel="002A41A4" w:rsidRDefault="002C6BD1" w:rsidP="00A31169">
      <w:pPr>
        <w:numPr>
          <w:ilvl w:val="0"/>
          <w:numId w:val="35"/>
        </w:numPr>
        <w:pBdr>
          <w:top w:val="nil"/>
          <w:left w:val="nil"/>
          <w:bottom w:val="nil"/>
          <w:right w:val="nil"/>
          <w:between w:val="nil"/>
        </w:pBdr>
        <w:spacing w:before="100" w:beforeAutospacing="1" w:after="100" w:afterAutospacing="1" w:line="360" w:lineRule="auto"/>
        <w:jc w:val="both"/>
        <w:rPr>
          <w:del w:id="880" w:author="shashvindu jha" w:date="2024-09-12T15:54:00Z" w16du:dateUtc="2024-09-12T10:24:00Z"/>
          <w:rFonts w:ascii="Calibri" w:hAnsi="Calibri" w:cs="Calibri"/>
          <w:color w:val="000000"/>
          <w:sz w:val="24"/>
          <w:szCs w:val="24"/>
        </w:rPr>
      </w:pPr>
      <w:del w:id="881" w:author="shashvindu jha" w:date="2024-09-12T15:54:00Z" w16du:dateUtc="2024-09-12T10:24:00Z">
        <w:r w:rsidDel="002A41A4">
          <w:rPr>
            <w:rFonts w:ascii="Calibri" w:eastAsia="Calibri" w:hAnsi="Calibri" w:cs="Calibri"/>
            <w:color w:val="000000"/>
            <w:sz w:val="24"/>
            <w:szCs w:val="24"/>
          </w:rPr>
          <w:delText xml:space="preserve">Enter </w:delText>
        </w:r>
        <w:r w:rsidR="00C4502B" w:rsidRPr="00A01239" w:rsidDel="002A41A4">
          <w:rPr>
            <w:rFonts w:ascii="Calibri" w:eastAsia="Calibri" w:hAnsi="Calibri" w:cs="Calibri"/>
            <w:color w:val="000000"/>
            <w:sz w:val="24"/>
            <w:szCs w:val="24"/>
          </w:rPr>
          <w:delText>SM Unit description</w:delText>
        </w:r>
      </w:del>
    </w:p>
    <w:p w14:paraId="16733721" w14:textId="22EF7410" w:rsidR="002342A9" w:rsidRDefault="002C6BD1" w:rsidP="00FF333F">
      <w:pPr>
        <w:spacing w:after="100" w:afterAutospacing="1" w:line="360" w:lineRule="auto"/>
        <w:jc w:val="both"/>
        <w:rPr>
          <w:ins w:id="882" w:author="shashvindu jha" w:date="2024-09-12T16:03:00Z" w16du:dateUtc="2024-09-12T10:33:00Z"/>
          <w:rFonts w:ascii="Calibri" w:eastAsia="Calibri" w:hAnsi="Calibri" w:cs="Calibri"/>
          <w:sz w:val="24"/>
          <w:szCs w:val="24"/>
        </w:rPr>
      </w:pPr>
      <w:del w:id="883" w:author="shashvindu jha" w:date="2024-09-12T15:54:00Z" w16du:dateUtc="2024-09-12T10:24:00Z">
        <w:r w:rsidRPr="002C6BD1" w:rsidDel="002A41A4">
          <w:rPr>
            <w:sz w:val="24"/>
            <w:szCs w:val="24"/>
          </w:rPr>
          <w:delText>Blue color</w:delText>
        </w:r>
        <w:r w:rsidDel="002A41A4">
          <w:rPr>
            <w:b/>
            <w:sz w:val="24"/>
            <w:szCs w:val="24"/>
          </w:rPr>
          <w:delText xml:space="preserve"> </w:delText>
        </w:r>
        <w:r w:rsidRPr="005848E8" w:rsidDel="002A41A4">
          <w:rPr>
            <w:rFonts w:ascii="Calibri" w:eastAsia="Calibri" w:hAnsi="Calibri" w:cs="Calibri"/>
            <w:sz w:val="24"/>
            <w:szCs w:val="24"/>
          </w:rPr>
          <w:delText>details are mandatory to be entered.</w:delText>
        </w:r>
        <w:r w:rsidDel="002A41A4">
          <w:rPr>
            <w:rFonts w:ascii="Calibri" w:hAnsi="Calibri" w:cs="Calibri"/>
            <w:b/>
            <w:bCs/>
            <w:sz w:val="24"/>
            <w:szCs w:val="24"/>
          </w:rPr>
          <w:delText xml:space="preserve"> </w:delText>
        </w:r>
      </w:del>
      <w:r w:rsidR="00A01239" w:rsidRPr="00A03013">
        <w:rPr>
          <w:rFonts w:ascii="Calibri" w:eastAsia="Calibri" w:hAnsi="Calibri" w:cs="Calibri"/>
          <w:sz w:val="24"/>
          <w:szCs w:val="24"/>
        </w:rPr>
        <w:t xml:space="preserve">Click on the </w:t>
      </w:r>
      <w:r w:rsidR="00A01239" w:rsidRPr="00A03013">
        <w:rPr>
          <w:rFonts w:ascii="Calibri" w:eastAsia="Calibri" w:hAnsi="Calibri" w:cs="Calibri"/>
          <w:b/>
          <w:bCs/>
          <w:sz w:val="24"/>
          <w:szCs w:val="24"/>
        </w:rPr>
        <w:t>Add</w:t>
      </w:r>
      <w:r w:rsidR="00A01239" w:rsidRPr="00A03013">
        <w:rPr>
          <w:rFonts w:ascii="Calibri" w:eastAsia="Calibri" w:hAnsi="Calibri" w:cs="Calibri"/>
          <w:sz w:val="24"/>
          <w:szCs w:val="24"/>
        </w:rPr>
        <w:t xml:space="preserve"> button to save and confirm. </w:t>
      </w:r>
      <w:r w:rsidR="00A01239" w:rsidRPr="005848E8">
        <w:rPr>
          <w:rFonts w:ascii="Calibri" w:eastAsia="Calibri" w:hAnsi="Calibri" w:cs="Calibri"/>
          <w:sz w:val="24"/>
          <w:szCs w:val="24"/>
        </w:rPr>
        <w:t xml:space="preserve">You can now view the new </w:t>
      </w:r>
      <w:r w:rsidR="00832D9C">
        <w:rPr>
          <w:rFonts w:ascii="Calibri" w:eastAsia="Calibri" w:hAnsi="Calibri" w:cs="Calibri"/>
          <w:sz w:val="24"/>
          <w:szCs w:val="24"/>
        </w:rPr>
        <w:t>units</w:t>
      </w:r>
      <w:r w:rsidR="00A01239" w:rsidRPr="005848E8">
        <w:rPr>
          <w:rFonts w:ascii="Calibri" w:eastAsia="Calibri" w:hAnsi="Calibri" w:cs="Calibri"/>
          <w:sz w:val="24"/>
          <w:szCs w:val="24"/>
        </w:rPr>
        <w:t xml:space="preserve"> added </w:t>
      </w:r>
      <w:del w:id="884" w:author="shashvindu jha" w:date="2024-09-12T15:55:00Z" w16du:dateUtc="2024-09-12T10:25:00Z">
        <w:r w:rsidR="00A01239" w:rsidRPr="005848E8" w:rsidDel="002A41A4">
          <w:rPr>
            <w:rFonts w:ascii="Calibri" w:eastAsia="Calibri" w:hAnsi="Calibri" w:cs="Calibri"/>
            <w:sz w:val="24"/>
            <w:szCs w:val="24"/>
          </w:rPr>
          <w:delText xml:space="preserve">in </w:delText>
        </w:r>
      </w:del>
      <w:ins w:id="885" w:author="shashvindu jha" w:date="2024-09-12T15:55:00Z" w16du:dateUtc="2024-09-12T10:25:00Z">
        <w:r w:rsidR="002A41A4">
          <w:rPr>
            <w:rFonts w:ascii="Calibri" w:eastAsia="Calibri" w:hAnsi="Calibri" w:cs="Calibri"/>
            <w:sz w:val="24"/>
            <w:szCs w:val="24"/>
          </w:rPr>
          <w:t>to</w:t>
        </w:r>
        <w:r w:rsidR="002A41A4" w:rsidRPr="005848E8">
          <w:rPr>
            <w:rFonts w:ascii="Calibri" w:eastAsia="Calibri" w:hAnsi="Calibri" w:cs="Calibri"/>
            <w:sz w:val="24"/>
            <w:szCs w:val="24"/>
          </w:rPr>
          <w:t xml:space="preserve"> </w:t>
        </w:r>
      </w:ins>
      <w:r w:rsidR="00A01239" w:rsidRPr="005848E8">
        <w:rPr>
          <w:rFonts w:ascii="Calibri" w:eastAsia="Calibri" w:hAnsi="Calibri" w:cs="Calibri"/>
          <w:sz w:val="24"/>
          <w:szCs w:val="24"/>
        </w:rPr>
        <w:t xml:space="preserve">the </w:t>
      </w:r>
      <w:r w:rsidR="00832D9C">
        <w:rPr>
          <w:rFonts w:ascii="Calibri" w:eastAsia="Calibri" w:hAnsi="Calibri" w:cs="Calibri"/>
          <w:sz w:val="24"/>
          <w:szCs w:val="24"/>
        </w:rPr>
        <w:t>SM Unit</w:t>
      </w:r>
      <w:r w:rsidR="00A01239" w:rsidRPr="005848E8">
        <w:rPr>
          <w:rFonts w:ascii="Calibri" w:eastAsia="Calibri" w:hAnsi="Calibri" w:cs="Calibri"/>
          <w:sz w:val="24"/>
          <w:szCs w:val="24"/>
        </w:rPr>
        <w:t xml:space="preserve"> list</w:t>
      </w:r>
      <w:r w:rsidR="00A01239" w:rsidRPr="00A03013">
        <w:rPr>
          <w:rFonts w:ascii="Calibri" w:eastAsia="Calibri" w:hAnsi="Calibri" w:cs="Calibri"/>
          <w:sz w:val="24"/>
          <w:szCs w:val="24"/>
        </w:rPr>
        <w:t>.</w:t>
      </w:r>
    </w:p>
    <w:p w14:paraId="5442EF9F" w14:textId="77777777" w:rsidR="002342A9" w:rsidRDefault="002342A9">
      <w:pPr>
        <w:rPr>
          <w:ins w:id="886" w:author="shashvindu jha" w:date="2024-09-12T16:03:00Z" w16du:dateUtc="2024-09-12T10:33:00Z"/>
          <w:rFonts w:ascii="Calibri" w:eastAsia="Calibri" w:hAnsi="Calibri" w:cs="Calibri"/>
          <w:sz w:val="24"/>
          <w:szCs w:val="24"/>
        </w:rPr>
      </w:pPr>
      <w:ins w:id="887" w:author="shashvindu jha" w:date="2024-09-12T16:03:00Z" w16du:dateUtc="2024-09-12T10:33:00Z">
        <w:r>
          <w:rPr>
            <w:rFonts w:ascii="Calibri" w:eastAsia="Calibri" w:hAnsi="Calibri" w:cs="Calibri"/>
            <w:sz w:val="24"/>
            <w:szCs w:val="24"/>
          </w:rPr>
          <w:br w:type="page"/>
        </w:r>
      </w:ins>
    </w:p>
    <w:p w14:paraId="46A2CB5A" w14:textId="77777777" w:rsidR="002342A9" w:rsidRDefault="002342A9" w:rsidP="002342A9">
      <w:pPr>
        <w:spacing w:before="100" w:beforeAutospacing="1" w:after="100" w:afterAutospacing="1" w:line="360" w:lineRule="auto"/>
        <w:jc w:val="both"/>
        <w:rPr>
          <w:ins w:id="888" w:author="shashvindu jha" w:date="2024-09-12T15:59:00Z" w16du:dateUtc="2024-09-12T10:29:00Z"/>
          <w:rFonts w:ascii="Calibri" w:eastAsia="Calibri" w:hAnsi="Calibri" w:cs="Calibri"/>
          <w:sz w:val="24"/>
          <w:szCs w:val="24"/>
        </w:rPr>
      </w:pPr>
      <w:ins w:id="889" w:author="shashvindu jha" w:date="2024-09-12T15:59:00Z" w16du:dateUtc="2024-09-12T10:29:00Z">
        <w:r w:rsidRPr="008C5C87">
          <w:rPr>
            <w:rFonts w:ascii="Calibri" w:hAnsi="Calibri" w:cs="Calibri"/>
            <w:b/>
            <w:bCs/>
            <w:sz w:val="24"/>
            <w:szCs w:val="24"/>
          </w:rPr>
          <w:lastRenderedPageBreak/>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6E6006FF" w14:textId="48C7C296" w:rsidR="002342A9" w:rsidRPr="009C4554" w:rsidRDefault="002342A9" w:rsidP="002342A9">
      <w:pPr>
        <w:spacing w:after="100" w:afterAutospacing="1" w:line="360" w:lineRule="auto"/>
        <w:jc w:val="both"/>
        <w:rPr>
          <w:ins w:id="890" w:author="shashvindu jha" w:date="2024-09-12T15:59:00Z" w16du:dateUtc="2024-09-12T10:29:00Z"/>
          <w:rFonts w:ascii="Calibri" w:eastAsia="Calibri" w:hAnsi="Calibri" w:cs="Calibri"/>
          <w:b/>
          <w:bCs/>
          <w:sz w:val="24"/>
          <w:szCs w:val="24"/>
        </w:rPr>
      </w:pPr>
      <w:ins w:id="891" w:author="shashvindu jha" w:date="2024-09-12T15:59:00Z" w16du:dateUtc="2024-09-12T10:29: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74F95387" w14:textId="77777777" w:rsidR="002342A9" w:rsidRPr="008C5C87" w:rsidRDefault="002342A9" w:rsidP="002342A9">
      <w:pPr>
        <w:spacing w:before="100" w:beforeAutospacing="1" w:after="100" w:afterAutospacing="1" w:line="360" w:lineRule="auto"/>
        <w:jc w:val="both"/>
        <w:rPr>
          <w:ins w:id="892" w:author="shashvindu jha" w:date="2024-09-12T15:59:00Z" w16du:dateUtc="2024-09-12T10:29:00Z"/>
          <w:rFonts w:ascii="Calibri" w:eastAsia="Calibri" w:hAnsi="Calibri" w:cs="Calibri"/>
          <w:sz w:val="24"/>
          <w:szCs w:val="24"/>
        </w:rPr>
      </w:pPr>
      <w:ins w:id="893" w:author="shashvindu jha" w:date="2024-09-12T15:59:00Z" w16du:dateUtc="2024-09-12T10:29: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1C065BA7" w14:textId="77777777" w:rsidR="002342A9" w:rsidRDefault="002342A9" w:rsidP="002342A9">
      <w:pPr>
        <w:spacing w:before="100" w:beforeAutospacing="1" w:after="100" w:afterAutospacing="1" w:line="360" w:lineRule="auto"/>
        <w:jc w:val="both"/>
        <w:rPr>
          <w:ins w:id="894" w:author="shashvindu jha" w:date="2024-09-12T15:59:00Z" w16du:dateUtc="2024-09-12T10:29:00Z"/>
          <w:rFonts w:ascii="Calibri" w:eastAsia="Calibri" w:hAnsi="Calibri" w:cs="Calibri"/>
          <w:sz w:val="24"/>
          <w:szCs w:val="24"/>
        </w:rPr>
      </w:pPr>
      <w:ins w:id="895" w:author="shashvindu jha" w:date="2024-09-12T15:59:00Z" w16du:dateUtc="2024-09-12T10:29: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3B6C33B8" w14:textId="344383A9" w:rsidR="002A41A4" w:rsidDel="002342A9" w:rsidRDefault="002A41A4" w:rsidP="00AB31D8">
      <w:pPr>
        <w:spacing w:after="100" w:afterAutospacing="1" w:line="360" w:lineRule="auto"/>
        <w:jc w:val="both"/>
        <w:rPr>
          <w:del w:id="896" w:author="shashvindu jha" w:date="2024-09-12T16:02:00Z" w16du:dateUtc="2024-09-12T10:32:00Z"/>
          <w:rFonts w:ascii="Calibri" w:hAnsi="Calibri" w:cs="Calibri"/>
          <w:b/>
          <w:bCs/>
          <w:sz w:val="24"/>
          <w:szCs w:val="24"/>
        </w:rPr>
      </w:pPr>
    </w:p>
    <w:p w14:paraId="78DE56D8" w14:textId="5FD94F96" w:rsidR="00A01239" w:rsidDel="002342A9" w:rsidRDefault="00A01239" w:rsidP="00A31169">
      <w:pPr>
        <w:spacing w:before="100" w:beforeAutospacing="1" w:after="100" w:afterAutospacing="1" w:line="360" w:lineRule="auto"/>
        <w:jc w:val="both"/>
        <w:rPr>
          <w:del w:id="897" w:author="shashvindu jha" w:date="2024-09-12T16:02:00Z" w16du:dateUtc="2024-09-12T10:32:00Z"/>
          <w:rFonts w:ascii="Calibri" w:eastAsia="Calibri" w:hAnsi="Calibri" w:cs="Calibri"/>
          <w:sz w:val="24"/>
          <w:szCs w:val="24"/>
        </w:rPr>
      </w:pPr>
      <w:del w:id="898" w:author="shashvindu jha" w:date="2024-09-12T16:02:00Z" w16du:dateUtc="2024-09-12T10:32:00Z">
        <w:r w:rsidRPr="00A01239" w:rsidDel="002342A9">
          <w:rPr>
            <w:rFonts w:ascii="Calibri" w:hAnsi="Calibri" w:cs="Calibri"/>
            <w:b/>
            <w:bCs/>
            <w:sz w:val="24"/>
            <w:szCs w:val="24"/>
          </w:rPr>
          <w:delText>Step 2</w:delText>
        </w:r>
        <w:r w:rsidR="0054522C" w:rsidDel="002342A9">
          <w:rPr>
            <w:rFonts w:ascii="Calibri" w:hAnsi="Calibri" w:cs="Calibri"/>
            <w:b/>
            <w:bCs/>
            <w:sz w:val="24"/>
            <w:szCs w:val="24"/>
          </w:rPr>
          <w:delText>5</w:delText>
        </w:r>
        <w:r w:rsidRPr="00A01239" w:rsidDel="002342A9">
          <w:rPr>
            <w:rFonts w:ascii="Calibri" w:hAnsi="Calibri" w:cs="Calibri"/>
            <w:b/>
            <w:bCs/>
            <w:sz w:val="24"/>
            <w:szCs w:val="24"/>
          </w:rPr>
          <w:delText>:</w:delText>
        </w:r>
        <w:r w:rsidRPr="00A01239" w:rsidDel="002342A9">
          <w:rPr>
            <w:rFonts w:ascii="Calibri" w:hAnsi="Calibri" w:cs="Calibri"/>
            <w:sz w:val="24"/>
            <w:szCs w:val="24"/>
          </w:rPr>
          <w:delText xml:space="preserve"> </w:delText>
        </w:r>
        <w:r w:rsidR="00174043" w:rsidDel="002342A9">
          <w:rPr>
            <w:rFonts w:ascii="Calibri" w:hAnsi="Calibri" w:cs="Calibri"/>
            <w:sz w:val="24"/>
            <w:szCs w:val="24"/>
          </w:rPr>
          <w:delText>Click to s</w:delText>
        </w:r>
        <w:r w:rsidR="000940A5" w:rsidRPr="00442CFF" w:rsidDel="002342A9">
          <w:rPr>
            <w:rFonts w:ascii="Calibri" w:eastAsia="Calibri" w:hAnsi="Calibri" w:cs="Calibri"/>
            <w:sz w:val="24"/>
            <w:szCs w:val="24"/>
          </w:rPr>
          <w:delText>elect</w:delText>
        </w:r>
        <w:r w:rsidR="000940A5" w:rsidRPr="00A01239" w:rsidDel="002342A9">
          <w:rPr>
            <w:rFonts w:ascii="Calibri" w:eastAsia="Calibri" w:hAnsi="Calibri" w:cs="Calibri"/>
            <w:b/>
            <w:bCs/>
            <w:sz w:val="24"/>
            <w:szCs w:val="24"/>
          </w:rPr>
          <w:delText xml:space="preserve"> </w:delText>
        </w:r>
        <w:r w:rsidRPr="00A01239" w:rsidDel="002342A9">
          <w:rPr>
            <w:rFonts w:ascii="Calibri" w:eastAsia="Calibri" w:hAnsi="Calibri" w:cs="Calibri"/>
            <w:b/>
            <w:bCs/>
            <w:sz w:val="24"/>
            <w:szCs w:val="24"/>
          </w:rPr>
          <w:delText>Edit</w:delText>
        </w:r>
        <w:r w:rsidRPr="00A01239" w:rsidDel="002342A9">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085033CA" w14:textId="4551C340" w:rsidR="00832D9C" w:rsidRPr="00A01239" w:rsidDel="002342A9" w:rsidRDefault="0054522C" w:rsidP="00A31169">
      <w:pPr>
        <w:spacing w:before="100" w:beforeAutospacing="1" w:after="100" w:afterAutospacing="1" w:line="360" w:lineRule="auto"/>
        <w:jc w:val="both"/>
        <w:rPr>
          <w:del w:id="899" w:author="shashvindu jha" w:date="2024-09-12T16:02:00Z" w16du:dateUtc="2024-09-12T10:32:00Z"/>
          <w:rFonts w:ascii="Calibri" w:eastAsia="Calibri" w:hAnsi="Calibri" w:cs="Calibri"/>
          <w:sz w:val="24"/>
          <w:szCs w:val="24"/>
        </w:rPr>
      </w:pPr>
      <w:del w:id="900" w:author="shashvindu jha" w:date="2024-09-12T16:02:00Z" w16du:dateUtc="2024-09-12T10:32:00Z">
        <w:r w:rsidDel="002342A9">
          <w:rPr>
            <w:rFonts w:ascii="Calibri" w:hAnsi="Calibri" w:cs="Calibri"/>
            <w:b/>
            <w:bCs/>
            <w:sz w:val="24"/>
            <w:szCs w:val="24"/>
          </w:rPr>
          <w:delText>Step 26</w:delText>
        </w:r>
        <w:r w:rsidR="00832D9C" w:rsidRPr="00A01239" w:rsidDel="002342A9">
          <w:rPr>
            <w:rFonts w:ascii="Calibri" w:hAnsi="Calibri" w:cs="Calibri"/>
            <w:b/>
            <w:bCs/>
            <w:sz w:val="24"/>
            <w:szCs w:val="24"/>
          </w:rPr>
          <w:delText>:</w:delText>
        </w:r>
        <w:r w:rsidR="00832D9C" w:rsidRPr="00A01239" w:rsidDel="002342A9">
          <w:rPr>
            <w:rFonts w:ascii="Calibri" w:hAnsi="Calibri" w:cs="Calibri"/>
            <w:sz w:val="24"/>
            <w:szCs w:val="24"/>
          </w:rPr>
          <w:delText xml:space="preserve"> </w:delText>
        </w:r>
        <w:r w:rsidR="00174043" w:rsidDel="002342A9">
          <w:rPr>
            <w:rFonts w:ascii="Calibri" w:hAnsi="Calibri" w:cs="Calibri"/>
            <w:sz w:val="24"/>
            <w:szCs w:val="24"/>
          </w:rPr>
          <w:delText>Click to s</w:delText>
        </w:r>
        <w:r w:rsidR="000940A5" w:rsidRPr="00442CFF" w:rsidDel="002342A9">
          <w:rPr>
            <w:rFonts w:ascii="Calibri" w:eastAsia="Calibri" w:hAnsi="Calibri" w:cs="Calibri"/>
            <w:sz w:val="24"/>
            <w:szCs w:val="24"/>
          </w:rPr>
          <w:delText>elect</w:delText>
        </w:r>
        <w:r w:rsidR="000940A5" w:rsidRPr="00A01239" w:rsidDel="002342A9">
          <w:rPr>
            <w:rFonts w:ascii="Calibri" w:eastAsia="Calibri" w:hAnsi="Calibri" w:cs="Calibri"/>
            <w:b/>
            <w:bCs/>
            <w:sz w:val="24"/>
            <w:szCs w:val="24"/>
          </w:rPr>
          <w:delText xml:space="preserve"> </w:delText>
        </w:r>
        <w:r w:rsidR="00832D9C" w:rsidRPr="00A01239" w:rsidDel="002342A9">
          <w:rPr>
            <w:rFonts w:ascii="Calibri" w:eastAsia="Calibri" w:hAnsi="Calibri" w:cs="Calibri"/>
            <w:b/>
            <w:bCs/>
            <w:sz w:val="24"/>
            <w:szCs w:val="24"/>
          </w:rPr>
          <w:delText>Enable/Disable</w:delText>
        </w:r>
        <w:r w:rsidR="00832D9C" w:rsidRPr="00A01239" w:rsidDel="002342A9">
          <w:rPr>
            <w:rFonts w:ascii="Calibri" w:eastAsia="Calibri" w:hAnsi="Calibri" w:cs="Calibri"/>
            <w:sz w:val="24"/>
            <w:szCs w:val="24"/>
          </w:rPr>
          <w:delText xml:space="preserve"> option available in the action dropdown to </w:delText>
        </w:r>
        <w:r w:rsidR="00832D9C" w:rsidDel="002342A9">
          <w:rPr>
            <w:rFonts w:ascii="Calibri" w:eastAsia="Calibri" w:hAnsi="Calibri" w:cs="Calibri"/>
            <w:sz w:val="24"/>
            <w:szCs w:val="24"/>
          </w:rPr>
          <w:delText>show</w:delText>
        </w:r>
        <w:r w:rsidR="00832D9C" w:rsidRPr="00A01239" w:rsidDel="002342A9">
          <w:rPr>
            <w:rFonts w:ascii="Calibri" w:eastAsia="Calibri" w:hAnsi="Calibri" w:cs="Calibri"/>
            <w:sz w:val="24"/>
            <w:szCs w:val="24"/>
          </w:rPr>
          <w:delText xml:space="preserve"> or </w:delText>
        </w:r>
        <w:r w:rsidR="003A2610" w:rsidDel="002342A9">
          <w:rPr>
            <w:rFonts w:ascii="Calibri" w:eastAsia="Calibri" w:hAnsi="Calibri" w:cs="Calibri"/>
            <w:sz w:val="24"/>
            <w:szCs w:val="24"/>
          </w:rPr>
          <w:delText>hide</w:delText>
        </w:r>
        <w:r w:rsidR="00832D9C" w:rsidRPr="00A01239" w:rsidDel="002342A9">
          <w:rPr>
            <w:rFonts w:ascii="Calibri" w:eastAsia="Calibri" w:hAnsi="Calibri" w:cs="Calibri"/>
            <w:sz w:val="24"/>
            <w:szCs w:val="24"/>
          </w:rPr>
          <w:delText xml:space="preserve"> selected </w:delText>
        </w:r>
        <w:r w:rsidR="003A2610" w:rsidDel="002342A9">
          <w:rPr>
            <w:rFonts w:ascii="Calibri" w:eastAsia="Calibri" w:hAnsi="Calibri" w:cs="Calibri"/>
            <w:sz w:val="24"/>
            <w:szCs w:val="24"/>
          </w:rPr>
          <w:delText>SM unit</w:delText>
        </w:r>
        <w:r w:rsidR="00832D9C" w:rsidRPr="00A01239" w:rsidDel="002342A9">
          <w:rPr>
            <w:rFonts w:ascii="Calibri" w:eastAsia="Calibri" w:hAnsi="Calibri" w:cs="Calibri"/>
            <w:sz w:val="24"/>
            <w:szCs w:val="24"/>
          </w:rPr>
          <w:delText xml:space="preserve">. </w:delText>
        </w:r>
        <w:r w:rsidR="003A2610" w:rsidRPr="005848E8" w:rsidDel="002342A9">
          <w:rPr>
            <w:rFonts w:ascii="Calibri" w:hAnsi="Calibri" w:cs="Calibri"/>
            <w:sz w:val="24"/>
            <w:szCs w:val="24"/>
          </w:rPr>
          <w:delText>The hidden element will not be shown throughout the application</w:delText>
        </w:r>
        <w:r w:rsidR="00832D9C" w:rsidRPr="00A01239" w:rsidDel="002342A9">
          <w:rPr>
            <w:rFonts w:ascii="Calibri" w:eastAsia="Calibri" w:hAnsi="Calibri" w:cs="Calibri"/>
            <w:sz w:val="24"/>
            <w:szCs w:val="24"/>
          </w:rPr>
          <w:delText>.</w:delText>
        </w:r>
      </w:del>
    </w:p>
    <w:p w14:paraId="6363584C" w14:textId="28A132A7" w:rsidR="00B1179E" w:rsidDel="002342A9" w:rsidRDefault="0054522C" w:rsidP="00AB31D8">
      <w:pPr>
        <w:spacing w:before="100" w:beforeAutospacing="1" w:after="0" w:line="360" w:lineRule="auto"/>
        <w:jc w:val="both"/>
        <w:rPr>
          <w:del w:id="901" w:author="shashvindu jha" w:date="2024-09-12T16:02:00Z" w16du:dateUtc="2024-09-12T10:32:00Z"/>
          <w:rFonts w:ascii="Calibri" w:eastAsia="Calibri" w:hAnsi="Calibri" w:cs="Calibri"/>
          <w:sz w:val="24"/>
          <w:szCs w:val="24"/>
        </w:rPr>
      </w:pPr>
      <w:del w:id="902" w:author="shashvindu jha" w:date="2024-09-12T16:02:00Z" w16du:dateUtc="2024-09-12T10:32:00Z">
        <w:r w:rsidDel="002342A9">
          <w:rPr>
            <w:rFonts w:ascii="Calibri" w:hAnsi="Calibri" w:cs="Calibri"/>
            <w:b/>
            <w:bCs/>
            <w:sz w:val="24"/>
            <w:szCs w:val="24"/>
          </w:rPr>
          <w:delText>Step 27</w:delText>
        </w:r>
        <w:r w:rsidR="00A01239" w:rsidRPr="00A01239" w:rsidDel="002342A9">
          <w:rPr>
            <w:rFonts w:ascii="Calibri" w:hAnsi="Calibri" w:cs="Calibri"/>
            <w:b/>
            <w:bCs/>
            <w:sz w:val="24"/>
            <w:szCs w:val="24"/>
          </w:rPr>
          <w:delText>:</w:delText>
        </w:r>
        <w:r w:rsidR="00A01239" w:rsidRPr="00A01239" w:rsidDel="002342A9">
          <w:rPr>
            <w:rFonts w:ascii="Calibri" w:hAnsi="Calibri" w:cs="Calibri"/>
            <w:sz w:val="24"/>
            <w:szCs w:val="24"/>
          </w:rPr>
          <w:delText xml:space="preserve"> </w:delText>
        </w:r>
        <w:r w:rsidR="00174043" w:rsidDel="002342A9">
          <w:rPr>
            <w:rFonts w:ascii="Calibri" w:hAnsi="Calibri" w:cs="Calibri"/>
            <w:sz w:val="24"/>
            <w:szCs w:val="24"/>
          </w:rPr>
          <w:delText>Click to s</w:delText>
        </w:r>
        <w:r w:rsidR="000940A5" w:rsidRPr="00442CFF" w:rsidDel="002342A9">
          <w:rPr>
            <w:rFonts w:ascii="Calibri" w:eastAsia="Calibri" w:hAnsi="Calibri" w:cs="Calibri"/>
            <w:sz w:val="24"/>
            <w:szCs w:val="24"/>
          </w:rPr>
          <w:delText>elect</w:delText>
        </w:r>
        <w:r w:rsidR="000940A5" w:rsidRPr="00A01239" w:rsidDel="002342A9">
          <w:rPr>
            <w:rFonts w:ascii="Calibri" w:eastAsia="Calibri" w:hAnsi="Calibri" w:cs="Calibri"/>
            <w:b/>
            <w:bCs/>
            <w:sz w:val="24"/>
            <w:szCs w:val="24"/>
          </w:rPr>
          <w:delText xml:space="preserve"> </w:delText>
        </w:r>
        <w:r w:rsidR="00A01239" w:rsidRPr="00A01239" w:rsidDel="002342A9">
          <w:rPr>
            <w:rFonts w:ascii="Calibri" w:eastAsia="Calibri" w:hAnsi="Calibri" w:cs="Calibri"/>
            <w:b/>
            <w:bCs/>
            <w:sz w:val="24"/>
            <w:szCs w:val="24"/>
          </w:rPr>
          <w:delText>Delete</w:delText>
        </w:r>
        <w:r w:rsidR="00A01239" w:rsidRPr="00A01239" w:rsidDel="002342A9">
          <w:rPr>
            <w:rFonts w:ascii="Calibri" w:eastAsia="Calibri" w:hAnsi="Calibri" w:cs="Calibri"/>
            <w:sz w:val="24"/>
            <w:szCs w:val="24"/>
          </w:rPr>
          <w:delText xml:space="preserve"> option available in the action dropdown to delete the selected element. A confirmation popup will appear, click yes to confirm deletion of the selected element.</w:delText>
        </w:r>
      </w:del>
    </w:p>
    <w:p w14:paraId="38543FB0" w14:textId="16E17C1E" w:rsidR="00832D9C" w:rsidRDefault="00832D9C" w:rsidP="00A31169">
      <w:pPr>
        <w:spacing w:before="100" w:beforeAutospacing="1" w:after="100" w:afterAutospacing="1" w:line="360" w:lineRule="auto"/>
        <w:jc w:val="both"/>
        <w:rPr>
          <w:rFonts w:ascii="Calibri" w:eastAsia="Calibri" w:hAnsi="Calibri" w:cs="Calibri"/>
          <w:sz w:val="24"/>
          <w:szCs w:val="24"/>
        </w:rPr>
      </w:pPr>
      <w:r>
        <w:rPr>
          <w:rFonts w:ascii="Calibri" w:eastAsia="Calibri" w:hAnsi="Calibri" w:cs="Calibri"/>
          <w:sz w:val="24"/>
          <w:szCs w:val="24"/>
        </w:rPr>
        <w:br w:type="page"/>
      </w:r>
    </w:p>
    <w:p w14:paraId="79DB459D" w14:textId="0E65D718" w:rsidR="001044DA" w:rsidRDefault="00F00B8D" w:rsidP="00C7008E">
      <w:pPr>
        <w:pStyle w:val="Heading3"/>
        <w:spacing w:before="100" w:beforeAutospacing="1" w:after="100" w:afterAutospacing="1"/>
        <w:jc w:val="both"/>
      </w:pPr>
      <w:bookmarkStart w:id="903" w:name="_heading=h.1fob9te" w:colFirst="0" w:colLast="0"/>
      <w:bookmarkStart w:id="904" w:name="_Toc157002827"/>
      <w:bookmarkStart w:id="905" w:name="_Toc177122881"/>
      <w:bookmarkEnd w:id="903"/>
      <w:r>
        <w:lastRenderedPageBreak/>
        <w:t>2</w:t>
      </w:r>
      <w:r w:rsidR="00003C17">
        <w:t>.</w:t>
      </w:r>
      <w:r>
        <w:t>3.</w:t>
      </w:r>
      <w:r w:rsidR="00D44239">
        <w:t>2</w:t>
      </w:r>
      <w:r w:rsidR="00003C17">
        <w:t xml:space="preserve"> ROLE</w:t>
      </w:r>
      <w:r w:rsidR="001044DA">
        <w:t xml:space="preserve"> AND PERMISSION</w:t>
      </w:r>
      <w:bookmarkEnd w:id="904"/>
      <w:bookmarkEnd w:id="905"/>
    </w:p>
    <w:p w14:paraId="4C55819A" w14:textId="522D7434" w:rsidR="003A2610" w:rsidRDefault="003A2610" w:rsidP="009A17F8">
      <w:pPr>
        <w:tabs>
          <w:tab w:val="left" w:pos="8100"/>
        </w:tabs>
        <w:spacing w:after="0" w:line="360" w:lineRule="auto"/>
        <w:jc w:val="both"/>
        <w:rPr>
          <w:rFonts w:ascii="Calibri" w:hAnsi="Calibri" w:cs="Calibri"/>
          <w:sz w:val="24"/>
          <w:szCs w:val="24"/>
        </w:rPr>
      </w:pPr>
      <w:bookmarkStart w:id="906" w:name="_heading=h.3znysh7" w:colFirst="0" w:colLast="0"/>
      <w:bookmarkEnd w:id="906"/>
      <w:r w:rsidRPr="00724EE6">
        <w:rPr>
          <w:rFonts w:ascii="Calibri" w:hAnsi="Calibri" w:cs="Calibri"/>
          <w:sz w:val="24"/>
          <w:szCs w:val="24"/>
        </w:rPr>
        <w:t xml:space="preserve">This submodule allows </w:t>
      </w:r>
      <w:del w:id="907" w:author="shashvindu jha" w:date="2024-09-12T16:04:00Z" w16du:dateUtc="2024-09-12T10:34:00Z">
        <w:r w:rsidRPr="00724EE6" w:rsidDel="002342A9">
          <w:rPr>
            <w:rFonts w:ascii="Calibri" w:hAnsi="Calibri" w:cs="Calibri"/>
            <w:sz w:val="24"/>
            <w:szCs w:val="24"/>
          </w:rPr>
          <w:delText xml:space="preserve">the </w:delText>
        </w:r>
      </w:del>
      <w:r w:rsidRPr="00724EE6">
        <w:rPr>
          <w:rFonts w:ascii="Calibri" w:hAnsi="Calibri" w:cs="Calibri"/>
          <w:sz w:val="24"/>
          <w:szCs w:val="24"/>
        </w:rPr>
        <w:t xml:space="preserve">authorized users to </w:t>
      </w:r>
      <w:r>
        <w:rPr>
          <w:sz w:val="24"/>
          <w:szCs w:val="24"/>
        </w:rPr>
        <w:t xml:space="preserve">create and manage the user roles </w:t>
      </w:r>
      <w:r>
        <w:rPr>
          <w:rFonts w:ascii="Calibri" w:hAnsi="Calibri" w:cs="Calibri"/>
          <w:sz w:val="24"/>
          <w:szCs w:val="24"/>
        </w:rPr>
        <w:t>of the platform</w:t>
      </w:r>
      <w:r w:rsidRPr="00724EE6">
        <w:rPr>
          <w:rFonts w:ascii="Calibri" w:hAnsi="Calibri" w:cs="Calibri"/>
          <w:sz w:val="24"/>
          <w:szCs w:val="24"/>
        </w:rPr>
        <w:t>.</w:t>
      </w:r>
    </w:p>
    <w:p w14:paraId="379857D9" w14:textId="13603CB3" w:rsidR="002342A9" w:rsidRDefault="004130A8" w:rsidP="00A31169">
      <w:pPr>
        <w:spacing w:before="100" w:beforeAutospacing="1" w:after="100" w:afterAutospacing="1" w:line="360" w:lineRule="auto"/>
        <w:jc w:val="both"/>
        <w:rPr>
          <w:ins w:id="908" w:author="shashvindu jha" w:date="2024-09-12T16:07:00Z" w16du:dateUtc="2024-09-12T10:37:00Z"/>
          <w:rFonts w:ascii="Calibri" w:hAnsi="Calibri" w:cs="Calibri"/>
          <w:sz w:val="24"/>
          <w:szCs w:val="24"/>
        </w:rPr>
      </w:pPr>
      <w:r w:rsidRPr="004130A8">
        <w:rPr>
          <w:rFonts w:ascii="Calibri" w:hAnsi="Calibri" w:cs="Calibri"/>
          <w:noProof/>
          <w:sz w:val="24"/>
          <w:szCs w:val="24"/>
        </w:rPr>
        <w:drawing>
          <wp:anchor distT="0" distB="91440" distL="114300" distR="114300" simplePos="0" relativeHeight="251840512" behindDoc="0" locked="0" layoutInCell="1" allowOverlap="1" wp14:anchorId="727ABF36" wp14:editId="39AF4424">
            <wp:simplePos x="0" y="0"/>
            <wp:positionH relativeFrom="margin">
              <wp:posOffset>19050</wp:posOffset>
            </wp:positionH>
            <wp:positionV relativeFrom="paragraph">
              <wp:posOffset>1320528</wp:posOffset>
            </wp:positionV>
            <wp:extent cx="5943600" cy="3337560"/>
            <wp:effectExtent l="19050" t="19050" r="19050" b="15240"/>
            <wp:wrapTopAndBottom/>
            <wp:docPr id="96185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173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A2610" w:rsidRPr="00D44239">
        <w:rPr>
          <w:rFonts w:ascii="Calibri" w:hAnsi="Calibri" w:cs="Calibri"/>
          <w:b/>
          <w:sz w:val="24"/>
          <w:szCs w:val="24"/>
        </w:rPr>
        <w:t xml:space="preserve">Step </w:t>
      </w:r>
      <w:r w:rsidR="0054522C">
        <w:rPr>
          <w:rFonts w:ascii="Calibri" w:hAnsi="Calibri" w:cs="Calibri"/>
          <w:b/>
          <w:sz w:val="24"/>
          <w:szCs w:val="24"/>
        </w:rPr>
        <w:t>28</w:t>
      </w:r>
      <w:r w:rsidR="003A2610" w:rsidRPr="00D44239">
        <w:rPr>
          <w:rFonts w:ascii="Calibri" w:hAnsi="Calibri" w:cs="Calibri"/>
          <w:sz w:val="24"/>
          <w:szCs w:val="24"/>
        </w:rPr>
        <w:t xml:space="preserve">: </w:t>
      </w:r>
      <w:del w:id="909" w:author="shashvindu jha" w:date="2024-09-12T16:06:00Z" w16du:dateUtc="2024-09-12T10:36:00Z">
        <w:r w:rsidR="003A2610" w:rsidRPr="00D44239" w:rsidDel="002342A9">
          <w:rPr>
            <w:rFonts w:ascii="Calibri" w:hAnsi="Calibri" w:cs="Calibri"/>
            <w:sz w:val="24"/>
            <w:szCs w:val="24"/>
          </w:rPr>
          <w:delText xml:space="preserve">Click on the </w:delText>
        </w:r>
        <w:bookmarkStart w:id="910" w:name="_Hlk177049557"/>
        <w:r w:rsidR="002F3D96" w:rsidRPr="002F3D96" w:rsidDel="002342A9">
          <w:rPr>
            <w:rFonts w:ascii="Calibri" w:hAnsi="Calibri" w:cs="Calibri"/>
            <w:b/>
            <w:bCs/>
            <w:sz w:val="24"/>
            <w:szCs w:val="24"/>
          </w:rPr>
          <w:delText>Role and Permission</w:delText>
        </w:r>
        <w:r w:rsidR="003A2610" w:rsidRPr="00D44239" w:rsidDel="002342A9">
          <w:rPr>
            <w:rFonts w:ascii="Calibri" w:hAnsi="Calibri" w:cs="Calibri"/>
            <w:sz w:val="24"/>
            <w:szCs w:val="24"/>
          </w:rPr>
          <w:delText xml:space="preserve"> </w:delText>
        </w:r>
        <w:bookmarkEnd w:id="910"/>
        <w:r w:rsidR="003A2610" w:rsidRPr="00D44239" w:rsidDel="002342A9">
          <w:rPr>
            <w:rFonts w:ascii="Calibri" w:hAnsi="Calibri" w:cs="Calibri"/>
            <w:sz w:val="24"/>
            <w:szCs w:val="24"/>
          </w:rPr>
          <w:delText>option available under Access Control to access this sub-module. You have the options to add, edit</w:delText>
        </w:r>
        <w:r w:rsidDel="002342A9">
          <w:rPr>
            <w:rFonts w:ascii="Calibri" w:hAnsi="Calibri" w:cs="Calibri"/>
            <w:sz w:val="24"/>
            <w:szCs w:val="24"/>
          </w:rPr>
          <w:delText xml:space="preserve"> and</w:delText>
        </w:r>
        <w:r w:rsidR="003A2610" w:rsidRPr="00D44239" w:rsidDel="002342A9">
          <w:rPr>
            <w:rFonts w:ascii="Calibri" w:hAnsi="Calibri" w:cs="Calibri"/>
            <w:sz w:val="24"/>
            <w:szCs w:val="24"/>
          </w:rPr>
          <w:delText xml:space="preserve"> delete the user</w:delText>
        </w:r>
        <w:r w:rsidDel="002342A9">
          <w:rPr>
            <w:rFonts w:ascii="Calibri" w:hAnsi="Calibri" w:cs="Calibri"/>
            <w:sz w:val="24"/>
            <w:szCs w:val="24"/>
          </w:rPr>
          <w:delText xml:space="preserve"> roles</w:delText>
        </w:r>
        <w:r w:rsidR="003A2610" w:rsidRPr="00D44239" w:rsidDel="002342A9">
          <w:rPr>
            <w:rFonts w:ascii="Calibri" w:hAnsi="Calibri" w:cs="Calibri"/>
            <w:sz w:val="24"/>
            <w:szCs w:val="24"/>
          </w:rPr>
          <w:delText xml:space="preserve"> (see below figure).</w:delText>
        </w:r>
      </w:del>
      <w:ins w:id="911" w:author="shashvindu jha" w:date="2024-09-12T16:05:00Z" w16du:dateUtc="2024-09-12T10:35:00Z">
        <w:r w:rsidR="002342A9" w:rsidRPr="00B42C07">
          <w:rPr>
            <w:rFonts w:ascii="Calibri" w:hAnsi="Calibri" w:cs="Calibri"/>
            <w:sz w:val="24"/>
            <w:szCs w:val="24"/>
          </w:rPr>
          <w:t xml:space="preserve">Click on the </w:t>
        </w:r>
        <w:r w:rsidR="002342A9" w:rsidRPr="002342A9">
          <w:rPr>
            <w:rFonts w:ascii="Calibri" w:hAnsi="Calibri" w:cs="Calibri"/>
            <w:b/>
            <w:bCs/>
            <w:sz w:val="24"/>
            <w:szCs w:val="24"/>
          </w:rPr>
          <w:t xml:space="preserve">Role and Permission </w:t>
        </w:r>
        <w:r w:rsidR="002342A9" w:rsidRPr="00B42C07">
          <w:rPr>
            <w:rFonts w:ascii="Calibri" w:hAnsi="Calibri" w:cs="Calibri"/>
            <w:sz w:val="24"/>
            <w:szCs w:val="24"/>
          </w:rPr>
          <w:t>option available under</w:t>
        </w:r>
        <w:r w:rsidR="002342A9">
          <w:rPr>
            <w:rFonts w:ascii="Calibri" w:hAnsi="Calibri" w:cs="Calibri"/>
            <w:sz w:val="24"/>
            <w:szCs w:val="24"/>
          </w:rPr>
          <w:t xml:space="preserve"> the </w:t>
        </w:r>
      </w:ins>
      <w:ins w:id="912" w:author="shashvindu jha" w:date="2024-09-13T13:28:00Z" w16du:dateUtc="2024-09-13T07:58:00Z">
        <w:r w:rsidR="004C35AB" w:rsidRPr="004C35AB">
          <w:rPr>
            <w:rFonts w:ascii="Calibri" w:hAnsi="Calibri" w:cs="Calibri"/>
            <w:b/>
            <w:bCs/>
            <w:sz w:val="24"/>
            <w:szCs w:val="24"/>
          </w:rPr>
          <w:t>Access Control</w:t>
        </w:r>
      </w:ins>
      <w:ins w:id="913" w:author="shashvindu jha" w:date="2024-09-12T16:05:00Z" w16du:dateUtc="2024-09-12T10:35:00Z">
        <w:r w:rsidR="002342A9" w:rsidRPr="0040466F">
          <w:rPr>
            <w:rFonts w:ascii="Calibri" w:hAnsi="Calibri" w:cs="Calibri"/>
            <w:sz w:val="24"/>
            <w:szCs w:val="24"/>
          </w:rPr>
          <w:t xml:space="preserve"> </w:t>
        </w:r>
        <w:r w:rsidR="002342A9">
          <w:rPr>
            <w:rFonts w:ascii="Calibri" w:hAnsi="Calibri" w:cs="Calibri"/>
            <w:sz w:val="24"/>
            <w:szCs w:val="24"/>
          </w:rPr>
          <w:t>of</w:t>
        </w:r>
        <w:r w:rsidR="002342A9" w:rsidRPr="00B42C07">
          <w:rPr>
            <w:rFonts w:ascii="Calibri" w:hAnsi="Calibri" w:cs="Calibri"/>
            <w:sz w:val="24"/>
            <w:szCs w:val="24"/>
          </w:rPr>
          <w:t xml:space="preserve"> </w:t>
        </w:r>
        <w:r w:rsidR="002342A9" w:rsidRPr="007C7F02">
          <w:rPr>
            <w:rFonts w:ascii="Calibri" w:hAnsi="Calibri" w:cs="Calibri"/>
            <w:b/>
            <w:bCs/>
            <w:sz w:val="24"/>
            <w:szCs w:val="24"/>
          </w:rPr>
          <w:t>Admin</w:t>
        </w:r>
        <w:r w:rsidR="002342A9" w:rsidRPr="00B42C07">
          <w:rPr>
            <w:rFonts w:ascii="Calibri" w:hAnsi="Calibri" w:cs="Calibri"/>
            <w:sz w:val="24"/>
            <w:szCs w:val="24"/>
          </w:rPr>
          <w:t xml:space="preserve"> to access this sub-module.</w:t>
        </w:r>
        <w:r w:rsidR="002342A9" w:rsidRPr="002243FB">
          <w:rPr>
            <w:rFonts w:ascii="Calibri" w:hAnsi="Calibri" w:cs="Calibri"/>
            <w:sz w:val="24"/>
            <w:szCs w:val="24"/>
          </w:rPr>
          <w:t xml:space="preserve"> </w:t>
        </w:r>
        <w:r w:rsidR="002342A9" w:rsidRPr="00B42C07">
          <w:rPr>
            <w:rFonts w:ascii="Calibri" w:hAnsi="Calibri" w:cs="Calibri"/>
            <w:sz w:val="24"/>
            <w:szCs w:val="24"/>
          </w:rPr>
          <w:t xml:space="preserve">You have </w:t>
        </w:r>
        <w:r w:rsidR="002342A9">
          <w:rPr>
            <w:rFonts w:ascii="Calibri" w:hAnsi="Calibri" w:cs="Calibri"/>
            <w:sz w:val="24"/>
            <w:szCs w:val="24"/>
          </w:rPr>
          <w:t>options</w:t>
        </w:r>
        <w:r w:rsidR="002342A9" w:rsidRPr="00B42C07">
          <w:rPr>
            <w:rFonts w:ascii="Calibri" w:hAnsi="Calibri" w:cs="Calibri"/>
            <w:sz w:val="24"/>
            <w:szCs w:val="24"/>
          </w:rPr>
          <w:t xml:space="preserve"> to add</w:t>
        </w:r>
        <w:r w:rsidR="002342A9">
          <w:rPr>
            <w:rFonts w:ascii="Calibri" w:hAnsi="Calibri" w:cs="Calibri"/>
            <w:sz w:val="24"/>
            <w:szCs w:val="24"/>
          </w:rPr>
          <w:t xml:space="preserve">, </w:t>
        </w:r>
        <w:r w:rsidR="002342A9" w:rsidRPr="00B42C07">
          <w:rPr>
            <w:rFonts w:ascii="Calibri" w:hAnsi="Calibri" w:cs="Calibri"/>
            <w:sz w:val="24"/>
            <w:szCs w:val="24"/>
          </w:rPr>
          <w:t>edit,</w:t>
        </w:r>
        <w:r w:rsidR="002342A9">
          <w:rPr>
            <w:rFonts w:ascii="Calibri" w:hAnsi="Calibri" w:cs="Calibri"/>
            <w:sz w:val="24"/>
            <w:szCs w:val="24"/>
          </w:rPr>
          <w:t xml:space="preserve"> and </w:t>
        </w:r>
        <w:r w:rsidR="002342A9" w:rsidRPr="00B42C07">
          <w:rPr>
            <w:rFonts w:ascii="Calibri" w:hAnsi="Calibri" w:cs="Calibri"/>
            <w:sz w:val="24"/>
            <w:szCs w:val="24"/>
          </w:rPr>
          <w:t>delete</w:t>
        </w:r>
        <w:r w:rsidR="002342A9">
          <w:rPr>
            <w:rFonts w:ascii="Calibri" w:hAnsi="Calibri" w:cs="Calibri"/>
            <w:sz w:val="24"/>
            <w:szCs w:val="24"/>
          </w:rPr>
          <w:t xml:space="preserve"> </w:t>
        </w:r>
        <w:r w:rsidR="002342A9" w:rsidRPr="00B42C07">
          <w:rPr>
            <w:rFonts w:ascii="Calibri" w:hAnsi="Calibri" w:cs="Calibri"/>
            <w:sz w:val="24"/>
            <w:szCs w:val="24"/>
          </w:rPr>
          <w:t>the</w:t>
        </w:r>
        <w:r w:rsidR="002342A9">
          <w:rPr>
            <w:rFonts w:ascii="Calibri" w:hAnsi="Calibri" w:cs="Calibri"/>
            <w:sz w:val="24"/>
            <w:szCs w:val="24"/>
          </w:rPr>
          <w:t xml:space="preserve"> existing</w:t>
        </w:r>
        <w:r w:rsidR="002342A9" w:rsidRPr="00B42C07">
          <w:rPr>
            <w:rFonts w:ascii="Calibri" w:hAnsi="Calibri" w:cs="Calibri"/>
            <w:sz w:val="24"/>
            <w:szCs w:val="24"/>
          </w:rPr>
          <w:t xml:space="preserve"> </w:t>
        </w:r>
        <w:r w:rsidR="002342A9" w:rsidRPr="002F3D96">
          <w:rPr>
            <w:rFonts w:ascii="Calibri" w:hAnsi="Calibri" w:cs="Calibri"/>
            <w:b/>
            <w:bCs/>
            <w:sz w:val="24"/>
            <w:szCs w:val="24"/>
          </w:rPr>
          <w:t>Role and Permission</w:t>
        </w:r>
        <w:r w:rsidR="002342A9">
          <w:rPr>
            <w:rFonts w:ascii="Calibri" w:hAnsi="Calibri" w:cs="Calibri"/>
            <w:sz w:val="24"/>
            <w:szCs w:val="24"/>
          </w:rPr>
          <w:t>.</w:t>
        </w:r>
        <w:r w:rsidR="002342A9" w:rsidRPr="00F56F95">
          <w:rPr>
            <w:rFonts w:ascii="Calibri" w:hAnsi="Calibri" w:cs="Calibri"/>
            <w:sz w:val="24"/>
            <w:szCs w:val="24"/>
          </w:rPr>
          <w:t xml:space="preserve"> </w:t>
        </w:r>
        <w:r w:rsidR="002342A9" w:rsidRPr="00245EF0">
          <w:rPr>
            <w:rFonts w:ascii="Calibri" w:hAnsi="Calibri" w:cs="Calibri"/>
            <w:sz w:val="24"/>
            <w:szCs w:val="24"/>
          </w:rPr>
          <w:t xml:space="preserve">You also have the option to </w:t>
        </w:r>
        <w:r w:rsidR="002342A9">
          <w:rPr>
            <w:rFonts w:ascii="Calibri" w:hAnsi="Calibri" w:cs="Calibri"/>
            <w:sz w:val="24"/>
            <w:szCs w:val="24"/>
          </w:rPr>
          <w:t>search,</w:t>
        </w:r>
        <w:r w:rsidR="002342A9" w:rsidRPr="00245EF0">
          <w:rPr>
            <w:rFonts w:ascii="Calibri" w:hAnsi="Calibri" w:cs="Calibri"/>
            <w:sz w:val="24"/>
            <w:szCs w:val="24"/>
          </w:rPr>
          <w:t xml:space="preserve"> sort, and view the existing records (see below figure).</w:t>
        </w:r>
      </w:ins>
    </w:p>
    <w:p w14:paraId="0E004311" w14:textId="62699DE1" w:rsidR="002342A9" w:rsidRPr="00D44239" w:rsidRDefault="002342A9">
      <w:pPr>
        <w:rPr>
          <w:rFonts w:ascii="Calibri" w:hAnsi="Calibri" w:cs="Calibri"/>
          <w:sz w:val="24"/>
          <w:szCs w:val="24"/>
        </w:rPr>
        <w:pPrChange w:id="914" w:author="shashvindu jha" w:date="2024-09-12T16:07:00Z" w16du:dateUtc="2024-09-12T10:37:00Z">
          <w:pPr>
            <w:spacing w:before="100" w:beforeAutospacing="1" w:after="100" w:afterAutospacing="1" w:line="360" w:lineRule="auto"/>
            <w:jc w:val="both"/>
          </w:pPr>
        </w:pPrChange>
      </w:pPr>
      <w:ins w:id="915" w:author="shashvindu jha" w:date="2024-09-12T16:07:00Z" w16du:dateUtc="2024-09-12T10:37:00Z">
        <w:r>
          <w:rPr>
            <w:rFonts w:ascii="Calibri" w:hAnsi="Calibri" w:cs="Calibri"/>
            <w:sz w:val="24"/>
            <w:szCs w:val="24"/>
          </w:rPr>
          <w:br w:type="page"/>
        </w:r>
      </w:ins>
    </w:p>
    <w:p w14:paraId="07501880" w14:textId="34AA6EA5" w:rsidR="00AB1435" w:rsidRPr="002342A9" w:rsidRDefault="00AB1435">
      <w:pPr>
        <w:pStyle w:val="Heading4"/>
        <w:spacing w:after="240" w:line="360" w:lineRule="auto"/>
        <w:rPr>
          <w:ins w:id="916" w:author="shashvindu jha" w:date="2024-09-12T15:32:00Z" w16du:dateUtc="2024-09-12T10:02:00Z"/>
          <w:rPrChange w:id="917" w:author="shashvindu jha" w:date="2024-09-12T16:07:00Z" w16du:dateUtc="2024-09-12T10:37:00Z">
            <w:rPr>
              <w:ins w:id="918" w:author="shashvindu jha" w:date="2024-09-12T15:32:00Z" w16du:dateUtc="2024-09-12T10:02:00Z"/>
              <w:rFonts w:ascii="Calibri" w:hAnsi="Calibri" w:cs="Calibri"/>
              <w:b/>
              <w:sz w:val="24"/>
              <w:szCs w:val="24"/>
            </w:rPr>
          </w:rPrChange>
        </w:rPr>
        <w:pPrChange w:id="919" w:author="shashvindu jha" w:date="2024-09-13T12:42:00Z" w16du:dateUtc="2024-09-13T07:12:00Z">
          <w:pPr>
            <w:spacing w:after="0" w:line="360" w:lineRule="auto"/>
            <w:jc w:val="both"/>
          </w:pPr>
        </w:pPrChange>
      </w:pPr>
      <w:bookmarkStart w:id="920" w:name="_Toc177122882"/>
      <w:ins w:id="921" w:author="shashvindu jha" w:date="2024-09-12T15:32:00Z" w16du:dateUtc="2024-09-12T10:02:00Z">
        <w:r w:rsidRPr="009C4554">
          <w:rPr>
            <w:i w:val="0"/>
            <w:iCs w:val="0"/>
          </w:rPr>
          <w:lastRenderedPageBreak/>
          <w:t>2.2.</w:t>
        </w:r>
        <w:r>
          <w:rPr>
            <w:i w:val="0"/>
            <w:iCs w:val="0"/>
          </w:rPr>
          <w:t>2</w:t>
        </w:r>
        <w:r w:rsidRPr="009C4554">
          <w:rPr>
            <w:i w:val="0"/>
            <w:iCs w:val="0"/>
          </w:rPr>
          <w:t>.</w:t>
        </w:r>
        <w:r>
          <w:rPr>
            <w:i w:val="0"/>
            <w:iCs w:val="0"/>
          </w:rPr>
          <w:t>1</w:t>
        </w:r>
        <w:r w:rsidRPr="009C4554">
          <w:rPr>
            <w:i w:val="0"/>
            <w:iCs w:val="0"/>
          </w:rPr>
          <w:t xml:space="preserve"> ADD</w:t>
        </w:r>
        <w:bookmarkEnd w:id="920"/>
      </w:ins>
    </w:p>
    <w:p w14:paraId="3E757F32" w14:textId="4F1E2DAE" w:rsidR="00C53849" w:rsidRDefault="00C53849" w:rsidP="009A17F8">
      <w:pPr>
        <w:spacing w:after="0" w:line="360" w:lineRule="auto"/>
        <w:jc w:val="both"/>
        <w:rPr>
          <w:ins w:id="922" w:author="shashvindu jha" w:date="2024-09-12T16:07:00Z" w16du:dateUtc="2024-09-12T10:37:00Z"/>
          <w:sz w:val="24"/>
          <w:szCs w:val="24"/>
        </w:rPr>
      </w:pPr>
      <w:r w:rsidRPr="001F42CF">
        <w:rPr>
          <w:rFonts w:ascii="Calibri" w:hAnsi="Calibri" w:cs="Calibri"/>
          <w:noProof/>
          <w:sz w:val="24"/>
          <w:szCs w:val="24"/>
        </w:rPr>
        <w:drawing>
          <wp:anchor distT="0" distB="91440" distL="114300" distR="114300" simplePos="0" relativeHeight="251843584" behindDoc="0" locked="0" layoutInCell="1" allowOverlap="1" wp14:anchorId="42AFA452" wp14:editId="462546AD">
            <wp:simplePos x="0" y="0"/>
            <wp:positionH relativeFrom="margin">
              <wp:posOffset>26670</wp:posOffset>
            </wp:positionH>
            <wp:positionV relativeFrom="paragraph">
              <wp:posOffset>600982</wp:posOffset>
            </wp:positionV>
            <wp:extent cx="5935345" cy="3337560"/>
            <wp:effectExtent l="19050" t="19050" r="27305" b="15240"/>
            <wp:wrapTopAndBottom/>
            <wp:docPr id="66506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691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5345"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4130A8">
        <w:rPr>
          <w:rFonts w:ascii="Calibri" w:hAnsi="Calibri" w:cs="Calibri"/>
          <w:b/>
          <w:bCs/>
          <w:noProof/>
          <w:sz w:val="24"/>
          <w:szCs w:val="24"/>
        </w:rPr>
        <w:drawing>
          <wp:anchor distT="0" distB="0" distL="114300" distR="114300" simplePos="0" relativeHeight="251842560" behindDoc="0" locked="0" layoutInCell="1" allowOverlap="1" wp14:anchorId="176F4B8B" wp14:editId="5AB249C5">
            <wp:simplePos x="0" y="0"/>
            <wp:positionH relativeFrom="column">
              <wp:posOffset>1605915</wp:posOffset>
            </wp:positionH>
            <wp:positionV relativeFrom="paragraph">
              <wp:posOffset>9162</wp:posOffset>
            </wp:positionV>
            <wp:extent cx="182880" cy="200660"/>
            <wp:effectExtent l="0" t="0" r="7620" b="8890"/>
            <wp:wrapSquare wrapText="bothSides"/>
            <wp:docPr id="13571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004130A8" w:rsidRPr="004130A8">
        <w:rPr>
          <w:rFonts w:ascii="Calibri" w:hAnsi="Calibri" w:cs="Calibri"/>
          <w:b/>
          <w:sz w:val="24"/>
          <w:szCs w:val="24"/>
        </w:rPr>
        <w:t xml:space="preserve">Step </w:t>
      </w:r>
      <w:r w:rsidR="0054522C">
        <w:rPr>
          <w:rFonts w:ascii="Calibri" w:hAnsi="Calibri" w:cs="Calibri"/>
          <w:b/>
          <w:sz w:val="24"/>
          <w:szCs w:val="24"/>
        </w:rPr>
        <w:t>29</w:t>
      </w:r>
      <w:r w:rsidR="004130A8" w:rsidRPr="004130A8">
        <w:rPr>
          <w:rFonts w:ascii="Calibri" w:hAnsi="Calibri" w:cs="Calibri"/>
          <w:sz w:val="24"/>
          <w:szCs w:val="24"/>
        </w:rPr>
        <w:t>: Click</w:t>
      </w:r>
      <w:del w:id="923" w:author="shashvindu jha" w:date="2024-09-12T15:51:00Z" w16du:dateUtc="2024-09-12T10:21:00Z">
        <w:r w:rsidR="004130A8" w:rsidRPr="004130A8" w:rsidDel="002A41A4">
          <w:rPr>
            <w:rFonts w:ascii="Calibri" w:hAnsi="Calibri" w:cs="Calibri"/>
            <w:sz w:val="24"/>
            <w:szCs w:val="24"/>
          </w:rPr>
          <w:delText xml:space="preserve"> on</w:delText>
        </w:r>
      </w:del>
      <w:r w:rsidR="004130A8" w:rsidRPr="004130A8">
        <w:rPr>
          <w:rFonts w:ascii="Calibri" w:hAnsi="Calibri" w:cs="Calibri"/>
          <w:sz w:val="24"/>
          <w:szCs w:val="24"/>
        </w:rPr>
        <w:t xml:space="preserve"> the </w:t>
      </w:r>
      <w:r w:rsidR="004130A8" w:rsidRPr="004130A8">
        <w:rPr>
          <w:rFonts w:ascii="Calibri" w:hAnsi="Calibri" w:cs="Calibri"/>
          <w:b/>
          <w:sz w:val="24"/>
          <w:szCs w:val="24"/>
        </w:rPr>
        <w:t>Plus</w:t>
      </w:r>
      <w:r w:rsidR="004130A8" w:rsidRPr="004130A8">
        <w:rPr>
          <w:rFonts w:ascii="Calibri" w:hAnsi="Calibri" w:cs="Calibri"/>
          <w:sz w:val="24"/>
          <w:szCs w:val="24"/>
        </w:rPr>
        <w:t xml:space="preserve"> button available </w:t>
      </w:r>
      <w:del w:id="924" w:author="shashvindu jha" w:date="2024-09-12T16:08:00Z" w16du:dateUtc="2024-09-12T10:38:00Z">
        <w:r w:rsidR="004130A8" w:rsidRPr="004130A8" w:rsidDel="00C53849">
          <w:rPr>
            <w:rFonts w:ascii="Calibri" w:hAnsi="Calibri" w:cs="Calibri"/>
            <w:sz w:val="24"/>
            <w:szCs w:val="24"/>
          </w:rPr>
          <w:delText xml:space="preserve">on </w:delText>
        </w:r>
      </w:del>
      <w:ins w:id="925" w:author="shashvindu jha" w:date="2024-09-12T16:08:00Z" w16du:dateUtc="2024-09-12T10:38:00Z">
        <w:r>
          <w:rPr>
            <w:rFonts w:ascii="Calibri" w:hAnsi="Calibri" w:cs="Calibri"/>
            <w:sz w:val="24"/>
            <w:szCs w:val="24"/>
          </w:rPr>
          <w:t>on</w:t>
        </w:r>
        <w:r w:rsidRPr="004130A8">
          <w:rPr>
            <w:rFonts w:ascii="Calibri" w:hAnsi="Calibri" w:cs="Calibri"/>
            <w:sz w:val="24"/>
            <w:szCs w:val="24"/>
          </w:rPr>
          <w:t xml:space="preserve"> </w:t>
        </w:r>
      </w:ins>
      <w:r w:rsidR="004130A8" w:rsidRPr="004130A8">
        <w:rPr>
          <w:rFonts w:ascii="Calibri" w:hAnsi="Calibri" w:cs="Calibri"/>
          <w:sz w:val="24"/>
          <w:szCs w:val="24"/>
        </w:rPr>
        <w:t>the top right corner to add a new user role (see</w:t>
      </w:r>
      <w:r w:rsidR="004130A8">
        <w:rPr>
          <w:sz w:val="24"/>
          <w:szCs w:val="24"/>
        </w:rPr>
        <w:t xml:space="preserve"> below figure). </w:t>
      </w:r>
    </w:p>
    <w:p w14:paraId="300E6659" w14:textId="36B38E34" w:rsidR="004130A8" w:rsidRDefault="004130A8" w:rsidP="009A17F8">
      <w:pPr>
        <w:spacing w:after="0" w:line="360" w:lineRule="auto"/>
        <w:jc w:val="both"/>
        <w:rPr>
          <w:ins w:id="926" w:author="shashvindu jha" w:date="2024-09-12T16:10:00Z" w16du:dateUtc="2024-09-12T10:40:00Z"/>
          <w:rFonts w:ascii="Calibri" w:hAnsi="Calibri" w:cs="Calibri"/>
          <w:sz w:val="24"/>
          <w:szCs w:val="24"/>
        </w:rPr>
      </w:pPr>
      <w:r w:rsidRPr="00A01239">
        <w:rPr>
          <w:rFonts w:ascii="Calibri" w:hAnsi="Calibri" w:cs="Calibri"/>
          <w:sz w:val="24"/>
          <w:szCs w:val="24"/>
        </w:rPr>
        <w:t xml:space="preserve">Enter the following details to add a new </w:t>
      </w:r>
      <w:r>
        <w:rPr>
          <w:rFonts w:ascii="Calibri" w:hAnsi="Calibri" w:cs="Calibri"/>
          <w:sz w:val="24"/>
          <w:szCs w:val="24"/>
        </w:rPr>
        <w:t>user role</w:t>
      </w:r>
      <w:ins w:id="927" w:author="shashvindu jha" w:date="2024-09-13T13:13:00Z" w16du:dateUtc="2024-09-13T07:43:00Z">
        <w:r w:rsidR="00167837" w:rsidRPr="009424BF">
          <w:rPr>
            <w:rFonts w:ascii="Calibri" w:hAnsi="Calibri" w:cs="Calibri"/>
            <w:sz w:val="24"/>
            <w:szCs w:val="24"/>
          </w:rPr>
          <w:t>–</w:t>
        </w:r>
      </w:ins>
      <w:del w:id="928" w:author="shashvindu jha" w:date="2024-09-13T12:43:00Z" w16du:dateUtc="2024-09-13T07:13:00Z">
        <w:r w:rsidRPr="00A01239" w:rsidDel="008D4943">
          <w:rPr>
            <w:rFonts w:ascii="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Change w:id="929">
          <w:tblGrid>
            <w:gridCol w:w="2546"/>
            <w:gridCol w:w="1418"/>
            <w:gridCol w:w="2269"/>
            <w:gridCol w:w="1417"/>
            <w:gridCol w:w="1700"/>
          </w:tblGrid>
        </w:tblGridChange>
      </w:tblGrid>
      <w:tr w:rsidR="00C53849" w:rsidRPr="008C43B9" w14:paraId="22491801" w14:textId="77777777" w:rsidTr="009C4554">
        <w:trPr>
          <w:trHeight w:val="585"/>
          <w:ins w:id="930" w:author="shashvindu jha" w:date="2024-09-12T16:10:00Z"/>
        </w:trPr>
        <w:tc>
          <w:tcPr>
            <w:tcW w:w="1361" w:type="pct"/>
            <w:shd w:val="clear" w:color="auto" w:fill="002060"/>
            <w:vAlign w:val="center"/>
          </w:tcPr>
          <w:p w14:paraId="7C645E28" w14:textId="77777777" w:rsidR="00C53849" w:rsidRPr="008C43B9" w:rsidRDefault="00C53849" w:rsidP="009C4554">
            <w:pPr>
              <w:spacing w:after="0" w:line="240" w:lineRule="auto"/>
              <w:rPr>
                <w:ins w:id="931" w:author="shashvindu jha" w:date="2024-09-12T16:10:00Z" w16du:dateUtc="2024-09-12T10:40:00Z"/>
                <w:rFonts w:ascii="Calibri" w:eastAsia="Calibri" w:hAnsi="Calibri" w:cs="Calibri"/>
                <w:b/>
                <w:sz w:val="24"/>
                <w:szCs w:val="24"/>
              </w:rPr>
            </w:pPr>
            <w:ins w:id="932" w:author="shashvindu jha" w:date="2024-09-12T16:10:00Z" w16du:dateUtc="2024-09-12T10:40:00Z">
              <w:r w:rsidRPr="008C43B9">
                <w:rPr>
                  <w:rFonts w:ascii="Calibri" w:eastAsia="Calibri" w:hAnsi="Calibri" w:cs="Calibri"/>
                  <w:b/>
                  <w:sz w:val="24"/>
                  <w:szCs w:val="24"/>
                </w:rPr>
                <w:t>Field</w:t>
              </w:r>
            </w:ins>
          </w:p>
        </w:tc>
        <w:tc>
          <w:tcPr>
            <w:tcW w:w="758" w:type="pct"/>
            <w:shd w:val="clear" w:color="auto" w:fill="002060"/>
            <w:vAlign w:val="center"/>
          </w:tcPr>
          <w:p w14:paraId="317D2988" w14:textId="77777777" w:rsidR="00C53849" w:rsidRPr="008C43B9" w:rsidRDefault="00C53849" w:rsidP="009C4554">
            <w:pPr>
              <w:spacing w:after="0" w:line="240" w:lineRule="auto"/>
              <w:rPr>
                <w:ins w:id="933" w:author="shashvindu jha" w:date="2024-09-12T16:10:00Z" w16du:dateUtc="2024-09-12T10:40:00Z"/>
                <w:rFonts w:ascii="Calibri" w:eastAsia="Calibri" w:hAnsi="Calibri" w:cs="Calibri"/>
                <w:b/>
                <w:sz w:val="24"/>
                <w:szCs w:val="24"/>
              </w:rPr>
            </w:pPr>
            <w:ins w:id="934" w:author="shashvindu jha" w:date="2024-09-12T16:10:00Z" w16du:dateUtc="2024-09-12T10:40:00Z">
              <w:r w:rsidRPr="008C43B9">
                <w:rPr>
                  <w:rFonts w:ascii="Calibri" w:eastAsia="Calibri" w:hAnsi="Calibri" w:cs="Calibri"/>
                  <w:b/>
                  <w:sz w:val="24"/>
                  <w:szCs w:val="24"/>
                </w:rPr>
                <w:t>Type</w:t>
              </w:r>
            </w:ins>
          </w:p>
        </w:tc>
        <w:tc>
          <w:tcPr>
            <w:tcW w:w="1213" w:type="pct"/>
            <w:shd w:val="clear" w:color="auto" w:fill="002060"/>
            <w:vAlign w:val="center"/>
          </w:tcPr>
          <w:p w14:paraId="29AF09C5" w14:textId="77777777" w:rsidR="00C53849" w:rsidRPr="008C43B9" w:rsidRDefault="00C53849" w:rsidP="009C4554">
            <w:pPr>
              <w:spacing w:after="0" w:line="240" w:lineRule="auto"/>
              <w:rPr>
                <w:ins w:id="935" w:author="shashvindu jha" w:date="2024-09-12T16:10:00Z" w16du:dateUtc="2024-09-12T10:40:00Z"/>
                <w:rFonts w:ascii="Calibri" w:eastAsia="Calibri" w:hAnsi="Calibri" w:cs="Calibri"/>
                <w:b/>
                <w:sz w:val="24"/>
                <w:szCs w:val="24"/>
              </w:rPr>
            </w:pPr>
            <w:ins w:id="936" w:author="shashvindu jha" w:date="2024-09-12T16:10:00Z" w16du:dateUtc="2024-09-12T10:40:00Z">
              <w:r w:rsidRPr="008C43B9">
                <w:rPr>
                  <w:rFonts w:ascii="Calibri" w:eastAsia="Calibri" w:hAnsi="Calibri" w:cs="Calibri"/>
                  <w:b/>
                  <w:sz w:val="24"/>
                  <w:szCs w:val="24"/>
                </w:rPr>
                <w:t>Import Type</w:t>
              </w:r>
            </w:ins>
          </w:p>
        </w:tc>
        <w:tc>
          <w:tcPr>
            <w:tcW w:w="758" w:type="pct"/>
            <w:shd w:val="clear" w:color="auto" w:fill="002060"/>
            <w:vAlign w:val="center"/>
          </w:tcPr>
          <w:p w14:paraId="3B16895B" w14:textId="77777777" w:rsidR="00C53849" w:rsidRPr="008C43B9" w:rsidRDefault="00C53849" w:rsidP="009C4554">
            <w:pPr>
              <w:spacing w:after="0" w:line="240" w:lineRule="auto"/>
              <w:rPr>
                <w:ins w:id="937" w:author="shashvindu jha" w:date="2024-09-12T16:10:00Z" w16du:dateUtc="2024-09-12T10:40:00Z"/>
                <w:rFonts w:ascii="Calibri" w:eastAsia="Calibri" w:hAnsi="Calibri" w:cs="Calibri"/>
                <w:b/>
                <w:sz w:val="24"/>
                <w:szCs w:val="24"/>
              </w:rPr>
            </w:pPr>
            <w:ins w:id="938" w:author="shashvindu jha" w:date="2024-09-12T16:10:00Z" w16du:dateUtc="2024-09-12T10:40:00Z">
              <w:r w:rsidRPr="008C43B9">
                <w:rPr>
                  <w:rFonts w:ascii="Calibri" w:eastAsia="Calibri" w:hAnsi="Calibri" w:cs="Calibri"/>
                  <w:b/>
                  <w:sz w:val="24"/>
                  <w:szCs w:val="24"/>
                </w:rPr>
                <w:t>Mandatory</w:t>
              </w:r>
            </w:ins>
          </w:p>
        </w:tc>
        <w:tc>
          <w:tcPr>
            <w:tcW w:w="909" w:type="pct"/>
            <w:shd w:val="clear" w:color="auto" w:fill="002060"/>
          </w:tcPr>
          <w:p w14:paraId="6AA04A23" w14:textId="77777777" w:rsidR="00C53849" w:rsidRPr="008C43B9" w:rsidRDefault="00C53849" w:rsidP="009C4554">
            <w:pPr>
              <w:spacing w:after="0" w:line="240" w:lineRule="auto"/>
              <w:rPr>
                <w:ins w:id="939" w:author="shashvindu jha" w:date="2024-09-12T16:10:00Z" w16du:dateUtc="2024-09-12T10:40:00Z"/>
                <w:rFonts w:ascii="Calibri" w:eastAsia="Calibri" w:hAnsi="Calibri" w:cs="Calibri"/>
                <w:b/>
                <w:sz w:val="24"/>
                <w:szCs w:val="24"/>
              </w:rPr>
            </w:pPr>
            <w:ins w:id="940" w:author="shashvindu jha" w:date="2024-09-12T16:10:00Z" w16du:dateUtc="2024-09-12T10:40:00Z">
              <w:r w:rsidRPr="008C43B9">
                <w:rPr>
                  <w:rFonts w:ascii="Calibri" w:eastAsia="Calibri" w:hAnsi="Calibri" w:cs="Calibri"/>
                  <w:b/>
                  <w:sz w:val="24"/>
                  <w:szCs w:val="24"/>
                </w:rPr>
                <w:t>Associated Classification</w:t>
              </w:r>
            </w:ins>
          </w:p>
        </w:tc>
      </w:tr>
      <w:tr w:rsidR="00C53849" w:rsidRPr="008C43B9" w14:paraId="6EEB3E2B" w14:textId="77777777" w:rsidTr="00C53849">
        <w:tblPrEx>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ExChange w:id="941" w:author="shashvindu jha" w:date="2024-09-12T16:11:00Z" w16du:dateUtc="2024-09-12T10:41:00Z">
            <w:tblPrEx>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Ex>
          </w:tblPrExChange>
        </w:tblPrEx>
        <w:trPr>
          <w:trHeight w:val="585"/>
          <w:ins w:id="942" w:author="shashvindu jha" w:date="2024-09-12T16:11:00Z"/>
          <w:trPrChange w:id="943" w:author="shashvindu jha" w:date="2024-09-12T16:11:00Z" w16du:dateUtc="2024-09-12T10:41:00Z">
            <w:trPr>
              <w:trHeight w:val="585"/>
            </w:trPr>
          </w:trPrChange>
        </w:trPr>
        <w:tc>
          <w:tcPr>
            <w:tcW w:w="1361" w:type="pct"/>
            <w:shd w:val="clear" w:color="auto" w:fill="auto"/>
            <w:vAlign w:val="center"/>
            <w:tcPrChange w:id="944" w:author="shashvindu jha" w:date="2024-09-12T16:11:00Z" w16du:dateUtc="2024-09-12T10:41:00Z">
              <w:tcPr>
                <w:tcW w:w="1361" w:type="pct"/>
                <w:shd w:val="clear" w:color="auto" w:fill="002060"/>
                <w:vAlign w:val="center"/>
              </w:tcPr>
            </w:tcPrChange>
          </w:tcPr>
          <w:p w14:paraId="0F556C97" w14:textId="67611CE5" w:rsidR="00C53849" w:rsidRPr="00747C17" w:rsidRDefault="00C53849" w:rsidP="009C4554">
            <w:pPr>
              <w:spacing w:after="0" w:line="240" w:lineRule="auto"/>
              <w:rPr>
                <w:ins w:id="945" w:author="shashvindu jha" w:date="2024-09-12T16:11:00Z" w16du:dateUtc="2024-09-12T10:41:00Z"/>
                <w:rFonts w:ascii="Calibri" w:eastAsia="Calibri" w:hAnsi="Calibri" w:cs="Calibri"/>
                <w:b/>
                <w:sz w:val="24"/>
                <w:szCs w:val="24"/>
              </w:rPr>
            </w:pPr>
            <w:ins w:id="946" w:author="shashvindu jha" w:date="2024-09-12T16:14:00Z" w16du:dateUtc="2024-09-12T10:44:00Z">
              <w:r w:rsidRPr="00747C17">
                <w:rPr>
                  <w:rFonts w:ascii="Calibri" w:eastAsia="Calibri" w:hAnsi="Calibri" w:cs="Calibri"/>
                  <w:b/>
                  <w:bCs/>
                  <w:sz w:val="24"/>
                  <w:szCs w:val="24"/>
                  <w:rPrChange w:id="947" w:author="shashvindu jha" w:date="2024-09-12T16:21:00Z" w16du:dateUtc="2024-09-12T10:51:00Z">
                    <w:rPr>
                      <w:rFonts w:ascii="Calibri" w:eastAsia="Calibri" w:hAnsi="Calibri" w:cs="Calibri"/>
                      <w:b/>
                      <w:bCs/>
                      <w:color w:val="2A2B6A"/>
                      <w:sz w:val="24"/>
                      <w:szCs w:val="24"/>
                    </w:rPr>
                  </w:rPrChange>
                </w:rPr>
                <w:t>Role</w:t>
              </w:r>
            </w:ins>
          </w:p>
        </w:tc>
        <w:tc>
          <w:tcPr>
            <w:tcW w:w="758" w:type="pct"/>
            <w:shd w:val="clear" w:color="auto" w:fill="auto"/>
            <w:vAlign w:val="center"/>
            <w:tcPrChange w:id="948" w:author="shashvindu jha" w:date="2024-09-12T16:11:00Z" w16du:dateUtc="2024-09-12T10:41:00Z">
              <w:tcPr>
                <w:tcW w:w="758" w:type="pct"/>
                <w:shd w:val="clear" w:color="auto" w:fill="002060"/>
                <w:vAlign w:val="center"/>
              </w:tcPr>
            </w:tcPrChange>
          </w:tcPr>
          <w:p w14:paraId="5B3385FD" w14:textId="3C4C1C89" w:rsidR="00C53849" w:rsidRPr="00747C17" w:rsidRDefault="00747C17" w:rsidP="009C4554">
            <w:pPr>
              <w:spacing w:after="0" w:line="240" w:lineRule="auto"/>
              <w:rPr>
                <w:ins w:id="949" w:author="shashvindu jha" w:date="2024-09-12T16:11:00Z" w16du:dateUtc="2024-09-12T10:41:00Z"/>
                <w:rFonts w:ascii="Calibri" w:eastAsia="Calibri" w:hAnsi="Calibri" w:cs="Calibri"/>
                <w:bCs/>
                <w:sz w:val="24"/>
                <w:szCs w:val="24"/>
                <w:rPrChange w:id="950" w:author="shashvindu jha" w:date="2024-09-12T16:20:00Z" w16du:dateUtc="2024-09-12T10:50:00Z">
                  <w:rPr>
                    <w:ins w:id="951" w:author="shashvindu jha" w:date="2024-09-12T16:11:00Z" w16du:dateUtc="2024-09-12T10:41:00Z"/>
                    <w:rFonts w:ascii="Calibri" w:eastAsia="Calibri" w:hAnsi="Calibri" w:cs="Calibri"/>
                    <w:b/>
                    <w:sz w:val="24"/>
                    <w:szCs w:val="24"/>
                  </w:rPr>
                </w:rPrChange>
              </w:rPr>
            </w:pPr>
            <w:ins w:id="952" w:author="shashvindu jha" w:date="2024-09-12T16:20:00Z" w16du:dateUtc="2024-09-12T10:50:00Z">
              <w:r w:rsidRPr="00747C17">
                <w:rPr>
                  <w:rFonts w:ascii="Calibri" w:eastAsia="Calibri" w:hAnsi="Calibri" w:cs="Calibri"/>
                  <w:bCs/>
                  <w:sz w:val="24"/>
                  <w:szCs w:val="24"/>
                  <w:rPrChange w:id="953" w:author="shashvindu jha" w:date="2024-09-12T16:20:00Z" w16du:dateUtc="2024-09-12T10:50:00Z">
                    <w:rPr>
                      <w:rFonts w:ascii="Calibri" w:eastAsia="Calibri" w:hAnsi="Calibri" w:cs="Calibri"/>
                      <w:b/>
                      <w:sz w:val="24"/>
                      <w:szCs w:val="24"/>
                    </w:rPr>
                  </w:rPrChange>
                </w:rPr>
                <w:t>Text</w:t>
              </w:r>
            </w:ins>
          </w:p>
        </w:tc>
        <w:tc>
          <w:tcPr>
            <w:tcW w:w="1213" w:type="pct"/>
            <w:shd w:val="clear" w:color="auto" w:fill="auto"/>
            <w:vAlign w:val="center"/>
            <w:tcPrChange w:id="954" w:author="shashvindu jha" w:date="2024-09-12T16:11:00Z" w16du:dateUtc="2024-09-12T10:41:00Z">
              <w:tcPr>
                <w:tcW w:w="1213" w:type="pct"/>
                <w:shd w:val="clear" w:color="auto" w:fill="002060"/>
                <w:vAlign w:val="center"/>
              </w:tcPr>
            </w:tcPrChange>
          </w:tcPr>
          <w:p w14:paraId="62A83065" w14:textId="77777777" w:rsidR="00C53849" w:rsidRPr="00747C17" w:rsidRDefault="00C53849" w:rsidP="009C4554">
            <w:pPr>
              <w:spacing w:after="0" w:line="240" w:lineRule="auto"/>
              <w:rPr>
                <w:ins w:id="955" w:author="shashvindu jha" w:date="2024-09-12T16:11:00Z" w16du:dateUtc="2024-09-12T10:41:00Z"/>
                <w:rFonts w:ascii="Calibri" w:eastAsia="Calibri" w:hAnsi="Calibri" w:cs="Calibri"/>
                <w:bCs/>
                <w:sz w:val="24"/>
                <w:szCs w:val="24"/>
                <w:rPrChange w:id="956" w:author="shashvindu jha" w:date="2024-09-12T16:20:00Z" w16du:dateUtc="2024-09-12T10:50:00Z">
                  <w:rPr>
                    <w:ins w:id="957" w:author="shashvindu jha" w:date="2024-09-12T16:11:00Z" w16du:dateUtc="2024-09-12T10:41:00Z"/>
                    <w:rFonts w:ascii="Calibri" w:eastAsia="Calibri" w:hAnsi="Calibri" w:cs="Calibri"/>
                    <w:b/>
                    <w:sz w:val="24"/>
                    <w:szCs w:val="24"/>
                  </w:rPr>
                </w:rPrChange>
              </w:rPr>
            </w:pPr>
          </w:p>
        </w:tc>
        <w:tc>
          <w:tcPr>
            <w:tcW w:w="758" w:type="pct"/>
            <w:shd w:val="clear" w:color="auto" w:fill="auto"/>
            <w:vAlign w:val="center"/>
            <w:tcPrChange w:id="958" w:author="shashvindu jha" w:date="2024-09-12T16:11:00Z" w16du:dateUtc="2024-09-12T10:41:00Z">
              <w:tcPr>
                <w:tcW w:w="758" w:type="pct"/>
                <w:shd w:val="clear" w:color="auto" w:fill="002060"/>
                <w:vAlign w:val="center"/>
              </w:tcPr>
            </w:tcPrChange>
          </w:tcPr>
          <w:p w14:paraId="69558BB3" w14:textId="0DC1BBE6" w:rsidR="00C53849" w:rsidRPr="00747C17" w:rsidRDefault="00747C17" w:rsidP="009C4554">
            <w:pPr>
              <w:spacing w:after="0" w:line="240" w:lineRule="auto"/>
              <w:rPr>
                <w:ins w:id="959" w:author="shashvindu jha" w:date="2024-09-12T16:11:00Z" w16du:dateUtc="2024-09-12T10:41:00Z"/>
                <w:rFonts w:ascii="Calibri" w:eastAsia="Calibri" w:hAnsi="Calibri" w:cs="Calibri"/>
                <w:bCs/>
                <w:sz w:val="24"/>
                <w:szCs w:val="24"/>
                <w:rPrChange w:id="960" w:author="shashvindu jha" w:date="2024-09-12T16:20:00Z" w16du:dateUtc="2024-09-12T10:50:00Z">
                  <w:rPr>
                    <w:ins w:id="961" w:author="shashvindu jha" w:date="2024-09-12T16:11:00Z" w16du:dateUtc="2024-09-12T10:41:00Z"/>
                    <w:rFonts w:ascii="Calibri" w:eastAsia="Calibri" w:hAnsi="Calibri" w:cs="Calibri"/>
                    <w:b/>
                    <w:sz w:val="24"/>
                    <w:szCs w:val="24"/>
                  </w:rPr>
                </w:rPrChange>
              </w:rPr>
            </w:pPr>
            <w:ins w:id="962" w:author="shashvindu jha" w:date="2024-09-12T16:20:00Z" w16du:dateUtc="2024-09-12T10:50:00Z">
              <w:r w:rsidRPr="00747C17">
                <w:rPr>
                  <w:rFonts w:ascii="Calibri" w:eastAsia="Calibri" w:hAnsi="Calibri" w:cs="Calibri"/>
                  <w:bCs/>
                  <w:sz w:val="24"/>
                  <w:szCs w:val="24"/>
                  <w:rPrChange w:id="963" w:author="shashvindu jha" w:date="2024-09-12T16:20:00Z" w16du:dateUtc="2024-09-12T10:50:00Z">
                    <w:rPr>
                      <w:rFonts w:ascii="Calibri" w:eastAsia="Calibri" w:hAnsi="Calibri" w:cs="Calibri"/>
                      <w:b/>
                      <w:sz w:val="24"/>
                      <w:szCs w:val="24"/>
                    </w:rPr>
                  </w:rPrChange>
                </w:rPr>
                <w:t>Yes</w:t>
              </w:r>
            </w:ins>
          </w:p>
        </w:tc>
        <w:tc>
          <w:tcPr>
            <w:tcW w:w="909" w:type="pct"/>
            <w:shd w:val="clear" w:color="auto" w:fill="auto"/>
            <w:tcPrChange w:id="964" w:author="shashvindu jha" w:date="2024-09-12T16:11:00Z" w16du:dateUtc="2024-09-12T10:41:00Z">
              <w:tcPr>
                <w:tcW w:w="909" w:type="pct"/>
                <w:shd w:val="clear" w:color="auto" w:fill="002060"/>
              </w:tcPr>
            </w:tcPrChange>
          </w:tcPr>
          <w:p w14:paraId="11DD3948" w14:textId="77777777" w:rsidR="00C53849" w:rsidRPr="00747C17" w:rsidRDefault="00C53849" w:rsidP="009C4554">
            <w:pPr>
              <w:spacing w:after="0" w:line="240" w:lineRule="auto"/>
              <w:rPr>
                <w:ins w:id="965" w:author="shashvindu jha" w:date="2024-09-12T16:11:00Z" w16du:dateUtc="2024-09-12T10:41:00Z"/>
                <w:rFonts w:ascii="Calibri" w:eastAsia="Calibri" w:hAnsi="Calibri" w:cs="Calibri"/>
                <w:bCs/>
                <w:sz w:val="24"/>
                <w:szCs w:val="24"/>
                <w:rPrChange w:id="966" w:author="shashvindu jha" w:date="2024-09-12T16:20:00Z" w16du:dateUtc="2024-09-12T10:50:00Z">
                  <w:rPr>
                    <w:ins w:id="967" w:author="shashvindu jha" w:date="2024-09-12T16:11:00Z" w16du:dateUtc="2024-09-12T10:41:00Z"/>
                    <w:rFonts w:ascii="Calibri" w:eastAsia="Calibri" w:hAnsi="Calibri" w:cs="Calibri"/>
                    <w:b/>
                    <w:sz w:val="24"/>
                    <w:szCs w:val="24"/>
                  </w:rPr>
                </w:rPrChange>
              </w:rPr>
            </w:pPr>
          </w:p>
        </w:tc>
      </w:tr>
      <w:tr w:rsidR="00C53849" w:rsidRPr="008C43B9" w14:paraId="65A1BF8B" w14:textId="77777777" w:rsidTr="00C53849">
        <w:trPr>
          <w:trHeight w:val="585"/>
          <w:ins w:id="968" w:author="shashvindu jha" w:date="2024-09-12T16:14:00Z"/>
        </w:trPr>
        <w:tc>
          <w:tcPr>
            <w:tcW w:w="1361" w:type="pct"/>
            <w:shd w:val="clear" w:color="auto" w:fill="auto"/>
            <w:vAlign w:val="center"/>
          </w:tcPr>
          <w:p w14:paraId="57D7BCBC" w14:textId="2754FACC" w:rsidR="00C53849" w:rsidRPr="00747C17" w:rsidRDefault="00C53849" w:rsidP="009C4554">
            <w:pPr>
              <w:spacing w:after="0" w:line="240" w:lineRule="auto"/>
              <w:rPr>
                <w:ins w:id="969" w:author="shashvindu jha" w:date="2024-09-12T16:14:00Z" w16du:dateUtc="2024-09-12T10:44:00Z"/>
                <w:rFonts w:ascii="Calibri" w:eastAsia="Calibri" w:hAnsi="Calibri" w:cs="Calibri"/>
                <w:b/>
                <w:bCs/>
                <w:sz w:val="24"/>
                <w:szCs w:val="24"/>
                <w:rPrChange w:id="970" w:author="shashvindu jha" w:date="2024-09-12T16:21:00Z" w16du:dateUtc="2024-09-12T10:51:00Z">
                  <w:rPr>
                    <w:ins w:id="971" w:author="shashvindu jha" w:date="2024-09-12T16:14:00Z" w16du:dateUtc="2024-09-12T10:44:00Z"/>
                    <w:rFonts w:ascii="Calibri" w:eastAsia="Calibri" w:hAnsi="Calibri" w:cs="Calibri"/>
                    <w:b/>
                    <w:bCs/>
                    <w:color w:val="2A2B6A"/>
                    <w:sz w:val="24"/>
                    <w:szCs w:val="24"/>
                  </w:rPr>
                </w:rPrChange>
              </w:rPr>
            </w:pPr>
            <w:ins w:id="972" w:author="shashvindu jha" w:date="2024-09-12T16:14:00Z" w16du:dateUtc="2024-09-12T10:44:00Z">
              <w:r w:rsidRPr="00747C17">
                <w:rPr>
                  <w:rFonts w:ascii="Calibri" w:eastAsia="Calibri" w:hAnsi="Calibri" w:cs="Calibri"/>
                  <w:b/>
                  <w:bCs/>
                  <w:sz w:val="24"/>
                  <w:szCs w:val="24"/>
                  <w:rPrChange w:id="973" w:author="shashvindu jha" w:date="2024-09-12T16:21:00Z" w16du:dateUtc="2024-09-12T10:51:00Z">
                    <w:rPr>
                      <w:rFonts w:ascii="Calibri" w:eastAsia="Calibri" w:hAnsi="Calibri" w:cs="Calibri"/>
                      <w:b/>
                      <w:bCs/>
                      <w:color w:val="000000"/>
                      <w:sz w:val="24"/>
                      <w:szCs w:val="24"/>
                    </w:rPr>
                  </w:rPrChange>
                </w:rPr>
                <w:t>Primary Data Folder Name</w:t>
              </w:r>
            </w:ins>
          </w:p>
        </w:tc>
        <w:tc>
          <w:tcPr>
            <w:tcW w:w="758" w:type="pct"/>
            <w:shd w:val="clear" w:color="auto" w:fill="auto"/>
            <w:vAlign w:val="center"/>
          </w:tcPr>
          <w:p w14:paraId="0A70536A" w14:textId="43581C01" w:rsidR="00C53849" w:rsidRPr="00747C17" w:rsidRDefault="00747C17" w:rsidP="009C4554">
            <w:pPr>
              <w:spacing w:after="0" w:line="240" w:lineRule="auto"/>
              <w:rPr>
                <w:ins w:id="974" w:author="shashvindu jha" w:date="2024-09-12T16:14:00Z" w16du:dateUtc="2024-09-12T10:44:00Z"/>
                <w:rFonts w:ascii="Calibri" w:eastAsia="Calibri" w:hAnsi="Calibri" w:cs="Calibri"/>
                <w:bCs/>
                <w:sz w:val="24"/>
                <w:szCs w:val="24"/>
                <w:rPrChange w:id="975" w:author="shashvindu jha" w:date="2024-09-12T16:20:00Z" w16du:dateUtc="2024-09-12T10:50:00Z">
                  <w:rPr>
                    <w:ins w:id="976" w:author="shashvindu jha" w:date="2024-09-12T16:14:00Z" w16du:dateUtc="2024-09-12T10:44:00Z"/>
                    <w:rFonts w:ascii="Calibri" w:eastAsia="Calibri" w:hAnsi="Calibri" w:cs="Calibri"/>
                    <w:b/>
                    <w:sz w:val="24"/>
                    <w:szCs w:val="24"/>
                  </w:rPr>
                </w:rPrChange>
              </w:rPr>
            </w:pPr>
            <w:ins w:id="977" w:author="shashvindu jha" w:date="2024-09-12T16:19:00Z" w16du:dateUtc="2024-09-12T10:49:00Z">
              <w:r w:rsidRPr="00747C17">
                <w:rPr>
                  <w:rFonts w:ascii="Calibri" w:eastAsia="Calibri" w:hAnsi="Calibri" w:cs="Calibri"/>
                  <w:bCs/>
                  <w:sz w:val="24"/>
                  <w:szCs w:val="24"/>
                  <w:rPrChange w:id="978" w:author="shashvindu jha" w:date="2024-09-12T16:20:00Z" w16du:dateUtc="2024-09-12T10:50:00Z">
                    <w:rPr>
                      <w:rFonts w:ascii="Calibri" w:eastAsia="Calibri" w:hAnsi="Calibri" w:cs="Calibri"/>
                      <w:b/>
                      <w:sz w:val="24"/>
                      <w:szCs w:val="24"/>
                    </w:rPr>
                  </w:rPrChange>
                </w:rPr>
                <w:t>List</w:t>
              </w:r>
            </w:ins>
          </w:p>
        </w:tc>
        <w:tc>
          <w:tcPr>
            <w:tcW w:w="1213" w:type="pct"/>
            <w:shd w:val="clear" w:color="auto" w:fill="auto"/>
            <w:vAlign w:val="center"/>
          </w:tcPr>
          <w:p w14:paraId="123CB831" w14:textId="1DF2F635" w:rsidR="00C53849" w:rsidRPr="00747C17" w:rsidRDefault="00747C17" w:rsidP="009C4554">
            <w:pPr>
              <w:spacing w:after="0" w:line="240" w:lineRule="auto"/>
              <w:rPr>
                <w:ins w:id="979" w:author="shashvindu jha" w:date="2024-09-12T16:14:00Z" w16du:dateUtc="2024-09-12T10:44:00Z"/>
                <w:rFonts w:ascii="Calibri" w:eastAsia="Calibri" w:hAnsi="Calibri" w:cs="Calibri"/>
                <w:bCs/>
                <w:sz w:val="24"/>
                <w:szCs w:val="24"/>
                <w:rPrChange w:id="980" w:author="shashvindu jha" w:date="2024-09-12T16:20:00Z" w16du:dateUtc="2024-09-12T10:50:00Z">
                  <w:rPr>
                    <w:ins w:id="981" w:author="shashvindu jha" w:date="2024-09-12T16:14:00Z" w16du:dateUtc="2024-09-12T10:44:00Z"/>
                    <w:rFonts w:ascii="Calibri" w:eastAsia="Calibri" w:hAnsi="Calibri" w:cs="Calibri"/>
                    <w:b/>
                    <w:sz w:val="24"/>
                    <w:szCs w:val="24"/>
                  </w:rPr>
                </w:rPrChange>
              </w:rPr>
            </w:pPr>
            <w:ins w:id="982" w:author="shashvindu jha" w:date="2024-09-12T16:20:00Z" w16du:dateUtc="2024-09-12T10:50:00Z">
              <w:r w:rsidRPr="00747C17">
                <w:rPr>
                  <w:rFonts w:ascii="Calibri" w:eastAsia="Calibri" w:hAnsi="Calibri" w:cs="Calibri"/>
                  <w:bCs/>
                  <w:sz w:val="24"/>
                  <w:szCs w:val="24"/>
                  <w:rPrChange w:id="983" w:author="shashvindu jha" w:date="2024-09-12T16:20:00Z" w16du:dateUtc="2024-09-12T10:50:00Z">
                    <w:rPr>
                      <w:rFonts w:ascii="Calibri" w:eastAsia="Calibri" w:hAnsi="Calibri" w:cs="Calibri"/>
                      <w:b/>
                      <w:sz w:val="24"/>
                      <w:szCs w:val="24"/>
                    </w:rPr>
                  </w:rPrChange>
                </w:rPr>
                <w:t>Multiple Choice</w:t>
              </w:r>
            </w:ins>
          </w:p>
        </w:tc>
        <w:tc>
          <w:tcPr>
            <w:tcW w:w="758" w:type="pct"/>
            <w:shd w:val="clear" w:color="auto" w:fill="auto"/>
            <w:vAlign w:val="center"/>
          </w:tcPr>
          <w:p w14:paraId="3E72E97F" w14:textId="6BBA1475" w:rsidR="00C53849" w:rsidRPr="00747C17" w:rsidRDefault="00747C17" w:rsidP="009C4554">
            <w:pPr>
              <w:spacing w:after="0" w:line="240" w:lineRule="auto"/>
              <w:rPr>
                <w:ins w:id="984" w:author="shashvindu jha" w:date="2024-09-12T16:14:00Z" w16du:dateUtc="2024-09-12T10:44:00Z"/>
                <w:rFonts w:ascii="Calibri" w:eastAsia="Calibri" w:hAnsi="Calibri" w:cs="Calibri"/>
                <w:bCs/>
                <w:sz w:val="24"/>
                <w:szCs w:val="24"/>
                <w:rPrChange w:id="985" w:author="shashvindu jha" w:date="2024-09-12T16:20:00Z" w16du:dateUtc="2024-09-12T10:50:00Z">
                  <w:rPr>
                    <w:ins w:id="986" w:author="shashvindu jha" w:date="2024-09-12T16:14:00Z" w16du:dateUtc="2024-09-12T10:44:00Z"/>
                    <w:rFonts w:ascii="Calibri" w:eastAsia="Calibri" w:hAnsi="Calibri" w:cs="Calibri"/>
                    <w:b/>
                    <w:sz w:val="24"/>
                    <w:szCs w:val="24"/>
                  </w:rPr>
                </w:rPrChange>
              </w:rPr>
            </w:pPr>
            <w:ins w:id="987" w:author="shashvindu jha" w:date="2024-09-12T16:20:00Z" w16du:dateUtc="2024-09-12T10:50:00Z">
              <w:r w:rsidRPr="00747C17">
                <w:rPr>
                  <w:rFonts w:ascii="Calibri" w:eastAsia="Calibri" w:hAnsi="Calibri" w:cs="Calibri"/>
                  <w:bCs/>
                  <w:sz w:val="24"/>
                  <w:szCs w:val="24"/>
                  <w:rPrChange w:id="988" w:author="shashvindu jha" w:date="2024-09-12T16:20:00Z" w16du:dateUtc="2024-09-12T10:50:00Z">
                    <w:rPr>
                      <w:rFonts w:ascii="Calibri" w:eastAsia="Calibri" w:hAnsi="Calibri" w:cs="Calibri"/>
                      <w:b/>
                      <w:sz w:val="24"/>
                      <w:szCs w:val="24"/>
                    </w:rPr>
                  </w:rPrChange>
                </w:rPr>
                <w:t>No</w:t>
              </w:r>
            </w:ins>
          </w:p>
        </w:tc>
        <w:tc>
          <w:tcPr>
            <w:tcW w:w="909" w:type="pct"/>
            <w:shd w:val="clear" w:color="auto" w:fill="auto"/>
          </w:tcPr>
          <w:p w14:paraId="597481BB" w14:textId="4559543E" w:rsidR="00C53849" w:rsidRPr="00747C17" w:rsidRDefault="00747C17" w:rsidP="009C4554">
            <w:pPr>
              <w:spacing w:after="0" w:line="240" w:lineRule="auto"/>
              <w:rPr>
                <w:ins w:id="989" w:author="shashvindu jha" w:date="2024-09-12T16:14:00Z" w16du:dateUtc="2024-09-12T10:44:00Z"/>
                <w:rFonts w:ascii="Calibri" w:eastAsia="Calibri" w:hAnsi="Calibri" w:cs="Calibri"/>
                <w:bCs/>
                <w:sz w:val="24"/>
                <w:szCs w:val="24"/>
                <w:rPrChange w:id="990" w:author="shashvindu jha" w:date="2024-09-12T16:20:00Z" w16du:dateUtc="2024-09-12T10:50:00Z">
                  <w:rPr>
                    <w:ins w:id="991" w:author="shashvindu jha" w:date="2024-09-12T16:14:00Z" w16du:dateUtc="2024-09-12T10:44:00Z"/>
                    <w:rFonts w:ascii="Calibri" w:eastAsia="Calibri" w:hAnsi="Calibri" w:cs="Calibri"/>
                    <w:b/>
                    <w:sz w:val="24"/>
                    <w:szCs w:val="24"/>
                  </w:rPr>
                </w:rPrChange>
              </w:rPr>
            </w:pPr>
            <w:ins w:id="992" w:author="shashvindu jha" w:date="2024-09-12T16:19:00Z" w16du:dateUtc="2024-09-12T10:49:00Z">
              <w:r w:rsidRPr="00747C17">
                <w:rPr>
                  <w:rFonts w:ascii="Calibri" w:eastAsia="Calibri" w:hAnsi="Calibri" w:cs="Calibri"/>
                  <w:bCs/>
                  <w:sz w:val="24"/>
                  <w:szCs w:val="24"/>
                  <w:rPrChange w:id="993" w:author="shashvindu jha" w:date="2024-09-12T16:20:00Z" w16du:dateUtc="2024-09-12T10:50:00Z">
                    <w:rPr>
                      <w:rFonts w:ascii="Calibri" w:eastAsia="Calibri" w:hAnsi="Calibri" w:cs="Calibri"/>
                      <w:b/>
                      <w:sz w:val="24"/>
                      <w:szCs w:val="24"/>
                    </w:rPr>
                  </w:rPrChange>
                </w:rPr>
                <w:t>Primary Data Folder Name</w:t>
              </w:r>
            </w:ins>
          </w:p>
        </w:tc>
      </w:tr>
      <w:tr w:rsidR="00C53849" w:rsidRPr="008C43B9" w14:paraId="3FF616A5" w14:textId="77777777" w:rsidTr="00C53849">
        <w:trPr>
          <w:trHeight w:val="585"/>
          <w:ins w:id="994" w:author="shashvindu jha" w:date="2024-09-12T16:14:00Z"/>
        </w:trPr>
        <w:tc>
          <w:tcPr>
            <w:tcW w:w="1361" w:type="pct"/>
            <w:shd w:val="clear" w:color="auto" w:fill="auto"/>
            <w:vAlign w:val="center"/>
          </w:tcPr>
          <w:p w14:paraId="0426CF91" w14:textId="064ECADF" w:rsidR="00C53849" w:rsidRPr="00747C17" w:rsidRDefault="00747C17" w:rsidP="009C4554">
            <w:pPr>
              <w:spacing w:after="0" w:line="240" w:lineRule="auto"/>
              <w:rPr>
                <w:ins w:id="995" w:author="shashvindu jha" w:date="2024-09-12T16:14:00Z" w16du:dateUtc="2024-09-12T10:44:00Z"/>
                <w:rFonts w:ascii="Calibri" w:eastAsia="Calibri" w:hAnsi="Calibri" w:cs="Calibri"/>
                <w:b/>
                <w:bCs/>
                <w:sz w:val="24"/>
                <w:szCs w:val="24"/>
                <w:rPrChange w:id="996" w:author="shashvindu jha" w:date="2024-09-12T16:21:00Z" w16du:dateUtc="2024-09-12T10:51:00Z">
                  <w:rPr>
                    <w:ins w:id="997" w:author="shashvindu jha" w:date="2024-09-12T16:14:00Z" w16du:dateUtc="2024-09-12T10:44:00Z"/>
                    <w:rFonts w:ascii="Calibri" w:eastAsia="Calibri" w:hAnsi="Calibri" w:cs="Calibri"/>
                    <w:b/>
                    <w:bCs/>
                    <w:color w:val="2A2B6A"/>
                    <w:sz w:val="24"/>
                    <w:szCs w:val="24"/>
                  </w:rPr>
                </w:rPrChange>
              </w:rPr>
            </w:pPr>
            <w:ins w:id="998" w:author="shashvindu jha" w:date="2024-09-12T16:18:00Z" w16du:dateUtc="2024-09-12T10:48:00Z">
              <w:r w:rsidRPr="00747C17">
                <w:rPr>
                  <w:rFonts w:ascii="Calibri" w:eastAsia="Calibri" w:hAnsi="Calibri" w:cs="Calibri"/>
                  <w:b/>
                  <w:bCs/>
                  <w:sz w:val="24"/>
                  <w:szCs w:val="24"/>
                  <w:rPrChange w:id="999" w:author="shashvindu jha" w:date="2024-09-12T16:21:00Z" w16du:dateUtc="2024-09-12T10:51:00Z">
                    <w:rPr>
                      <w:rFonts w:ascii="Calibri" w:eastAsia="Calibri" w:hAnsi="Calibri" w:cs="Calibri"/>
                      <w:b/>
                      <w:bCs/>
                      <w:color w:val="2A2B6A"/>
                      <w:sz w:val="24"/>
                      <w:szCs w:val="24"/>
                    </w:rPr>
                  </w:rPrChange>
                </w:rPr>
                <w:t>Permissions</w:t>
              </w:r>
            </w:ins>
          </w:p>
        </w:tc>
        <w:tc>
          <w:tcPr>
            <w:tcW w:w="758" w:type="pct"/>
            <w:shd w:val="clear" w:color="auto" w:fill="auto"/>
            <w:vAlign w:val="center"/>
          </w:tcPr>
          <w:p w14:paraId="5FF5A160" w14:textId="0B22D035" w:rsidR="00C53849" w:rsidRPr="00747C17" w:rsidRDefault="00747C17" w:rsidP="009C4554">
            <w:pPr>
              <w:spacing w:after="0" w:line="240" w:lineRule="auto"/>
              <w:rPr>
                <w:ins w:id="1000" w:author="shashvindu jha" w:date="2024-09-12T16:14:00Z" w16du:dateUtc="2024-09-12T10:44:00Z"/>
                <w:rFonts w:ascii="Calibri" w:eastAsia="Calibri" w:hAnsi="Calibri" w:cs="Calibri"/>
                <w:bCs/>
                <w:sz w:val="24"/>
                <w:szCs w:val="24"/>
                <w:rPrChange w:id="1001" w:author="shashvindu jha" w:date="2024-09-12T16:20:00Z" w16du:dateUtc="2024-09-12T10:50:00Z">
                  <w:rPr>
                    <w:ins w:id="1002" w:author="shashvindu jha" w:date="2024-09-12T16:14:00Z" w16du:dateUtc="2024-09-12T10:44:00Z"/>
                    <w:rFonts w:ascii="Calibri" w:eastAsia="Calibri" w:hAnsi="Calibri" w:cs="Calibri"/>
                    <w:b/>
                    <w:sz w:val="24"/>
                    <w:szCs w:val="24"/>
                  </w:rPr>
                </w:rPrChange>
              </w:rPr>
            </w:pPr>
            <w:ins w:id="1003" w:author="shashvindu jha" w:date="2024-09-12T16:20:00Z" w16du:dateUtc="2024-09-12T10:50:00Z">
              <w:r w:rsidRPr="00747C17">
                <w:rPr>
                  <w:rFonts w:ascii="Calibri" w:eastAsia="Calibri" w:hAnsi="Calibri" w:cs="Calibri"/>
                  <w:bCs/>
                  <w:sz w:val="24"/>
                  <w:szCs w:val="24"/>
                  <w:rPrChange w:id="1004" w:author="shashvindu jha" w:date="2024-09-12T16:20:00Z" w16du:dateUtc="2024-09-12T10:50:00Z">
                    <w:rPr>
                      <w:rFonts w:ascii="Calibri" w:eastAsia="Calibri" w:hAnsi="Calibri" w:cs="Calibri"/>
                      <w:b/>
                      <w:sz w:val="24"/>
                      <w:szCs w:val="24"/>
                    </w:rPr>
                  </w:rPrChange>
                </w:rPr>
                <w:t>Checkbox</w:t>
              </w:r>
            </w:ins>
          </w:p>
        </w:tc>
        <w:tc>
          <w:tcPr>
            <w:tcW w:w="1213" w:type="pct"/>
            <w:shd w:val="clear" w:color="auto" w:fill="auto"/>
            <w:vAlign w:val="center"/>
          </w:tcPr>
          <w:p w14:paraId="6D3CC673" w14:textId="77777777" w:rsidR="00C53849" w:rsidRPr="00747C17" w:rsidRDefault="00C53849" w:rsidP="009C4554">
            <w:pPr>
              <w:spacing w:after="0" w:line="240" w:lineRule="auto"/>
              <w:rPr>
                <w:ins w:id="1005" w:author="shashvindu jha" w:date="2024-09-12T16:14:00Z" w16du:dateUtc="2024-09-12T10:44:00Z"/>
                <w:rFonts w:ascii="Calibri" w:eastAsia="Calibri" w:hAnsi="Calibri" w:cs="Calibri"/>
                <w:bCs/>
                <w:sz w:val="24"/>
                <w:szCs w:val="24"/>
                <w:rPrChange w:id="1006" w:author="shashvindu jha" w:date="2024-09-12T16:20:00Z" w16du:dateUtc="2024-09-12T10:50:00Z">
                  <w:rPr>
                    <w:ins w:id="1007" w:author="shashvindu jha" w:date="2024-09-12T16:14:00Z" w16du:dateUtc="2024-09-12T10:44:00Z"/>
                    <w:rFonts w:ascii="Calibri" w:eastAsia="Calibri" w:hAnsi="Calibri" w:cs="Calibri"/>
                    <w:b/>
                    <w:sz w:val="24"/>
                    <w:szCs w:val="24"/>
                  </w:rPr>
                </w:rPrChange>
              </w:rPr>
            </w:pPr>
          </w:p>
        </w:tc>
        <w:tc>
          <w:tcPr>
            <w:tcW w:w="758" w:type="pct"/>
            <w:shd w:val="clear" w:color="auto" w:fill="auto"/>
            <w:vAlign w:val="center"/>
          </w:tcPr>
          <w:p w14:paraId="4F961D2B" w14:textId="06FD3762" w:rsidR="00C53849" w:rsidRPr="00747C17" w:rsidRDefault="00747C17" w:rsidP="009C4554">
            <w:pPr>
              <w:spacing w:after="0" w:line="240" w:lineRule="auto"/>
              <w:rPr>
                <w:ins w:id="1008" w:author="shashvindu jha" w:date="2024-09-12T16:14:00Z" w16du:dateUtc="2024-09-12T10:44:00Z"/>
                <w:rFonts w:ascii="Calibri" w:eastAsia="Calibri" w:hAnsi="Calibri" w:cs="Calibri"/>
                <w:bCs/>
                <w:sz w:val="24"/>
                <w:szCs w:val="24"/>
                <w:rPrChange w:id="1009" w:author="shashvindu jha" w:date="2024-09-12T16:20:00Z" w16du:dateUtc="2024-09-12T10:50:00Z">
                  <w:rPr>
                    <w:ins w:id="1010" w:author="shashvindu jha" w:date="2024-09-12T16:14:00Z" w16du:dateUtc="2024-09-12T10:44:00Z"/>
                    <w:rFonts w:ascii="Calibri" w:eastAsia="Calibri" w:hAnsi="Calibri" w:cs="Calibri"/>
                    <w:b/>
                    <w:sz w:val="24"/>
                    <w:szCs w:val="24"/>
                  </w:rPr>
                </w:rPrChange>
              </w:rPr>
            </w:pPr>
            <w:ins w:id="1011" w:author="shashvindu jha" w:date="2024-09-12T16:20:00Z" w16du:dateUtc="2024-09-12T10:50:00Z">
              <w:r w:rsidRPr="00747C17">
                <w:rPr>
                  <w:rFonts w:ascii="Calibri" w:eastAsia="Calibri" w:hAnsi="Calibri" w:cs="Calibri"/>
                  <w:bCs/>
                  <w:sz w:val="24"/>
                  <w:szCs w:val="24"/>
                  <w:rPrChange w:id="1012" w:author="shashvindu jha" w:date="2024-09-12T16:20:00Z" w16du:dateUtc="2024-09-12T10:50:00Z">
                    <w:rPr>
                      <w:rFonts w:ascii="Calibri" w:eastAsia="Calibri" w:hAnsi="Calibri" w:cs="Calibri"/>
                      <w:b/>
                      <w:sz w:val="24"/>
                      <w:szCs w:val="24"/>
                    </w:rPr>
                  </w:rPrChange>
                </w:rPr>
                <w:t>Yes</w:t>
              </w:r>
            </w:ins>
          </w:p>
        </w:tc>
        <w:tc>
          <w:tcPr>
            <w:tcW w:w="909" w:type="pct"/>
            <w:shd w:val="clear" w:color="auto" w:fill="auto"/>
          </w:tcPr>
          <w:p w14:paraId="4CE9C9F8" w14:textId="77777777" w:rsidR="00C53849" w:rsidRPr="00747C17" w:rsidRDefault="00C53849" w:rsidP="009C4554">
            <w:pPr>
              <w:spacing w:after="0" w:line="240" w:lineRule="auto"/>
              <w:rPr>
                <w:ins w:id="1013" w:author="shashvindu jha" w:date="2024-09-12T16:14:00Z" w16du:dateUtc="2024-09-12T10:44:00Z"/>
                <w:rFonts w:ascii="Calibri" w:eastAsia="Calibri" w:hAnsi="Calibri" w:cs="Calibri"/>
                <w:bCs/>
                <w:sz w:val="24"/>
                <w:szCs w:val="24"/>
                <w:rPrChange w:id="1014" w:author="shashvindu jha" w:date="2024-09-12T16:20:00Z" w16du:dateUtc="2024-09-12T10:50:00Z">
                  <w:rPr>
                    <w:ins w:id="1015" w:author="shashvindu jha" w:date="2024-09-12T16:14:00Z" w16du:dateUtc="2024-09-12T10:44:00Z"/>
                    <w:rFonts w:ascii="Calibri" w:eastAsia="Calibri" w:hAnsi="Calibri" w:cs="Calibri"/>
                    <w:b/>
                    <w:sz w:val="24"/>
                    <w:szCs w:val="24"/>
                  </w:rPr>
                </w:rPrChange>
              </w:rPr>
            </w:pPr>
          </w:p>
        </w:tc>
      </w:tr>
    </w:tbl>
    <w:p w14:paraId="233CA12F" w14:textId="5B663DF9" w:rsidR="00C53849" w:rsidDel="008D4943" w:rsidRDefault="00C53849" w:rsidP="0012585F">
      <w:pPr>
        <w:spacing w:after="100" w:afterAutospacing="1" w:line="360" w:lineRule="auto"/>
        <w:jc w:val="both"/>
        <w:rPr>
          <w:del w:id="1016" w:author="shashvindu jha" w:date="2024-09-12T16:10:00Z" w16du:dateUtc="2024-09-12T10:40:00Z"/>
          <w:rFonts w:ascii="Calibri" w:hAnsi="Calibri" w:cs="Calibri"/>
          <w:sz w:val="24"/>
          <w:szCs w:val="24"/>
        </w:rPr>
      </w:pPr>
    </w:p>
    <w:p w14:paraId="2B1F1577" w14:textId="77777777" w:rsidR="008D4943" w:rsidRPr="00A01239" w:rsidRDefault="008D4943" w:rsidP="009A17F8">
      <w:pPr>
        <w:spacing w:after="0" w:line="360" w:lineRule="auto"/>
        <w:jc w:val="both"/>
        <w:rPr>
          <w:ins w:id="1017" w:author="shashvindu jha" w:date="2024-09-13T12:42:00Z" w16du:dateUtc="2024-09-13T07:12:00Z"/>
          <w:rFonts w:ascii="Calibri" w:hAnsi="Calibri" w:cs="Calibri"/>
          <w:sz w:val="24"/>
          <w:szCs w:val="24"/>
        </w:rPr>
      </w:pPr>
    </w:p>
    <w:p w14:paraId="39A563F1" w14:textId="4354F39D" w:rsidR="004130A8" w:rsidRPr="002C6BD1" w:rsidDel="00747C17" w:rsidRDefault="004130A8" w:rsidP="00A31169">
      <w:pPr>
        <w:numPr>
          <w:ilvl w:val="0"/>
          <w:numId w:val="35"/>
        </w:numPr>
        <w:pBdr>
          <w:top w:val="nil"/>
          <w:left w:val="nil"/>
          <w:bottom w:val="nil"/>
          <w:right w:val="nil"/>
          <w:between w:val="nil"/>
        </w:pBdr>
        <w:spacing w:before="100" w:beforeAutospacing="1" w:after="100" w:afterAutospacing="1" w:line="360" w:lineRule="auto"/>
        <w:jc w:val="both"/>
        <w:rPr>
          <w:del w:id="1018" w:author="shashvindu jha" w:date="2024-09-12T16:18:00Z" w16du:dateUtc="2024-09-12T10:48:00Z"/>
          <w:rFonts w:ascii="Calibri" w:hAnsi="Calibri" w:cs="Calibri"/>
          <w:color w:val="2A2B6A"/>
          <w:sz w:val="24"/>
          <w:szCs w:val="24"/>
        </w:rPr>
      </w:pPr>
      <w:del w:id="1019" w:author="shashvindu jha" w:date="2024-09-12T16:18:00Z" w16du:dateUtc="2024-09-12T10:48:00Z">
        <w:r w:rsidRPr="002C6BD1" w:rsidDel="00747C17">
          <w:rPr>
            <w:rFonts w:ascii="Calibri" w:eastAsia="Calibri" w:hAnsi="Calibri" w:cs="Calibri"/>
            <w:color w:val="2A2B6A"/>
            <w:sz w:val="24"/>
            <w:szCs w:val="24"/>
          </w:rPr>
          <w:delText xml:space="preserve">Enter </w:delText>
        </w:r>
        <w:r w:rsidRPr="002C6BD1" w:rsidDel="00747C17">
          <w:rPr>
            <w:rFonts w:ascii="Calibri" w:eastAsia="Calibri" w:hAnsi="Calibri" w:cs="Calibri"/>
            <w:b/>
            <w:bCs/>
            <w:color w:val="2A2B6A"/>
            <w:sz w:val="24"/>
            <w:szCs w:val="24"/>
          </w:rPr>
          <w:delText>Role</w:delText>
        </w:r>
      </w:del>
    </w:p>
    <w:p w14:paraId="105EC370" w14:textId="747BFF46" w:rsidR="004130A8" w:rsidRPr="004130A8" w:rsidDel="00747C17" w:rsidRDefault="004130A8" w:rsidP="00A31169">
      <w:pPr>
        <w:numPr>
          <w:ilvl w:val="0"/>
          <w:numId w:val="35"/>
        </w:numPr>
        <w:pBdr>
          <w:top w:val="nil"/>
          <w:left w:val="nil"/>
          <w:bottom w:val="nil"/>
          <w:right w:val="nil"/>
          <w:between w:val="nil"/>
        </w:pBdr>
        <w:spacing w:before="100" w:beforeAutospacing="1" w:after="100" w:afterAutospacing="1" w:line="360" w:lineRule="auto"/>
        <w:jc w:val="both"/>
        <w:rPr>
          <w:del w:id="1020" w:author="shashvindu jha" w:date="2024-09-12T16:18:00Z" w16du:dateUtc="2024-09-12T10:48:00Z"/>
          <w:rFonts w:ascii="Calibri" w:hAnsi="Calibri" w:cs="Calibri"/>
          <w:color w:val="000000"/>
          <w:sz w:val="24"/>
          <w:szCs w:val="24"/>
        </w:rPr>
      </w:pPr>
      <w:del w:id="1021" w:author="shashvindu jha" w:date="2024-09-12T16:18:00Z" w16du:dateUtc="2024-09-12T10:48:00Z">
        <w:r w:rsidDel="00747C17">
          <w:rPr>
            <w:rFonts w:ascii="Calibri" w:eastAsia="Calibri" w:hAnsi="Calibri" w:cs="Calibri"/>
            <w:color w:val="000000"/>
            <w:sz w:val="24"/>
            <w:szCs w:val="24"/>
          </w:rPr>
          <w:delText xml:space="preserve">Select </w:delText>
        </w:r>
        <w:r w:rsidRPr="004130A8" w:rsidDel="00747C17">
          <w:rPr>
            <w:rFonts w:ascii="Calibri" w:eastAsia="Calibri" w:hAnsi="Calibri" w:cs="Calibri"/>
            <w:b/>
            <w:bCs/>
            <w:color w:val="000000"/>
            <w:sz w:val="24"/>
            <w:szCs w:val="24"/>
          </w:rPr>
          <w:delText>Primary Data Folder Name</w:delText>
        </w:r>
      </w:del>
    </w:p>
    <w:p w14:paraId="3379322F" w14:textId="022CC81C" w:rsidR="001F42CF" w:rsidRPr="002C6BD1" w:rsidDel="00747C17" w:rsidRDefault="001F42CF" w:rsidP="00A31169">
      <w:pPr>
        <w:numPr>
          <w:ilvl w:val="0"/>
          <w:numId w:val="35"/>
        </w:numPr>
        <w:pBdr>
          <w:top w:val="nil"/>
          <w:left w:val="nil"/>
          <w:bottom w:val="nil"/>
          <w:right w:val="nil"/>
          <w:between w:val="nil"/>
        </w:pBdr>
        <w:spacing w:before="100" w:beforeAutospacing="1" w:after="100" w:afterAutospacing="1" w:line="360" w:lineRule="auto"/>
        <w:jc w:val="both"/>
        <w:rPr>
          <w:del w:id="1022" w:author="shashvindu jha" w:date="2024-09-12T16:18:00Z" w16du:dateUtc="2024-09-12T10:48:00Z"/>
          <w:rFonts w:ascii="Calibri" w:eastAsia="Calibri" w:hAnsi="Calibri" w:cs="Calibri"/>
          <w:b/>
          <w:bCs/>
          <w:color w:val="2A2B6A"/>
          <w:sz w:val="24"/>
          <w:szCs w:val="24"/>
        </w:rPr>
      </w:pPr>
      <w:del w:id="1023" w:author="shashvindu jha" w:date="2024-09-12T16:18:00Z" w16du:dateUtc="2024-09-12T10:48:00Z">
        <w:r w:rsidRPr="002C6BD1" w:rsidDel="00747C17">
          <w:rPr>
            <w:rFonts w:ascii="Calibri" w:eastAsia="Calibri" w:hAnsi="Calibri" w:cs="Calibri"/>
            <w:color w:val="2A2B6A"/>
            <w:sz w:val="24"/>
            <w:szCs w:val="24"/>
          </w:rPr>
          <w:delText xml:space="preserve">Click </w:delText>
        </w:r>
        <w:r w:rsidR="002C6BD1" w:rsidDel="00747C17">
          <w:rPr>
            <w:rFonts w:ascii="Calibri" w:eastAsia="Calibri" w:hAnsi="Calibri" w:cs="Calibri"/>
            <w:b/>
            <w:bCs/>
            <w:color w:val="2A2B6A"/>
            <w:sz w:val="24"/>
            <w:szCs w:val="24"/>
          </w:rPr>
          <w:delText>View, Add/Edit, Delete, Enable/Disable</w:delText>
        </w:r>
        <w:r w:rsidRPr="002C6BD1" w:rsidDel="00747C17">
          <w:rPr>
            <w:rFonts w:ascii="Calibri" w:eastAsia="Calibri" w:hAnsi="Calibri" w:cs="Calibri"/>
            <w:b/>
            <w:bCs/>
            <w:color w:val="2A2B6A"/>
            <w:sz w:val="24"/>
            <w:szCs w:val="24"/>
          </w:rPr>
          <w:delText xml:space="preserve"> </w:delText>
        </w:r>
        <w:r w:rsidRPr="002C6BD1" w:rsidDel="00747C17">
          <w:rPr>
            <w:rFonts w:ascii="Calibri" w:eastAsia="Calibri" w:hAnsi="Calibri" w:cs="Calibri"/>
            <w:color w:val="2A2B6A"/>
            <w:sz w:val="24"/>
            <w:szCs w:val="24"/>
          </w:rPr>
          <w:delText>()</w:delText>
        </w:r>
      </w:del>
    </w:p>
    <w:p w14:paraId="0FCB98E5" w14:textId="3A0627AC" w:rsidR="001F42CF" w:rsidDel="00C53849" w:rsidRDefault="001F42CF" w:rsidP="00A31169">
      <w:pPr>
        <w:jc w:val="both"/>
        <w:rPr>
          <w:del w:id="1024" w:author="shashvindu jha" w:date="2024-09-12T16:08:00Z" w16du:dateUtc="2024-09-12T10:38:00Z"/>
          <w:rFonts w:ascii="Calibri" w:eastAsia="Calibri" w:hAnsi="Calibri" w:cs="Calibri"/>
          <w:b/>
          <w:bCs/>
          <w:color w:val="000000"/>
          <w:sz w:val="24"/>
          <w:szCs w:val="24"/>
        </w:rPr>
      </w:pPr>
      <w:del w:id="1025" w:author="shashvindu jha" w:date="2024-09-12T16:08:00Z" w16du:dateUtc="2024-09-12T10:38:00Z">
        <w:r w:rsidDel="00C53849">
          <w:rPr>
            <w:rFonts w:ascii="Calibri" w:eastAsia="Calibri" w:hAnsi="Calibri" w:cs="Calibri"/>
            <w:b/>
            <w:bCs/>
            <w:color w:val="000000"/>
            <w:sz w:val="24"/>
            <w:szCs w:val="24"/>
          </w:rPr>
          <w:br w:type="page"/>
        </w:r>
      </w:del>
    </w:p>
    <w:p w14:paraId="47B4843E" w14:textId="03365F75" w:rsidR="008D4943" w:rsidRDefault="002C6BD1" w:rsidP="0012585F">
      <w:pPr>
        <w:spacing w:after="100" w:afterAutospacing="1" w:line="360" w:lineRule="auto"/>
        <w:jc w:val="both"/>
        <w:rPr>
          <w:ins w:id="1026" w:author="shashvindu jha" w:date="2024-09-13T12:42:00Z" w16du:dateUtc="2024-09-13T07:12:00Z"/>
          <w:rFonts w:ascii="Calibri" w:hAnsi="Calibri" w:cs="Calibri"/>
          <w:noProof/>
          <w:sz w:val="24"/>
          <w:szCs w:val="24"/>
        </w:rPr>
      </w:pPr>
      <w:del w:id="1027" w:author="shashvindu jha" w:date="2024-09-12T16:18:00Z" w16du:dateUtc="2024-09-12T10:48:00Z">
        <w:r w:rsidRPr="002C6BD1" w:rsidDel="00747C17">
          <w:rPr>
            <w:sz w:val="24"/>
            <w:szCs w:val="24"/>
          </w:rPr>
          <w:delText>Blue color</w:delText>
        </w:r>
        <w:r w:rsidDel="00747C17">
          <w:rPr>
            <w:b/>
            <w:sz w:val="24"/>
            <w:szCs w:val="24"/>
          </w:rPr>
          <w:delText xml:space="preserve"> </w:delText>
        </w:r>
        <w:r w:rsidRPr="005848E8" w:rsidDel="00747C17">
          <w:rPr>
            <w:rFonts w:ascii="Calibri" w:eastAsia="Calibri" w:hAnsi="Calibri" w:cs="Calibri"/>
            <w:sz w:val="24"/>
            <w:szCs w:val="24"/>
          </w:rPr>
          <w:delText>details are mandatory to be entered</w:delText>
        </w:r>
      </w:del>
      <w:del w:id="1028" w:author="shashvindu jha" w:date="2024-09-12T16:19:00Z" w16du:dateUtc="2024-09-12T10:49:00Z">
        <w:r w:rsidRPr="005848E8" w:rsidDel="00747C17">
          <w:rPr>
            <w:rFonts w:ascii="Calibri" w:eastAsia="Calibri" w:hAnsi="Calibri" w:cs="Calibri"/>
            <w:sz w:val="24"/>
            <w:szCs w:val="24"/>
          </w:rPr>
          <w:delText>.</w:delText>
        </w:r>
        <w:r w:rsidDel="00747C17">
          <w:rPr>
            <w:rFonts w:ascii="Calibri" w:eastAsia="Calibri" w:hAnsi="Calibri" w:cs="Calibri"/>
            <w:sz w:val="24"/>
            <w:szCs w:val="24"/>
          </w:rPr>
          <w:delText xml:space="preserve"> </w:delText>
        </w:r>
      </w:del>
      <w:r w:rsidR="001F42CF" w:rsidRPr="00A03013">
        <w:rPr>
          <w:rFonts w:ascii="Calibri" w:eastAsia="Calibri" w:hAnsi="Calibri" w:cs="Calibri"/>
          <w:sz w:val="24"/>
          <w:szCs w:val="24"/>
        </w:rPr>
        <w:t xml:space="preserve">Click on the </w:t>
      </w:r>
      <w:r w:rsidR="001F42CF" w:rsidRPr="00A03013">
        <w:rPr>
          <w:rFonts w:ascii="Calibri" w:eastAsia="Calibri" w:hAnsi="Calibri" w:cs="Calibri"/>
          <w:b/>
          <w:bCs/>
          <w:sz w:val="24"/>
          <w:szCs w:val="24"/>
        </w:rPr>
        <w:t>Add</w:t>
      </w:r>
      <w:r w:rsidR="001F42CF" w:rsidRPr="00A03013">
        <w:rPr>
          <w:rFonts w:ascii="Calibri" w:eastAsia="Calibri" w:hAnsi="Calibri" w:cs="Calibri"/>
          <w:sz w:val="24"/>
          <w:szCs w:val="24"/>
        </w:rPr>
        <w:t xml:space="preserve"> button to save and confirm. </w:t>
      </w:r>
      <w:r w:rsidR="001F42CF" w:rsidRPr="005848E8">
        <w:rPr>
          <w:rFonts w:ascii="Calibri" w:eastAsia="Calibri" w:hAnsi="Calibri" w:cs="Calibri"/>
          <w:sz w:val="24"/>
          <w:szCs w:val="24"/>
        </w:rPr>
        <w:t>You can now view the new</w:t>
      </w:r>
      <w:r w:rsidR="001F42CF">
        <w:rPr>
          <w:rFonts w:ascii="Calibri" w:eastAsia="Calibri" w:hAnsi="Calibri" w:cs="Calibri"/>
          <w:sz w:val="24"/>
          <w:szCs w:val="24"/>
        </w:rPr>
        <w:t xml:space="preserve"> user</w:t>
      </w:r>
      <w:r w:rsidR="001F42CF" w:rsidRPr="005848E8">
        <w:rPr>
          <w:rFonts w:ascii="Calibri" w:eastAsia="Calibri" w:hAnsi="Calibri" w:cs="Calibri"/>
          <w:sz w:val="24"/>
          <w:szCs w:val="24"/>
        </w:rPr>
        <w:t xml:space="preserve"> </w:t>
      </w:r>
      <w:r w:rsidR="001F42CF">
        <w:rPr>
          <w:rFonts w:ascii="Calibri" w:eastAsia="Calibri" w:hAnsi="Calibri" w:cs="Calibri"/>
          <w:sz w:val="24"/>
          <w:szCs w:val="24"/>
        </w:rPr>
        <w:t>role</w:t>
      </w:r>
      <w:r w:rsidR="001F42CF" w:rsidRPr="005848E8">
        <w:rPr>
          <w:rFonts w:ascii="Calibri" w:eastAsia="Calibri" w:hAnsi="Calibri" w:cs="Calibri"/>
          <w:sz w:val="24"/>
          <w:szCs w:val="24"/>
        </w:rPr>
        <w:t xml:space="preserve"> added in the </w:t>
      </w:r>
      <w:r w:rsidR="001F42CF">
        <w:rPr>
          <w:rFonts w:ascii="Calibri" w:eastAsia="Calibri" w:hAnsi="Calibri" w:cs="Calibri"/>
          <w:sz w:val="24"/>
          <w:szCs w:val="24"/>
        </w:rPr>
        <w:t>role and permissions</w:t>
      </w:r>
      <w:r w:rsidR="001F42CF" w:rsidRPr="005848E8">
        <w:rPr>
          <w:rFonts w:ascii="Calibri" w:eastAsia="Calibri" w:hAnsi="Calibri" w:cs="Calibri"/>
          <w:sz w:val="24"/>
          <w:szCs w:val="24"/>
        </w:rPr>
        <w:t xml:space="preserve"> list</w:t>
      </w:r>
      <w:r w:rsidR="001F42CF" w:rsidRPr="001F42CF">
        <w:rPr>
          <w:rFonts w:ascii="Calibri" w:hAnsi="Calibri" w:cs="Calibri"/>
          <w:noProof/>
          <w:sz w:val="24"/>
          <w:szCs w:val="24"/>
        </w:rPr>
        <w:t xml:space="preserve"> </w:t>
      </w:r>
    </w:p>
    <w:p w14:paraId="57F8B517" w14:textId="77777777" w:rsidR="008D4943" w:rsidRDefault="008D4943">
      <w:pPr>
        <w:rPr>
          <w:ins w:id="1029" w:author="shashvindu jha" w:date="2024-09-13T12:42:00Z" w16du:dateUtc="2024-09-13T07:12:00Z"/>
          <w:rFonts w:ascii="Calibri" w:hAnsi="Calibri" w:cs="Calibri"/>
          <w:noProof/>
          <w:sz w:val="24"/>
          <w:szCs w:val="24"/>
        </w:rPr>
      </w:pPr>
      <w:ins w:id="1030" w:author="shashvindu jha" w:date="2024-09-13T12:42:00Z" w16du:dateUtc="2024-09-13T07:12:00Z">
        <w:r>
          <w:rPr>
            <w:rFonts w:ascii="Calibri" w:hAnsi="Calibri" w:cs="Calibri"/>
            <w:noProof/>
            <w:sz w:val="24"/>
            <w:szCs w:val="24"/>
          </w:rPr>
          <w:br w:type="page"/>
        </w:r>
      </w:ins>
    </w:p>
    <w:p w14:paraId="45A404BD" w14:textId="387F0D60" w:rsidR="00747C17" w:rsidRPr="00747C17" w:rsidRDefault="00747C17" w:rsidP="0012585F">
      <w:pPr>
        <w:spacing w:after="100" w:afterAutospacing="1" w:line="360" w:lineRule="auto"/>
        <w:jc w:val="both"/>
        <w:rPr>
          <w:rFonts w:ascii="Calibri" w:eastAsia="Calibri" w:hAnsi="Calibri" w:cs="Calibri"/>
          <w:b/>
          <w:bCs/>
          <w:sz w:val="24"/>
          <w:szCs w:val="24"/>
          <w:rPrChange w:id="1031" w:author="shashvindu jha" w:date="2024-09-12T16:21:00Z" w16du:dateUtc="2024-09-12T10:51:00Z">
            <w:rPr>
              <w:sz w:val="24"/>
              <w:szCs w:val="24"/>
            </w:rPr>
          </w:rPrChange>
        </w:rPr>
      </w:pPr>
      <w:ins w:id="1032" w:author="shashvindu jha" w:date="2024-09-12T16:21:00Z" w16du:dateUtc="2024-09-12T10:51:00Z">
        <w:r>
          <w:rPr>
            <w:rFonts w:ascii="Calibri" w:eastAsia="Calibri" w:hAnsi="Calibri" w:cs="Calibri"/>
            <w:b/>
            <w:bCs/>
            <w:sz w:val="24"/>
            <w:szCs w:val="24"/>
          </w:rPr>
          <w:lastRenderedPageBreak/>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0CEC8BB8" w14:textId="77777777" w:rsidR="00747C17" w:rsidRDefault="00747C17" w:rsidP="00747C17">
      <w:pPr>
        <w:spacing w:before="100" w:beforeAutospacing="1" w:after="100" w:afterAutospacing="1" w:line="360" w:lineRule="auto"/>
        <w:jc w:val="both"/>
        <w:rPr>
          <w:ins w:id="1033" w:author="shashvindu jha" w:date="2024-09-12T16:21:00Z" w16du:dateUtc="2024-09-12T10:51:00Z"/>
          <w:rFonts w:ascii="Calibri" w:eastAsia="Calibri" w:hAnsi="Calibri" w:cs="Calibri"/>
          <w:sz w:val="24"/>
          <w:szCs w:val="24"/>
        </w:rPr>
      </w:pPr>
      <w:ins w:id="1034" w:author="shashvindu jha" w:date="2024-09-12T16:21:00Z" w16du:dateUtc="2024-09-12T10:51:00Z">
        <w:r w:rsidRPr="008C5C87">
          <w:rPr>
            <w:rFonts w:ascii="Calibri" w:hAnsi="Calibri" w:cs="Calibri"/>
            <w:b/>
            <w:bCs/>
            <w:sz w:val="24"/>
            <w:szCs w:val="24"/>
          </w:rPr>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73B846F4" w14:textId="77777777" w:rsidR="00747C17" w:rsidRPr="008C5C87" w:rsidRDefault="00747C17" w:rsidP="00747C17">
      <w:pPr>
        <w:spacing w:before="100" w:beforeAutospacing="1" w:after="100" w:afterAutospacing="1" w:line="360" w:lineRule="auto"/>
        <w:jc w:val="both"/>
        <w:rPr>
          <w:ins w:id="1035" w:author="shashvindu jha" w:date="2024-09-12T16:21:00Z" w16du:dateUtc="2024-09-12T10:51:00Z"/>
          <w:rFonts w:ascii="Calibri" w:eastAsia="Calibri" w:hAnsi="Calibri" w:cs="Calibri"/>
          <w:sz w:val="24"/>
          <w:szCs w:val="24"/>
        </w:rPr>
      </w:pPr>
      <w:ins w:id="1036" w:author="shashvindu jha" w:date="2024-09-12T16:21:00Z" w16du:dateUtc="2024-09-12T10:51: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7F86F88C" w14:textId="77777777" w:rsidR="00747C17" w:rsidRDefault="00747C17" w:rsidP="00747C17">
      <w:pPr>
        <w:spacing w:before="100" w:beforeAutospacing="1" w:after="100" w:afterAutospacing="1" w:line="360" w:lineRule="auto"/>
        <w:jc w:val="both"/>
        <w:rPr>
          <w:ins w:id="1037" w:author="shashvindu jha" w:date="2024-09-12T16:21:00Z" w16du:dateUtc="2024-09-12T10:51:00Z"/>
          <w:rFonts w:ascii="Calibri" w:eastAsia="Calibri" w:hAnsi="Calibri" w:cs="Calibri"/>
          <w:sz w:val="24"/>
          <w:szCs w:val="24"/>
        </w:rPr>
      </w:pPr>
      <w:ins w:id="1038" w:author="shashvindu jha" w:date="2024-09-12T16:21:00Z" w16du:dateUtc="2024-09-12T10:51: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592DF90D" w14:textId="738AA2A5" w:rsidR="001F42CF" w:rsidDel="00747C17" w:rsidRDefault="001F42CF" w:rsidP="00A31169">
      <w:pPr>
        <w:spacing w:before="100" w:beforeAutospacing="1" w:after="100" w:afterAutospacing="1" w:line="360" w:lineRule="auto"/>
        <w:jc w:val="both"/>
        <w:rPr>
          <w:del w:id="1039" w:author="shashvindu jha" w:date="2024-09-12T16:21:00Z" w16du:dateUtc="2024-09-12T10:51:00Z"/>
          <w:rFonts w:ascii="Calibri" w:eastAsia="Calibri" w:hAnsi="Calibri" w:cs="Calibri"/>
          <w:sz w:val="24"/>
          <w:szCs w:val="24"/>
        </w:rPr>
      </w:pPr>
      <w:del w:id="1040" w:author="shashvindu jha" w:date="2024-09-12T16:21:00Z" w16du:dateUtc="2024-09-12T10:51:00Z">
        <w:r w:rsidRPr="00A01239" w:rsidDel="00747C17">
          <w:rPr>
            <w:rFonts w:ascii="Calibri" w:hAnsi="Calibri" w:cs="Calibri"/>
            <w:b/>
            <w:bCs/>
            <w:sz w:val="24"/>
            <w:szCs w:val="24"/>
          </w:rPr>
          <w:delText xml:space="preserve">Step </w:delText>
        </w:r>
        <w:r w:rsidR="0054522C" w:rsidDel="00747C17">
          <w:rPr>
            <w:rFonts w:ascii="Calibri" w:hAnsi="Calibri" w:cs="Calibri"/>
            <w:b/>
            <w:bCs/>
            <w:sz w:val="24"/>
            <w:szCs w:val="24"/>
          </w:rPr>
          <w:delText>30</w:delText>
        </w:r>
        <w:r w:rsidRPr="00A01239" w:rsidDel="00747C17">
          <w:rPr>
            <w:rFonts w:ascii="Calibri" w:hAnsi="Calibri" w:cs="Calibri"/>
            <w:b/>
            <w:bCs/>
            <w:sz w:val="24"/>
            <w:szCs w:val="24"/>
          </w:rPr>
          <w:delText>:</w:delText>
        </w:r>
        <w:r w:rsidRPr="00A01239" w:rsidDel="00747C17">
          <w:rPr>
            <w:rFonts w:ascii="Calibri" w:hAnsi="Calibri" w:cs="Calibri"/>
            <w:sz w:val="24"/>
            <w:szCs w:val="24"/>
          </w:rPr>
          <w:delText xml:space="preserve"> </w:delText>
        </w:r>
        <w:r w:rsidR="00174043" w:rsidDel="00747C17">
          <w:rPr>
            <w:rFonts w:ascii="Calibri" w:hAnsi="Calibri" w:cs="Calibri"/>
            <w:sz w:val="24"/>
            <w:szCs w:val="24"/>
          </w:rPr>
          <w:delText>Click to s</w:delText>
        </w:r>
        <w:r w:rsidR="00F62E4D" w:rsidRPr="00442CFF" w:rsidDel="00747C17">
          <w:rPr>
            <w:rFonts w:ascii="Calibri" w:eastAsia="Calibri" w:hAnsi="Calibri" w:cs="Calibri"/>
            <w:sz w:val="24"/>
            <w:szCs w:val="24"/>
          </w:rPr>
          <w:delText>elect</w:delText>
        </w:r>
        <w:r w:rsidR="00F62E4D" w:rsidRPr="00A01239" w:rsidDel="00747C17">
          <w:rPr>
            <w:rFonts w:ascii="Calibri" w:eastAsia="Calibri" w:hAnsi="Calibri" w:cs="Calibri"/>
            <w:b/>
            <w:bCs/>
            <w:sz w:val="24"/>
            <w:szCs w:val="24"/>
          </w:rPr>
          <w:delText xml:space="preserve"> </w:delText>
        </w:r>
        <w:r w:rsidRPr="00A01239" w:rsidDel="00747C17">
          <w:rPr>
            <w:rFonts w:ascii="Calibri" w:eastAsia="Calibri" w:hAnsi="Calibri" w:cs="Calibri"/>
            <w:b/>
            <w:bCs/>
            <w:sz w:val="24"/>
            <w:szCs w:val="24"/>
          </w:rPr>
          <w:delText>Edit</w:delText>
        </w:r>
        <w:r w:rsidRPr="00A01239" w:rsidDel="00747C17">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2D2BDBBC" w14:textId="5BE21FD8" w:rsidR="00CD38CE" w:rsidDel="00747C17" w:rsidRDefault="0012585F" w:rsidP="00A31169">
      <w:pPr>
        <w:jc w:val="both"/>
        <w:rPr>
          <w:del w:id="1041" w:author="shashvindu jha" w:date="2024-09-12T16:21:00Z" w16du:dateUtc="2024-09-12T10:51:00Z"/>
          <w:rFonts w:ascii="Calibri" w:eastAsia="Calibri" w:hAnsi="Calibri" w:cs="Calibri"/>
          <w:sz w:val="24"/>
          <w:szCs w:val="24"/>
        </w:rPr>
      </w:pPr>
      <w:del w:id="1042" w:author="shashvindu jha" w:date="2024-09-12T16:21:00Z" w16du:dateUtc="2024-09-12T10:51:00Z">
        <w:r w:rsidDel="00747C17">
          <w:rPr>
            <w:rFonts w:ascii="Times New Roman" w:eastAsia="Times New Roman" w:hAnsi="Times New Roman" w:cs="Times New Roman"/>
            <w:i/>
            <w:noProof/>
          </w:rPr>
          <mc:AlternateContent>
            <mc:Choice Requires="wps">
              <w:drawing>
                <wp:anchor distT="71755" distB="71755" distL="226695" distR="226695" simplePos="0" relativeHeight="251768832" behindDoc="0" locked="0" layoutInCell="1" hidden="0" allowOverlap="1" wp14:anchorId="177165C4" wp14:editId="58C78146">
                  <wp:simplePos x="0" y="0"/>
                  <wp:positionH relativeFrom="margin">
                    <wp:align>left</wp:align>
                  </wp:positionH>
                  <wp:positionV relativeFrom="page">
                    <wp:posOffset>6587490</wp:posOffset>
                  </wp:positionV>
                  <wp:extent cx="5879592" cy="1289304"/>
                  <wp:effectExtent l="0" t="0" r="102235" b="6350"/>
                  <wp:wrapSquare wrapText="bothSides" distT="71755" distB="71755" distL="226695" distR="226695"/>
                  <wp:docPr id="6" name="Rectangle 6"/>
                  <wp:cNvGraphicFramePr/>
                  <a:graphic xmlns:a="http://schemas.openxmlformats.org/drawingml/2006/main">
                    <a:graphicData uri="http://schemas.microsoft.com/office/word/2010/wordprocessingShape">
                      <wps:wsp>
                        <wps:cNvSpPr/>
                        <wps:spPr>
                          <a:xfrm>
                            <a:off x="0" y="0"/>
                            <a:ext cx="5879592" cy="1289304"/>
                          </a:xfrm>
                          <a:prstGeom prst="rect">
                            <a:avLst/>
                          </a:prstGeom>
                          <a:solidFill>
                            <a:srgbClr val="253356"/>
                          </a:solidFill>
                          <a:ln>
                            <a:noFill/>
                          </a:ln>
                          <a:effectLst>
                            <a:outerShdw dist="91440" algn="l" rotWithShape="0">
                              <a:schemeClr val="accent1"/>
                            </a:outerShdw>
                          </a:effectLst>
                        </wps:spPr>
                        <wps:txbx>
                          <w:txbxContent>
                            <w:p w14:paraId="34F89E3B" w14:textId="77777777" w:rsidR="00D7527D" w:rsidRDefault="00D7527D" w:rsidP="001044DA">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0DAFBED" w14:textId="77777777" w:rsidR="00D7527D" w:rsidRDefault="00D7527D" w:rsidP="001044DA">
                              <w:pPr>
                                <w:spacing w:after="0" w:line="311" w:lineRule="auto"/>
                                <w:jc w:val="both"/>
                                <w:textDirection w:val="btLr"/>
                              </w:pPr>
                              <w:r>
                                <w:rPr>
                                  <w:rFonts w:ascii="Calibri" w:eastAsia="Calibri" w:hAnsi="Calibri" w:cs="Calibri"/>
                                  <w:color w:val="FFFFFF"/>
                                  <w:sz w:val="24"/>
                                </w:rPr>
                                <w:t>If you have selected “</w:t>
                              </w:r>
                              <w:r>
                                <w:rPr>
                                  <w:rFonts w:ascii="Calibri" w:eastAsia="Calibri" w:hAnsi="Calibri" w:cs="Calibri"/>
                                  <w:b/>
                                  <w:color w:val="FFFFFF"/>
                                  <w:sz w:val="24"/>
                                </w:rPr>
                                <w:t>Census</w:t>
                              </w:r>
                              <w:r>
                                <w:rPr>
                                  <w:rFonts w:ascii="Calibri" w:eastAsia="Calibri" w:hAnsi="Calibri" w:cs="Calibri"/>
                                  <w:color w:val="FFFFFF"/>
                                  <w:sz w:val="24"/>
                                </w:rPr>
                                <w:t>” folder from the dropdown, this means that any user created with the role as “</w:t>
                              </w:r>
                              <w:r>
                                <w:rPr>
                                  <w:rFonts w:ascii="Calibri" w:eastAsia="Calibri" w:hAnsi="Calibri" w:cs="Calibri"/>
                                  <w:b/>
                                  <w:color w:val="FFFFFF"/>
                                  <w:sz w:val="24"/>
                                </w:rPr>
                                <w:t>Census”</w:t>
                              </w:r>
                              <w:r>
                                <w:rPr>
                                  <w:rFonts w:ascii="Calibri" w:eastAsia="Calibri" w:hAnsi="Calibri" w:cs="Calibri"/>
                                  <w:color w:val="FFFFFF"/>
                                  <w:sz w:val="24"/>
                                </w:rPr>
                                <w:t xml:space="preserve"> will only be able to view the Census dataset throughout the application.</w:t>
                              </w:r>
                            </w:p>
                          </w:txbxContent>
                        </wps:txbx>
                        <wps:bodyPr spcFirstLastPara="1" wrap="square" lIns="91425" tIns="182875" rIns="91425" bIns="182875" anchor="t" anchorCtr="0">
                          <a:noAutofit/>
                        </wps:bodyPr>
                      </wps:wsp>
                    </a:graphicData>
                  </a:graphic>
                  <wp14:sizeRelH relativeFrom="margin">
                    <wp14:pctWidth>0</wp14:pctWidth>
                  </wp14:sizeRelH>
                  <wp14:sizeRelV relativeFrom="margin">
                    <wp14:pctHeight>0</wp14:pctHeight>
                  </wp14:sizeRelV>
                </wp:anchor>
              </w:drawing>
            </mc:Choice>
            <mc:Fallback>
              <w:pict>
                <v:rect w14:anchorId="177165C4" id="Rectangle 6" o:spid="_x0000_s1026" style="position:absolute;left:0;text-align:left;margin-left:0;margin-top:518.7pt;width:462.95pt;height:101.5pt;z-index:251768832;visibility:visible;mso-wrap-style:square;mso-width-percent:0;mso-height-percent:0;mso-wrap-distance-left:17.85pt;mso-wrap-distance-top:5.65pt;mso-wrap-distance-right:17.85pt;mso-wrap-distance-bottom:5.65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" fillcolor="#253356" stroked="f">
                  <v:shadow on="t" color="#4a66ac [3204]" origin="-.5" offset="7.2pt,0"/>
                  <v:textbox inset="2.53958mm,5.07986mm,2.53958mm,5.07986mm">
                    <w:txbxContent>
                      <w:p w14:paraId="34F89E3B" w14:textId="77777777" w:rsidR="00D7527D" w:rsidRDefault="00D7527D" w:rsidP="001044DA">
                        <w:pPr>
                          <w:spacing w:after="0" w:line="311" w:lineRule="auto"/>
                          <w:textDirection w:val="btLr"/>
                        </w:pPr>
                        <w:r>
                          <w:rPr>
                            <w:rFonts w:ascii="Calibri" w:eastAsia="Calibri" w:hAnsi="Calibri" w:cs="Calibri"/>
                            <w:b/>
                            <w:color w:val="FFFFFF"/>
                            <w:sz w:val="24"/>
                          </w:rPr>
                          <w:t>NOTE:</w:t>
                        </w:r>
                        <w:r>
                          <w:rPr>
                            <w:rFonts w:ascii="Calibri" w:eastAsia="Calibri" w:hAnsi="Calibri" w:cs="Calibri"/>
                            <w:color w:val="FFFFFF"/>
                            <w:sz w:val="24"/>
                          </w:rPr>
                          <w:t xml:space="preserve"> </w:t>
                        </w:r>
                      </w:p>
                      <w:p w14:paraId="40DAFBED" w14:textId="77777777" w:rsidR="00D7527D" w:rsidRDefault="00D7527D" w:rsidP="001044DA">
                        <w:pPr>
                          <w:spacing w:after="0" w:line="311" w:lineRule="auto"/>
                          <w:jc w:val="both"/>
                          <w:textDirection w:val="btLr"/>
                        </w:pPr>
                        <w:r>
                          <w:rPr>
                            <w:rFonts w:ascii="Calibri" w:eastAsia="Calibri" w:hAnsi="Calibri" w:cs="Calibri"/>
                            <w:color w:val="FFFFFF"/>
                            <w:sz w:val="24"/>
                          </w:rPr>
                          <w:t>If you have selected “</w:t>
                        </w:r>
                        <w:r>
                          <w:rPr>
                            <w:rFonts w:ascii="Calibri" w:eastAsia="Calibri" w:hAnsi="Calibri" w:cs="Calibri"/>
                            <w:b/>
                            <w:color w:val="FFFFFF"/>
                            <w:sz w:val="24"/>
                          </w:rPr>
                          <w:t>Census</w:t>
                        </w:r>
                        <w:r>
                          <w:rPr>
                            <w:rFonts w:ascii="Calibri" w:eastAsia="Calibri" w:hAnsi="Calibri" w:cs="Calibri"/>
                            <w:color w:val="FFFFFF"/>
                            <w:sz w:val="24"/>
                          </w:rPr>
                          <w:t>” folder from the dropdown, this means that any user created with the role as “</w:t>
                        </w:r>
                        <w:r>
                          <w:rPr>
                            <w:rFonts w:ascii="Calibri" w:eastAsia="Calibri" w:hAnsi="Calibri" w:cs="Calibri"/>
                            <w:b/>
                            <w:color w:val="FFFFFF"/>
                            <w:sz w:val="24"/>
                          </w:rPr>
                          <w:t>Census”</w:t>
                        </w:r>
                        <w:r>
                          <w:rPr>
                            <w:rFonts w:ascii="Calibri" w:eastAsia="Calibri" w:hAnsi="Calibri" w:cs="Calibri"/>
                            <w:color w:val="FFFFFF"/>
                            <w:sz w:val="24"/>
                          </w:rPr>
                          <w:t xml:space="preserve"> will only be able to view the Census dataset throughout the application.</w:t>
                        </w:r>
                      </w:p>
                    </w:txbxContent>
                  </v:textbox>
                  <w10:wrap type="square" anchorx="margin" anchory="page"/>
                </v:rect>
              </w:pict>
            </mc:Fallback>
          </mc:AlternateContent>
        </w:r>
        <w:r w:rsidR="001F42CF" w:rsidRPr="00A01239" w:rsidDel="00747C17">
          <w:rPr>
            <w:rFonts w:ascii="Calibri" w:hAnsi="Calibri" w:cs="Calibri"/>
            <w:b/>
            <w:bCs/>
            <w:sz w:val="24"/>
            <w:szCs w:val="24"/>
          </w:rPr>
          <w:delText xml:space="preserve">Step </w:delText>
        </w:r>
        <w:r w:rsidR="0054522C" w:rsidDel="00747C17">
          <w:rPr>
            <w:rFonts w:ascii="Calibri" w:hAnsi="Calibri" w:cs="Calibri"/>
            <w:b/>
            <w:bCs/>
            <w:sz w:val="24"/>
            <w:szCs w:val="24"/>
          </w:rPr>
          <w:delText>31</w:delText>
        </w:r>
        <w:r w:rsidR="001F42CF" w:rsidRPr="00A01239" w:rsidDel="00747C17">
          <w:rPr>
            <w:rFonts w:ascii="Calibri" w:hAnsi="Calibri" w:cs="Calibri"/>
            <w:b/>
            <w:bCs/>
            <w:sz w:val="24"/>
            <w:szCs w:val="24"/>
          </w:rPr>
          <w:delText>:</w:delText>
        </w:r>
        <w:r w:rsidR="001F42CF" w:rsidRPr="00A01239" w:rsidDel="00747C17">
          <w:rPr>
            <w:rFonts w:ascii="Calibri" w:hAnsi="Calibri" w:cs="Calibri"/>
            <w:sz w:val="24"/>
            <w:szCs w:val="24"/>
          </w:rPr>
          <w:delText xml:space="preserve"> </w:delText>
        </w:r>
        <w:r w:rsidR="00174043" w:rsidDel="00747C17">
          <w:rPr>
            <w:rFonts w:ascii="Calibri" w:hAnsi="Calibri" w:cs="Calibri"/>
            <w:sz w:val="24"/>
            <w:szCs w:val="24"/>
          </w:rPr>
          <w:delText>Click to s</w:delText>
        </w:r>
        <w:r w:rsidR="00F62E4D" w:rsidRPr="00442CFF" w:rsidDel="00747C17">
          <w:rPr>
            <w:rFonts w:ascii="Calibri" w:eastAsia="Calibri" w:hAnsi="Calibri" w:cs="Calibri"/>
            <w:sz w:val="24"/>
            <w:szCs w:val="24"/>
          </w:rPr>
          <w:delText>elect</w:delText>
        </w:r>
        <w:r w:rsidR="00F62E4D" w:rsidRPr="00A01239" w:rsidDel="00747C17">
          <w:rPr>
            <w:rFonts w:ascii="Calibri" w:eastAsia="Calibri" w:hAnsi="Calibri" w:cs="Calibri"/>
            <w:b/>
            <w:bCs/>
            <w:sz w:val="24"/>
            <w:szCs w:val="24"/>
          </w:rPr>
          <w:delText xml:space="preserve"> </w:delText>
        </w:r>
        <w:r w:rsidR="001F42CF" w:rsidRPr="00A01239" w:rsidDel="00747C17">
          <w:rPr>
            <w:rFonts w:ascii="Calibri" w:eastAsia="Calibri" w:hAnsi="Calibri" w:cs="Calibri"/>
            <w:b/>
            <w:bCs/>
            <w:sz w:val="24"/>
            <w:szCs w:val="24"/>
          </w:rPr>
          <w:delText>Delete</w:delText>
        </w:r>
        <w:r w:rsidR="001F42CF" w:rsidRPr="00A01239" w:rsidDel="00747C17">
          <w:rPr>
            <w:rFonts w:ascii="Calibri" w:eastAsia="Calibri" w:hAnsi="Calibri" w:cs="Calibri"/>
            <w:sz w:val="24"/>
            <w:szCs w:val="24"/>
          </w:rPr>
          <w:delText xml:space="preserve"> option available in the action dropdown to delete the selected element. A confirmation popup will appear, click yes to confirm deletion of the selected element.</w:delText>
        </w:r>
      </w:del>
    </w:p>
    <w:p w14:paraId="38CA0673" w14:textId="710612B1" w:rsidR="001044DA" w:rsidRDefault="001044DA" w:rsidP="00A31169">
      <w:pPr>
        <w:jc w:val="both"/>
        <w:rPr>
          <w:sz w:val="24"/>
          <w:szCs w:val="24"/>
        </w:rPr>
      </w:pPr>
      <w:r>
        <w:br w:type="page"/>
      </w:r>
    </w:p>
    <w:p w14:paraId="39663814" w14:textId="4171A0EA" w:rsidR="001044DA" w:rsidRDefault="00F00B8D" w:rsidP="00C7008E">
      <w:pPr>
        <w:pStyle w:val="Heading3"/>
        <w:spacing w:before="100" w:beforeAutospacing="1" w:after="100" w:afterAutospacing="1"/>
        <w:jc w:val="both"/>
      </w:pPr>
      <w:bookmarkStart w:id="1043" w:name="_heading=h.2et92p0" w:colFirst="0" w:colLast="0"/>
      <w:bookmarkStart w:id="1044" w:name="_Toc157002828"/>
      <w:bookmarkStart w:id="1045" w:name="_Toc177122883"/>
      <w:bookmarkEnd w:id="1043"/>
      <w:r>
        <w:lastRenderedPageBreak/>
        <w:t>2.3</w:t>
      </w:r>
      <w:r w:rsidR="001044DA">
        <w:t>.</w:t>
      </w:r>
      <w:r w:rsidR="00D44239">
        <w:t>3</w:t>
      </w:r>
      <w:r w:rsidR="001044DA">
        <w:t xml:space="preserve"> USER</w:t>
      </w:r>
      <w:bookmarkEnd w:id="1044"/>
      <w:bookmarkEnd w:id="1045"/>
    </w:p>
    <w:p w14:paraId="10F66186" w14:textId="3C29D0D7" w:rsidR="00747C17" w:rsidRPr="00724EE6" w:rsidRDefault="00D44239" w:rsidP="0012585F">
      <w:pPr>
        <w:tabs>
          <w:tab w:val="left" w:pos="8100"/>
        </w:tabs>
        <w:spacing w:after="0" w:line="360" w:lineRule="auto"/>
        <w:jc w:val="both"/>
        <w:rPr>
          <w:rFonts w:ascii="Calibri" w:hAnsi="Calibri" w:cs="Calibri"/>
          <w:sz w:val="24"/>
          <w:szCs w:val="24"/>
        </w:rPr>
      </w:pPr>
      <w:r w:rsidRPr="00724EE6">
        <w:rPr>
          <w:rFonts w:ascii="Calibri" w:hAnsi="Calibri" w:cs="Calibri"/>
          <w:sz w:val="24"/>
          <w:szCs w:val="24"/>
        </w:rPr>
        <w:t xml:space="preserve">This submodule allows the authorized users to </w:t>
      </w:r>
      <w:r>
        <w:rPr>
          <w:sz w:val="24"/>
          <w:szCs w:val="24"/>
        </w:rPr>
        <w:t>create and manage the users in the platform</w:t>
      </w:r>
      <w:r>
        <w:rPr>
          <w:rFonts w:ascii="Calibri" w:hAnsi="Calibri" w:cs="Calibri"/>
          <w:sz w:val="24"/>
          <w:szCs w:val="24"/>
        </w:rPr>
        <w:t xml:space="preserve"> of the platform</w:t>
      </w:r>
      <w:r w:rsidRPr="00724EE6">
        <w:rPr>
          <w:rFonts w:ascii="Calibri" w:hAnsi="Calibri" w:cs="Calibri"/>
          <w:sz w:val="24"/>
          <w:szCs w:val="24"/>
        </w:rPr>
        <w:t>.</w:t>
      </w:r>
    </w:p>
    <w:p w14:paraId="2D6A7F1E" w14:textId="5CA29763" w:rsidR="00747C17" w:rsidRDefault="003B18CD" w:rsidP="00747C17">
      <w:pPr>
        <w:spacing w:before="100" w:beforeAutospacing="1" w:after="100" w:afterAutospacing="1" w:line="360" w:lineRule="auto"/>
        <w:jc w:val="both"/>
        <w:rPr>
          <w:ins w:id="1046" w:author="shashvindu jha" w:date="2024-09-12T16:24:00Z" w16du:dateUtc="2024-09-12T10:54:00Z"/>
          <w:rFonts w:ascii="Calibri" w:hAnsi="Calibri" w:cs="Calibri"/>
          <w:sz w:val="24"/>
          <w:szCs w:val="24"/>
        </w:rPr>
      </w:pPr>
      <w:r w:rsidRPr="00D44239">
        <w:rPr>
          <w:rFonts w:ascii="Calibri" w:hAnsi="Calibri" w:cs="Calibri"/>
          <w:noProof/>
          <w:sz w:val="24"/>
          <w:szCs w:val="24"/>
        </w:rPr>
        <w:drawing>
          <wp:anchor distT="0" distB="91440" distL="114300" distR="114300" simplePos="0" relativeHeight="251773952" behindDoc="0" locked="0" layoutInCell="1" hidden="0" allowOverlap="1" wp14:anchorId="0E31456A" wp14:editId="48E9FF3B">
            <wp:simplePos x="0" y="0"/>
            <wp:positionH relativeFrom="margin">
              <wp:posOffset>19050</wp:posOffset>
            </wp:positionH>
            <wp:positionV relativeFrom="page">
              <wp:posOffset>3086463</wp:posOffset>
            </wp:positionV>
            <wp:extent cx="5933587" cy="3336290"/>
            <wp:effectExtent l="19050" t="19050" r="10160" b="16510"/>
            <wp:wrapTopAndBottom distT="0" distB="36195"/>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933587" cy="3336290"/>
                    </a:xfrm>
                    <a:prstGeom prst="rect">
                      <a:avLst/>
                    </a:prstGeom>
                    <a:ln w="9525">
                      <a:solidFill>
                        <a:schemeClr val="tx1">
                          <a:lumMod val="50000"/>
                          <a:lumOff val="50000"/>
                        </a:schemeClr>
                      </a:solidFill>
                      <a:prstDash val="solid"/>
                    </a:ln>
                  </pic:spPr>
                </pic:pic>
              </a:graphicData>
            </a:graphic>
            <wp14:sizeRelH relativeFrom="margin">
              <wp14:pctWidth>0</wp14:pctWidth>
            </wp14:sizeRelH>
            <wp14:sizeRelV relativeFrom="margin">
              <wp14:pctHeight>0</wp14:pctHeight>
            </wp14:sizeRelV>
          </wp:anchor>
        </w:drawing>
      </w:r>
      <w:r w:rsidR="00D44239" w:rsidRPr="00D44239">
        <w:rPr>
          <w:rFonts w:ascii="Calibri" w:hAnsi="Calibri" w:cs="Calibri"/>
          <w:b/>
          <w:sz w:val="24"/>
          <w:szCs w:val="24"/>
        </w:rPr>
        <w:t xml:space="preserve">Step </w:t>
      </w:r>
      <w:r w:rsidR="0054522C">
        <w:rPr>
          <w:rFonts w:ascii="Calibri" w:hAnsi="Calibri" w:cs="Calibri"/>
          <w:b/>
          <w:sz w:val="24"/>
          <w:szCs w:val="24"/>
        </w:rPr>
        <w:t>32</w:t>
      </w:r>
      <w:r w:rsidR="00D44239" w:rsidRPr="00D44239">
        <w:rPr>
          <w:rFonts w:ascii="Calibri" w:hAnsi="Calibri" w:cs="Calibri"/>
          <w:sz w:val="24"/>
          <w:szCs w:val="24"/>
        </w:rPr>
        <w:t xml:space="preserve">: </w:t>
      </w:r>
      <w:ins w:id="1047" w:author="shashvindu jha" w:date="2024-09-12T16:24:00Z" w16du:dateUtc="2024-09-12T10:54:00Z">
        <w:r w:rsidR="00747C17" w:rsidRPr="00B42C07">
          <w:rPr>
            <w:rFonts w:ascii="Calibri" w:hAnsi="Calibri" w:cs="Calibri"/>
            <w:sz w:val="24"/>
            <w:szCs w:val="24"/>
          </w:rPr>
          <w:t xml:space="preserve">Click on the </w:t>
        </w:r>
        <w:r w:rsidR="00747C17" w:rsidRPr="00D44239">
          <w:rPr>
            <w:rFonts w:ascii="Calibri" w:hAnsi="Calibri" w:cs="Calibri"/>
            <w:b/>
            <w:bCs/>
            <w:sz w:val="24"/>
            <w:szCs w:val="24"/>
          </w:rPr>
          <w:t>User</w:t>
        </w:r>
        <w:r w:rsidR="00747C17" w:rsidRPr="00D44239">
          <w:rPr>
            <w:rFonts w:ascii="Calibri" w:hAnsi="Calibri" w:cs="Calibri"/>
            <w:sz w:val="24"/>
            <w:szCs w:val="24"/>
          </w:rPr>
          <w:t xml:space="preserve"> </w:t>
        </w:r>
        <w:r w:rsidR="00747C17" w:rsidRPr="00B42C07">
          <w:rPr>
            <w:rFonts w:ascii="Calibri" w:hAnsi="Calibri" w:cs="Calibri"/>
            <w:sz w:val="24"/>
            <w:szCs w:val="24"/>
          </w:rPr>
          <w:t>option available under</w:t>
        </w:r>
        <w:r w:rsidR="00747C17">
          <w:rPr>
            <w:rFonts w:ascii="Calibri" w:hAnsi="Calibri" w:cs="Calibri"/>
            <w:sz w:val="24"/>
            <w:szCs w:val="24"/>
          </w:rPr>
          <w:t xml:space="preserve"> the </w:t>
        </w:r>
      </w:ins>
      <w:ins w:id="1048" w:author="shashvindu jha" w:date="2024-09-13T13:28:00Z" w16du:dateUtc="2024-09-13T07:58:00Z">
        <w:r w:rsidR="004C35AB" w:rsidRPr="004C35AB">
          <w:rPr>
            <w:rFonts w:ascii="Calibri" w:hAnsi="Calibri" w:cs="Calibri"/>
            <w:b/>
            <w:bCs/>
            <w:sz w:val="24"/>
            <w:szCs w:val="24"/>
          </w:rPr>
          <w:t>Access Control</w:t>
        </w:r>
      </w:ins>
      <w:ins w:id="1049" w:author="shashvindu jha" w:date="2024-09-12T16:24:00Z" w16du:dateUtc="2024-09-12T10:54:00Z">
        <w:r w:rsidR="00747C17" w:rsidRPr="0040466F">
          <w:rPr>
            <w:rFonts w:ascii="Calibri" w:hAnsi="Calibri" w:cs="Calibri"/>
            <w:sz w:val="24"/>
            <w:szCs w:val="24"/>
          </w:rPr>
          <w:t xml:space="preserve"> </w:t>
        </w:r>
        <w:r w:rsidR="00747C17">
          <w:rPr>
            <w:rFonts w:ascii="Calibri" w:hAnsi="Calibri" w:cs="Calibri"/>
            <w:sz w:val="24"/>
            <w:szCs w:val="24"/>
          </w:rPr>
          <w:t>of</w:t>
        </w:r>
        <w:r w:rsidR="00747C17" w:rsidRPr="00B42C07">
          <w:rPr>
            <w:rFonts w:ascii="Calibri" w:hAnsi="Calibri" w:cs="Calibri"/>
            <w:sz w:val="24"/>
            <w:szCs w:val="24"/>
          </w:rPr>
          <w:t xml:space="preserve"> </w:t>
        </w:r>
        <w:r w:rsidR="00747C17" w:rsidRPr="007C7F02">
          <w:rPr>
            <w:rFonts w:ascii="Calibri" w:hAnsi="Calibri" w:cs="Calibri"/>
            <w:b/>
            <w:bCs/>
            <w:sz w:val="24"/>
            <w:szCs w:val="24"/>
          </w:rPr>
          <w:t>Admin</w:t>
        </w:r>
        <w:r w:rsidR="00747C17" w:rsidRPr="00B42C07">
          <w:rPr>
            <w:rFonts w:ascii="Calibri" w:hAnsi="Calibri" w:cs="Calibri"/>
            <w:sz w:val="24"/>
            <w:szCs w:val="24"/>
          </w:rPr>
          <w:t xml:space="preserve"> to access this sub-module.</w:t>
        </w:r>
        <w:r w:rsidR="00747C17" w:rsidRPr="002243FB">
          <w:rPr>
            <w:rFonts w:ascii="Calibri" w:hAnsi="Calibri" w:cs="Calibri"/>
            <w:sz w:val="24"/>
            <w:szCs w:val="24"/>
          </w:rPr>
          <w:t xml:space="preserve"> </w:t>
        </w:r>
        <w:r w:rsidR="00747C17" w:rsidRPr="00B42C07">
          <w:rPr>
            <w:rFonts w:ascii="Calibri" w:hAnsi="Calibri" w:cs="Calibri"/>
            <w:sz w:val="24"/>
            <w:szCs w:val="24"/>
          </w:rPr>
          <w:t xml:space="preserve">You have </w:t>
        </w:r>
        <w:r w:rsidR="00747C17">
          <w:rPr>
            <w:rFonts w:ascii="Calibri" w:hAnsi="Calibri" w:cs="Calibri"/>
            <w:sz w:val="24"/>
            <w:szCs w:val="24"/>
          </w:rPr>
          <w:t>options</w:t>
        </w:r>
        <w:r w:rsidR="00747C17" w:rsidRPr="00B42C07">
          <w:rPr>
            <w:rFonts w:ascii="Calibri" w:hAnsi="Calibri" w:cs="Calibri"/>
            <w:sz w:val="24"/>
            <w:szCs w:val="24"/>
          </w:rPr>
          <w:t xml:space="preserve"> to add</w:t>
        </w:r>
        <w:r w:rsidR="00747C17">
          <w:rPr>
            <w:rFonts w:ascii="Calibri" w:hAnsi="Calibri" w:cs="Calibri"/>
            <w:sz w:val="24"/>
            <w:szCs w:val="24"/>
          </w:rPr>
          <w:t xml:space="preserve">, </w:t>
        </w:r>
        <w:r w:rsidR="00747C17" w:rsidRPr="00B42C07">
          <w:rPr>
            <w:rFonts w:ascii="Calibri" w:hAnsi="Calibri" w:cs="Calibri"/>
            <w:sz w:val="24"/>
            <w:szCs w:val="24"/>
          </w:rPr>
          <w:t>edit,</w:t>
        </w:r>
        <w:r w:rsidR="00747C17">
          <w:rPr>
            <w:rFonts w:ascii="Calibri" w:hAnsi="Calibri" w:cs="Calibri"/>
            <w:sz w:val="24"/>
            <w:szCs w:val="24"/>
          </w:rPr>
          <w:t xml:space="preserve"> disable/enable,</w:t>
        </w:r>
        <w:r w:rsidR="00747C17" w:rsidRPr="00B42C07">
          <w:rPr>
            <w:rFonts w:ascii="Calibri" w:hAnsi="Calibri" w:cs="Calibri"/>
            <w:sz w:val="24"/>
            <w:szCs w:val="24"/>
          </w:rPr>
          <w:t xml:space="preserve"> </w:t>
        </w:r>
        <w:r w:rsidR="00747C17">
          <w:rPr>
            <w:rFonts w:ascii="Calibri" w:hAnsi="Calibri" w:cs="Calibri"/>
            <w:sz w:val="24"/>
            <w:szCs w:val="24"/>
          </w:rPr>
          <w:t xml:space="preserve">and </w:t>
        </w:r>
        <w:r w:rsidR="00747C17" w:rsidRPr="00B42C07">
          <w:rPr>
            <w:rFonts w:ascii="Calibri" w:hAnsi="Calibri" w:cs="Calibri"/>
            <w:sz w:val="24"/>
            <w:szCs w:val="24"/>
          </w:rPr>
          <w:t>delete</w:t>
        </w:r>
        <w:r w:rsidR="00747C17">
          <w:rPr>
            <w:rFonts w:ascii="Calibri" w:hAnsi="Calibri" w:cs="Calibri"/>
            <w:sz w:val="24"/>
            <w:szCs w:val="24"/>
          </w:rPr>
          <w:t xml:space="preserve"> </w:t>
        </w:r>
        <w:r w:rsidR="00747C17" w:rsidRPr="00B42C07">
          <w:rPr>
            <w:rFonts w:ascii="Calibri" w:hAnsi="Calibri" w:cs="Calibri"/>
            <w:sz w:val="24"/>
            <w:szCs w:val="24"/>
          </w:rPr>
          <w:t>the</w:t>
        </w:r>
        <w:r w:rsidR="00747C17">
          <w:rPr>
            <w:rFonts w:ascii="Calibri" w:hAnsi="Calibri" w:cs="Calibri"/>
            <w:sz w:val="24"/>
            <w:szCs w:val="24"/>
          </w:rPr>
          <w:t xml:space="preserve"> existing</w:t>
        </w:r>
        <w:r w:rsidR="00747C17" w:rsidRPr="00B42C07">
          <w:rPr>
            <w:rFonts w:ascii="Calibri" w:hAnsi="Calibri" w:cs="Calibri"/>
            <w:sz w:val="24"/>
            <w:szCs w:val="24"/>
          </w:rPr>
          <w:t xml:space="preserve"> </w:t>
        </w:r>
        <w:r w:rsidR="00747C17" w:rsidRPr="00D44239">
          <w:rPr>
            <w:rFonts w:ascii="Calibri" w:hAnsi="Calibri" w:cs="Calibri"/>
            <w:b/>
            <w:bCs/>
            <w:sz w:val="24"/>
            <w:szCs w:val="24"/>
          </w:rPr>
          <w:t>User</w:t>
        </w:r>
        <w:r w:rsidR="00747C17">
          <w:rPr>
            <w:rFonts w:ascii="Calibri" w:hAnsi="Calibri" w:cs="Calibri"/>
            <w:sz w:val="24"/>
            <w:szCs w:val="24"/>
          </w:rPr>
          <w:t>.</w:t>
        </w:r>
        <w:r w:rsidR="00747C17" w:rsidRPr="00F56F95">
          <w:rPr>
            <w:rFonts w:ascii="Calibri" w:hAnsi="Calibri" w:cs="Calibri"/>
            <w:sz w:val="24"/>
            <w:szCs w:val="24"/>
          </w:rPr>
          <w:t xml:space="preserve"> </w:t>
        </w:r>
        <w:r w:rsidR="00747C17" w:rsidRPr="00245EF0">
          <w:rPr>
            <w:rFonts w:ascii="Calibri" w:hAnsi="Calibri" w:cs="Calibri"/>
            <w:sz w:val="24"/>
            <w:szCs w:val="24"/>
          </w:rPr>
          <w:t xml:space="preserve">You also have the option to </w:t>
        </w:r>
        <w:r w:rsidR="00747C17">
          <w:rPr>
            <w:rFonts w:ascii="Calibri" w:hAnsi="Calibri" w:cs="Calibri"/>
            <w:sz w:val="24"/>
            <w:szCs w:val="24"/>
          </w:rPr>
          <w:t>search,</w:t>
        </w:r>
        <w:r w:rsidR="00747C17" w:rsidRPr="00245EF0">
          <w:rPr>
            <w:rFonts w:ascii="Calibri" w:hAnsi="Calibri" w:cs="Calibri"/>
            <w:sz w:val="24"/>
            <w:szCs w:val="24"/>
          </w:rPr>
          <w:t xml:space="preserve"> sort, and view the existing records (see below figure).</w:t>
        </w:r>
      </w:ins>
    </w:p>
    <w:p w14:paraId="56F03EEB" w14:textId="77777777" w:rsidR="00747C17" w:rsidRDefault="00747C17">
      <w:pPr>
        <w:rPr>
          <w:ins w:id="1050" w:author="shashvindu jha" w:date="2024-09-12T16:24:00Z" w16du:dateUtc="2024-09-12T10:54:00Z"/>
          <w:rFonts w:ascii="Calibri" w:hAnsi="Calibri" w:cs="Calibri"/>
          <w:sz w:val="24"/>
          <w:szCs w:val="24"/>
        </w:rPr>
      </w:pPr>
      <w:ins w:id="1051" w:author="shashvindu jha" w:date="2024-09-12T16:24:00Z" w16du:dateUtc="2024-09-12T10:54:00Z">
        <w:r>
          <w:rPr>
            <w:rFonts w:ascii="Calibri" w:hAnsi="Calibri" w:cs="Calibri"/>
            <w:sz w:val="24"/>
            <w:szCs w:val="24"/>
          </w:rPr>
          <w:br w:type="page"/>
        </w:r>
      </w:ins>
    </w:p>
    <w:p w14:paraId="0D758C12" w14:textId="190593D3" w:rsidR="00D44239" w:rsidRPr="00747C17" w:rsidDel="00747C17" w:rsidRDefault="00D44239">
      <w:pPr>
        <w:pStyle w:val="Heading4"/>
        <w:rPr>
          <w:del w:id="1052" w:author="shashvindu jha" w:date="2024-09-12T16:24:00Z" w16du:dateUtc="2024-09-12T10:54:00Z"/>
          <w:rPrChange w:id="1053" w:author="shashvindu jha" w:date="2024-09-12T16:27:00Z" w16du:dateUtc="2024-09-12T10:57:00Z">
            <w:rPr>
              <w:del w:id="1054" w:author="shashvindu jha" w:date="2024-09-12T16:24:00Z" w16du:dateUtc="2024-09-12T10:54:00Z"/>
              <w:rFonts w:ascii="Calibri" w:hAnsi="Calibri" w:cs="Calibri"/>
              <w:sz w:val="24"/>
              <w:szCs w:val="24"/>
            </w:rPr>
          </w:rPrChange>
        </w:rPr>
        <w:pPrChange w:id="1055" w:author="shashvindu jha" w:date="2024-09-12T16:27:00Z" w16du:dateUtc="2024-09-12T10:57:00Z">
          <w:pPr>
            <w:spacing w:before="100" w:beforeAutospacing="1" w:after="100" w:afterAutospacing="1" w:line="360" w:lineRule="auto"/>
            <w:jc w:val="both"/>
          </w:pPr>
        </w:pPrChange>
      </w:pPr>
      <w:del w:id="1056" w:author="shashvindu jha" w:date="2024-09-12T16:24:00Z" w16du:dateUtc="2024-09-12T10:54:00Z">
        <w:r w:rsidRPr="00747C17" w:rsidDel="00747C17">
          <w:rPr>
            <w:rPrChange w:id="1057" w:author="shashvindu jha" w:date="2024-09-12T16:27:00Z" w16du:dateUtc="2024-09-12T10:57:00Z">
              <w:rPr>
                <w:rFonts w:ascii="Calibri" w:hAnsi="Calibri" w:cs="Calibri"/>
                <w:sz w:val="24"/>
                <w:szCs w:val="24"/>
              </w:rPr>
            </w:rPrChange>
          </w:rPr>
          <w:lastRenderedPageBreak/>
          <w:delText>C</w:delText>
        </w:r>
      </w:del>
      <w:del w:id="1058" w:author="shashvindu jha" w:date="2024-09-12T16:23:00Z" w16du:dateUtc="2024-09-12T10:53:00Z">
        <w:r w:rsidRPr="00747C17" w:rsidDel="00747C17">
          <w:rPr>
            <w:rPrChange w:id="1059" w:author="shashvindu jha" w:date="2024-09-12T16:27:00Z" w16du:dateUtc="2024-09-12T10:57:00Z">
              <w:rPr>
                <w:rFonts w:ascii="Calibri" w:hAnsi="Calibri" w:cs="Calibri"/>
                <w:sz w:val="24"/>
                <w:szCs w:val="24"/>
              </w:rPr>
            </w:rPrChange>
          </w:rPr>
          <w:delText xml:space="preserve">lick on the </w:delText>
        </w:r>
        <w:r w:rsidRPr="00747C17" w:rsidDel="00747C17">
          <w:rPr>
            <w:rPrChange w:id="1060" w:author="shashvindu jha" w:date="2024-09-12T16:27:00Z" w16du:dateUtc="2024-09-12T10:57:00Z">
              <w:rPr>
                <w:rFonts w:ascii="Calibri" w:hAnsi="Calibri" w:cs="Calibri"/>
                <w:b/>
                <w:bCs/>
                <w:sz w:val="24"/>
                <w:szCs w:val="24"/>
              </w:rPr>
            </w:rPrChange>
          </w:rPr>
          <w:delText>User</w:delText>
        </w:r>
        <w:r w:rsidRPr="00747C17" w:rsidDel="00747C17">
          <w:rPr>
            <w:rPrChange w:id="1061" w:author="shashvindu jha" w:date="2024-09-12T16:27:00Z" w16du:dateUtc="2024-09-12T10:57:00Z">
              <w:rPr>
                <w:rFonts w:ascii="Calibri" w:hAnsi="Calibri" w:cs="Calibri"/>
                <w:sz w:val="24"/>
                <w:szCs w:val="24"/>
              </w:rPr>
            </w:rPrChange>
          </w:rPr>
          <w:delText xml:space="preserve"> option available under Access Control to access this sub-module. You have the options to add, edit, delete and enable/disable the users (see below figure).</w:delText>
        </w:r>
      </w:del>
    </w:p>
    <w:p w14:paraId="450159EE" w14:textId="04B23841" w:rsidR="00AB1435" w:rsidRPr="00AB1435" w:rsidRDefault="00AB1435">
      <w:pPr>
        <w:pStyle w:val="Heading4"/>
        <w:spacing w:after="240" w:line="360" w:lineRule="auto"/>
        <w:rPr>
          <w:ins w:id="1062" w:author="shashvindu jha" w:date="2024-09-12T15:32:00Z" w16du:dateUtc="2024-09-12T10:02:00Z"/>
          <w:rPrChange w:id="1063" w:author="shashvindu jha" w:date="2024-09-12T15:32:00Z" w16du:dateUtc="2024-09-12T10:02:00Z">
            <w:rPr>
              <w:ins w:id="1064" w:author="shashvindu jha" w:date="2024-09-12T15:32:00Z" w16du:dateUtc="2024-09-12T10:02:00Z"/>
              <w:b/>
              <w:sz w:val="24"/>
              <w:szCs w:val="24"/>
            </w:rPr>
          </w:rPrChange>
        </w:rPr>
        <w:pPrChange w:id="1065" w:author="shashvindu jha" w:date="2024-09-13T12:42:00Z" w16du:dateUtc="2024-09-13T07:12:00Z">
          <w:pPr>
            <w:spacing w:after="0" w:line="360" w:lineRule="auto"/>
            <w:jc w:val="both"/>
          </w:pPr>
        </w:pPrChange>
      </w:pPr>
      <w:bookmarkStart w:id="1066" w:name="_Toc177122884"/>
      <w:ins w:id="1067" w:author="shashvindu jha" w:date="2024-09-12T15:32:00Z" w16du:dateUtc="2024-09-12T10:02:00Z">
        <w:r w:rsidRPr="009C4554">
          <w:rPr>
            <w:i w:val="0"/>
            <w:iCs w:val="0"/>
          </w:rPr>
          <w:t>2.2.</w:t>
        </w:r>
        <w:r>
          <w:rPr>
            <w:i w:val="0"/>
            <w:iCs w:val="0"/>
          </w:rPr>
          <w:t>2</w:t>
        </w:r>
        <w:r w:rsidRPr="009C4554">
          <w:rPr>
            <w:i w:val="0"/>
            <w:iCs w:val="0"/>
          </w:rPr>
          <w:t>.</w:t>
        </w:r>
        <w:r>
          <w:rPr>
            <w:i w:val="0"/>
            <w:iCs w:val="0"/>
          </w:rPr>
          <w:t>1</w:t>
        </w:r>
        <w:r w:rsidRPr="009C4554">
          <w:rPr>
            <w:i w:val="0"/>
            <w:iCs w:val="0"/>
          </w:rPr>
          <w:t xml:space="preserve"> ADD</w:t>
        </w:r>
        <w:bookmarkEnd w:id="1066"/>
      </w:ins>
    </w:p>
    <w:p w14:paraId="1528C8B3" w14:textId="5BEEAA03" w:rsidR="00747C17" w:rsidRDefault="00747C17" w:rsidP="0012585F">
      <w:pPr>
        <w:spacing w:after="0" w:line="360" w:lineRule="auto"/>
        <w:jc w:val="both"/>
        <w:rPr>
          <w:ins w:id="1068" w:author="shashvindu jha" w:date="2024-09-12T16:26:00Z" w16du:dateUtc="2024-09-12T10:56:00Z"/>
          <w:sz w:val="24"/>
          <w:szCs w:val="24"/>
        </w:rPr>
      </w:pPr>
      <w:ins w:id="1069" w:author="shashvindu jha" w:date="2024-09-12T16:27:00Z" w16du:dateUtc="2024-09-12T10:57:00Z">
        <w:r w:rsidRPr="004130A8">
          <w:rPr>
            <w:rFonts w:ascii="Calibri" w:hAnsi="Calibri" w:cs="Calibri"/>
            <w:b/>
            <w:bCs/>
            <w:noProof/>
            <w:sz w:val="24"/>
            <w:szCs w:val="24"/>
          </w:rPr>
          <w:drawing>
            <wp:anchor distT="0" distB="0" distL="114300" distR="114300" simplePos="0" relativeHeight="251894784" behindDoc="0" locked="0" layoutInCell="1" allowOverlap="1" wp14:anchorId="3D2D8FA5" wp14:editId="48CCBE17">
              <wp:simplePos x="0" y="0"/>
              <wp:positionH relativeFrom="column">
                <wp:posOffset>1892300</wp:posOffset>
              </wp:positionH>
              <wp:positionV relativeFrom="paragraph">
                <wp:posOffset>10160</wp:posOffset>
              </wp:positionV>
              <wp:extent cx="182880" cy="200660"/>
              <wp:effectExtent l="0" t="0" r="7620" b="8890"/>
              <wp:wrapSquare wrapText="bothSides"/>
              <wp:docPr id="118466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ins>
      <w:r w:rsidRPr="00CE3B4E">
        <w:rPr>
          <w:rFonts w:ascii="Calibri" w:hAnsi="Calibri" w:cs="Calibri"/>
          <w:noProof/>
          <w:sz w:val="24"/>
          <w:szCs w:val="24"/>
        </w:rPr>
        <w:drawing>
          <wp:anchor distT="0" distB="91440" distL="114300" distR="114300" simplePos="0" relativeHeight="251836416" behindDoc="0" locked="0" layoutInCell="1" allowOverlap="1" wp14:anchorId="55B909C7" wp14:editId="6DFD1F30">
            <wp:simplePos x="0" y="0"/>
            <wp:positionH relativeFrom="margin">
              <wp:posOffset>19050</wp:posOffset>
            </wp:positionH>
            <wp:positionV relativeFrom="paragraph">
              <wp:posOffset>654322</wp:posOffset>
            </wp:positionV>
            <wp:extent cx="5943600" cy="3337560"/>
            <wp:effectExtent l="19050" t="19050" r="19050" b="15240"/>
            <wp:wrapTopAndBottom/>
            <wp:docPr id="11901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313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ins w:id="1070" w:author="shashvindu jha" w:date="2024-09-12T16:26:00Z" w16du:dateUtc="2024-09-12T10:56:00Z">
        <w:r w:rsidRPr="004130A8">
          <w:rPr>
            <w:rFonts w:ascii="Calibri" w:hAnsi="Calibri" w:cs="Calibri"/>
            <w:b/>
            <w:sz w:val="24"/>
            <w:szCs w:val="24"/>
          </w:rPr>
          <w:t xml:space="preserve">Step </w:t>
        </w:r>
        <w:r>
          <w:rPr>
            <w:rFonts w:ascii="Calibri" w:hAnsi="Calibri" w:cs="Calibri"/>
            <w:b/>
            <w:sz w:val="24"/>
            <w:szCs w:val="24"/>
          </w:rPr>
          <w:t>29</w:t>
        </w:r>
        <w:r w:rsidRPr="004130A8">
          <w:rPr>
            <w:rFonts w:ascii="Calibri" w:hAnsi="Calibri" w:cs="Calibri"/>
            <w:sz w:val="24"/>
            <w:szCs w:val="24"/>
          </w:rPr>
          <w:t xml:space="preserve">: Click the </w:t>
        </w:r>
        <w:r w:rsidRPr="004130A8">
          <w:rPr>
            <w:rFonts w:ascii="Calibri" w:hAnsi="Calibri" w:cs="Calibri"/>
            <w:b/>
            <w:sz w:val="24"/>
            <w:szCs w:val="24"/>
          </w:rPr>
          <w:t>Plus</w:t>
        </w:r>
      </w:ins>
      <w:ins w:id="1071" w:author="shashvindu jha" w:date="2024-09-12T16:27:00Z" w16du:dateUtc="2024-09-12T10:57:00Z">
        <w:r>
          <w:rPr>
            <w:rFonts w:ascii="Calibri" w:hAnsi="Calibri" w:cs="Calibri"/>
            <w:b/>
            <w:sz w:val="24"/>
            <w:szCs w:val="24"/>
          </w:rPr>
          <w:t xml:space="preserve"> </w:t>
        </w:r>
      </w:ins>
      <w:ins w:id="1072" w:author="shashvindu jha" w:date="2024-09-12T16:26:00Z" w16du:dateUtc="2024-09-12T10:56:00Z">
        <w:r w:rsidRPr="004130A8">
          <w:rPr>
            <w:rFonts w:ascii="Calibri" w:hAnsi="Calibri" w:cs="Calibri"/>
            <w:sz w:val="24"/>
            <w:szCs w:val="24"/>
          </w:rPr>
          <w:t xml:space="preserve">button available </w:t>
        </w:r>
        <w:r>
          <w:rPr>
            <w:rFonts w:ascii="Calibri" w:hAnsi="Calibri" w:cs="Calibri"/>
            <w:sz w:val="24"/>
            <w:szCs w:val="24"/>
          </w:rPr>
          <w:t>on</w:t>
        </w:r>
        <w:r w:rsidRPr="004130A8">
          <w:rPr>
            <w:rFonts w:ascii="Calibri" w:hAnsi="Calibri" w:cs="Calibri"/>
            <w:sz w:val="24"/>
            <w:szCs w:val="24"/>
          </w:rPr>
          <w:t xml:space="preserve"> the top right corner to add a new user role (see</w:t>
        </w:r>
        <w:r>
          <w:rPr>
            <w:sz w:val="24"/>
            <w:szCs w:val="24"/>
          </w:rPr>
          <w:t xml:space="preserve"> below figure).</w:t>
        </w:r>
      </w:ins>
    </w:p>
    <w:p w14:paraId="4D627C13" w14:textId="77777777" w:rsidR="008D4943" w:rsidRDefault="008D4943">
      <w:pPr>
        <w:rPr>
          <w:ins w:id="1073" w:author="shashvindu jha" w:date="2024-09-13T12:43:00Z" w16du:dateUtc="2024-09-13T07:13:00Z"/>
          <w:b/>
          <w:sz w:val="24"/>
          <w:szCs w:val="24"/>
        </w:rPr>
      </w:pPr>
      <w:ins w:id="1074" w:author="shashvindu jha" w:date="2024-09-13T12:43:00Z" w16du:dateUtc="2024-09-13T07:13:00Z">
        <w:r>
          <w:rPr>
            <w:b/>
            <w:sz w:val="24"/>
            <w:szCs w:val="24"/>
          </w:rPr>
          <w:br w:type="page"/>
        </w:r>
      </w:ins>
    </w:p>
    <w:p w14:paraId="0151BE77" w14:textId="247771EF" w:rsidR="001044DA" w:rsidRDefault="0012585F" w:rsidP="0012585F">
      <w:pPr>
        <w:spacing w:after="0" w:line="360" w:lineRule="auto"/>
        <w:jc w:val="both"/>
        <w:rPr>
          <w:ins w:id="1075" w:author="shashvindu jha" w:date="2024-09-12T16:29:00Z" w16du:dateUtc="2024-09-12T10:59:00Z"/>
          <w:sz w:val="24"/>
          <w:szCs w:val="24"/>
        </w:rPr>
      </w:pPr>
      <w:del w:id="1076" w:author="shashvindu jha" w:date="2024-09-12T16:26:00Z" w16du:dateUtc="2024-09-12T10:56:00Z">
        <w:r w:rsidRPr="005848E8" w:rsidDel="00747C17">
          <w:rPr>
            <w:rFonts w:ascii="Calibri" w:hAnsi="Calibri" w:cs="Calibri"/>
            <w:b/>
            <w:bCs/>
            <w:noProof/>
            <w:sz w:val="24"/>
            <w:szCs w:val="24"/>
          </w:rPr>
          <w:lastRenderedPageBreak/>
          <w:drawing>
            <wp:anchor distT="0" distB="0" distL="114300" distR="114300" simplePos="0" relativeHeight="251835392" behindDoc="0" locked="0" layoutInCell="1" allowOverlap="1" wp14:anchorId="21C76B7D" wp14:editId="4296AEE0">
              <wp:simplePos x="0" y="0"/>
              <wp:positionH relativeFrom="column">
                <wp:posOffset>1876425</wp:posOffset>
              </wp:positionH>
              <wp:positionV relativeFrom="paragraph">
                <wp:posOffset>3251200</wp:posOffset>
              </wp:positionV>
              <wp:extent cx="182880" cy="201168"/>
              <wp:effectExtent l="0" t="0" r="7620" b="8890"/>
              <wp:wrapSquare wrapText="bothSides"/>
              <wp:docPr id="147095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1168"/>
                      </a:xfrm>
                      <a:prstGeom prst="rect">
                        <a:avLst/>
                      </a:prstGeom>
                    </pic:spPr>
                  </pic:pic>
                </a:graphicData>
              </a:graphic>
              <wp14:sizeRelH relativeFrom="margin">
                <wp14:pctWidth>0</wp14:pctWidth>
              </wp14:sizeRelH>
              <wp14:sizeRelV relativeFrom="margin">
                <wp14:pctHeight>0</wp14:pctHeight>
              </wp14:sizeRelV>
            </wp:anchor>
          </w:drawing>
        </w:r>
        <w:r w:rsidR="001044DA" w:rsidDel="00747C17">
          <w:rPr>
            <w:b/>
            <w:sz w:val="24"/>
            <w:szCs w:val="24"/>
          </w:rPr>
          <w:delText xml:space="preserve">Step </w:delText>
        </w:r>
        <w:r w:rsidR="0054522C" w:rsidDel="00747C17">
          <w:rPr>
            <w:b/>
            <w:sz w:val="24"/>
            <w:szCs w:val="24"/>
          </w:rPr>
          <w:delText>33</w:delText>
        </w:r>
        <w:r w:rsidR="001044DA" w:rsidDel="00747C17">
          <w:rPr>
            <w:sz w:val="24"/>
            <w:szCs w:val="24"/>
          </w:rPr>
          <w:delText>: Click</w:delText>
        </w:r>
      </w:del>
      <w:del w:id="1077" w:author="shashvindu jha" w:date="2024-09-12T15:51:00Z" w16du:dateUtc="2024-09-12T10:21:00Z">
        <w:r w:rsidR="001044DA" w:rsidDel="002A41A4">
          <w:rPr>
            <w:sz w:val="24"/>
            <w:szCs w:val="24"/>
          </w:rPr>
          <w:delText xml:space="preserve"> on</w:delText>
        </w:r>
      </w:del>
      <w:del w:id="1078" w:author="shashvindu jha" w:date="2024-09-12T16:26:00Z" w16du:dateUtc="2024-09-12T10:56:00Z">
        <w:r w:rsidR="001044DA" w:rsidDel="00747C17">
          <w:rPr>
            <w:sz w:val="24"/>
            <w:szCs w:val="24"/>
          </w:rPr>
          <w:delText xml:space="preserve"> the</w:delText>
        </w:r>
        <w:r w:rsidR="00D44239" w:rsidDel="00747C17">
          <w:rPr>
            <w:sz w:val="24"/>
            <w:szCs w:val="24"/>
          </w:rPr>
          <w:delText xml:space="preserve"> </w:delText>
        </w:r>
        <w:r w:rsidR="001044DA" w:rsidDel="00747C17">
          <w:rPr>
            <w:b/>
            <w:sz w:val="24"/>
            <w:szCs w:val="24"/>
          </w:rPr>
          <w:delText>Plus</w:delText>
        </w:r>
        <w:r w:rsidR="00D44239" w:rsidDel="00747C17">
          <w:rPr>
            <w:b/>
            <w:sz w:val="24"/>
            <w:szCs w:val="24"/>
          </w:rPr>
          <w:delText xml:space="preserve"> </w:delText>
        </w:r>
        <w:r w:rsidR="001044DA" w:rsidDel="00747C17">
          <w:rPr>
            <w:sz w:val="24"/>
            <w:szCs w:val="24"/>
          </w:rPr>
          <w:delText>button available on the top right corner to add a new user (see below figure).</w:delText>
        </w:r>
        <w:r w:rsidR="00D44239" w:rsidDel="00747C17">
          <w:rPr>
            <w:sz w:val="24"/>
            <w:szCs w:val="24"/>
          </w:rPr>
          <w:delText xml:space="preserve"> </w:delText>
        </w:r>
      </w:del>
      <w:r w:rsidR="001044DA">
        <w:rPr>
          <w:sz w:val="24"/>
          <w:szCs w:val="24"/>
        </w:rPr>
        <w:t>Enter the following details to add a new user</w:t>
      </w:r>
      <w:ins w:id="1079" w:author="shashvindu jha" w:date="2024-09-13T13:13:00Z" w16du:dateUtc="2024-09-13T07:43:00Z">
        <w:r w:rsidR="00167837" w:rsidRPr="009424BF">
          <w:rPr>
            <w:rFonts w:ascii="Calibri" w:hAnsi="Calibri" w:cs="Calibri"/>
            <w:sz w:val="24"/>
            <w:szCs w:val="24"/>
          </w:rPr>
          <w:t>–</w:t>
        </w:r>
      </w:ins>
      <w:del w:id="1080" w:author="shashvindu jha" w:date="2024-09-13T12:43:00Z" w16du:dateUtc="2024-09-13T07:13:00Z">
        <w:r w:rsidR="001044DA" w:rsidDel="008D4943">
          <w:rPr>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
      <w:tr w:rsidR="00975722" w:rsidRPr="008C43B9" w14:paraId="73CBE520" w14:textId="77777777" w:rsidTr="009C4554">
        <w:trPr>
          <w:trHeight w:val="585"/>
          <w:ins w:id="1081" w:author="shashvindu jha" w:date="2024-09-12T16:29:00Z"/>
        </w:trPr>
        <w:tc>
          <w:tcPr>
            <w:tcW w:w="1361" w:type="pct"/>
            <w:shd w:val="clear" w:color="auto" w:fill="002060"/>
            <w:vAlign w:val="center"/>
          </w:tcPr>
          <w:p w14:paraId="69114A32" w14:textId="77777777" w:rsidR="00975722" w:rsidRPr="008C43B9" w:rsidRDefault="00975722" w:rsidP="009C4554">
            <w:pPr>
              <w:spacing w:after="0" w:line="240" w:lineRule="auto"/>
              <w:rPr>
                <w:ins w:id="1082" w:author="shashvindu jha" w:date="2024-09-12T16:29:00Z" w16du:dateUtc="2024-09-12T10:59:00Z"/>
                <w:rFonts w:ascii="Calibri" w:eastAsia="Calibri" w:hAnsi="Calibri" w:cs="Calibri"/>
                <w:b/>
                <w:sz w:val="24"/>
                <w:szCs w:val="24"/>
              </w:rPr>
            </w:pPr>
            <w:ins w:id="1083" w:author="shashvindu jha" w:date="2024-09-12T16:29:00Z" w16du:dateUtc="2024-09-12T10:59:00Z">
              <w:r w:rsidRPr="008C43B9">
                <w:rPr>
                  <w:rFonts w:ascii="Calibri" w:eastAsia="Calibri" w:hAnsi="Calibri" w:cs="Calibri"/>
                  <w:b/>
                  <w:sz w:val="24"/>
                  <w:szCs w:val="24"/>
                </w:rPr>
                <w:t>Field</w:t>
              </w:r>
            </w:ins>
          </w:p>
        </w:tc>
        <w:tc>
          <w:tcPr>
            <w:tcW w:w="758" w:type="pct"/>
            <w:shd w:val="clear" w:color="auto" w:fill="002060"/>
            <w:vAlign w:val="center"/>
          </w:tcPr>
          <w:p w14:paraId="5758531A" w14:textId="77777777" w:rsidR="00975722" w:rsidRPr="008C43B9" w:rsidRDefault="00975722" w:rsidP="009C4554">
            <w:pPr>
              <w:spacing w:after="0" w:line="240" w:lineRule="auto"/>
              <w:rPr>
                <w:ins w:id="1084" w:author="shashvindu jha" w:date="2024-09-12T16:29:00Z" w16du:dateUtc="2024-09-12T10:59:00Z"/>
                <w:rFonts w:ascii="Calibri" w:eastAsia="Calibri" w:hAnsi="Calibri" w:cs="Calibri"/>
                <w:b/>
                <w:sz w:val="24"/>
                <w:szCs w:val="24"/>
              </w:rPr>
            </w:pPr>
            <w:ins w:id="1085" w:author="shashvindu jha" w:date="2024-09-12T16:29:00Z" w16du:dateUtc="2024-09-12T10:59:00Z">
              <w:r w:rsidRPr="008C43B9">
                <w:rPr>
                  <w:rFonts w:ascii="Calibri" w:eastAsia="Calibri" w:hAnsi="Calibri" w:cs="Calibri"/>
                  <w:b/>
                  <w:sz w:val="24"/>
                  <w:szCs w:val="24"/>
                </w:rPr>
                <w:t>Type</w:t>
              </w:r>
            </w:ins>
          </w:p>
        </w:tc>
        <w:tc>
          <w:tcPr>
            <w:tcW w:w="1213" w:type="pct"/>
            <w:shd w:val="clear" w:color="auto" w:fill="002060"/>
            <w:vAlign w:val="center"/>
          </w:tcPr>
          <w:p w14:paraId="7278FEB5" w14:textId="77777777" w:rsidR="00975722" w:rsidRPr="008C43B9" w:rsidRDefault="00975722" w:rsidP="009C4554">
            <w:pPr>
              <w:spacing w:after="0" w:line="240" w:lineRule="auto"/>
              <w:rPr>
                <w:ins w:id="1086" w:author="shashvindu jha" w:date="2024-09-12T16:29:00Z" w16du:dateUtc="2024-09-12T10:59:00Z"/>
                <w:rFonts w:ascii="Calibri" w:eastAsia="Calibri" w:hAnsi="Calibri" w:cs="Calibri"/>
                <w:b/>
                <w:sz w:val="24"/>
                <w:szCs w:val="24"/>
              </w:rPr>
            </w:pPr>
            <w:ins w:id="1087" w:author="shashvindu jha" w:date="2024-09-12T16:29:00Z" w16du:dateUtc="2024-09-12T10:59:00Z">
              <w:r w:rsidRPr="008C43B9">
                <w:rPr>
                  <w:rFonts w:ascii="Calibri" w:eastAsia="Calibri" w:hAnsi="Calibri" w:cs="Calibri"/>
                  <w:b/>
                  <w:sz w:val="24"/>
                  <w:szCs w:val="24"/>
                </w:rPr>
                <w:t>Import Type</w:t>
              </w:r>
            </w:ins>
          </w:p>
        </w:tc>
        <w:tc>
          <w:tcPr>
            <w:tcW w:w="758" w:type="pct"/>
            <w:shd w:val="clear" w:color="auto" w:fill="002060"/>
            <w:vAlign w:val="center"/>
          </w:tcPr>
          <w:p w14:paraId="26D06608" w14:textId="77777777" w:rsidR="00975722" w:rsidRPr="008C43B9" w:rsidRDefault="00975722" w:rsidP="009C4554">
            <w:pPr>
              <w:spacing w:after="0" w:line="240" w:lineRule="auto"/>
              <w:rPr>
                <w:ins w:id="1088" w:author="shashvindu jha" w:date="2024-09-12T16:29:00Z" w16du:dateUtc="2024-09-12T10:59:00Z"/>
                <w:rFonts w:ascii="Calibri" w:eastAsia="Calibri" w:hAnsi="Calibri" w:cs="Calibri"/>
                <w:b/>
                <w:sz w:val="24"/>
                <w:szCs w:val="24"/>
              </w:rPr>
            </w:pPr>
            <w:ins w:id="1089" w:author="shashvindu jha" w:date="2024-09-12T16:29:00Z" w16du:dateUtc="2024-09-12T10:59:00Z">
              <w:r w:rsidRPr="008C43B9">
                <w:rPr>
                  <w:rFonts w:ascii="Calibri" w:eastAsia="Calibri" w:hAnsi="Calibri" w:cs="Calibri"/>
                  <w:b/>
                  <w:sz w:val="24"/>
                  <w:szCs w:val="24"/>
                </w:rPr>
                <w:t>Mandatory</w:t>
              </w:r>
            </w:ins>
          </w:p>
        </w:tc>
        <w:tc>
          <w:tcPr>
            <w:tcW w:w="909" w:type="pct"/>
            <w:shd w:val="clear" w:color="auto" w:fill="002060"/>
          </w:tcPr>
          <w:p w14:paraId="23E7198C" w14:textId="77777777" w:rsidR="00975722" w:rsidRPr="008C43B9" w:rsidRDefault="00975722" w:rsidP="009C4554">
            <w:pPr>
              <w:spacing w:after="0" w:line="240" w:lineRule="auto"/>
              <w:rPr>
                <w:ins w:id="1090" w:author="shashvindu jha" w:date="2024-09-12T16:29:00Z" w16du:dateUtc="2024-09-12T10:59:00Z"/>
                <w:rFonts w:ascii="Calibri" w:eastAsia="Calibri" w:hAnsi="Calibri" w:cs="Calibri"/>
                <w:b/>
                <w:sz w:val="24"/>
                <w:szCs w:val="24"/>
              </w:rPr>
            </w:pPr>
            <w:ins w:id="1091" w:author="shashvindu jha" w:date="2024-09-12T16:29:00Z" w16du:dateUtc="2024-09-12T10:59:00Z">
              <w:r w:rsidRPr="008C43B9">
                <w:rPr>
                  <w:rFonts w:ascii="Calibri" w:eastAsia="Calibri" w:hAnsi="Calibri" w:cs="Calibri"/>
                  <w:b/>
                  <w:sz w:val="24"/>
                  <w:szCs w:val="24"/>
                </w:rPr>
                <w:t>Associated Classification</w:t>
              </w:r>
            </w:ins>
          </w:p>
        </w:tc>
      </w:tr>
      <w:tr w:rsidR="008D3E15" w:rsidRPr="008D3E15" w14:paraId="0506026E" w14:textId="77777777" w:rsidTr="00975722">
        <w:trPr>
          <w:trHeight w:val="585"/>
          <w:ins w:id="1092" w:author="shashvindu jha" w:date="2024-09-12T16:29:00Z"/>
        </w:trPr>
        <w:tc>
          <w:tcPr>
            <w:tcW w:w="1361" w:type="pct"/>
            <w:shd w:val="clear" w:color="auto" w:fill="auto"/>
            <w:vAlign w:val="center"/>
          </w:tcPr>
          <w:p w14:paraId="68DC3CC6" w14:textId="612019BA" w:rsidR="00975722" w:rsidRPr="008D3E15" w:rsidRDefault="00975722" w:rsidP="009C4554">
            <w:pPr>
              <w:spacing w:after="0" w:line="240" w:lineRule="auto"/>
              <w:rPr>
                <w:ins w:id="1093" w:author="shashvindu jha" w:date="2024-09-12T16:29:00Z" w16du:dateUtc="2024-09-12T10:59:00Z"/>
                <w:rFonts w:ascii="Calibri" w:eastAsia="Calibri" w:hAnsi="Calibri" w:cs="Calibri"/>
                <w:b/>
                <w:sz w:val="24"/>
                <w:szCs w:val="24"/>
              </w:rPr>
            </w:pPr>
            <w:ins w:id="1094" w:author="shashvindu jha" w:date="2024-09-12T16:29:00Z" w16du:dateUtc="2024-09-12T10:59:00Z">
              <w:r w:rsidRPr="008D3E15">
                <w:rPr>
                  <w:rFonts w:ascii="Calibri" w:eastAsia="Calibri" w:hAnsi="Calibri" w:cs="Calibri"/>
                  <w:b/>
                  <w:bCs/>
                  <w:sz w:val="24"/>
                  <w:szCs w:val="24"/>
                  <w:rPrChange w:id="1095" w:author="shashvindu jha" w:date="2024-09-12T17:38:00Z" w16du:dateUtc="2024-09-12T12:08:00Z">
                    <w:rPr>
                      <w:rFonts w:ascii="Calibri" w:eastAsia="Calibri" w:hAnsi="Calibri" w:cs="Calibri"/>
                      <w:b/>
                      <w:bCs/>
                      <w:color w:val="2A2B6A"/>
                      <w:sz w:val="24"/>
                      <w:szCs w:val="24"/>
                    </w:rPr>
                  </w:rPrChange>
                </w:rPr>
                <w:t>User Name</w:t>
              </w:r>
            </w:ins>
          </w:p>
        </w:tc>
        <w:tc>
          <w:tcPr>
            <w:tcW w:w="758" w:type="pct"/>
            <w:shd w:val="clear" w:color="auto" w:fill="auto"/>
            <w:vAlign w:val="center"/>
          </w:tcPr>
          <w:p w14:paraId="641478A8" w14:textId="28F61F8C" w:rsidR="00975722" w:rsidRPr="008D3E15" w:rsidRDefault="001D4E31" w:rsidP="009C4554">
            <w:pPr>
              <w:spacing w:after="0" w:line="240" w:lineRule="auto"/>
              <w:rPr>
                <w:ins w:id="1096" w:author="shashvindu jha" w:date="2024-09-12T16:29:00Z" w16du:dateUtc="2024-09-12T10:59:00Z"/>
                <w:rFonts w:ascii="Calibri" w:eastAsia="Calibri" w:hAnsi="Calibri" w:cs="Calibri"/>
                <w:bCs/>
                <w:sz w:val="24"/>
                <w:szCs w:val="24"/>
                <w:rPrChange w:id="1097" w:author="shashvindu jha" w:date="2024-09-12T17:39:00Z" w16du:dateUtc="2024-09-12T12:09:00Z">
                  <w:rPr>
                    <w:ins w:id="1098" w:author="shashvindu jha" w:date="2024-09-12T16:29:00Z" w16du:dateUtc="2024-09-12T10:59:00Z"/>
                    <w:rFonts w:ascii="Calibri" w:eastAsia="Calibri" w:hAnsi="Calibri" w:cs="Calibri"/>
                    <w:b/>
                    <w:sz w:val="24"/>
                    <w:szCs w:val="24"/>
                  </w:rPr>
                </w:rPrChange>
              </w:rPr>
            </w:pPr>
            <w:ins w:id="1099" w:author="shashvindu jha" w:date="2024-09-12T17:34:00Z" w16du:dateUtc="2024-09-12T12:04:00Z">
              <w:r w:rsidRPr="008D3E15">
                <w:rPr>
                  <w:rFonts w:ascii="Calibri" w:eastAsia="Calibri" w:hAnsi="Calibri" w:cs="Calibri"/>
                  <w:bCs/>
                  <w:sz w:val="24"/>
                  <w:szCs w:val="24"/>
                  <w:rPrChange w:id="1100" w:author="shashvindu jha" w:date="2024-09-12T17:39:00Z" w16du:dateUtc="2024-09-12T12:09:00Z">
                    <w:rPr>
                      <w:rFonts w:ascii="Calibri" w:eastAsia="Calibri" w:hAnsi="Calibri" w:cs="Calibri"/>
                      <w:b/>
                      <w:sz w:val="24"/>
                      <w:szCs w:val="24"/>
                    </w:rPr>
                  </w:rPrChange>
                </w:rPr>
                <w:t>Text</w:t>
              </w:r>
            </w:ins>
          </w:p>
        </w:tc>
        <w:tc>
          <w:tcPr>
            <w:tcW w:w="1213" w:type="pct"/>
            <w:shd w:val="clear" w:color="auto" w:fill="auto"/>
            <w:vAlign w:val="center"/>
          </w:tcPr>
          <w:p w14:paraId="0065A11F" w14:textId="77777777" w:rsidR="00975722" w:rsidRPr="008D3E15" w:rsidRDefault="00975722" w:rsidP="009C4554">
            <w:pPr>
              <w:spacing w:after="0" w:line="240" w:lineRule="auto"/>
              <w:rPr>
                <w:ins w:id="1101" w:author="shashvindu jha" w:date="2024-09-12T16:29:00Z" w16du:dateUtc="2024-09-12T10:59:00Z"/>
                <w:rFonts w:ascii="Calibri" w:eastAsia="Calibri" w:hAnsi="Calibri" w:cs="Calibri"/>
                <w:bCs/>
                <w:sz w:val="24"/>
                <w:szCs w:val="24"/>
                <w:rPrChange w:id="1102" w:author="shashvindu jha" w:date="2024-09-12T17:39:00Z" w16du:dateUtc="2024-09-12T12:09:00Z">
                  <w:rPr>
                    <w:ins w:id="1103" w:author="shashvindu jha" w:date="2024-09-12T16:29:00Z" w16du:dateUtc="2024-09-12T10:59:00Z"/>
                    <w:rFonts w:ascii="Calibri" w:eastAsia="Calibri" w:hAnsi="Calibri" w:cs="Calibri"/>
                    <w:b/>
                    <w:sz w:val="24"/>
                    <w:szCs w:val="24"/>
                  </w:rPr>
                </w:rPrChange>
              </w:rPr>
            </w:pPr>
          </w:p>
        </w:tc>
        <w:tc>
          <w:tcPr>
            <w:tcW w:w="758" w:type="pct"/>
            <w:shd w:val="clear" w:color="auto" w:fill="auto"/>
            <w:vAlign w:val="center"/>
          </w:tcPr>
          <w:p w14:paraId="55E2DECE" w14:textId="561C7B28" w:rsidR="00975722" w:rsidRPr="008D3E15" w:rsidRDefault="001D4E31" w:rsidP="009C4554">
            <w:pPr>
              <w:spacing w:after="0" w:line="240" w:lineRule="auto"/>
              <w:rPr>
                <w:ins w:id="1104" w:author="shashvindu jha" w:date="2024-09-12T16:29:00Z" w16du:dateUtc="2024-09-12T10:59:00Z"/>
                <w:rFonts w:ascii="Calibri" w:eastAsia="Calibri" w:hAnsi="Calibri" w:cs="Calibri"/>
                <w:bCs/>
                <w:sz w:val="24"/>
                <w:szCs w:val="24"/>
                <w:rPrChange w:id="1105" w:author="shashvindu jha" w:date="2024-09-12T17:39:00Z" w16du:dateUtc="2024-09-12T12:09:00Z">
                  <w:rPr>
                    <w:ins w:id="1106" w:author="shashvindu jha" w:date="2024-09-12T16:29:00Z" w16du:dateUtc="2024-09-12T10:59:00Z"/>
                    <w:rFonts w:ascii="Calibri" w:eastAsia="Calibri" w:hAnsi="Calibri" w:cs="Calibri"/>
                    <w:b/>
                    <w:sz w:val="24"/>
                    <w:szCs w:val="24"/>
                  </w:rPr>
                </w:rPrChange>
              </w:rPr>
            </w:pPr>
            <w:ins w:id="1107" w:author="shashvindu jha" w:date="2024-09-12T17:35:00Z" w16du:dateUtc="2024-09-12T12:05:00Z">
              <w:r w:rsidRPr="008D3E15">
                <w:rPr>
                  <w:rFonts w:ascii="Calibri" w:eastAsia="Calibri" w:hAnsi="Calibri" w:cs="Calibri"/>
                  <w:bCs/>
                  <w:sz w:val="24"/>
                  <w:szCs w:val="24"/>
                  <w:rPrChange w:id="1108"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7B8A55AF" w14:textId="77777777" w:rsidR="00975722" w:rsidRPr="008D3E15" w:rsidRDefault="00975722" w:rsidP="009C4554">
            <w:pPr>
              <w:spacing w:after="0" w:line="240" w:lineRule="auto"/>
              <w:rPr>
                <w:ins w:id="1109" w:author="shashvindu jha" w:date="2024-09-12T16:29:00Z" w16du:dateUtc="2024-09-12T10:59:00Z"/>
                <w:rFonts w:ascii="Calibri" w:eastAsia="Calibri" w:hAnsi="Calibri" w:cs="Calibri"/>
                <w:bCs/>
                <w:sz w:val="24"/>
                <w:szCs w:val="24"/>
                <w:rPrChange w:id="1110" w:author="shashvindu jha" w:date="2024-09-12T17:39:00Z" w16du:dateUtc="2024-09-12T12:09:00Z">
                  <w:rPr>
                    <w:ins w:id="1111" w:author="shashvindu jha" w:date="2024-09-12T16:29:00Z" w16du:dateUtc="2024-09-12T10:59:00Z"/>
                    <w:rFonts w:ascii="Calibri" w:eastAsia="Calibri" w:hAnsi="Calibri" w:cs="Calibri"/>
                    <w:b/>
                    <w:sz w:val="24"/>
                    <w:szCs w:val="24"/>
                  </w:rPr>
                </w:rPrChange>
              </w:rPr>
            </w:pPr>
          </w:p>
        </w:tc>
      </w:tr>
      <w:tr w:rsidR="008D3E15" w:rsidRPr="008D3E15" w14:paraId="6A9ED672" w14:textId="77777777" w:rsidTr="00975722">
        <w:trPr>
          <w:trHeight w:val="585"/>
          <w:ins w:id="1112" w:author="shashvindu jha" w:date="2024-09-12T16:29:00Z"/>
        </w:trPr>
        <w:tc>
          <w:tcPr>
            <w:tcW w:w="1361" w:type="pct"/>
            <w:shd w:val="clear" w:color="auto" w:fill="auto"/>
            <w:vAlign w:val="center"/>
          </w:tcPr>
          <w:p w14:paraId="752727EE" w14:textId="6FA1005E" w:rsidR="001D4E31" w:rsidRPr="008D3E15" w:rsidRDefault="001D4E31" w:rsidP="001D4E31">
            <w:pPr>
              <w:spacing w:after="0" w:line="240" w:lineRule="auto"/>
              <w:rPr>
                <w:ins w:id="1113" w:author="shashvindu jha" w:date="2024-09-12T16:29:00Z" w16du:dateUtc="2024-09-12T10:59:00Z"/>
                <w:rFonts w:ascii="Calibri" w:eastAsia="Calibri" w:hAnsi="Calibri" w:cs="Calibri"/>
                <w:b/>
                <w:bCs/>
                <w:sz w:val="24"/>
                <w:szCs w:val="24"/>
                <w:rPrChange w:id="1114" w:author="shashvindu jha" w:date="2024-09-12T17:38:00Z" w16du:dateUtc="2024-09-12T12:08:00Z">
                  <w:rPr>
                    <w:ins w:id="1115" w:author="shashvindu jha" w:date="2024-09-12T16:29:00Z" w16du:dateUtc="2024-09-12T10:59:00Z"/>
                    <w:rFonts w:ascii="Calibri" w:eastAsia="Calibri" w:hAnsi="Calibri" w:cs="Calibri"/>
                    <w:b/>
                    <w:bCs/>
                    <w:color w:val="2A2B6A"/>
                    <w:sz w:val="24"/>
                    <w:szCs w:val="24"/>
                  </w:rPr>
                </w:rPrChange>
              </w:rPr>
            </w:pPr>
            <w:ins w:id="1116" w:author="shashvindu jha" w:date="2024-09-12T16:29:00Z" w16du:dateUtc="2024-09-12T10:59:00Z">
              <w:r w:rsidRPr="008D3E15">
                <w:rPr>
                  <w:rFonts w:ascii="Calibri" w:eastAsia="Calibri" w:hAnsi="Calibri" w:cs="Calibri"/>
                  <w:b/>
                  <w:bCs/>
                  <w:sz w:val="24"/>
                  <w:szCs w:val="24"/>
                  <w:rPrChange w:id="1117" w:author="shashvindu jha" w:date="2024-09-12T17:38:00Z" w16du:dateUtc="2024-09-12T12:08:00Z">
                    <w:rPr>
                      <w:rFonts w:ascii="Calibri" w:eastAsia="Calibri" w:hAnsi="Calibri" w:cs="Calibri"/>
                      <w:b/>
                      <w:bCs/>
                      <w:color w:val="2A2B6A"/>
                      <w:sz w:val="24"/>
                      <w:szCs w:val="24"/>
                    </w:rPr>
                  </w:rPrChange>
                </w:rPr>
                <w:t>Email</w:t>
              </w:r>
            </w:ins>
          </w:p>
        </w:tc>
        <w:tc>
          <w:tcPr>
            <w:tcW w:w="758" w:type="pct"/>
            <w:shd w:val="clear" w:color="auto" w:fill="auto"/>
            <w:vAlign w:val="center"/>
          </w:tcPr>
          <w:p w14:paraId="7A33D210" w14:textId="03686B15" w:rsidR="001D4E31" w:rsidRPr="008D3E15" w:rsidRDefault="008D3E15" w:rsidP="001D4E31">
            <w:pPr>
              <w:spacing w:after="0" w:line="240" w:lineRule="auto"/>
              <w:rPr>
                <w:ins w:id="1118" w:author="shashvindu jha" w:date="2024-09-12T16:29:00Z" w16du:dateUtc="2024-09-12T10:59:00Z"/>
                <w:rFonts w:ascii="Calibri" w:eastAsia="Calibri" w:hAnsi="Calibri" w:cs="Calibri"/>
                <w:bCs/>
                <w:sz w:val="24"/>
                <w:szCs w:val="24"/>
                <w:rPrChange w:id="1119" w:author="shashvindu jha" w:date="2024-09-12T17:39:00Z" w16du:dateUtc="2024-09-12T12:09:00Z">
                  <w:rPr>
                    <w:ins w:id="1120" w:author="shashvindu jha" w:date="2024-09-12T16:29:00Z" w16du:dateUtc="2024-09-12T10:59:00Z"/>
                    <w:rFonts w:ascii="Calibri" w:eastAsia="Calibri" w:hAnsi="Calibri" w:cs="Calibri"/>
                    <w:b/>
                    <w:sz w:val="24"/>
                    <w:szCs w:val="24"/>
                  </w:rPr>
                </w:rPrChange>
              </w:rPr>
            </w:pPr>
            <w:ins w:id="1121" w:author="shashvindu jha" w:date="2024-09-12T17:34:00Z" w16du:dateUtc="2024-09-12T12:04:00Z">
              <w:r w:rsidRPr="008D3E15">
                <w:rPr>
                  <w:rFonts w:ascii="Calibri" w:eastAsia="Calibri" w:hAnsi="Calibri" w:cs="Calibri"/>
                  <w:bCs/>
                  <w:sz w:val="24"/>
                  <w:szCs w:val="24"/>
                  <w:rPrChange w:id="1122" w:author="shashvindu jha" w:date="2024-09-12T17:39:00Z" w16du:dateUtc="2024-09-12T12:09:00Z">
                    <w:rPr>
                      <w:rFonts w:ascii="Calibri" w:eastAsia="Calibri" w:hAnsi="Calibri" w:cs="Calibri"/>
                      <w:b/>
                      <w:sz w:val="24"/>
                      <w:szCs w:val="24"/>
                    </w:rPr>
                  </w:rPrChange>
                </w:rPr>
                <w:t>Email</w:t>
              </w:r>
            </w:ins>
          </w:p>
        </w:tc>
        <w:tc>
          <w:tcPr>
            <w:tcW w:w="1213" w:type="pct"/>
            <w:shd w:val="clear" w:color="auto" w:fill="auto"/>
            <w:vAlign w:val="center"/>
          </w:tcPr>
          <w:p w14:paraId="310EB2B7" w14:textId="77777777" w:rsidR="001D4E31" w:rsidRPr="008D3E15" w:rsidRDefault="001D4E31" w:rsidP="001D4E31">
            <w:pPr>
              <w:spacing w:after="0" w:line="240" w:lineRule="auto"/>
              <w:rPr>
                <w:ins w:id="1123" w:author="shashvindu jha" w:date="2024-09-12T16:29:00Z" w16du:dateUtc="2024-09-12T10:59:00Z"/>
                <w:rFonts w:ascii="Calibri" w:eastAsia="Calibri" w:hAnsi="Calibri" w:cs="Calibri"/>
                <w:bCs/>
                <w:sz w:val="24"/>
                <w:szCs w:val="24"/>
                <w:rPrChange w:id="1124" w:author="shashvindu jha" w:date="2024-09-12T17:39:00Z" w16du:dateUtc="2024-09-12T12:09:00Z">
                  <w:rPr>
                    <w:ins w:id="1125" w:author="shashvindu jha" w:date="2024-09-12T16:29:00Z" w16du:dateUtc="2024-09-12T10:59:00Z"/>
                    <w:rFonts w:ascii="Calibri" w:eastAsia="Calibri" w:hAnsi="Calibri" w:cs="Calibri"/>
                    <w:b/>
                    <w:sz w:val="24"/>
                    <w:szCs w:val="24"/>
                  </w:rPr>
                </w:rPrChange>
              </w:rPr>
            </w:pPr>
          </w:p>
        </w:tc>
        <w:tc>
          <w:tcPr>
            <w:tcW w:w="758" w:type="pct"/>
            <w:shd w:val="clear" w:color="auto" w:fill="auto"/>
            <w:vAlign w:val="center"/>
          </w:tcPr>
          <w:p w14:paraId="1BEAD68C" w14:textId="62237F91" w:rsidR="001D4E31" w:rsidRPr="008D3E15" w:rsidRDefault="008D3E15" w:rsidP="001D4E31">
            <w:pPr>
              <w:spacing w:after="0" w:line="240" w:lineRule="auto"/>
              <w:rPr>
                <w:ins w:id="1126" w:author="shashvindu jha" w:date="2024-09-12T16:29:00Z" w16du:dateUtc="2024-09-12T10:59:00Z"/>
                <w:rFonts w:ascii="Calibri" w:eastAsia="Calibri" w:hAnsi="Calibri" w:cs="Calibri"/>
                <w:bCs/>
                <w:sz w:val="24"/>
                <w:szCs w:val="24"/>
                <w:rPrChange w:id="1127" w:author="shashvindu jha" w:date="2024-09-12T17:39:00Z" w16du:dateUtc="2024-09-12T12:09:00Z">
                  <w:rPr>
                    <w:ins w:id="1128" w:author="shashvindu jha" w:date="2024-09-12T16:29:00Z" w16du:dateUtc="2024-09-12T10:59:00Z"/>
                    <w:rFonts w:ascii="Calibri" w:eastAsia="Calibri" w:hAnsi="Calibri" w:cs="Calibri"/>
                    <w:b/>
                    <w:sz w:val="24"/>
                    <w:szCs w:val="24"/>
                  </w:rPr>
                </w:rPrChange>
              </w:rPr>
            </w:pPr>
            <w:ins w:id="1129" w:author="shashvindu jha" w:date="2024-09-12T17:35:00Z" w16du:dateUtc="2024-09-12T12:05:00Z">
              <w:r w:rsidRPr="008D3E15">
                <w:rPr>
                  <w:rFonts w:ascii="Calibri" w:eastAsia="Calibri" w:hAnsi="Calibri" w:cs="Calibri"/>
                  <w:bCs/>
                  <w:sz w:val="24"/>
                  <w:szCs w:val="24"/>
                  <w:rPrChange w:id="1130"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1B3577F4" w14:textId="77777777" w:rsidR="001D4E31" w:rsidRPr="008D3E15" w:rsidRDefault="001D4E31" w:rsidP="001D4E31">
            <w:pPr>
              <w:spacing w:after="0" w:line="240" w:lineRule="auto"/>
              <w:rPr>
                <w:ins w:id="1131" w:author="shashvindu jha" w:date="2024-09-12T16:29:00Z" w16du:dateUtc="2024-09-12T10:59:00Z"/>
                <w:rFonts w:ascii="Calibri" w:eastAsia="Calibri" w:hAnsi="Calibri" w:cs="Calibri"/>
                <w:bCs/>
                <w:sz w:val="24"/>
                <w:szCs w:val="24"/>
                <w:rPrChange w:id="1132" w:author="shashvindu jha" w:date="2024-09-12T17:39:00Z" w16du:dateUtc="2024-09-12T12:09:00Z">
                  <w:rPr>
                    <w:ins w:id="1133" w:author="shashvindu jha" w:date="2024-09-12T16:29:00Z" w16du:dateUtc="2024-09-12T10:59:00Z"/>
                    <w:rFonts w:ascii="Calibri" w:eastAsia="Calibri" w:hAnsi="Calibri" w:cs="Calibri"/>
                    <w:b/>
                    <w:sz w:val="24"/>
                    <w:szCs w:val="24"/>
                  </w:rPr>
                </w:rPrChange>
              </w:rPr>
            </w:pPr>
          </w:p>
        </w:tc>
      </w:tr>
      <w:tr w:rsidR="008D3E15" w:rsidRPr="008D3E15" w14:paraId="0AB19023" w14:textId="77777777" w:rsidTr="00975722">
        <w:trPr>
          <w:trHeight w:val="585"/>
          <w:ins w:id="1134" w:author="shashvindu jha" w:date="2024-09-12T16:29:00Z"/>
        </w:trPr>
        <w:tc>
          <w:tcPr>
            <w:tcW w:w="1361" w:type="pct"/>
            <w:shd w:val="clear" w:color="auto" w:fill="auto"/>
            <w:vAlign w:val="center"/>
          </w:tcPr>
          <w:p w14:paraId="364DA006" w14:textId="6B6256D2" w:rsidR="001D4E31" w:rsidRPr="008D3E15" w:rsidRDefault="001D4E31" w:rsidP="001D4E31">
            <w:pPr>
              <w:spacing w:after="0" w:line="240" w:lineRule="auto"/>
              <w:rPr>
                <w:ins w:id="1135" w:author="shashvindu jha" w:date="2024-09-12T16:29:00Z" w16du:dateUtc="2024-09-12T10:59:00Z"/>
                <w:rFonts w:ascii="Calibri" w:eastAsia="Calibri" w:hAnsi="Calibri" w:cs="Calibri"/>
                <w:b/>
                <w:bCs/>
                <w:sz w:val="24"/>
                <w:szCs w:val="24"/>
                <w:rPrChange w:id="1136" w:author="shashvindu jha" w:date="2024-09-12T17:38:00Z" w16du:dateUtc="2024-09-12T12:08:00Z">
                  <w:rPr>
                    <w:ins w:id="1137" w:author="shashvindu jha" w:date="2024-09-12T16:29:00Z" w16du:dateUtc="2024-09-12T10:59:00Z"/>
                    <w:rFonts w:ascii="Calibri" w:eastAsia="Calibri" w:hAnsi="Calibri" w:cs="Calibri"/>
                    <w:b/>
                    <w:bCs/>
                    <w:color w:val="2A2B6A"/>
                    <w:sz w:val="24"/>
                    <w:szCs w:val="24"/>
                  </w:rPr>
                </w:rPrChange>
              </w:rPr>
            </w:pPr>
            <w:ins w:id="1138" w:author="shashvindu jha" w:date="2024-09-12T16:30:00Z" w16du:dateUtc="2024-09-12T11:00:00Z">
              <w:r w:rsidRPr="008D3E15">
                <w:rPr>
                  <w:rFonts w:ascii="Calibri" w:eastAsia="Calibri" w:hAnsi="Calibri" w:cs="Calibri"/>
                  <w:b/>
                  <w:bCs/>
                  <w:sz w:val="24"/>
                  <w:szCs w:val="24"/>
                  <w:rPrChange w:id="1139" w:author="shashvindu jha" w:date="2024-09-12T17:38:00Z" w16du:dateUtc="2024-09-12T12:08:00Z">
                    <w:rPr>
                      <w:rFonts w:ascii="Calibri" w:eastAsia="Calibri" w:hAnsi="Calibri" w:cs="Calibri"/>
                      <w:b/>
                      <w:bCs/>
                      <w:color w:val="2A2B6A"/>
                      <w:sz w:val="24"/>
                      <w:szCs w:val="24"/>
                    </w:rPr>
                  </w:rPrChange>
                </w:rPr>
                <w:t>Phone Number</w:t>
              </w:r>
            </w:ins>
          </w:p>
        </w:tc>
        <w:tc>
          <w:tcPr>
            <w:tcW w:w="758" w:type="pct"/>
            <w:shd w:val="clear" w:color="auto" w:fill="auto"/>
            <w:vAlign w:val="center"/>
          </w:tcPr>
          <w:p w14:paraId="5B00DAA0" w14:textId="46F251FF" w:rsidR="001D4E31" w:rsidRPr="008D3E15" w:rsidRDefault="001D4E31" w:rsidP="001D4E31">
            <w:pPr>
              <w:spacing w:after="0" w:line="240" w:lineRule="auto"/>
              <w:rPr>
                <w:ins w:id="1140" w:author="shashvindu jha" w:date="2024-09-12T16:29:00Z" w16du:dateUtc="2024-09-12T10:59:00Z"/>
                <w:rFonts w:ascii="Calibri" w:eastAsia="Calibri" w:hAnsi="Calibri" w:cs="Calibri"/>
                <w:bCs/>
                <w:sz w:val="24"/>
                <w:szCs w:val="24"/>
                <w:rPrChange w:id="1141" w:author="shashvindu jha" w:date="2024-09-12T17:39:00Z" w16du:dateUtc="2024-09-12T12:09:00Z">
                  <w:rPr>
                    <w:ins w:id="1142" w:author="shashvindu jha" w:date="2024-09-12T16:29:00Z" w16du:dateUtc="2024-09-12T10:59:00Z"/>
                    <w:rFonts w:ascii="Calibri" w:eastAsia="Calibri" w:hAnsi="Calibri" w:cs="Calibri"/>
                    <w:b/>
                    <w:sz w:val="24"/>
                    <w:szCs w:val="24"/>
                  </w:rPr>
                </w:rPrChange>
              </w:rPr>
            </w:pPr>
            <w:ins w:id="1143" w:author="shashvindu jha" w:date="2024-09-12T17:34:00Z" w16du:dateUtc="2024-09-12T12:04:00Z">
              <w:r w:rsidRPr="008D3E15">
                <w:rPr>
                  <w:rFonts w:ascii="Calibri" w:eastAsia="Calibri" w:hAnsi="Calibri" w:cs="Calibri"/>
                  <w:bCs/>
                  <w:sz w:val="24"/>
                  <w:szCs w:val="24"/>
                  <w:rPrChange w:id="1144" w:author="shashvindu jha" w:date="2024-09-12T17:39:00Z" w16du:dateUtc="2024-09-12T12:09:00Z">
                    <w:rPr>
                      <w:rFonts w:ascii="Calibri" w:eastAsia="Calibri" w:hAnsi="Calibri" w:cs="Calibri"/>
                      <w:b/>
                      <w:sz w:val="24"/>
                      <w:szCs w:val="24"/>
                    </w:rPr>
                  </w:rPrChange>
                </w:rPr>
                <w:t>Number</w:t>
              </w:r>
            </w:ins>
          </w:p>
        </w:tc>
        <w:tc>
          <w:tcPr>
            <w:tcW w:w="1213" w:type="pct"/>
            <w:shd w:val="clear" w:color="auto" w:fill="auto"/>
            <w:vAlign w:val="center"/>
          </w:tcPr>
          <w:p w14:paraId="4AD00643" w14:textId="77777777" w:rsidR="001D4E31" w:rsidRPr="008D3E15" w:rsidRDefault="001D4E31" w:rsidP="001D4E31">
            <w:pPr>
              <w:spacing w:after="0" w:line="240" w:lineRule="auto"/>
              <w:rPr>
                <w:ins w:id="1145" w:author="shashvindu jha" w:date="2024-09-12T16:29:00Z" w16du:dateUtc="2024-09-12T10:59:00Z"/>
                <w:rFonts w:ascii="Calibri" w:eastAsia="Calibri" w:hAnsi="Calibri" w:cs="Calibri"/>
                <w:bCs/>
                <w:sz w:val="24"/>
                <w:szCs w:val="24"/>
                <w:rPrChange w:id="1146" w:author="shashvindu jha" w:date="2024-09-12T17:39:00Z" w16du:dateUtc="2024-09-12T12:09:00Z">
                  <w:rPr>
                    <w:ins w:id="1147" w:author="shashvindu jha" w:date="2024-09-12T16:29:00Z" w16du:dateUtc="2024-09-12T10:59:00Z"/>
                    <w:rFonts w:ascii="Calibri" w:eastAsia="Calibri" w:hAnsi="Calibri" w:cs="Calibri"/>
                    <w:b/>
                    <w:sz w:val="24"/>
                    <w:szCs w:val="24"/>
                  </w:rPr>
                </w:rPrChange>
              </w:rPr>
            </w:pPr>
          </w:p>
        </w:tc>
        <w:tc>
          <w:tcPr>
            <w:tcW w:w="758" w:type="pct"/>
            <w:shd w:val="clear" w:color="auto" w:fill="auto"/>
            <w:vAlign w:val="center"/>
          </w:tcPr>
          <w:p w14:paraId="298D25E3" w14:textId="217B4D10" w:rsidR="001D4E31" w:rsidRPr="008D3E15" w:rsidRDefault="001D4E31" w:rsidP="001D4E31">
            <w:pPr>
              <w:spacing w:after="0" w:line="240" w:lineRule="auto"/>
              <w:rPr>
                <w:ins w:id="1148" w:author="shashvindu jha" w:date="2024-09-12T16:29:00Z" w16du:dateUtc="2024-09-12T10:59:00Z"/>
                <w:rFonts w:ascii="Calibri" w:eastAsia="Calibri" w:hAnsi="Calibri" w:cs="Calibri"/>
                <w:bCs/>
                <w:sz w:val="24"/>
                <w:szCs w:val="24"/>
                <w:rPrChange w:id="1149" w:author="shashvindu jha" w:date="2024-09-12T17:39:00Z" w16du:dateUtc="2024-09-12T12:09:00Z">
                  <w:rPr>
                    <w:ins w:id="1150" w:author="shashvindu jha" w:date="2024-09-12T16:29:00Z" w16du:dateUtc="2024-09-12T10:59:00Z"/>
                    <w:rFonts w:ascii="Calibri" w:eastAsia="Calibri" w:hAnsi="Calibri" w:cs="Calibri"/>
                    <w:b/>
                    <w:sz w:val="24"/>
                    <w:szCs w:val="24"/>
                  </w:rPr>
                </w:rPrChange>
              </w:rPr>
            </w:pPr>
            <w:ins w:id="1151" w:author="shashvindu jha" w:date="2024-09-12T17:35:00Z" w16du:dateUtc="2024-09-12T12:05:00Z">
              <w:r w:rsidRPr="008D3E15">
                <w:rPr>
                  <w:rFonts w:ascii="Calibri" w:eastAsia="Calibri" w:hAnsi="Calibri" w:cs="Calibri"/>
                  <w:bCs/>
                  <w:sz w:val="24"/>
                  <w:szCs w:val="24"/>
                  <w:rPrChange w:id="1152"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26F33E5F" w14:textId="77777777" w:rsidR="001D4E31" w:rsidRPr="008D3E15" w:rsidRDefault="001D4E31" w:rsidP="001D4E31">
            <w:pPr>
              <w:spacing w:after="0" w:line="240" w:lineRule="auto"/>
              <w:rPr>
                <w:ins w:id="1153" w:author="shashvindu jha" w:date="2024-09-12T16:29:00Z" w16du:dateUtc="2024-09-12T10:59:00Z"/>
                <w:rFonts w:ascii="Calibri" w:eastAsia="Calibri" w:hAnsi="Calibri" w:cs="Calibri"/>
                <w:bCs/>
                <w:sz w:val="24"/>
                <w:szCs w:val="24"/>
                <w:rPrChange w:id="1154" w:author="shashvindu jha" w:date="2024-09-12T17:39:00Z" w16du:dateUtc="2024-09-12T12:09:00Z">
                  <w:rPr>
                    <w:ins w:id="1155" w:author="shashvindu jha" w:date="2024-09-12T16:29:00Z" w16du:dateUtc="2024-09-12T10:59:00Z"/>
                    <w:rFonts w:ascii="Calibri" w:eastAsia="Calibri" w:hAnsi="Calibri" w:cs="Calibri"/>
                    <w:b/>
                    <w:sz w:val="24"/>
                    <w:szCs w:val="24"/>
                  </w:rPr>
                </w:rPrChange>
              </w:rPr>
            </w:pPr>
          </w:p>
        </w:tc>
      </w:tr>
      <w:tr w:rsidR="008D3E15" w:rsidRPr="008D3E15" w14:paraId="37C5721B" w14:textId="77777777" w:rsidTr="00975722">
        <w:trPr>
          <w:trHeight w:val="585"/>
          <w:ins w:id="1156" w:author="shashvindu jha" w:date="2024-09-12T16:29:00Z"/>
        </w:trPr>
        <w:tc>
          <w:tcPr>
            <w:tcW w:w="1361" w:type="pct"/>
            <w:shd w:val="clear" w:color="auto" w:fill="auto"/>
            <w:vAlign w:val="center"/>
          </w:tcPr>
          <w:p w14:paraId="33B6BEC7" w14:textId="0E5CB06D" w:rsidR="001D4E31" w:rsidRPr="008D3E15" w:rsidRDefault="001D4E31" w:rsidP="001D4E31">
            <w:pPr>
              <w:spacing w:after="0" w:line="240" w:lineRule="auto"/>
              <w:rPr>
                <w:ins w:id="1157" w:author="shashvindu jha" w:date="2024-09-12T16:29:00Z" w16du:dateUtc="2024-09-12T10:59:00Z"/>
                <w:rFonts w:ascii="Calibri" w:eastAsia="Calibri" w:hAnsi="Calibri" w:cs="Calibri"/>
                <w:b/>
                <w:bCs/>
                <w:sz w:val="24"/>
                <w:szCs w:val="24"/>
                <w:rPrChange w:id="1158" w:author="shashvindu jha" w:date="2024-09-12T17:38:00Z" w16du:dateUtc="2024-09-12T12:08:00Z">
                  <w:rPr>
                    <w:ins w:id="1159" w:author="shashvindu jha" w:date="2024-09-12T16:29:00Z" w16du:dateUtc="2024-09-12T10:59:00Z"/>
                    <w:rFonts w:ascii="Calibri" w:eastAsia="Calibri" w:hAnsi="Calibri" w:cs="Calibri"/>
                    <w:b/>
                    <w:bCs/>
                    <w:color w:val="2A2B6A"/>
                    <w:sz w:val="24"/>
                    <w:szCs w:val="24"/>
                  </w:rPr>
                </w:rPrChange>
              </w:rPr>
            </w:pPr>
            <w:ins w:id="1160" w:author="shashvindu jha" w:date="2024-09-12T16:30:00Z" w16du:dateUtc="2024-09-12T11:00:00Z">
              <w:r w:rsidRPr="008D3E15">
                <w:rPr>
                  <w:rFonts w:ascii="Calibri" w:eastAsia="Calibri" w:hAnsi="Calibri" w:cs="Calibri"/>
                  <w:b/>
                  <w:bCs/>
                  <w:sz w:val="24"/>
                  <w:szCs w:val="24"/>
                  <w:rPrChange w:id="1161" w:author="shashvindu jha" w:date="2024-09-12T17:38:00Z" w16du:dateUtc="2024-09-12T12:08:00Z">
                    <w:rPr>
                      <w:rFonts w:ascii="Calibri" w:eastAsia="Calibri" w:hAnsi="Calibri" w:cs="Calibri"/>
                      <w:b/>
                      <w:bCs/>
                      <w:color w:val="2A2B6A"/>
                      <w:sz w:val="24"/>
                      <w:szCs w:val="24"/>
                    </w:rPr>
                  </w:rPrChange>
                </w:rPr>
                <w:t>SM Unit</w:t>
              </w:r>
            </w:ins>
          </w:p>
        </w:tc>
        <w:tc>
          <w:tcPr>
            <w:tcW w:w="758" w:type="pct"/>
            <w:shd w:val="clear" w:color="auto" w:fill="auto"/>
            <w:vAlign w:val="center"/>
          </w:tcPr>
          <w:p w14:paraId="04C1A6AC" w14:textId="1E667C50" w:rsidR="001D4E31" w:rsidRPr="008D3E15" w:rsidRDefault="008D3E15" w:rsidP="001D4E31">
            <w:pPr>
              <w:spacing w:after="0" w:line="240" w:lineRule="auto"/>
              <w:rPr>
                <w:ins w:id="1162" w:author="shashvindu jha" w:date="2024-09-12T16:29:00Z" w16du:dateUtc="2024-09-12T10:59:00Z"/>
                <w:rFonts w:ascii="Calibri" w:eastAsia="Calibri" w:hAnsi="Calibri" w:cs="Calibri"/>
                <w:bCs/>
                <w:sz w:val="24"/>
                <w:szCs w:val="24"/>
                <w:rPrChange w:id="1163" w:author="shashvindu jha" w:date="2024-09-12T17:39:00Z" w16du:dateUtc="2024-09-12T12:09:00Z">
                  <w:rPr>
                    <w:ins w:id="1164" w:author="shashvindu jha" w:date="2024-09-12T16:29:00Z" w16du:dateUtc="2024-09-12T10:59:00Z"/>
                    <w:rFonts w:ascii="Calibri" w:eastAsia="Calibri" w:hAnsi="Calibri" w:cs="Calibri"/>
                    <w:b/>
                    <w:sz w:val="24"/>
                    <w:szCs w:val="24"/>
                  </w:rPr>
                </w:rPrChange>
              </w:rPr>
            </w:pPr>
            <w:ins w:id="1165" w:author="shashvindu jha" w:date="2024-09-12T17:34:00Z" w16du:dateUtc="2024-09-12T12:04:00Z">
              <w:r w:rsidRPr="008D3E15">
                <w:rPr>
                  <w:rFonts w:ascii="Calibri" w:eastAsia="Calibri" w:hAnsi="Calibri" w:cs="Calibri"/>
                  <w:bCs/>
                  <w:sz w:val="24"/>
                  <w:szCs w:val="24"/>
                  <w:rPrChange w:id="1166" w:author="shashvindu jha" w:date="2024-09-12T17:39:00Z" w16du:dateUtc="2024-09-12T12:09:00Z">
                    <w:rPr>
                      <w:rFonts w:ascii="Calibri" w:eastAsia="Calibri" w:hAnsi="Calibri" w:cs="Calibri"/>
                      <w:b/>
                      <w:sz w:val="24"/>
                      <w:szCs w:val="24"/>
                    </w:rPr>
                  </w:rPrChange>
                </w:rPr>
                <w:t>List</w:t>
              </w:r>
            </w:ins>
          </w:p>
        </w:tc>
        <w:tc>
          <w:tcPr>
            <w:tcW w:w="1213" w:type="pct"/>
            <w:shd w:val="clear" w:color="auto" w:fill="auto"/>
            <w:vAlign w:val="center"/>
          </w:tcPr>
          <w:p w14:paraId="1423C7D0" w14:textId="69E8EC9E" w:rsidR="001D4E31" w:rsidRPr="008D3E15" w:rsidRDefault="008D3E15" w:rsidP="001D4E31">
            <w:pPr>
              <w:spacing w:after="0" w:line="240" w:lineRule="auto"/>
              <w:rPr>
                <w:ins w:id="1167" w:author="shashvindu jha" w:date="2024-09-12T16:29:00Z" w16du:dateUtc="2024-09-12T10:59:00Z"/>
                <w:rFonts w:ascii="Calibri" w:eastAsia="Calibri" w:hAnsi="Calibri" w:cs="Calibri"/>
                <w:bCs/>
                <w:sz w:val="24"/>
                <w:szCs w:val="24"/>
                <w:rPrChange w:id="1168" w:author="shashvindu jha" w:date="2024-09-12T17:39:00Z" w16du:dateUtc="2024-09-12T12:09:00Z">
                  <w:rPr>
                    <w:ins w:id="1169" w:author="shashvindu jha" w:date="2024-09-12T16:29:00Z" w16du:dateUtc="2024-09-12T10:59:00Z"/>
                    <w:rFonts w:ascii="Calibri" w:eastAsia="Calibri" w:hAnsi="Calibri" w:cs="Calibri"/>
                    <w:b/>
                    <w:sz w:val="24"/>
                    <w:szCs w:val="24"/>
                  </w:rPr>
                </w:rPrChange>
              </w:rPr>
            </w:pPr>
            <w:ins w:id="1170" w:author="shashvindu jha" w:date="2024-09-12T17:37:00Z" w16du:dateUtc="2024-09-12T12:07:00Z">
              <w:r w:rsidRPr="008D3E15">
                <w:rPr>
                  <w:rFonts w:ascii="Calibri" w:eastAsia="Calibri" w:hAnsi="Calibri" w:cs="Calibri"/>
                  <w:bCs/>
                  <w:sz w:val="24"/>
                  <w:szCs w:val="24"/>
                  <w:rPrChange w:id="1171" w:author="shashvindu jha" w:date="2024-09-12T17:39:00Z" w16du:dateUtc="2024-09-12T12:09:00Z">
                    <w:rPr>
                      <w:rFonts w:ascii="Calibri" w:eastAsia="Calibri" w:hAnsi="Calibri" w:cs="Calibri"/>
                      <w:b/>
                      <w:sz w:val="24"/>
                      <w:szCs w:val="24"/>
                    </w:rPr>
                  </w:rPrChange>
                </w:rPr>
                <w:t>Multiple Choice</w:t>
              </w:r>
            </w:ins>
          </w:p>
        </w:tc>
        <w:tc>
          <w:tcPr>
            <w:tcW w:w="758" w:type="pct"/>
            <w:shd w:val="clear" w:color="auto" w:fill="auto"/>
            <w:vAlign w:val="center"/>
          </w:tcPr>
          <w:p w14:paraId="3BB53A4C" w14:textId="1799026B" w:rsidR="001D4E31" w:rsidRPr="008D3E15" w:rsidRDefault="008D3E15" w:rsidP="001D4E31">
            <w:pPr>
              <w:spacing w:after="0" w:line="240" w:lineRule="auto"/>
              <w:rPr>
                <w:ins w:id="1172" w:author="shashvindu jha" w:date="2024-09-12T16:29:00Z" w16du:dateUtc="2024-09-12T10:59:00Z"/>
                <w:rFonts w:ascii="Calibri" w:eastAsia="Calibri" w:hAnsi="Calibri" w:cs="Calibri"/>
                <w:bCs/>
                <w:sz w:val="24"/>
                <w:szCs w:val="24"/>
                <w:rPrChange w:id="1173" w:author="shashvindu jha" w:date="2024-09-12T17:39:00Z" w16du:dateUtc="2024-09-12T12:09:00Z">
                  <w:rPr>
                    <w:ins w:id="1174" w:author="shashvindu jha" w:date="2024-09-12T16:29:00Z" w16du:dateUtc="2024-09-12T10:59:00Z"/>
                    <w:rFonts w:ascii="Calibri" w:eastAsia="Calibri" w:hAnsi="Calibri" w:cs="Calibri"/>
                    <w:b/>
                    <w:sz w:val="24"/>
                    <w:szCs w:val="24"/>
                  </w:rPr>
                </w:rPrChange>
              </w:rPr>
            </w:pPr>
            <w:ins w:id="1175" w:author="shashvindu jha" w:date="2024-09-12T17:35:00Z" w16du:dateUtc="2024-09-12T12:05:00Z">
              <w:r w:rsidRPr="008D3E15">
                <w:rPr>
                  <w:rFonts w:ascii="Calibri" w:eastAsia="Calibri" w:hAnsi="Calibri" w:cs="Calibri"/>
                  <w:bCs/>
                  <w:sz w:val="24"/>
                  <w:szCs w:val="24"/>
                  <w:rPrChange w:id="1176"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328A573E" w14:textId="7CBD10F6" w:rsidR="001D4E31" w:rsidRPr="008D3E15" w:rsidRDefault="008D3E15" w:rsidP="001D4E31">
            <w:pPr>
              <w:spacing w:after="0" w:line="240" w:lineRule="auto"/>
              <w:rPr>
                <w:ins w:id="1177" w:author="shashvindu jha" w:date="2024-09-12T16:29:00Z" w16du:dateUtc="2024-09-12T10:59:00Z"/>
                <w:rFonts w:ascii="Calibri" w:eastAsia="Calibri" w:hAnsi="Calibri" w:cs="Calibri"/>
                <w:bCs/>
                <w:sz w:val="24"/>
                <w:szCs w:val="24"/>
                <w:rPrChange w:id="1178" w:author="shashvindu jha" w:date="2024-09-12T17:39:00Z" w16du:dateUtc="2024-09-12T12:09:00Z">
                  <w:rPr>
                    <w:ins w:id="1179" w:author="shashvindu jha" w:date="2024-09-12T16:29:00Z" w16du:dateUtc="2024-09-12T10:59:00Z"/>
                    <w:rFonts w:ascii="Calibri" w:eastAsia="Calibri" w:hAnsi="Calibri" w:cs="Calibri"/>
                    <w:b/>
                    <w:sz w:val="24"/>
                    <w:szCs w:val="24"/>
                  </w:rPr>
                </w:rPrChange>
              </w:rPr>
            </w:pPr>
            <w:ins w:id="1180" w:author="shashvindu jha" w:date="2024-09-12T17:35:00Z" w16du:dateUtc="2024-09-12T12:05:00Z">
              <w:r w:rsidRPr="008D3E15">
                <w:rPr>
                  <w:rFonts w:ascii="Calibri" w:eastAsia="Calibri" w:hAnsi="Calibri" w:cs="Calibri"/>
                  <w:bCs/>
                  <w:sz w:val="24"/>
                  <w:szCs w:val="24"/>
                  <w:rPrChange w:id="1181" w:author="shashvindu jha" w:date="2024-09-12T17:39:00Z" w16du:dateUtc="2024-09-12T12:09:00Z">
                    <w:rPr>
                      <w:rFonts w:ascii="Calibri" w:eastAsia="Calibri" w:hAnsi="Calibri" w:cs="Calibri"/>
                      <w:b/>
                      <w:bCs/>
                      <w:color w:val="2A2B6A"/>
                      <w:sz w:val="24"/>
                      <w:szCs w:val="24"/>
                    </w:rPr>
                  </w:rPrChange>
                </w:rPr>
                <w:t>SM Unit</w:t>
              </w:r>
            </w:ins>
          </w:p>
        </w:tc>
      </w:tr>
      <w:tr w:rsidR="008D3E15" w:rsidRPr="008D3E15" w14:paraId="5533F9EC" w14:textId="77777777" w:rsidTr="00975722">
        <w:trPr>
          <w:trHeight w:val="585"/>
          <w:ins w:id="1182" w:author="shashvindu jha" w:date="2024-09-12T16:29:00Z"/>
        </w:trPr>
        <w:tc>
          <w:tcPr>
            <w:tcW w:w="1361" w:type="pct"/>
            <w:shd w:val="clear" w:color="auto" w:fill="auto"/>
            <w:vAlign w:val="center"/>
          </w:tcPr>
          <w:p w14:paraId="49E795C6" w14:textId="72CF4EF0" w:rsidR="001D4E31" w:rsidRPr="008D3E15" w:rsidRDefault="001D4E31" w:rsidP="001D4E31">
            <w:pPr>
              <w:spacing w:after="0" w:line="240" w:lineRule="auto"/>
              <w:rPr>
                <w:ins w:id="1183" w:author="shashvindu jha" w:date="2024-09-12T16:29:00Z" w16du:dateUtc="2024-09-12T10:59:00Z"/>
                <w:rFonts w:ascii="Calibri" w:eastAsia="Calibri" w:hAnsi="Calibri" w:cs="Calibri"/>
                <w:b/>
                <w:bCs/>
                <w:sz w:val="24"/>
                <w:szCs w:val="24"/>
                <w:rPrChange w:id="1184" w:author="shashvindu jha" w:date="2024-09-12T17:38:00Z" w16du:dateUtc="2024-09-12T12:08:00Z">
                  <w:rPr>
                    <w:ins w:id="1185" w:author="shashvindu jha" w:date="2024-09-12T16:29:00Z" w16du:dateUtc="2024-09-12T10:59:00Z"/>
                    <w:rFonts w:ascii="Calibri" w:eastAsia="Calibri" w:hAnsi="Calibri" w:cs="Calibri"/>
                    <w:b/>
                    <w:bCs/>
                    <w:color w:val="2A2B6A"/>
                    <w:sz w:val="24"/>
                    <w:szCs w:val="24"/>
                  </w:rPr>
                </w:rPrChange>
              </w:rPr>
            </w:pPr>
            <w:ins w:id="1186" w:author="shashvindu jha" w:date="2024-09-12T16:30:00Z" w16du:dateUtc="2024-09-12T11:00:00Z">
              <w:r w:rsidRPr="008D3E15">
                <w:rPr>
                  <w:rFonts w:ascii="Calibri" w:eastAsia="Calibri" w:hAnsi="Calibri" w:cs="Calibri"/>
                  <w:b/>
                  <w:bCs/>
                  <w:sz w:val="24"/>
                  <w:szCs w:val="24"/>
                  <w:rPrChange w:id="1187" w:author="shashvindu jha" w:date="2024-09-12T17:38:00Z" w16du:dateUtc="2024-09-12T12:08:00Z">
                    <w:rPr>
                      <w:rFonts w:ascii="Calibri" w:eastAsia="Calibri" w:hAnsi="Calibri" w:cs="Calibri"/>
                      <w:b/>
                      <w:bCs/>
                      <w:color w:val="2A2B6A"/>
                      <w:sz w:val="24"/>
                      <w:szCs w:val="24"/>
                    </w:rPr>
                  </w:rPrChange>
                </w:rPr>
                <w:t>Designation</w:t>
              </w:r>
            </w:ins>
          </w:p>
        </w:tc>
        <w:tc>
          <w:tcPr>
            <w:tcW w:w="758" w:type="pct"/>
            <w:shd w:val="clear" w:color="auto" w:fill="auto"/>
            <w:vAlign w:val="center"/>
          </w:tcPr>
          <w:p w14:paraId="5469A592" w14:textId="3E18BA3C" w:rsidR="001D4E31" w:rsidRPr="008D3E15" w:rsidRDefault="008D3E15" w:rsidP="001D4E31">
            <w:pPr>
              <w:spacing w:after="0" w:line="240" w:lineRule="auto"/>
              <w:rPr>
                <w:ins w:id="1188" w:author="shashvindu jha" w:date="2024-09-12T16:29:00Z" w16du:dateUtc="2024-09-12T10:59:00Z"/>
                <w:rFonts w:ascii="Calibri" w:eastAsia="Calibri" w:hAnsi="Calibri" w:cs="Calibri"/>
                <w:bCs/>
                <w:sz w:val="24"/>
                <w:szCs w:val="24"/>
                <w:rPrChange w:id="1189" w:author="shashvindu jha" w:date="2024-09-12T17:39:00Z" w16du:dateUtc="2024-09-12T12:09:00Z">
                  <w:rPr>
                    <w:ins w:id="1190" w:author="shashvindu jha" w:date="2024-09-12T16:29:00Z" w16du:dateUtc="2024-09-12T10:59:00Z"/>
                    <w:rFonts w:ascii="Calibri" w:eastAsia="Calibri" w:hAnsi="Calibri" w:cs="Calibri"/>
                    <w:b/>
                    <w:sz w:val="24"/>
                    <w:szCs w:val="24"/>
                  </w:rPr>
                </w:rPrChange>
              </w:rPr>
            </w:pPr>
            <w:ins w:id="1191" w:author="shashvindu jha" w:date="2024-09-12T17:34:00Z" w16du:dateUtc="2024-09-12T12:04:00Z">
              <w:r w:rsidRPr="008D3E15">
                <w:rPr>
                  <w:rFonts w:ascii="Calibri" w:eastAsia="Calibri" w:hAnsi="Calibri" w:cs="Calibri"/>
                  <w:bCs/>
                  <w:sz w:val="24"/>
                  <w:szCs w:val="24"/>
                  <w:rPrChange w:id="1192" w:author="shashvindu jha" w:date="2024-09-12T17:39:00Z" w16du:dateUtc="2024-09-12T12:09:00Z">
                    <w:rPr>
                      <w:rFonts w:ascii="Calibri" w:eastAsia="Calibri" w:hAnsi="Calibri" w:cs="Calibri"/>
                      <w:b/>
                      <w:sz w:val="24"/>
                      <w:szCs w:val="24"/>
                    </w:rPr>
                  </w:rPrChange>
                </w:rPr>
                <w:t>List</w:t>
              </w:r>
            </w:ins>
          </w:p>
        </w:tc>
        <w:tc>
          <w:tcPr>
            <w:tcW w:w="1213" w:type="pct"/>
            <w:shd w:val="clear" w:color="auto" w:fill="auto"/>
            <w:vAlign w:val="center"/>
          </w:tcPr>
          <w:p w14:paraId="7401A74E" w14:textId="72B06821" w:rsidR="001D4E31" w:rsidRPr="008D3E15" w:rsidRDefault="008D3E15" w:rsidP="001D4E31">
            <w:pPr>
              <w:spacing w:after="0" w:line="240" w:lineRule="auto"/>
              <w:rPr>
                <w:ins w:id="1193" w:author="shashvindu jha" w:date="2024-09-12T16:29:00Z" w16du:dateUtc="2024-09-12T10:59:00Z"/>
                <w:rFonts w:ascii="Calibri" w:eastAsia="Calibri" w:hAnsi="Calibri" w:cs="Calibri"/>
                <w:bCs/>
                <w:sz w:val="24"/>
                <w:szCs w:val="24"/>
                <w:rPrChange w:id="1194" w:author="shashvindu jha" w:date="2024-09-12T17:39:00Z" w16du:dateUtc="2024-09-12T12:09:00Z">
                  <w:rPr>
                    <w:ins w:id="1195" w:author="shashvindu jha" w:date="2024-09-12T16:29:00Z" w16du:dateUtc="2024-09-12T10:59:00Z"/>
                    <w:rFonts w:ascii="Calibri" w:eastAsia="Calibri" w:hAnsi="Calibri" w:cs="Calibri"/>
                    <w:b/>
                    <w:sz w:val="24"/>
                    <w:szCs w:val="24"/>
                  </w:rPr>
                </w:rPrChange>
              </w:rPr>
            </w:pPr>
            <w:ins w:id="1196" w:author="shashvindu jha" w:date="2024-09-12T17:38:00Z" w16du:dateUtc="2024-09-12T12:08:00Z">
              <w:r w:rsidRPr="008D3E15">
                <w:rPr>
                  <w:rFonts w:ascii="Calibri" w:eastAsia="Calibri" w:hAnsi="Calibri" w:cs="Calibri"/>
                  <w:bCs/>
                  <w:sz w:val="24"/>
                  <w:szCs w:val="24"/>
                  <w:rPrChange w:id="1197" w:author="shashvindu jha" w:date="2024-09-12T17:39:00Z" w16du:dateUtc="2024-09-12T12:09:00Z">
                    <w:rPr>
                      <w:rFonts w:ascii="Calibri" w:eastAsia="Calibri" w:hAnsi="Calibri" w:cs="Calibri"/>
                      <w:b/>
                      <w:sz w:val="24"/>
                      <w:szCs w:val="24"/>
                    </w:rPr>
                  </w:rPrChange>
                </w:rPr>
                <w:t>Single Choice</w:t>
              </w:r>
            </w:ins>
          </w:p>
        </w:tc>
        <w:tc>
          <w:tcPr>
            <w:tcW w:w="758" w:type="pct"/>
            <w:shd w:val="clear" w:color="auto" w:fill="auto"/>
            <w:vAlign w:val="center"/>
          </w:tcPr>
          <w:p w14:paraId="7E7C504C" w14:textId="7C27D79C" w:rsidR="001D4E31" w:rsidRPr="008D3E15" w:rsidRDefault="008D3E15" w:rsidP="001D4E31">
            <w:pPr>
              <w:spacing w:after="0" w:line="240" w:lineRule="auto"/>
              <w:rPr>
                <w:ins w:id="1198" w:author="shashvindu jha" w:date="2024-09-12T16:29:00Z" w16du:dateUtc="2024-09-12T10:59:00Z"/>
                <w:rFonts w:ascii="Calibri" w:eastAsia="Calibri" w:hAnsi="Calibri" w:cs="Calibri"/>
                <w:bCs/>
                <w:sz w:val="24"/>
                <w:szCs w:val="24"/>
                <w:rPrChange w:id="1199" w:author="shashvindu jha" w:date="2024-09-12T17:39:00Z" w16du:dateUtc="2024-09-12T12:09:00Z">
                  <w:rPr>
                    <w:ins w:id="1200" w:author="shashvindu jha" w:date="2024-09-12T16:29:00Z" w16du:dateUtc="2024-09-12T10:59:00Z"/>
                    <w:rFonts w:ascii="Calibri" w:eastAsia="Calibri" w:hAnsi="Calibri" w:cs="Calibri"/>
                    <w:b/>
                    <w:sz w:val="24"/>
                    <w:szCs w:val="24"/>
                  </w:rPr>
                </w:rPrChange>
              </w:rPr>
            </w:pPr>
            <w:ins w:id="1201" w:author="shashvindu jha" w:date="2024-09-12T17:35:00Z" w16du:dateUtc="2024-09-12T12:05:00Z">
              <w:r w:rsidRPr="008D3E15">
                <w:rPr>
                  <w:rFonts w:ascii="Calibri" w:eastAsia="Calibri" w:hAnsi="Calibri" w:cs="Calibri"/>
                  <w:bCs/>
                  <w:sz w:val="24"/>
                  <w:szCs w:val="24"/>
                  <w:rPrChange w:id="1202"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02216248" w14:textId="24529599" w:rsidR="001D4E31" w:rsidRPr="008D3E15" w:rsidRDefault="001D4E31" w:rsidP="001D4E31">
            <w:pPr>
              <w:spacing w:after="0" w:line="240" w:lineRule="auto"/>
              <w:rPr>
                <w:ins w:id="1203" w:author="shashvindu jha" w:date="2024-09-12T16:29:00Z" w16du:dateUtc="2024-09-12T10:59:00Z"/>
                <w:rFonts w:ascii="Calibri" w:eastAsia="Calibri" w:hAnsi="Calibri" w:cs="Calibri"/>
                <w:bCs/>
                <w:sz w:val="24"/>
                <w:szCs w:val="24"/>
                <w:rPrChange w:id="1204" w:author="shashvindu jha" w:date="2024-09-12T17:39:00Z" w16du:dateUtc="2024-09-12T12:09:00Z">
                  <w:rPr>
                    <w:ins w:id="1205" w:author="shashvindu jha" w:date="2024-09-12T16:29:00Z" w16du:dateUtc="2024-09-12T10:59:00Z"/>
                    <w:rFonts w:ascii="Calibri" w:eastAsia="Calibri" w:hAnsi="Calibri" w:cs="Calibri"/>
                    <w:b/>
                    <w:sz w:val="24"/>
                    <w:szCs w:val="24"/>
                  </w:rPr>
                </w:rPrChange>
              </w:rPr>
            </w:pPr>
          </w:p>
        </w:tc>
      </w:tr>
      <w:tr w:rsidR="008D3E15" w:rsidRPr="008D3E15" w14:paraId="1EEE0D2F" w14:textId="77777777" w:rsidTr="00975722">
        <w:trPr>
          <w:trHeight w:val="585"/>
          <w:ins w:id="1206" w:author="shashvindu jha" w:date="2024-09-12T16:29:00Z"/>
        </w:trPr>
        <w:tc>
          <w:tcPr>
            <w:tcW w:w="1361" w:type="pct"/>
            <w:shd w:val="clear" w:color="auto" w:fill="auto"/>
            <w:vAlign w:val="center"/>
          </w:tcPr>
          <w:p w14:paraId="630ED3E5" w14:textId="24E6A616" w:rsidR="008D3E15" w:rsidRPr="008D3E15" w:rsidRDefault="008D3E15" w:rsidP="008D3E15">
            <w:pPr>
              <w:spacing w:after="0" w:line="240" w:lineRule="auto"/>
              <w:rPr>
                <w:ins w:id="1207" w:author="shashvindu jha" w:date="2024-09-12T16:29:00Z" w16du:dateUtc="2024-09-12T10:59:00Z"/>
                <w:rFonts w:ascii="Calibri" w:eastAsia="Calibri" w:hAnsi="Calibri" w:cs="Calibri"/>
                <w:b/>
                <w:bCs/>
                <w:sz w:val="24"/>
                <w:szCs w:val="24"/>
                <w:rPrChange w:id="1208" w:author="shashvindu jha" w:date="2024-09-12T17:38:00Z" w16du:dateUtc="2024-09-12T12:08:00Z">
                  <w:rPr>
                    <w:ins w:id="1209" w:author="shashvindu jha" w:date="2024-09-12T16:29:00Z" w16du:dateUtc="2024-09-12T10:59:00Z"/>
                    <w:rFonts w:ascii="Calibri" w:eastAsia="Calibri" w:hAnsi="Calibri" w:cs="Calibri"/>
                    <w:b/>
                    <w:bCs/>
                    <w:color w:val="2A2B6A"/>
                    <w:sz w:val="24"/>
                    <w:szCs w:val="24"/>
                  </w:rPr>
                </w:rPrChange>
              </w:rPr>
            </w:pPr>
            <w:ins w:id="1210" w:author="shashvindu jha" w:date="2024-09-12T16:30:00Z" w16du:dateUtc="2024-09-12T11:00:00Z">
              <w:r w:rsidRPr="008D3E15">
                <w:rPr>
                  <w:rFonts w:ascii="Calibri" w:eastAsia="Calibri" w:hAnsi="Calibri" w:cs="Calibri"/>
                  <w:b/>
                  <w:bCs/>
                  <w:sz w:val="24"/>
                  <w:szCs w:val="24"/>
                  <w:rPrChange w:id="1211" w:author="shashvindu jha" w:date="2024-09-12T17:38:00Z" w16du:dateUtc="2024-09-12T12:08:00Z">
                    <w:rPr>
                      <w:rFonts w:ascii="Calibri" w:eastAsia="Calibri" w:hAnsi="Calibri" w:cs="Calibri"/>
                      <w:b/>
                      <w:bCs/>
                      <w:color w:val="2A2B6A"/>
                      <w:sz w:val="24"/>
                      <w:szCs w:val="24"/>
                    </w:rPr>
                  </w:rPrChange>
                </w:rPr>
                <w:t>Role</w:t>
              </w:r>
            </w:ins>
          </w:p>
        </w:tc>
        <w:tc>
          <w:tcPr>
            <w:tcW w:w="758" w:type="pct"/>
            <w:shd w:val="clear" w:color="auto" w:fill="auto"/>
            <w:vAlign w:val="center"/>
          </w:tcPr>
          <w:p w14:paraId="4AE3F6BF" w14:textId="2BCA9092" w:rsidR="008D3E15" w:rsidRPr="008D3E15" w:rsidRDefault="008D3E15" w:rsidP="008D3E15">
            <w:pPr>
              <w:spacing w:after="0" w:line="240" w:lineRule="auto"/>
              <w:rPr>
                <w:ins w:id="1212" w:author="shashvindu jha" w:date="2024-09-12T16:29:00Z" w16du:dateUtc="2024-09-12T10:59:00Z"/>
                <w:rFonts w:ascii="Calibri" w:eastAsia="Calibri" w:hAnsi="Calibri" w:cs="Calibri"/>
                <w:bCs/>
                <w:sz w:val="24"/>
                <w:szCs w:val="24"/>
                <w:rPrChange w:id="1213" w:author="shashvindu jha" w:date="2024-09-12T17:39:00Z" w16du:dateUtc="2024-09-12T12:09:00Z">
                  <w:rPr>
                    <w:ins w:id="1214" w:author="shashvindu jha" w:date="2024-09-12T16:29:00Z" w16du:dateUtc="2024-09-12T10:59:00Z"/>
                    <w:rFonts w:ascii="Calibri" w:eastAsia="Calibri" w:hAnsi="Calibri" w:cs="Calibri"/>
                    <w:b/>
                    <w:sz w:val="24"/>
                    <w:szCs w:val="24"/>
                  </w:rPr>
                </w:rPrChange>
              </w:rPr>
            </w:pPr>
            <w:ins w:id="1215" w:author="shashvindu jha" w:date="2024-09-12T17:34:00Z" w16du:dateUtc="2024-09-12T12:04:00Z">
              <w:r w:rsidRPr="008D3E15">
                <w:rPr>
                  <w:rFonts w:ascii="Calibri" w:eastAsia="Calibri" w:hAnsi="Calibri" w:cs="Calibri"/>
                  <w:bCs/>
                  <w:sz w:val="24"/>
                  <w:szCs w:val="24"/>
                  <w:rPrChange w:id="1216" w:author="shashvindu jha" w:date="2024-09-12T17:39:00Z" w16du:dateUtc="2024-09-12T12:09:00Z">
                    <w:rPr>
                      <w:rFonts w:ascii="Calibri" w:eastAsia="Calibri" w:hAnsi="Calibri" w:cs="Calibri"/>
                      <w:b/>
                      <w:sz w:val="24"/>
                      <w:szCs w:val="24"/>
                    </w:rPr>
                  </w:rPrChange>
                </w:rPr>
                <w:t>List</w:t>
              </w:r>
            </w:ins>
          </w:p>
        </w:tc>
        <w:tc>
          <w:tcPr>
            <w:tcW w:w="1213" w:type="pct"/>
            <w:shd w:val="clear" w:color="auto" w:fill="auto"/>
            <w:vAlign w:val="center"/>
          </w:tcPr>
          <w:p w14:paraId="267DCF36" w14:textId="0F185204" w:rsidR="008D3E15" w:rsidRPr="008D3E15" w:rsidRDefault="008D3E15" w:rsidP="008D3E15">
            <w:pPr>
              <w:spacing w:after="0" w:line="240" w:lineRule="auto"/>
              <w:rPr>
                <w:ins w:id="1217" w:author="shashvindu jha" w:date="2024-09-12T16:29:00Z" w16du:dateUtc="2024-09-12T10:59:00Z"/>
                <w:rFonts w:ascii="Calibri" w:eastAsia="Calibri" w:hAnsi="Calibri" w:cs="Calibri"/>
                <w:bCs/>
                <w:sz w:val="24"/>
                <w:szCs w:val="24"/>
                <w:rPrChange w:id="1218" w:author="shashvindu jha" w:date="2024-09-12T17:39:00Z" w16du:dateUtc="2024-09-12T12:09:00Z">
                  <w:rPr>
                    <w:ins w:id="1219" w:author="shashvindu jha" w:date="2024-09-12T16:29:00Z" w16du:dateUtc="2024-09-12T10:59:00Z"/>
                    <w:rFonts w:ascii="Calibri" w:eastAsia="Calibri" w:hAnsi="Calibri" w:cs="Calibri"/>
                    <w:b/>
                    <w:sz w:val="24"/>
                    <w:szCs w:val="24"/>
                  </w:rPr>
                </w:rPrChange>
              </w:rPr>
            </w:pPr>
            <w:ins w:id="1220" w:author="shashvindu jha" w:date="2024-09-12T17:38:00Z" w16du:dateUtc="2024-09-12T12:08:00Z">
              <w:r w:rsidRPr="008D3E15">
                <w:rPr>
                  <w:rFonts w:ascii="Calibri" w:eastAsia="Calibri" w:hAnsi="Calibri" w:cs="Calibri"/>
                  <w:bCs/>
                  <w:sz w:val="24"/>
                  <w:szCs w:val="24"/>
                  <w:rPrChange w:id="1221" w:author="shashvindu jha" w:date="2024-09-12T17:39:00Z" w16du:dateUtc="2024-09-12T12:09:00Z">
                    <w:rPr>
                      <w:rFonts w:ascii="Calibri" w:eastAsia="Calibri" w:hAnsi="Calibri" w:cs="Calibri"/>
                      <w:b/>
                      <w:sz w:val="24"/>
                      <w:szCs w:val="24"/>
                    </w:rPr>
                  </w:rPrChange>
                </w:rPr>
                <w:t>Single Choice</w:t>
              </w:r>
            </w:ins>
          </w:p>
        </w:tc>
        <w:tc>
          <w:tcPr>
            <w:tcW w:w="758" w:type="pct"/>
            <w:shd w:val="clear" w:color="auto" w:fill="auto"/>
            <w:vAlign w:val="center"/>
          </w:tcPr>
          <w:p w14:paraId="43830B95" w14:textId="661D4C8D" w:rsidR="008D3E15" w:rsidRPr="008D3E15" w:rsidRDefault="008D3E15" w:rsidP="008D3E15">
            <w:pPr>
              <w:spacing w:after="0" w:line="240" w:lineRule="auto"/>
              <w:rPr>
                <w:ins w:id="1222" w:author="shashvindu jha" w:date="2024-09-12T16:29:00Z" w16du:dateUtc="2024-09-12T10:59:00Z"/>
                <w:rFonts w:ascii="Calibri" w:eastAsia="Calibri" w:hAnsi="Calibri" w:cs="Calibri"/>
                <w:bCs/>
                <w:sz w:val="24"/>
                <w:szCs w:val="24"/>
                <w:rPrChange w:id="1223" w:author="shashvindu jha" w:date="2024-09-12T17:39:00Z" w16du:dateUtc="2024-09-12T12:09:00Z">
                  <w:rPr>
                    <w:ins w:id="1224" w:author="shashvindu jha" w:date="2024-09-12T16:29:00Z" w16du:dateUtc="2024-09-12T10:59:00Z"/>
                    <w:rFonts w:ascii="Calibri" w:eastAsia="Calibri" w:hAnsi="Calibri" w:cs="Calibri"/>
                    <w:b/>
                    <w:sz w:val="24"/>
                    <w:szCs w:val="24"/>
                  </w:rPr>
                </w:rPrChange>
              </w:rPr>
            </w:pPr>
            <w:ins w:id="1225" w:author="shashvindu jha" w:date="2024-09-12T17:35:00Z" w16du:dateUtc="2024-09-12T12:05:00Z">
              <w:r w:rsidRPr="008D3E15">
                <w:rPr>
                  <w:rFonts w:ascii="Calibri" w:eastAsia="Calibri" w:hAnsi="Calibri" w:cs="Calibri"/>
                  <w:bCs/>
                  <w:sz w:val="24"/>
                  <w:szCs w:val="24"/>
                  <w:rPrChange w:id="1226"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1560191D" w14:textId="6CE06884" w:rsidR="008D3E15" w:rsidRPr="008D3E15" w:rsidRDefault="008D3E15" w:rsidP="008D3E15">
            <w:pPr>
              <w:spacing w:after="0" w:line="240" w:lineRule="auto"/>
              <w:rPr>
                <w:ins w:id="1227" w:author="shashvindu jha" w:date="2024-09-12T16:29:00Z" w16du:dateUtc="2024-09-12T10:59:00Z"/>
                <w:rFonts w:ascii="Calibri" w:eastAsia="Calibri" w:hAnsi="Calibri" w:cs="Calibri"/>
                <w:bCs/>
                <w:sz w:val="24"/>
                <w:szCs w:val="24"/>
                <w:rPrChange w:id="1228" w:author="shashvindu jha" w:date="2024-09-12T17:39:00Z" w16du:dateUtc="2024-09-12T12:09:00Z">
                  <w:rPr>
                    <w:ins w:id="1229" w:author="shashvindu jha" w:date="2024-09-12T16:29:00Z" w16du:dateUtc="2024-09-12T10:59:00Z"/>
                    <w:rFonts w:ascii="Calibri" w:eastAsia="Calibri" w:hAnsi="Calibri" w:cs="Calibri"/>
                    <w:b/>
                    <w:sz w:val="24"/>
                    <w:szCs w:val="24"/>
                  </w:rPr>
                </w:rPrChange>
              </w:rPr>
            </w:pPr>
            <w:ins w:id="1230" w:author="shashvindu jha" w:date="2024-09-12T17:37:00Z" w16du:dateUtc="2024-09-12T12:07:00Z">
              <w:r w:rsidRPr="008D3E15">
                <w:rPr>
                  <w:rFonts w:ascii="Calibri" w:eastAsia="Calibri" w:hAnsi="Calibri" w:cs="Calibri"/>
                  <w:bCs/>
                  <w:sz w:val="24"/>
                  <w:szCs w:val="24"/>
                  <w:rPrChange w:id="1231" w:author="shashvindu jha" w:date="2024-09-12T17:39:00Z" w16du:dateUtc="2024-09-12T12:09:00Z">
                    <w:rPr>
                      <w:rFonts w:ascii="Calibri" w:eastAsia="Calibri" w:hAnsi="Calibri" w:cs="Calibri"/>
                      <w:b/>
                      <w:sz w:val="24"/>
                      <w:szCs w:val="24"/>
                    </w:rPr>
                  </w:rPrChange>
                </w:rPr>
                <w:t>Role And Permission</w:t>
              </w:r>
            </w:ins>
          </w:p>
        </w:tc>
      </w:tr>
      <w:tr w:rsidR="008D3E15" w:rsidRPr="008D3E15" w14:paraId="4D42C220" w14:textId="77777777" w:rsidTr="00975722">
        <w:trPr>
          <w:trHeight w:val="585"/>
          <w:ins w:id="1232" w:author="shashvindu jha" w:date="2024-09-12T16:29:00Z"/>
        </w:trPr>
        <w:tc>
          <w:tcPr>
            <w:tcW w:w="1361" w:type="pct"/>
            <w:shd w:val="clear" w:color="auto" w:fill="auto"/>
            <w:vAlign w:val="center"/>
          </w:tcPr>
          <w:p w14:paraId="497A6521" w14:textId="1D89064C" w:rsidR="008D3E15" w:rsidRPr="008D3E15" w:rsidRDefault="008D3E15" w:rsidP="008D3E15">
            <w:pPr>
              <w:spacing w:after="0" w:line="240" w:lineRule="auto"/>
              <w:rPr>
                <w:ins w:id="1233" w:author="shashvindu jha" w:date="2024-09-12T16:29:00Z" w16du:dateUtc="2024-09-12T10:59:00Z"/>
                <w:rFonts w:ascii="Calibri" w:eastAsia="Calibri" w:hAnsi="Calibri" w:cs="Calibri"/>
                <w:b/>
                <w:bCs/>
                <w:sz w:val="24"/>
                <w:szCs w:val="24"/>
                <w:rPrChange w:id="1234" w:author="shashvindu jha" w:date="2024-09-12T17:38:00Z" w16du:dateUtc="2024-09-12T12:08:00Z">
                  <w:rPr>
                    <w:ins w:id="1235" w:author="shashvindu jha" w:date="2024-09-12T16:29:00Z" w16du:dateUtc="2024-09-12T10:59:00Z"/>
                    <w:rFonts w:ascii="Calibri" w:eastAsia="Calibri" w:hAnsi="Calibri" w:cs="Calibri"/>
                    <w:b/>
                    <w:bCs/>
                    <w:color w:val="2A2B6A"/>
                    <w:sz w:val="24"/>
                    <w:szCs w:val="24"/>
                  </w:rPr>
                </w:rPrChange>
              </w:rPr>
            </w:pPr>
            <w:ins w:id="1236" w:author="shashvindu jha" w:date="2024-09-12T16:30:00Z" w16du:dateUtc="2024-09-12T11:00:00Z">
              <w:r w:rsidRPr="008D3E15">
                <w:rPr>
                  <w:rFonts w:ascii="Calibri" w:eastAsia="Calibri" w:hAnsi="Calibri" w:cs="Calibri"/>
                  <w:b/>
                  <w:bCs/>
                  <w:sz w:val="24"/>
                  <w:szCs w:val="24"/>
                  <w:rPrChange w:id="1237" w:author="shashvindu jha" w:date="2024-09-12T17:38:00Z" w16du:dateUtc="2024-09-12T12:08:00Z">
                    <w:rPr>
                      <w:rFonts w:ascii="Calibri" w:eastAsia="Calibri" w:hAnsi="Calibri" w:cs="Calibri"/>
                      <w:b/>
                      <w:bCs/>
                      <w:color w:val="2A2B6A"/>
                      <w:sz w:val="24"/>
                      <w:szCs w:val="24"/>
                    </w:rPr>
                  </w:rPrChange>
                </w:rPr>
                <w:t>Password</w:t>
              </w:r>
            </w:ins>
          </w:p>
        </w:tc>
        <w:tc>
          <w:tcPr>
            <w:tcW w:w="758" w:type="pct"/>
            <w:shd w:val="clear" w:color="auto" w:fill="auto"/>
            <w:vAlign w:val="center"/>
          </w:tcPr>
          <w:p w14:paraId="77866C0A" w14:textId="508A6875" w:rsidR="008D3E15" w:rsidRPr="008D3E15" w:rsidRDefault="008D3E15" w:rsidP="008D3E15">
            <w:pPr>
              <w:spacing w:after="0" w:line="240" w:lineRule="auto"/>
              <w:rPr>
                <w:ins w:id="1238" w:author="shashvindu jha" w:date="2024-09-12T16:29:00Z" w16du:dateUtc="2024-09-12T10:59:00Z"/>
                <w:rFonts w:ascii="Calibri" w:eastAsia="Calibri" w:hAnsi="Calibri" w:cs="Calibri"/>
                <w:bCs/>
                <w:sz w:val="24"/>
                <w:szCs w:val="24"/>
                <w:rPrChange w:id="1239" w:author="shashvindu jha" w:date="2024-09-12T17:39:00Z" w16du:dateUtc="2024-09-12T12:09:00Z">
                  <w:rPr>
                    <w:ins w:id="1240" w:author="shashvindu jha" w:date="2024-09-12T16:29:00Z" w16du:dateUtc="2024-09-12T10:59:00Z"/>
                    <w:rFonts w:ascii="Calibri" w:eastAsia="Calibri" w:hAnsi="Calibri" w:cs="Calibri"/>
                    <w:b/>
                    <w:sz w:val="24"/>
                    <w:szCs w:val="24"/>
                  </w:rPr>
                </w:rPrChange>
              </w:rPr>
            </w:pPr>
            <w:ins w:id="1241" w:author="shashvindu jha" w:date="2024-09-12T17:34:00Z" w16du:dateUtc="2024-09-12T12:04:00Z">
              <w:r w:rsidRPr="008D3E15">
                <w:rPr>
                  <w:rFonts w:ascii="Calibri" w:eastAsia="Calibri" w:hAnsi="Calibri" w:cs="Calibri"/>
                  <w:bCs/>
                  <w:sz w:val="24"/>
                  <w:szCs w:val="24"/>
                  <w:rPrChange w:id="1242" w:author="shashvindu jha" w:date="2024-09-12T17:39:00Z" w16du:dateUtc="2024-09-12T12:09:00Z">
                    <w:rPr>
                      <w:rFonts w:ascii="Calibri" w:eastAsia="Calibri" w:hAnsi="Calibri" w:cs="Calibri"/>
                      <w:b/>
                      <w:sz w:val="24"/>
                      <w:szCs w:val="24"/>
                    </w:rPr>
                  </w:rPrChange>
                </w:rPr>
                <w:t>Text</w:t>
              </w:r>
            </w:ins>
          </w:p>
        </w:tc>
        <w:tc>
          <w:tcPr>
            <w:tcW w:w="1213" w:type="pct"/>
            <w:shd w:val="clear" w:color="auto" w:fill="auto"/>
            <w:vAlign w:val="center"/>
          </w:tcPr>
          <w:p w14:paraId="7AEBBFA7" w14:textId="77777777" w:rsidR="008D3E15" w:rsidRPr="008D3E15" w:rsidRDefault="008D3E15" w:rsidP="008D3E15">
            <w:pPr>
              <w:spacing w:after="0" w:line="240" w:lineRule="auto"/>
              <w:rPr>
                <w:ins w:id="1243" w:author="shashvindu jha" w:date="2024-09-12T16:29:00Z" w16du:dateUtc="2024-09-12T10:59:00Z"/>
                <w:rFonts w:ascii="Calibri" w:eastAsia="Calibri" w:hAnsi="Calibri" w:cs="Calibri"/>
                <w:bCs/>
                <w:sz w:val="24"/>
                <w:szCs w:val="24"/>
                <w:rPrChange w:id="1244" w:author="shashvindu jha" w:date="2024-09-12T17:39:00Z" w16du:dateUtc="2024-09-12T12:09:00Z">
                  <w:rPr>
                    <w:ins w:id="1245" w:author="shashvindu jha" w:date="2024-09-12T16:29:00Z" w16du:dateUtc="2024-09-12T10:59:00Z"/>
                    <w:rFonts w:ascii="Calibri" w:eastAsia="Calibri" w:hAnsi="Calibri" w:cs="Calibri"/>
                    <w:b/>
                    <w:sz w:val="24"/>
                    <w:szCs w:val="24"/>
                  </w:rPr>
                </w:rPrChange>
              </w:rPr>
            </w:pPr>
          </w:p>
        </w:tc>
        <w:tc>
          <w:tcPr>
            <w:tcW w:w="758" w:type="pct"/>
            <w:shd w:val="clear" w:color="auto" w:fill="auto"/>
            <w:vAlign w:val="center"/>
          </w:tcPr>
          <w:p w14:paraId="41246BF8" w14:textId="7AD88700" w:rsidR="008D3E15" w:rsidRPr="008D3E15" w:rsidRDefault="008D3E15" w:rsidP="008D3E15">
            <w:pPr>
              <w:spacing w:after="0" w:line="240" w:lineRule="auto"/>
              <w:rPr>
                <w:ins w:id="1246" w:author="shashvindu jha" w:date="2024-09-12T16:29:00Z" w16du:dateUtc="2024-09-12T10:59:00Z"/>
                <w:rFonts w:ascii="Calibri" w:eastAsia="Calibri" w:hAnsi="Calibri" w:cs="Calibri"/>
                <w:bCs/>
                <w:sz w:val="24"/>
                <w:szCs w:val="24"/>
                <w:rPrChange w:id="1247" w:author="shashvindu jha" w:date="2024-09-12T17:39:00Z" w16du:dateUtc="2024-09-12T12:09:00Z">
                  <w:rPr>
                    <w:ins w:id="1248" w:author="shashvindu jha" w:date="2024-09-12T16:29:00Z" w16du:dateUtc="2024-09-12T10:59:00Z"/>
                    <w:rFonts w:ascii="Calibri" w:eastAsia="Calibri" w:hAnsi="Calibri" w:cs="Calibri"/>
                    <w:b/>
                    <w:sz w:val="24"/>
                    <w:szCs w:val="24"/>
                  </w:rPr>
                </w:rPrChange>
              </w:rPr>
            </w:pPr>
            <w:ins w:id="1249" w:author="shashvindu jha" w:date="2024-09-12T17:35:00Z" w16du:dateUtc="2024-09-12T12:05:00Z">
              <w:r w:rsidRPr="008D3E15">
                <w:rPr>
                  <w:rFonts w:ascii="Calibri" w:eastAsia="Calibri" w:hAnsi="Calibri" w:cs="Calibri"/>
                  <w:bCs/>
                  <w:sz w:val="24"/>
                  <w:szCs w:val="24"/>
                  <w:rPrChange w:id="1250" w:author="shashvindu jha" w:date="2024-09-12T17:39:00Z" w16du:dateUtc="2024-09-12T12:09:00Z">
                    <w:rPr>
                      <w:rFonts w:ascii="Calibri" w:eastAsia="Calibri" w:hAnsi="Calibri" w:cs="Calibri"/>
                      <w:b/>
                      <w:sz w:val="24"/>
                      <w:szCs w:val="24"/>
                    </w:rPr>
                  </w:rPrChange>
                </w:rPr>
                <w:t>Yes</w:t>
              </w:r>
            </w:ins>
          </w:p>
        </w:tc>
        <w:tc>
          <w:tcPr>
            <w:tcW w:w="909" w:type="pct"/>
            <w:shd w:val="clear" w:color="auto" w:fill="auto"/>
          </w:tcPr>
          <w:p w14:paraId="2D4EDE24" w14:textId="77777777" w:rsidR="008D3E15" w:rsidRPr="008D3E15" w:rsidRDefault="008D3E15" w:rsidP="008D3E15">
            <w:pPr>
              <w:spacing w:after="0" w:line="240" w:lineRule="auto"/>
              <w:rPr>
                <w:ins w:id="1251" w:author="shashvindu jha" w:date="2024-09-12T16:29:00Z" w16du:dateUtc="2024-09-12T10:59:00Z"/>
                <w:rFonts w:ascii="Calibri" w:eastAsia="Calibri" w:hAnsi="Calibri" w:cs="Calibri"/>
                <w:bCs/>
                <w:sz w:val="24"/>
                <w:szCs w:val="24"/>
                <w:rPrChange w:id="1252" w:author="shashvindu jha" w:date="2024-09-12T17:39:00Z" w16du:dateUtc="2024-09-12T12:09:00Z">
                  <w:rPr>
                    <w:ins w:id="1253" w:author="shashvindu jha" w:date="2024-09-12T16:29:00Z" w16du:dateUtc="2024-09-12T10:59:00Z"/>
                    <w:rFonts w:ascii="Calibri" w:eastAsia="Calibri" w:hAnsi="Calibri" w:cs="Calibri"/>
                    <w:b/>
                    <w:sz w:val="24"/>
                    <w:szCs w:val="24"/>
                  </w:rPr>
                </w:rPrChange>
              </w:rPr>
            </w:pPr>
          </w:p>
        </w:tc>
      </w:tr>
    </w:tbl>
    <w:p w14:paraId="1132F7A3" w14:textId="77777777" w:rsidR="00975722" w:rsidRDefault="00975722" w:rsidP="0012585F">
      <w:pPr>
        <w:spacing w:after="0" w:line="360" w:lineRule="auto"/>
        <w:jc w:val="both"/>
        <w:rPr>
          <w:sz w:val="24"/>
          <w:szCs w:val="24"/>
        </w:rPr>
      </w:pPr>
    </w:p>
    <w:p w14:paraId="380485DE" w14:textId="23AD78C3"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54" w:author="shashvindu jha" w:date="2024-09-12T16:30:00Z" w16du:dateUtc="2024-09-12T11:00:00Z"/>
          <w:color w:val="2A2B6A"/>
          <w:sz w:val="24"/>
          <w:szCs w:val="24"/>
        </w:rPr>
      </w:pPr>
      <w:del w:id="1255" w:author="shashvindu jha" w:date="2024-09-12T16:30:00Z" w16du:dateUtc="2024-09-12T11:00:00Z">
        <w:r w:rsidDel="00975722">
          <w:rPr>
            <w:rFonts w:ascii="Calibri" w:eastAsia="Calibri" w:hAnsi="Calibri" w:cs="Calibri"/>
            <w:color w:val="000000"/>
            <w:sz w:val="24"/>
            <w:szCs w:val="24"/>
          </w:rPr>
          <w:delText>E</w:delText>
        </w:r>
        <w:r w:rsidRPr="0054522C" w:rsidDel="00975722">
          <w:rPr>
            <w:rFonts w:ascii="Calibri" w:eastAsia="Calibri" w:hAnsi="Calibri" w:cs="Calibri"/>
            <w:color w:val="2A2B6A"/>
            <w:sz w:val="24"/>
            <w:szCs w:val="24"/>
          </w:rPr>
          <w:delText xml:space="preserve">nter </w:delText>
        </w:r>
        <w:r w:rsidR="001044DA" w:rsidRPr="0054522C" w:rsidDel="00975722">
          <w:rPr>
            <w:rFonts w:ascii="Calibri" w:eastAsia="Calibri" w:hAnsi="Calibri" w:cs="Calibri"/>
            <w:b/>
            <w:bCs/>
            <w:color w:val="2A2B6A"/>
            <w:sz w:val="24"/>
            <w:szCs w:val="24"/>
          </w:rPr>
          <w:delText>User Name</w:delText>
        </w:r>
      </w:del>
    </w:p>
    <w:p w14:paraId="209056B1" w14:textId="29C93C32"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56" w:author="shashvindu jha" w:date="2024-09-12T16:30:00Z" w16du:dateUtc="2024-09-12T11:00:00Z"/>
          <w:color w:val="2A2B6A"/>
          <w:sz w:val="24"/>
          <w:szCs w:val="24"/>
        </w:rPr>
      </w:pPr>
      <w:del w:id="1257" w:author="shashvindu jha" w:date="2024-09-12T16:30:00Z" w16du:dateUtc="2024-09-12T11:00:00Z">
        <w:r w:rsidRPr="0054522C" w:rsidDel="00975722">
          <w:rPr>
            <w:rFonts w:ascii="Calibri" w:eastAsia="Calibri" w:hAnsi="Calibri" w:cs="Calibri"/>
            <w:color w:val="2A2B6A"/>
            <w:sz w:val="24"/>
            <w:szCs w:val="24"/>
          </w:rPr>
          <w:delText xml:space="preserve">Enter </w:delText>
        </w:r>
        <w:r w:rsidR="001044DA" w:rsidRPr="0054522C" w:rsidDel="00975722">
          <w:rPr>
            <w:rFonts w:ascii="Calibri" w:eastAsia="Calibri" w:hAnsi="Calibri" w:cs="Calibri"/>
            <w:b/>
            <w:bCs/>
            <w:color w:val="2A2B6A"/>
            <w:sz w:val="24"/>
            <w:szCs w:val="24"/>
          </w:rPr>
          <w:delText>Email</w:delText>
        </w:r>
      </w:del>
    </w:p>
    <w:p w14:paraId="5C5A765A" w14:textId="658E831D"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58" w:author="shashvindu jha" w:date="2024-09-12T16:30:00Z" w16du:dateUtc="2024-09-12T11:00:00Z"/>
          <w:color w:val="2A2B6A"/>
          <w:sz w:val="24"/>
          <w:szCs w:val="24"/>
        </w:rPr>
      </w:pPr>
      <w:del w:id="1259" w:author="shashvindu jha" w:date="2024-09-12T16:30:00Z" w16du:dateUtc="2024-09-12T11:00:00Z">
        <w:r w:rsidRPr="0054522C" w:rsidDel="00975722">
          <w:rPr>
            <w:rFonts w:ascii="Calibri" w:eastAsia="Calibri" w:hAnsi="Calibri" w:cs="Calibri"/>
            <w:color w:val="2A2B6A"/>
            <w:sz w:val="24"/>
            <w:szCs w:val="24"/>
          </w:rPr>
          <w:delText xml:space="preserve">Enter </w:delText>
        </w:r>
        <w:r w:rsidR="001044DA" w:rsidRPr="0054522C" w:rsidDel="00975722">
          <w:rPr>
            <w:rFonts w:ascii="Calibri" w:eastAsia="Calibri" w:hAnsi="Calibri" w:cs="Calibri"/>
            <w:b/>
            <w:bCs/>
            <w:color w:val="2A2B6A"/>
            <w:sz w:val="24"/>
            <w:szCs w:val="24"/>
          </w:rPr>
          <w:delText>Phone Number</w:delText>
        </w:r>
      </w:del>
    </w:p>
    <w:p w14:paraId="157B416D" w14:textId="0F1A528D"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60" w:author="shashvindu jha" w:date="2024-09-12T16:30:00Z" w16du:dateUtc="2024-09-12T11:00:00Z"/>
          <w:color w:val="2A2B6A"/>
          <w:sz w:val="24"/>
          <w:szCs w:val="24"/>
        </w:rPr>
      </w:pPr>
      <w:del w:id="1261" w:author="shashvindu jha" w:date="2024-09-12T16:30:00Z" w16du:dateUtc="2024-09-12T11:00:00Z">
        <w:r w:rsidRPr="0054522C" w:rsidDel="00975722">
          <w:rPr>
            <w:rFonts w:ascii="Calibri" w:eastAsia="Calibri" w:hAnsi="Calibri" w:cs="Calibri"/>
            <w:color w:val="2A2B6A"/>
            <w:sz w:val="24"/>
            <w:szCs w:val="24"/>
          </w:rPr>
          <w:delText xml:space="preserve">Select </w:delText>
        </w:r>
        <w:r w:rsidR="001044DA" w:rsidRPr="0054522C" w:rsidDel="00975722">
          <w:rPr>
            <w:rFonts w:ascii="Calibri" w:eastAsia="Calibri" w:hAnsi="Calibri" w:cs="Calibri"/>
            <w:b/>
            <w:bCs/>
            <w:color w:val="2A2B6A"/>
            <w:sz w:val="24"/>
            <w:szCs w:val="24"/>
          </w:rPr>
          <w:delText>SM Unit</w:delText>
        </w:r>
      </w:del>
    </w:p>
    <w:p w14:paraId="3489A733" w14:textId="180E2002"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62" w:author="shashvindu jha" w:date="2024-09-12T16:30:00Z" w16du:dateUtc="2024-09-12T11:00:00Z"/>
          <w:color w:val="2A2B6A"/>
          <w:sz w:val="24"/>
          <w:szCs w:val="24"/>
        </w:rPr>
      </w:pPr>
      <w:del w:id="1263" w:author="shashvindu jha" w:date="2024-09-12T16:30:00Z" w16du:dateUtc="2024-09-12T11:00:00Z">
        <w:r w:rsidRPr="0054522C" w:rsidDel="00975722">
          <w:rPr>
            <w:rFonts w:ascii="Calibri" w:eastAsia="Calibri" w:hAnsi="Calibri" w:cs="Calibri"/>
            <w:color w:val="2A2B6A"/>
            <w:sz w:val="24"/>
            <w:szCs w:val="24"/>
          </w:rPr>
          <w:delText xml:space="preserve">Select </w:delText>
        </w:r>
        <w:r w:rsidR="001044DA" w:rsidRPr="0054522C" w:rsidDel="00975722">
          <w:rPr>
            <w:rFonts w:ascii="Calibri" w:eastAsia="Calibri" w:hAnsi="Calibri" w:cs="Calibri"/>
            <w:b/>
            <w:bCs/>
            <w:color w:val="2A2B6A"/>
            <w:sz w:val="24"/>
            <w:szCs w:val="24"/>
          </w:rPr>
          <w:delText>Designation</w:delText>
        </w:r>
      </w:del>
    </w:p>
    <w:p w14:paraId="1FE016A3" w14:textId="3B940D8D" w:rsidR="001044DA" w:rsidRPr="0054522C" w:rsidDel="00975722" w:rsidRDefault="00D44239" w:rsidP="00A31169">
      <w:pPr>
        <w:numPr>
          <w:ilvl w:val="0"/>
          <w:numId w:val="35"/>
        </w:numPr>
        <w:pBdr>
          <w:top w:val="nil"/>
          <w:left w:val="nil"/>
          <w:bottom w:val="nil"/>
          <w:right w:val="nil"/>
          <w:between w:val="nil"/>
        </w:pBdr>
        <w:spacing w:after="0" w:line="360" w:lineRule="auto"/>
        <w:jc w:val="both"/>
        <w:rPr>
          <w:del w:id="1264" w:author="shashvindu jha" w:date="2024-09-12T16:30:00Z" w16du:dateUtc="2024-09-12T11:00:00Z"/>
          <w:color w:val="2A2B6A"/>
          <w:sz w:val="24"/>
          <w:szCs w:val="24"/>
        </w:rPr>
      </w:pPr>
      <w:del w:id="1265" w:author="shashvindu jha" w:date="2024-09-12T16:30:00Z" w16du:dateUtc="2024-09-12T11:00:00Z">
        <w:r w:rsidRPr="0054522C" w:rsidDel="00975722">
          <w:rPr>
            <w:rFonts w:ascii="Calibri" w:eastAsia="Calibri" w:hAnsi="Calibri" w:cs="Calibri"/>
            <w:color w:val="2A2B6A"/>
            <w:sz w:val="24"/>
            <w:szCs w:val="24"/>
          </w:rPr>
          <w:delText xml:space="preserve">Select </w:delText>
        </w:r>
        <w:r w:rsidR="001044DA" w:rsidRPr="0054522C" w:rsidDel="00975722">
          <w:rPr>
            <w:rFonts w:ascii="Calibri" w:eastAsia="Calibri" w:hAnsi="Calibri" w:cs="Calibri"/>
            <w:b/>
            <w:bCs/>
            <w:color w:val="2A2B6A"/>
            <w:sz w:val="24"/>
            <w:szCs w:val="24"/>
          </w:rPr>
          <w:delText>Role</w:delText>
        </w:r>
      </w:del>
    </w:p>
    <w:p w14:paraId="72D12D26" w14:textId="2A7BDA7E" w:rsidR="001044DA" w:rsidRPr="0054522C" w:rsidDel="00975722" w:rsidRDefault="00D44239" w:rsidP="00A31169">
      <w:pPr>
        <w:numPr>
          <w:ilvl w:val="0"/>
          <w:numId w:val="35"/>
        </w:numPr>
        <w:pBdr>
          <w:top w:val="nil"/>
          <w:left w:val="nil"/>
          <w:bottom w:val="nil"/>
          <w:right w:val="nil"/>
          <w:between w:val="nil"/>
        </w:pBdr>
        <w:spacing w:line="360" w:lineRule="auto"/>
        <w:jc w:val="both"/>
        <w:rPr>
          <w:del w:id="1266" w:author="shashvindu jha" w:date="2024-09-12T16:30:00Z" w16du:dateUtc="2024-09-12T11:00:00Z"/>
          <w:color w:val="2A2B6A"/>
          <w:sz w:val="24"/>
          <w:szCs w:val="24"/>
        </w:rPr>
      </w:pPr>
      <w:del w:id="1267" w:author="shashvindu jha" w:date="2024-09-12T16:30:00Z" w16du:dateUtc="2024-09-12T11:00:00Z">
        <w:r w:rsidRPr="0054522C" w:rsidDel="00975722">
          <w:rPr>
            <w:rFonts w:ascii="Calibri" w:eastAsia="Calibri" w:hAnsi="Calibri" w:cs="Calibri"/>
            <w:color w:val="2A2B6A"/>
            <w:sz w:val="24"/>
            <w:szCs w:val="24"/>
          </w:rPr>
          <w:delText xml:space="preserve">Set </w:delText>
        </w:r>
        <w:r w:rsidR="001044DA" w:rsidRPr="0054522C" w:rsidDel="00975722">
          <w:rPr>
            <w:rFonts w:ascii="Calibri" w:eastAsia="Calibri" w:hAnsi="Calibri" w:cs="Calibri"/>
            <w:b/>
            <w:bCs/>
            <w:color w:val="2A2B6A"/>
            <w:sz w:val="24"/>
            <w:szCs w:val="24"/>
          </w:rPr>
          <w:delText>Password</w:delText>
        </w:r>
      </w:del>
    </w:p>
    <w:p w14:paraId="5A359B0C" w14:textId="30FD3A42" w:rsidR="00CE3B4E" w:rsidRDefault="0054522C" w:rsidP="0012585F">
      <w:pPr>
        <w:spacing w:after="100" w:afterAutospacing="1" w:line="360" w:lineRule="auto"/>
        <w:jc w:val="both"/>
        <w:rPr>
          <w:b/>
          <w:noProof/>
          <w:sz w:val="24"/>
          <w:szCs w:val="24"/>
        </w:rPr>
      </w:pPr>
      <w:del w:id="1268" w:author="shashvindu jha" w:date="2024-09-12T16:30:00Z" w16du:dateUtc="2024-09-12T11:00:00Z">
        <w:r w:rsidRPr="002C6BD1" w:rsidDel="00975722">
          <w:rPr>
            <w:sz w:val="24"/>
            <w:szCs w:val="24"/>
          </w:rPr>
          <w:delText>Blue color</w:delText>
        </w:r>
        <w:r w:rsidDel="00975722">
          <w:rPr>
            <w:b/>
            <w:sz w:val="24"/>
            <w:szCs w:val="24"/>
          </w:rPr>
          <w:delText xml:space="preserve"> </w:delText>
        </w:r>
        <w:r w:rsidRPr="005848E8" w:rsidDel="00975722">
          <w:rPr>
            <w:rFonts w:ascii="Calibri" w:eastAsia="Calibri" w:hAnsi="Calibri" w:cs="Calibri"/>
            <w:sz w:val="24"/>
            <w:szCs w:val="24"/>
          </w:rPr>
          <w:delText>details are mandatory to be entered.</w:delText>
        </w:r>
        <w:r w:rsidDel="00975722">
          <w:rPr>
            <w:rFonts w:ascii="Calibri" w:eastAsia="Calibri" w:hAnsi="Calibri" w:cs="Calibri"/>
            <w:sz w:val="24"/>
            <w:szCs w:val="24"/>
          </w:rPr>
          <w:delText xml:space="preserve"> </w:delText>
        </w:r>
      </w:del>
      <w:del w:id="1269" w:author="shashvindu jha" w:date="2024-09-12T16:31:00Z" w16du:dateUtc="2024-09-12T11:01:00Z">
        <w:r w:rsidR="00CE3B4E" w:rsidRPr="00A03013" w:rsidDel="00975722">
          <w:rPr>
            <w:rFonts w:ascii="Calibri" w:eastAsia="Calibri" w:hAnsi="Calibri" w:cs="Calibri"/>
            <w:sz w:val="24"/>
            <w:szCs w:val="24"/>
          </w:rPr>
          <w:delText>Click</w:delText>
        </w:r>
      </w:del>
      <w:ins w:id="1270" w:author="shashvindu jha" w:date="2024-09-12T16:31:00Z" w16du:dateUtc="2024-09-12T11:01:00Z">
        <w:r w:rsidR="00975722">
          <w:rPr>
            <w:rFonts w:ascii="Calibri" w:eastAsia="Calibri" w:hAnsi="Calibri" w:cs="Calibri"/>
            <w:sz w:val="24"/>
            <w:szCs w:val="24"/>
          </w:rPr>
          <w:t>Click</w:t>
        </w:r>
      </w:ins>
      <w:r w:rsidR="00CE3B4E" w:rsidRPr="00A03013">
        <w:rPr>
          <w:rFonts w:ascii="Calibri" w:eastAsia="Calibri" w:hAnsi="Calibri" w:cs="Calibri"/>
          <w:sz w:val="24"/>
          <w:szCs w:val="24"/>
        </w:rPr>
        <w:t xml:space="preserve"> on the </w:t>
      </w:r>
      <w:r w:rsidR="00CE3B4E" w:rsidRPr="00A03013">
        <w:rPr>
          <w:rFonts w:ascii="Calibri" w:eastAsia="Calibri" w:hAnsi="Calibri" w:cs="Calibri"/>
          <w:b/>
          <w:bCs/>
          <w:sz w:val="24"/>
          <w:szCs w:val="24"/>
        </w:rPr>
        <w:t>Add</w:t>
      </w:r>
      <w:r w:rsidR="00CE3B4E" w:rsidRPr="00A03013">
        <w:rPr>
          <w:rFonts w:ascii="Calibri" w:eastAsia="Calibri" w:hAnsi="Calibri" w:cs="Calibri"/>
          <w:sz w:val="24"/>
          <w:szCs w:val="24"/>
        </w:rPr>
        <w:t xml:space="preserve"> button to save and confirm. </w:t>
      </w:r>
      <w:r w:rsidR="00CE3B4E" w:rsidRPr="005848E8">
        <w:rPr>
          <w:rFonts w:ascii="Calibri" w:eastAsia="Calibri" w:hAnsi="Calibri" w:cs="Calibri"/>
          <w:sz w:val="24"/>
          <w:szCs w:val="24"/>
        </w:rPr>
        <w:t xml:space="preserve">You can now view the new </w:t>
      </w:r>
      <w:r w:rsidR="00CE3B4E">
        <w:rPr>
          <w:rFonts w:ascii="Calibri" w:eastAsia="Calibri" w:hAnsi="Calibri" w:cs="Calibri"/>
          <w:sz w:val="24"/>
          <w:szCs w:val="24"/>
        </w:rPr>
        <w:t>user</w:t>
      </w:r>
      <w:r w:rsidR="00CE3B4E" w:rsidRPr="005848E8">
        <w:rPr>
          <w:rFonts w:ascii="Calibri" w:eastAsia="Calibri" w:hAnsi="Calibri" w:cs="Calibri"/>
          <w:sz w:val="24"/>
          <w:szCs w:val="24"/>
        </w:rPr>
        <w:t xml:space="preserve"> added </w:t>
      </w:r>
      <w:del w:id="1271" w:author="shashvindu jha" w:date="2024-09-12T16:31:00Z" w16du:dateUtc="2024-09-12T11:01:00Z">
        <w:r w:rsidR="00CE3B4E" w:rsidRPr="005848E8" w:rsidDel="00975722">
          <w:rPr>
            <w:rFonts w:ascii="Calibri" w:eastAsia="Calibri" w:hAnsi="Calibri" w:cs="Calibri"/>
            <w:sz w:val="24"/>
            <w:szCs w:val="24"/>
          </w:rPr>
          <w:delText xml:space="preserve">in </w:delText>
        </w:r>
      </w:del>
      <w:ins w:id="1272" w:author="shashvindu jha" w:date="2024-09-12T16:31:00Z" w16du:dateUtc="2024-09-12T11:01:00Z">
        <w:r w:rsidR="00975722">
          <w:rPr>
            <w:rFonts w:ascii="Calibri" w:eastAsia="Calibri" w:hAnsi="Calibri" w:cs="Calibri"/>
            <w:sz w:val="24"/>
            <w:szCs w:val="24"/>
          </w:rPr>
          <w:t>to</w:t>
        </w:r>
        <w:r w:rsidR="00975722" w:rsidRPr="005848E8">
          <w:rPr>
            <w:rFonts w:ascii="Calibri" w:eastAsia="Calibri" w:hAnsi="Calibri" w:cs="Calibri"/>
            <w:sz w:val="24"/>
            <w:szCs w:val="24"/>
          </w:rPr>
          <w:t xml:space="preserve"> </w:t>
        </w:r>
      </w:ins>
      <w:r w:rsidR="00CE3B4E" w:rsidRPr="005848E8">
        <w:rPr>
          <w:rFonts w:ascii="Calibri" w:eastAsia="Calibri" w:hAnsi="Calibri" w:cs="Calibri"/>
          <w:sz w:val="24"/>
          <w:szCs w:val="24"/>
        </w:rPr>
        <w:t xml:space="preserve">the </w:t>
      </w:r>
      <w:r w:rsidR="00CE3B4E">
        <w:rPr>
          <w:rFonts w:ascii="Calibri" w:eastAsia="Calibri" w:hAnsi="Calibri" w:cs="Calibri"/>
          <w:sz w:val="24"/>
          <w:szCs w:val="24"/>
        </w:rPr>
        <w:t>user</w:t>
      </w:r>
      <w:r w:rsidR="00CE3B4E" w:rsidRPr="005848E8">
        <w:rPr>
          <w:rFonts w:ascii="Calibri" w:eastAsia="Calibri" w:hAnsi="Calibri" w:cs="Calibri"/>
          <w:sz w:val="24"/>
          <w:szCs w:val="24"/>
        </w:rPr>
        <w:t xml:space="preserve"> list</w:t>
      </w:r>
      <w:r w:rsidR="00CE3B4E" w:rsidRPr="00A03013">
        <w:rPr>
          <w:rFonts w:ascii="Calibri" w:eastAsia="Calibri" w:hAnsi="Calibri" w:cs="Calibri"/>
          <w:sz w:val="24"/>
          <w:szCs w:val="24"/>
        </w:rPr>
        <w:t>.</w:t>
      </w:r>
    </w:p>
    <w:p w14:paraId="68E3AC60" w14:textId="5FE07893" w:rsidR="00975722" w:rsidRDefault="00975722">
      <w:pPr>
        <w:spacing w:before="100" w:beforeAutospacing="1" w:after="100" w:afterAutospacing="1" w:line="360" w:lineRule="auto"/>
        <w:jc w:val="both"/>
        <w:rPr>
          <w:ins w:id="1273" w:author="shashvindu jha" w:date="2024-09-12T16:31:00Z" w16du:dateUtc="2024-09-12T11:01:00Z"/>
          <w:rFonts w:ascii="Calibri" w:eastAsia="Calibri" w:hAnsi="Calibri" w:cs="Calibri"/>
          <w:sz w:val="24"/>
          <w:szCs w:val="24"/>
        </w:rPr>
        <w:pPrChange w:id="1274" w:author="shashvindu jha" w:date="2024-09-12T16:31:00Z" w16du:dateUtc="2024-09-12T11:01:00Z">
          <w:pPr>
            <w:spacing w:after="100" w:afterAutospacing="1" w:line="360" w:lineRule="auto"/>
            <w:jc w:val="both"/>
          </w:pPr>
        </w:pPrChange>
      </w:pPr>
      <w:ins w:id="1275" w:author="shashvindu jha" w:date="2024-09-12T16:31:00Z" w16du:dateUtc="2024-09-12T11:01:00Z">
        <w:r w:rsidRPr="008C5C87">
          <w:rPr>
            <w:rFonts w:ascii="Calibri" w:hAnsi="Calibri" w:cs="Calibri"/>
            <w:b/>
            <w:bCs/>
            <w:sz w:val="24"/>
            <w:szCs w:val="24"/>
          </w:rPr>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0158DEDB" w14:textId="2787D389" w:rsidR="00975722" w:rsidRDefault="00975722" w:rsidP="00975722">
      <w:pPr>
        <w:spacing w:after="100" w:afterAutospacing="1" w:line="360" w:lineRule="auto"/>
        <w:jc w:val="both"/>
        <w:rPr>
          <w:ins w:id="1276" w:author="shashvindu jha" w:date="2024-09-12T16:31:00Z" w16du:dateUtc="2024-09-12T11:01:00Z"/>
          <w:rFonts w:ascii="Calibri" w:eastAsia="Calibri" w:hAnsi="Calibri" w:cs="Calibri"/>
          <w:b/>
          <w:bCs/>
          <w:sz w:val="24"/>
          <w:szCs w:val="24"/>
        </w:rPr>
      </w:pPr>
      <w:ins w:id="1277" w:author="shashvindu jha" w:date="2024-09-12T16:31:00Z" w16du:dateUtc="2024-09-12T11:01: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w:t>
        </w:r>
      </w:ins>
      <w:ins w:id="1278" w:author="shashvindu jha" w:date="2024-09-13T13:26:00Z" w16du:dateUtc="2024-09-13T07:56:00Z">
        <w:r w:rsidR="008961E2">
          <w:rPr>
            <w:rFonts w:ascii="Calibri" w:eastAsia="Calibri" w:hAnsi="Calibri" w:cs="Calibri"/>
            <w:sz w:val="24"/>
            <w:szCs w:val="24"/>
          </w:rPr>
          <w:t xml:space="preserve"> </w:t>
        </w:r>
      </w:ins>
      <w:ins w:id="1279" w:author="shashvindu jha" w:date="2024-09-12T16:31:00Z" w16du:dateUtc="2024-09-12T11:01:00Z">
        <w:r w:rsidRPr="009C4554">
          <w:rPr>
            <w:rFonts w:ascii="Calibri" w:eastAsia="Calibri" w:hAnsi="Calibri" w:cs="Calibri"/>
            <w:sz w:val="24"/>
            <w:szCs w:val="24"/>
          </w:rPr>
          <w:t>name to view entries.</w:t>
        </w:r>
      </w:ins>
    </w:p>
    <w:p w14:paraId="496A3453" w14:textId="77777777" w:rsidR="00975722" w:rsidRPr="008C5C87" w:rsidRDefault="00975722" w:rsidP="00975722">
      <w:pPr>
        <w:spacing w:before="100" w:beforeAutospacing="1" w:after="100" w:afterAutospacing="1" w:line="360" w:lineRule="auto"/>
        <w:jc w:val="both"/>
        <w:rPr>
          <w:ins w:id="1280" w:author="shashvindu jha" w:date="2024-09-12T16:31:00Z" w16du:dateUtc="2024-09-12T11:01:00Z"/>
          <w:rFonts w:ascii="Calibri" w:eastAsia="Calibri" w:hAnsi="Calibri" w:cs="Calibri"/>
          <w:sz w:val="24"/>
          <w:szCs w:val="24"/>
        </w:rPr>
      </w:pPr>
      <w:ins w:id="1281" w:author="shashvindu jha" w:date="2024-09-12T16:31:00Z" w16du:dateUtc="2024-09-12T11:01: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0A6639E9" w14:textId="77777777" w:rsidR="00975722" w:rsidRPr="008C5C87" w:rsidRDefault="00975722" w:rsidP="00975722">
      <w:pPr>
        <w:spacing w:before="100" w:beforeAutospacing="1" w:after="100" w:afterAutospacing="1" w:line="360" w:lineRule="auto"/>
        <w:jc w:val="both"/>
        <w:rPr>
          <w:ins w:id="1282" w:author="shashvindu jha" w:date="2024-09-12T16:31:00Z" w16du:dateUtc="2024-09-12T11:01:00Z"/>
          <w:rFonts w:ascii="Calibri" w:eastAsia="Calibri" w:hAnsi="Calibri" w:cs="Calibri"/>
          <w:sz w:val="24"/>
          <w:szCs w:val="24"/>
        </w:rPr>
      </w:pPr>
      <w:ins w:id="1283" w:author="shashvindu jha" w:date="2024-09-12T16:31:00Z" w16du:dateUtc="2024-09-12T11:01: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0EC851DA" w14:textId="1BEBDEFB" w:rsidR="00975722" w:rsidRPr="009C4554" w:rsidRDefault="00975722" w:rsidP="00975722">
      <w:pPr>
        <w:spacing w:before="100" w:beforeAutospacing="1" w:after="100" w:afterAutospacing="1" w:line="360" w:lineRule="auto"/>
        <w:jc w:val="both"/>
        <w:rPr>
          <w:ins w:id="1284" w:author="shashvindu jha" w:date="2024-09-12T16:31:00Z" w16du:dateUtc="2024-09-12T11:01:00Z"/>
          <w:rFonts w:ascii="Calibri" w:eastAsia="Calibri" w:hAnsi="Calibri" w:cs="Calibri"/>
          <w:sz w:val="24"/>
          <w:szCs w:val="24"/>
        </w:rPr>
      </w:pPr>
      <w:ins w:id="1285" w:author="shashvindu jha" w:date="2024-09-12T16:31:00Z" w16du:dateUtc="2024-09-12T11:01:00Z">
        <w:r w:rsidRPr="009424BF">
          <w:rPr>
            <w:rFonts w:ascii="Calibri" w:eastAsia="Calibri" w:hAnsi="Calibri" w:cs="Calibri"/>
            <w:b/>
            <w:sz w:val="24"/>
            <w:szCs w:val="24"/>
          </w:rPr>
          <w:t xml:space="preserve">Step </w:t>
        </w:r>
        <w:r>
          <w:rPr>
            <w:rFonts w:ascii="Calibri" w:eastAsia="Calibri" w:hAnsi="Calibri" w:cs="Calibri"/>
            <w:b/>
            <w:sz w:val="24"/>
            <w:szCs w:val="24"/>
          </w:rPr>
          <w:t>7</w:t>
        </w:r>
        <w:r w:rsidRPr="009424BF">
          <w:rPr>
            <w:rFonts w:ascii="Calibri" w:eastAsia="Calibri" w:hAnsi="Calibri" w:cs="Calibri"/>
            <w:b/>
            <w:sz w:val="24"/>
            <w:szCs w:val="24"/>
          </w:rPr>
          <w:t>:</w:t>
        </w:r>
        <w:r w:rsidRPr="009424BF">
          <w:rPr>
            <w:rFonts w:ascii="Calibri" w:eastAsia="Calibri" w:hAnsi="Calibri" w:cs="Calibri"/>
            <w:sz w:val="24"/>
            <w:szCs w:val="24"/>
          </w:rPr>
          <w:t xml:space="preserve"> </w:t>
        </w:r>
        <w:r>
          <w:rPr>
            <w:rFonts w:ascii="Calibri" w:eastAsia="Calibri" w:hAnsi="Calibri" w:cs="Calibri"/>
            <w:sz w:val="24"/>
            <w:szCs w:val="24"/>
          </w:rPr>
          <w:t>S</w:t>
        </w:r>
        <w:r w:rsidRPr="00442CFF">
          <w:rPr>
            <w:rFonts w:ascii="Calibri" w:eastAsia="Calibri" w:hAnsi="Calibri" w:cs="Calibri"/>
            <w:sz w:val="24"/>
            <w:szCs w:val="24"/>
          </w:rPr>
          <w:t>elect</w:t>
        </w:r>
        <w:r w:rsidRPr="009C4554">
          <w:rPr>
            <w:rFonts w:ascii="Calibri" w:eastAsia="Calibri" w:hAnsi="Calibri" w:cs="Calibri"/>
            <w:sz w:val="24"/>
            <w:szCs w:val="24"/>
          </w:rPr>
          <w:t xml:space="preserve"> the</w:t>
        </w:r>
        <w:r>
          <w:rPr>
            <w:rFonts w:ascii="Calibri" w:eastAsia="Calibri" w:hAnsi="Calibri" w:cs="Calibri"/>
            <w:b/>
            <w:bCs/>
            <w:sz w:val="24"/>
            <w:szCs w:val="24"/>
          </w:rPr>
          <w:t xml:space="preserve"> </w:t>
        </w:r>
        <w:r w:rsidRPr="00442CFF">
          <w:rPr>
            <w:rFonts w:ascii="Calibri" w:eastAsia="Calibri" w:hAnsi="Calibri" w:cs="Calibri"/>
            <w:b/>
            <w:bCs/>
            <w:sz w:val="24"/>
            <w:szCs w:val="24"/>
          </w:rPr>
          <w:t xml:space="preserve">Enable/Disable </w:t>
        </w:r>
        <w:r w:rsidRPr="00442CFF">
          <w:rPr>
            <w:rFonts w:ascii="Calibri" w:eastAsia="Calibri" w:hAnsi="Calibri" w:cs="Calibri"/>
            <w:sz w:val="24"/>
            <w:szCs w:val="24"/>
          </w:rPr>
          <w:t xml:space="preserve">option available in the action dropdown to show or hide the specific element. The hidden element will not be shown in the list of selected </w:t>
        </w:r>
      </w:ins>
      <w:ins w:id="1286" w:author="shashvindu jha" w:date="2024-09-13T13:26:00Z" w16du:dateUtc="2024-09-13T07:56:00Z">
        <w:r w:rsidR="008961E2">
          <w:rPr>
            <w:rFonts w:ascii="Calibri" w:eastAsia="Calibri" w:hAnsi="Calibri" w:cs="Calibri"/>
            <w:sz w:val="24"/>
            <w:szCs w:val="24"/>
          </w:rPr>
          <w:t>User</w:t>
        </w:r>
      </w:ins>
      <w:ins w:id="1287" w:author="shashvindu jha" w:date="2024-09-12T16:31:00Z" w16du:dateUtc="2024-09-12T11:01:00Z">
        <w:r w:rsidRPr="00442CFF">
          <w:rPr>
            <w:rFonts w:ascii="Calibri" w:eastAsia="Calibri" w:hAnsi="Calibri" w:cs="Calibri"/>
            <w:sz w:val="24"/>
            <w:szCs w:val="24"/>
          </w:rPr>
          <w:t xml:space="preserve"> </w:t>
        </w:r>
        <w:r>
          <w:rPr>
            <w:rFonts w:ascii="Calibri" w:eastAsia="Calibri" w:hAnsi="Calibri" w:cs="Calibri"/>
            <w:sz w:val="24"/>
            <w:szCs w:val="24"/>
          </w:rPr>
          <w:t>types</w:t>
        </w:r>
        <w:r w:rsidRPr="00442CFF">
          <w:rPr>
            <w:rFonts w:ascii="Calibri" w:eastAsia="Calibri" w:hAnsi="Calibri" w:cs="Calibri"/>
            <w:sz w:val="24"/>
            <w:szCs w:val="24"/>
          </w:rPr>
          <w:t xml:space="preserve"> overall </w:t>
        </w:r>
        <w:r>
          <w:rPr>
            <w:rFonts w:ascii="Calibri" w:eastAsia="Calibri" w:hAnsi="Calibri" w:cs="Calibri"/>
            <w:sz w:val="24"/>
            <w:szCs w:val="24"/>
          </w:rPr>
          <w:t xml:space="preserve">in </w:t>
        </w:r>
        <w:r w:rsidRPr="00442CFF">
          <w:rPr>
            <w:rFonts w:ascii="Calibri" w:eastAsia="Calibri" w:hAnsi="Calibri" w:cs="Calibri"/>
            <w:sz w:val="24"/>
            <w:szCs w:val="24"/>
          </w:rPr>
          <w:t>the application</w:t>
        </w:r>
        <w:r w:rsidRPr="009C4554">
          <w:rPr>
            <w:rFonts w:ascii="Calibri" w:eastAsia="Calibri" w:hAnsi="Calibri" w:cs="Calibri"/>
            <w:sz w:val="24"/>
            <w:szCs w:val="24"/>
          </w:rPr>
          <w:t>.</w:t>
        </w:r>
      </w:ins>
    </w:p>
    <w:p w14:paraId="561C7468" w14:textId="7AAB4277" w:rsidR="0092204B" w:rsidDel="00975722" w:rsidRDefault="0092204B" w:rsidP="00A31169">
      <w:pPr>
        <w:spacing w:before="100" w:beforeAutospacing="1" w:after="100" w:afterAutospacing="1" w:line="360" w:lineRule="auto"/>
        <w:jc w:val="both"/>
        <w:rPr>
          <w:del w:id="1288" w:author="shashvindu jha" w:date="2024-09-12T16:31:00Z" w16du:dateUtc="2024-09-12T11:01:00Z"/>
          <w:rFonts w:ascii="Calibri" w:eastAsia="Calibri" w:hAnsi="Calibri" w:cs="Calibri"/>
          <w:sz w:val="24"/>
          <w:szCs w:val="24"/>
        </w:rPr>
      </w:pPr>
      <w:del w:id="1289" w:author="shashvindu jha" w:date="2024-09-12T16:31:00Z" w16du:dateUtc="2024-09-12T11:01:00Z">
        <w:r w:rsidRPr="00A03013" w:rsidDel="00975722">
          <w:rPr>
            <w:rFonts w:ascii="Calibri" w:hAnsi="Calibri" w:cs="Calibri"/>
            <w:b/>
            <w:bCs/>
            <w:sz w:val="24"/>
            <w:szCs w:val="24"/>
          </w:rPr>
          <w:delText xml:space="preserve">Step </w:delText>
        </w:r>
        <w:r w:rsidR="0054522C" w:rsidDel="00975722">
          <w:rPr>
            <w:rFonts w:ascii="Calibri" w:hAnsi="Calibri" w:cs="Calibri"/>
            <w:b/>
            <w:bCs/>
            <w:sz w:val="24"/>
            <w:szCs w:val="24"/>
          </w:rPr>
          <w:delText>34</w:delText>
        </w:r>
        <w:r w:rsidRPr="00A03013" w:rsidDel="00975722">
          <w:rPr>
            <w:rFonts w:ascii="Calibri" w:hAnsi="Calibri" w:cs="Calibri"/>
            <w:b/>
            <w:bCs/>
            <w:sz w:val="24"/>
            <w:szCs w:val="24"/>
          </w:rPr>
          <w:delText>:</w:delText>
        </w:r>
        <w:r w:rsidDel="00975722">
          <w:rPr>
            <w:rFonts w:ascii="Calibri" w:hAnsi="Calibri" w:cs="Calibri"/>
            <w:sz w:val="24"/>
            <w:szCs w:val="24"/>
          </w:rPr>
          <w:delText xml:space="preserve"> </w:delText>
        </w:r>
        <w:r w:rsidR="00174043" w:rsidDel="00975722">
          <w:rPr>
            <w:rFonts w:ascii="Calibri" w:hAnsi="Calibri" w:cs="Calibri"/>
            <w:sz w:val="24"/>
            <w:szCs w:val="24"/>
          </w:rPr>
          <w:delText>Click to s</w:delText>
        </w:r>
        <w:r w:rsidR="00F92F83" w:rsidRPr="00442CFF" w:rsidDel="00975722">
          <w:rPr>
            <w:rFonts w:ascii="Calibri" w:eastAsia="Calibri" w:hAnsi="Calibri" w:cs="Calibri"/>
            <w:sz w:val="24"/>
            <w:szCs w:val="24"/>
          </w:rPr>
          <w:delText>elect</w:delText>
        </w:r>
        <w:r w:rsidR="00F92F83" w:rsidRPr="00A03013" w:rsidDel="00975722">
          <w:rPr>
            <w:rFonts w:ascii="Calibri" w:eastAsia="Calibri" w:hAnsi="Calibri" w:cs="Calibri"/>
            <w:b/>
            <w:bCs/>
            <w:sz w:val="24"/>
            <w:szCs w:val="24"/>
          </w:rPr>
          <w:delText xml:space="preserve"> </w:delText>
        </w:r>
        <w:r w:rsidRPr="00A03013" w:rsidDel="00975722">
          <w:rPr>
            <w:rFonts w:ascii="Calibri" w:eastAsia="Calibri" w:hAnsi="Calibri" w:cs="Calibri"/>
            <w:b/>
            <w:bCs/>
            <w:sz w:val="24"/>
            <w:szCs w:val="24"/>
          </w:rPr>
          <w:delText>Edit</w:delText>
        </w:r>
        <w:r w:rsidRPr="00A03013" w:rsidDel="00975722">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6968C334" w14:textId="79F25478" w:rsidR="0092204B" w:rsidDel="00975722" w:rsidRDefault="0092204B" w:rsidP="00A31169">
      <w:pPr>
        <w:spacing w:before="100" w:beforeAutospacing="1" w:after="100" w:afterAutospacing="1" w:line="360" w:lineRule="auto"/>
        <w:jc w:val="both"/>
        <w:rPr>
          <w:del w:id="1290" w:author="shashvindu jha" w:date="2024-09-12T16:31:00Z" w16du:dateUtc="2024-09-12T11:01:00Z"/>
          <w:rFonts w:ascii="Calibri" w:eastAsia="Calibri" w:hAnsi="Calibri" w:cs="Calibri"/>
          <w:sz w:val="24"/>
          <w:szCs w:val="24"/>
        </w:rPr>
      </w:pPr>
      <w:del w:id="1291" w:author="shashvindu jha" w:date="2024-09-12T16:31:00Z" w16du:dateUtc="2024-09-12T11:01:00Z">
        <w:r w:rsidRPr="00A03013" w:rsidDel="00975722">
          <w:rPr>
            <w:rFonts w:ascii="Calibri" w:hAnsi="Calibri" w:cs="Calibri"/>
            <w:b/>
            <w:bCs/>
            <w:sz w:val="24"/>
            <w:szCs w:val="24"/>
          </w:rPr>
          <w:delText xml:space="preserve">Step </w:delText>
        </w:r>
        <w:r w:rsidR="0054522C" w:rsidDel="00975722">
          <w:rPr>
            <w:rFonts w:ascii="Calibri" w:hAnsi="Calibri" w:cs="Calibri"/>
            <w:b/>
            <w:bCs/>
            <w:sz w:val="24"/>
            <w:szCs w:val="24"/>
          </w:rPr>
          <w:delText>35</w:delText>
        </w:r>
        <w:r w:rsidRPr="00A03013" w:rsidDel="00975722">
          <w:rPr>
            <w:rFonts w:ascii="Calibri" w:hAnsi="Calibri" w:cs="Calibri"/>
            <w:b/>
            <w:bCs/>
            <w:sz w:val="24"/>
            <w:szCs w:val="24"/>
          </w:rPr>
          <w:delText>:</w:delText>
        </w:r>
        <w:r w:rsidDel="00975722">
          <w:rPr>
            <w:rFonts w:ascii="Calibri" w:hAnsi="Calibri" w:cs="Calibri"/>
            <w:sz w:val="24"/>
            <w:szCs w:val="24"/>
          </w:rPr>
          <w:delText xml:space="preserve"> </w:delText>
        </w:r>
        <w:r w:rsidR="00174043" w:rsidDel="00975722">
          <w:rPr>
            <w:rFonts w:ascii="Calibri" w:hAnsi="Calibri" w:cs="Calibri"/>
            <w:sz w:val="24"/>
            <w:szCs w:val="24"/>
          </w:rPr>
          <w:delText>Click to s</w:delText>
        </w:r>
        <w:r w:rsidR="00F92F83" w:rsidRPr="00442CFF" w:rsidDel="00975722">
          <w:rPr>
            <w:rFonts w:ascii="Calibri" w:eastAsia="Calibri" w:hAnsi="Calibri" w:cs="Calibri"/>
            <w:sz w:val="24"/>
            <w:szCs w:val="24"/>
          </w:rPr>
          <w:delText>elect</w:delText>
        </w:r>
        <w:r w:rsidR="00F92F83" w:rsidRPr="00A03013" w:rsidDel="00975722">
          <w:rPr>
            <w:rFonts w:ascii="Calibri" w:eastAsia="Calibri" w:hAnsi="Calibri" w:cs="Calibri"/>
            <w:b/>
            <w:bCs/>
            <w:sz w:val="24"/>
            <w:szCs w:val="24"/>
          </w:rPr>
          <w:delText xml:space="preserve"> </w:delText>
        </w:r>
        <w:r w:rsidRPr="00A03013" w:rsidDel="00975722">
          <w:rPr>
            <w:rFonts w:ascii="Calibri" w:eastAsia="Calibri" w:hAnsi="Calibri" w:cs="Calibri"/>
            <w:b/>
            <w:bCs/>
            <w:sz w:val="24"/>
            <w:szCs w:val="24"/>
          </w:rPr>
          <w:delText>Delete</w:delText>
        </w:r>
        <w:r w:rsidRPr="00A03013" w:rsidDel="00975722">
          <w:rPr>
            <w:rFonts w:ascii="Calibri" w:eastAsia="Calibri" w:hAnsi="Calibri" w:cs="Calibri"/>
            <w:sz w:val="24"/>
            <w:szCs w:val="24"/>
          </w:rPr>
          <w:delText xml:space="preserve"> option available in the action dropdown to delete the selected element. A confirmation popup will appear, click yes to confirm deletion of </w:delText>
        </w:r>
        <w:r w:rsidDel="00975722">
          <w:rPr>
            <w:rFonts w:ascii="Calibri" w:eastAsia="Calibri" w:hAnsi="Calibri" w:cs="Calibri"/>
            <w:sz w:val="24"/>
            <w:szCs w:val="24"/>
          </w:rPr>
          <w:delText xml:space="preserve">the </w:delText>
        </w:r>
        <w:r w:rsidRPr="00A03013" w:rsidDel="00975722">
          <w:rPr>
            <w:rFonts w:ascii="Calibri" w:eastAsia="Calibri" w:hAnsi="Calibri" w:cs="Calibri"/>
            <w:sz w:val="24"/>
            <w:szCs w:val="24"/>
          </w:rPr>
          <w:delText>selected element.</w:delText>
        </w:r>
      </w:del>
    </w:p>
    <w:p w14:paraId="17949201" w14:textId="6866CE2C" w:rsidR="0092204B" w:rsidDel="00975722" w:rsidRDefault="0092204B" w:rsidP="0012585F">
      <w:pPr>
        <w:spacing w:before="100" w:beforeAutospacing="1" w:after="0" w:line="360" w:lineRule="auto"/>
        <w:jc w:val="both"/>
        <w:rPr>
          <w:del w:id="1292" w:author="shashvindu jha" w:date="2024-09-12T16:31:00Z" w16du:dateUtc="2024-09-12T11:01:00Z"/>
          <w:rFonts w:ascii="Calibri" w:eastAsia="Calibri" w:hAnsi="Calibri" w:cs="Calibri"/>
          <w:sz w:val="24"/>
          <w:szCs w:val="24"/>
        </w:rPr>
      </w:pPr>
      <w:del w:id="1293" w:author="shashvindu jha" w:date="2024-09-12T16:31:00Z" w16du:dateUtc="2024-09-12T11:01:00Z">
        <w:r w:rsidRPr="00A03013" w:rsidDel="00975722">
          <w:rPr>
            <w:rFonts w:ascii="Calibri" w:hAnsi="Calibri" w:cs="Calibri"/>
            <w:b/>
            <w:bCs/>
            <w:sz w:val="24"/>
            <w:szCs w:val="24"/>
          </w:rPr>
          <w:delText xml:space="preserve">Step </w:delText>
        </w:r>
        <w:r w:rsidR="0054522C" w:rsidDel="00975722">
          <w:rPr>
            <w:rFonts w:ascii="Calibri" w:hAnsi="Calibri" w:cs="Calibri"/>
            <w:b/>
            <w:bCs/>
            <w:sz w:val="24"/>
            <w:szCs w:val="24"/>
          </w:rPr>
          <w:delText>36</w:delText>
        </w:r>
        <w:r w:rsidRPr="00A03013" w:rsidDel="00975722">
          <w:rPr>
            <w:rFonts w:ascii="Calibri" w:hAnsi="Calibri" w:cs="Calibri"/>
            <w:b/>
            <w:bCs/>
            <w:sz w:val="24"/>
            <w:szCs w:val="24"/>
          </w:rPr>
          <w:delText>:</w:delText>
        </w:r>
        <w:r w:rsidDel="00975722">
          <w:rPr>
            <w:rFonts w:ascii="Calibri" w:hAnsi="Calibri" w:cs="Calibri"/>
            <w:sz w:val="24"/>
            <w:szCs w:val="24"/>
          </w:rPr>
          <w:delText xml:space="preserve"> </w:delText>
        </w:r>
        <w:r w:rsidR="00174043" w:rsidDel="00975722">
          <w:rPr>
            <w:rFonts w:ascii="Calibri" w:hAnsi="Calibri" w:cs="Calibri"/>
            <w:sz w:val="24"/>
            <w:szCs w:val="24"/>
          </w:rPr>
          <w:delText>Click to s</w:delText>
        </w:r>
        <w:r w:rsidR="00F92F83" w:rsidRPr="00442CFF" w:rsidDel="00975722">
          <w:rPr>
            <w:rFonts w:ascii="Calibri" w:eastAsia="Calibri" w:hAnsi="Calibri" w:cs="Calibri"/>
            <w:sz w:val="24"/>
            <w:szCs w:val="24"/>
          </w:rPr>
          <w:delText>elect</w:delText>
        </w:r>
        <w:r w:rsidR="00F92F83" w:rsidDel="00975722">
          <w:rPr>
            <w:rFonts w:ascii="Calibri" w:eastAsia="Calibri" w:hAnsi="Calibri" w:cs="Calibri"/>
            <w:b/>
            <w:bCs/>
            <w:sz w:val="24"/>
            <w:szCs w:val="24"/>
          </w:rPr>
          <w:delText xml:space="preserve"> </w:delText>
        </w:r>
        <w:r w:rsidDel="00975722">
          <w:rPr>
            <w:rFonts w:ascii="Calibri" w:eastAsia="Calibri" w:hAnsi="Calibri" w:cs="Calibri"/>
            <w:b/>
            <w:bCs/>
            <w:sz w:val="24"/>
            <w:szCs w:val="24"/>
          </w:rPr>
          <w:delText>Enable/Disable</w:delText>
        </w:r>
        <w:r w:rsidRPr="00A03013" w:rsidDel="00975722">
          <w:rPr>
            <w:rFonts w:ascii="Calibri" w:eastAsia="Calibri" w:hAnsi="Calibri" w:cs="Calibri"/>
            <w:sz w:val="24"/>
            <w:szCs w:val="24"/>
          </w:rPr>
          <w:delText xml:space="preserve"> option available in the action dropdown to </w:delText>
        </w:r>
        <w:r w:rsidDel="00975722">
          <w:rPr>
            <w:rFonts w:ascii="Calibri" w:eastAsia="Calibri" w:hAnsi="Calibri" w:cs="Calibri"/>
            <w:sz w:val="24"/>
            <w:szCs w:val="24"/>
          </w:rPr>
          <w:delText>active or inactive selected user. The disabled users will not be able to login into the platform.</w:delText>
        </w:r>
      </w:del>
    </w:p>
    <w:p w14:paraId="74B443AC" w14:textId="3DAB3772" w:rsidR="00C7008E" w:rsidRDefault="001044DA" w:rsidP="00C7008E">
      <w:pPr>
        <w:pStyle w:val="Heading2"/>
        <w:spacing w:before="100" w:beforeAutospacing="1" w:after="100" w:afterAutospacing="1"/>
        <w:jc w:val="both"/>
        <w:rPr>
          <w:ins w:id="1294" w:author="shashvindu jha" w:date="2024-09-12T15:32:00Z" w16du:dateUtc="2024-09-12T10:02:00Z"/>
          <w:b/>
          <w:bCs/>
          <w:color w:val="1B1D3D" w:themeColor="text2" w:themeShade="BF"/>
        </w:rPr>
      </w:pPr>
      <w:r>
        <w:br w:type="page"/>
      </w:r>
      <w:bookmarkStart w:id="1295" w:name="_Toc177122885"/>
      <w:r w:rsidR="00C7008E" w:rsidRPr="00C7008E">
        <w:rPr>
          <w:b/>
          <w:bCs/>
          <w:color w:val="1B1D3D" w:themeColor="text2" w:themeShade="BF"/>
        </w:rPr>
        <w:lastRenderedPageBreak/>
        <w:t xml:space="preserve">2.4 </w:t>
      </w:r>
      <w:r w:rsidR="00B35959">
        <w:rPr>
          <w:b/>
          <w:bCs/>
          <w:color w:val="1B1D3D" w:themeColor="text2" w:themeShade="BF"/>
        </w:rPr>
        <w:t>IMPORT</w:t>
      </w:r>
      <w:bookmarkEnd w:id="1295"/>
    </w:p>
    <w:p w14:paraId="0CA7DDD5" w14:textId="5FD462E7" w:rsidR="00CB0A8C" w:rsidRDefault="00CB0A8C" w:rsidP="00CB0A8C">
      <w:pPr>
        <w:tabs>
          <w:tab w:val="left" w:pos="8100"/>
        </w:tabs>
        <w:spacing w:after="0" w:line="360" w:lineRule="auto"/>
        <w:jc w:val="both"/>
        <w:rPr>
          <w:ins w:id="1296" w:author="shashvindu jha" w:date="2024-09-13T11:04:00Z" w16du:dateUtc="2024-09-13T05:34:00Z"/>
          <w:rFonts w:ascii="Calibri" w:hAnsi="Calibri" w:cs="Calibri"/>
          <w:sz w:val="24"/>
          <w:szCs w:val="24"/>
        </w:rPr>
      </w:pPr>
      <w:ins w:id="1297" w:author="shashvindu jha" w:date="2024-09-13T11:04:00Z" w16du:dateUtc="2024-09-13T05:34:00Z">
        <w:r w:rsidRPr="00832D9C">
          <w:rPr>
            <w:rFonts w:ascii="Calibri" w:hAnsi="Calibri" w:cs="Calibri"/>
            <w:sz w:val="24"/>
            <w:szCs w:val="24"/>
          </w:rPr>
          <w:t xml:space="preserve">This submodule allows the </w:t>
        </w:r>
      </w:ins>
      <w:proofErr w:type="gramStart"/>
      <w:ins w:id="1298" w:author="shashvindu jha" w:date="2024-09-13T13:24:00Z" w16du:dateUtc="2024-09-13T07:54:00Z">
        <w:r w:rsidR="008961E2" w:rsidRPr="008961E2">
          <w:rPr>
            <w:rFonts w:ascii="Calibri" w:hAnsi="Calibri" w:cs="Calibri"/>
            <w:b/>
            <w:bCs/>
            <w:sz w:val="24"/>
            <w:szCs w:val="24"/>
          </w:rPr>
          <w:t>Admin</w:t>
        </w:r>
      </w:ins>
      <w:proofErr w:type="gramEnd"/>
      <w:ins w:id="1299" w:author="shashvindu jha" w:date="2024-09-13T11:04:00Z" w16du:dateUtc="2024-09-13T05:34:00Z">
        <w:r>
          <w:rPr>
            <w:rFonts w:ascii="Calibri" w:hAnsi="Calibri" w:cs="Calibri"/>
            <w:sz w:val="24"/>
            <w:szCs w:val="24"/>
          </w:rPr>
          <w:t xml:space="preserve"> users</w:t>
        </w:r>
        <w:r w:rsidRPr="00832D9C">
          <w:rPr>
            <w:rFonts w:ascii="Calibri" w:hAnsi="Calibri" w:cs="Calibri"/>
            <w:sz w:val="24"/>
            <w:szCs w:val="24"/>
          </w:rPr>
          <w:t xml:space="preserve"> to</w:t>
        </w:r>
        <w:r>
          <w:rPr>
            <w:rFonts w:ascii="Calibri" w:hAnsi="Calibri" w:cs="Calibri"/>
            <w:sz w:val="24"/>
            <w:szCs w:val="24"/>
          </w:rPr>
          <w:t xml:space="preserve"> </w:t>
        </w:r>
        <w:r>
          <w:rPr>
            <w:rFonts w:ascii="Calibri" w:hAnsi="Calibri" w:cs="Calibri"/>
            <w:b/>
            <w:bCs/>
            <w:sz w:val="24"/>
            <w:szCs w:val="24"/>
          </w:rPr>
          <w:t>Import</w:t>
        </w:r>
        <w:r>
          <w:rPr>
            <w:rFonts w:ascii="Calibri" w:hAnsi="Calibri" w:cs="Calibri"/>
            <w:sz w:val="24"/>
            <w:szCs w:val="24"/>
          </w:rPr>
          <w:t xml:space="preserve"> and upload datasets from their local computer </w:t>
        </w:r>
      </w:ins>
      <w:ins w:id="1300" w:author="shashvindu jha" w:date="2024-09-13T11:05:00Z" w16du:dateUtc="2024-09-13T05:35:00Z">
        <w:r>
          <w:rPr>
            <w:rFonts w:ascii="Calibri" w:hAnsi="Calibri" w:cs="Calibri"/>
            <w:sz w:val="24"/>
            <w:szCs w:val="24"/>
          </w:rPr>
          <w:t>to the MauStats application</w:t>
        </w:r>
      </w:ins>
      <w:ins w:id="1301" w:author="shashvindu jha" w:date="2024-09-13T11:04:00Z" w16du:dateUtc="2024-09-13T05:34:00Z">
        <w:r w:rsidRPr="00832D9C">
          <w:rPr>
            <w:rFonts w:ascii="Calibri" w:hAnsi="Calibri" w:cs="Calibri"/>
            <w:sz w:val="24"/>
            <w:szCs w:val="24"/>
          </w:rPr>
          <w:t>.</w:t>
        </w:r>
      </w:ins>
    </w:p>
    <w:p w14:paraId="1EF5E768" w14:textId="4466E51E" w:rsidR="00CB0A8C" w:rsidRDefault="00CB0A8C" w:rsidP="00CB0A8C">
      <w:pPr>
        <w:tabs>
          <w:tab w:val="left" w:pos="8100"/>
        </w:tabs>
        <w:spacing w:before="100" w:beforeAutospacing="1" w:after="100" w:afterAutospacing="1" w:line="360" w:lineRule="auto"/>
        <w:jc w:val="both"/>
        <w:rPr>
          <w:ins w:id="1302" w:author="shashvindu jha" w:date="2024-09-13T11:04:00Z" w16du:dateUtc="2024-09-13T05:34:00Z"/>
          <w:rFonts w:ascii="Calibri" w:hAnsi="Calibri" w:cs="Calibri"/>
          <w:sz w:val="24"/>
          <w:szCs w:val="24"/>
        </w:rPr>
      </w:pPr>
      <w:ins w:id="1303" w:author="shashvindu jha" w:date="2024-09-13T11:04:00Z" w16du:dateUtc="2024-09-13T05:34:00Z">
        <w:r>
          <w:rPr>
            <w:rFonts w:ascii="Calibri" w:hAnsi="Calibri" w:cs="Calibri"/>
            <w:noProof/>
            <w:sz w:val="24"/>
            <w:szCs w:val="24"/>
          </w:rPr>
          <w:drawing>
            <wp:anchor distT="0" distB="91440" distL="114300" distR="114300" simplePos="0" relativeHeight="251908096" behindDoc="0" locked="0" layoutInCell="1" allowOverlap="1" wp14:anchorId="5ABB4F01" wp14:editId="7E264E21">
              <wp:simplePos x="0" y="0"/>
              <wp:positionH relativeFrom="margin">
                <wp:posOffset>19050</wp:posOffset>
              </wp:positionH>
              <wp:positionV relativeFrom="paragraph">
                <wp:posOffset>755287</wp:posOffset>
              </wp:positionV>
              <wp:extent cx="5951220" cy="3345815"/>
              <wp:effectExtent l="19050" t="19050" r="11430" b="26035"/>
              <wp:wrapTopAndBottom/>
              <wp:docPr id="575794674" name="Picture 57579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674" name="Picture 575794674"/>
                      <pic:cNvPicPr/>
                    </pic:nvPicPr>
                    <pic:blipFill>
                      <a:blip r:embed="rId30">
                        <a:extLst>
                          <a:ext uri="{28A0092B-C50C-407E-A947-70E740481C1C}">
                            <a14:useLocalDpi xmlns:a14="http://schemas.microsoft.com/office/drawing/2010/main" val="0"/>
                          </a:ext>
                        </a:extLst>
                      </a:blip>
                      <a:stretch>
                        <a:fillRect/>
                      </a:stretch>
                    </pic:blipFill>
                    <pic:spPr>
                      <a:xfrm>
                        <a:off x="0" y="0"/>
                        <a:ext cx="5951220" cy="3345815"/>
                      </a:xfrm>
                      <a:prstGeom prst="rect">
                        <a:avLst/>
                      </a:prstGeom>
                      <a:ln>
                        <a:solidFill>
                          <a:schemeClr val="tx1">
                            <a:lumMod val="50000"/>
                            <a:lumOff val="50000"/>
                          </a:schemeClr>
                        </a:solidFill>
                      </a:ln>
                    </pic:spPr>
                  </pic:pic>
                </a:graphicData>
              </a:graphic>
              <wp14:sizeRelV relativeFrom="margin">
                <wp14:pctHeight>0</wp14:pctHeight>
              </wp14:sizeRelV>
            </wp:anchor>
          </w:drawing>
        </w:r>
        <w:r w:rsidRPr="00280E60">
          <w:rPr>
            <w:rFonts w:ascii="Calibri" w:hAnsi="Calibri" w:cs="Calibri"/>
            <w:b/>
            <w:sz w:val="24"/>
            <w:szCs w:val="24"/>
          </w:rPr>
          <w:t xml:space="preserve">Step </w:t>
        </w:r>
        <w:r>
          <w:rPr>
            <w:rFonts w:ascii="Calibri" w:hAnsi="Calibri" w:cs="Calibri"/>
            <w:b/>
            <w:sz w:val="24"/>
            <w:szCs w:val="24"/>
          </w:rPr>
          <w:t>55</w:t>
        </w:r>
        <w:r w:rsidRPr="00280E60">
          <w:rPr>
            <w:rFonts w:ascii="Calibri" w:hAnsi="Calibri" w:cs="Calibri"/>
            <w:sz w:val="24"/>
            <w:szCs w:val="24"/>
          </w:rPr>
          <w:t xml:space="preserve">: Click on the </w:t>
        </w:r>
      </w:ins>
      <w:ins w:id="1304" w:author="shashvindu jha" w:date="2024-09-13T11:05:00Z" w16du:dateUtc="2024-09-13T05:35:00Z">
        <w:r>
          <w:rPr>
            <w:rFonts w:ascii="Calibri" w:hAnsi="Calibri" w:cs="Calibri"/>
            <w:b/>
            <w:bCs/>
            <w:sz w:val="24"/>
            <w:szCs w:val="24"/>
          </w:rPr>
          <w:t>Import</w:t>
        </w:r>
      </w:ins>
      <w:ins w:id="1305" w:author="shashvindu jha" w:date="2024-09-13T11:04:00Z" w16du:dateUtc="2024-09-13T05:34:00Z">
        <w:r>
          <w:rPr>
            <w:rFonts w:ascii="Calibri" w:hAnsi="Calibri" w:cs="Calibri"/>
            <w:b/>
            <w:bCs/>
            <w:sz w:val="24"/>
            <w:szCs w:val="24"/>
          </w:rPr>
          <w:t xml:space="preserve"> Data</w:t>
        </w:r>
        <w:r w:rsidRPr="00280E60">
          <w:rPr>
            <w:rFonts w:ascii="Calibri" w:hAnsi="Calibri" w:cs="Calibri"/>
            <w:sz w:val="24"/>
            <w:szCs w:val="24"/>
          </w:rPr>
          <w:t xml:space="preserve"> option available under </w:t>
        </w:r>
      </w:ins>
      <w:ins w:id="1306" w:author="shashvindu jha" w:date="2024-09-13T13:24:00Z" w16du:dateUtc="2024-09-13T07:54:00Z">
        <w:r w:rsidR="008961E2" w:rsidRPr="008961E2">
          <w:rPr>
            <w:rFonts w:ascii="Calibri" w:hAnsi="Calibri" w:cs="Calibri"/>
            <w:b/>
            <w:bCs/>
            <w:sz w:val="24"/>
            <w:szCs w:val="24"/>
          </w:rPr>
          <w:t>Admin</w:t>
        </w:r>
      </w:ins>
      <w:ins w:id="1307" w:author="shashvindu jha" w:date="2024-09-13T11:04:00Z" w16du:dateUtc="2024-09-13T05:34:00Z">
        <w:r w:rsidRPr="00280E60">
          <w:rPr>
            <w:rFonts w:ascii="Calibri" w:hAnsi="Calibri" w:cs="Calibri"/>
            <w:sz w:val="24"/>
            <w:szCs w:val="24"/>
          </w:rPr>
          <w:t xml:space="preserve"> to access this sub-module.</w:t>
        </w:r>
        <w:r w:rsidRPr="00CB0A8C">
          <w:rPr>
            <w:rFonts w:ascii="Calibri" w:hAnsi="Calibri" w:cs="Calibri"/>
            <w:sz w:val="24"/>
            <w:szCs w:val="24"/>
            <w:rPrChange w:id="1308" w:author="shashvindu jha" w:date="2024-09-13T11:07:00Z" w16du:dateUtc="2024-09-13T05:37:00Z">
              <w:rPr>
                <w:rFonts w:ascii="Calibri" w:hAnsi="Calibri" w:cs="Calibri"/>
              </w:rPr>
            </w:rPrChange>
          </w:rPr>
          <w:t xml:space="preserve"> </w:t>
        </w:r>
      </w:ins>
      <w:ins w:id="1309" w:author="shashvindu jha" w:date="2024-09-13T11:06:00Z" w16du:dateUtc="2024-09-13T05:36:00Z">
        <w:r w:rsidRPr="00CB0A8C">
          <w:rPr>
            <w:rFonts w:ascii="Calibri" w:hAnsi="Calibri" w:cs="Calibri"/>
            <w:sz w:val="24"/>
            <w:szCs w:val="24"/>
            <w:rPrChange w:id="1310" w:author="shashvindu jha" w:date="2024-09-13T11:07:00Z" w16du:dateUtc="2024-09-13T05:37:00Z">
              <w:rPr>
                <w:rFonts w:ascii="Calibri" w:hAnsi="Calibri" w:cs="Calibri"/>
              </w:rPr>
            </w:rPrChange>
          </w:rPr>
          <w:t>Select the module where yo</w:t>
        </w:r>
      </w:ins>
      <w:ins w:id="1311" w:author="shashvindu jha" w:date="2024-09-13T11:07:00Z" w16du:dateUtc="2024-09-13T05:37:00Z">
        <w:r w:rsidRPr="00CB0A8C">
          <w:rPr>
            <w:rFonts w:ascii="Calibri" w:hAnsi="Calibri" w:cs="Calibri"/>
            <w:sz w:val="24"/>
            <w:szCs w:val="24"/>
            <w:rPrChange w:id="1312" w:author="shashvindu jha" w:date="2024-09-13T11:07:00Z" w16du:dateUtc="2024-09-13T05:37:00Z">
              <w:rPr>
                <w:rFonts w:ascii="Calibri" w:hAnsi="Calibri" w:cs="Calibri"/>
              </w:rPr>
            </w:rPrChange>
          </w:rPr>
          <w:t xml:space="preserve">u want to upload the dataset </w:t>
        </w:r>
      </w:ins>
      <w:ins w:id="1313" w:author="shashvindu jha" w:date="2024-09-13T11:04:00Z" w16du:dateUtc="2024-09-13T05:34:00Z">
        <w:r w:rsidRPr="00280E60">
          <w:rPr>
            <w:rFonts w:ascii="Calibri" w:hAnsi="Calibri" w:cs="Calibri"/>
            <w:sz w:val="24"/>
            <w:szCs w:val="24"/>
          </w:rPr>
          <w:t xml:space="preserve">(see </w:t>
        </w:r>
        <w:r>
          <w:rPr>
            <w:rFonts w:ascii="Calibri" w:hAnsi="Calibri" w:cs="Calibri"/>
            <w:sz w:val="24"/>
            <w:szCs w:val="24"/>
          </w:rPr>
          <w:t xml:space="preserve">the </w:t>
        </w:r>
        <w:r w:rsidRPr="00280E60">
          <w:rPr>
            <w:rFonts w:ascii="Calibri" w:hAnsi="Calibri" w:cs="Calibri"/>
            <w:sz w:val="24"/>
            <w:szCs w:val="24"/>
          </w:rPr>
          <w:t>below figure</w:t>
        </w:r>
        <w:r>
          <w:rPr>
            <w:rFonts w:ascii="Calibri" w:hAnsi="Calibri" w:cs="Calibri"/>
            <w:sz w:val="24"/>
            <w:szCs w:val="24"/>
          </w:rPr>
          <w:t>)</w:t>
        </w:r>
      </w:ins>
    </w:p>
    <w:p w14:paraId="6BCD4312" w14:textId="77777777" w:rsidR="00AB1435" w:rsidRPr="00AB1435" w:rsidRDefault="00AB1435">
      <w:pPr>
        <w:rPr>
          <w:rPrChange w:id="1314" w:author="shashvindu jha" w:date="2024-09-12T15:32:00Z" w16du:dateUtc="2024-09-12T10:02:00Z">
            <w:rPr>
              <w:b/>
              <w:bCs/>
              <w:color w:val="1B1D3D" w:themeColor="text2" w:themeShade="BF"/>
            </w:rPr>
          </w:rPrChange>
        </w:rPr>
        <w:pPrChange w:id="1315" w:author="shashvindu jha" w:date="2024-09-12T15:32:00Z" w16du:dateUtc="2024-09-12T10:02:00Z">
          <w:pPr>
            <w:pStyle w:val="Heading2"/>
            <w:spacing w:before="100" w:beforeAutospacing="1" w:after="100" w:afterAutospacing="1"/>
            <w:jc w:val="both"/>
          </w:pPr>
        </w:pPrChange>
      </w:pPr>
    </w:p>
    <w:p w14:paraId="5DD327D1" w14:textId="17698991" w:rsidR="005C6B48" w:rsidRDefault="00C7008E">
      <w:pPr>
        <w:rPr>
          <w:ins w:id="1316" w:author="shashvindu jha" w:date="2024-09-13T11:10:00Z" w16du:dateUtc="2024-09-13T05:40:00Z"/>
        </w:rPr>
      </w:pPr>
      <w:r>
        <w:br w:type="page"/>
      </w:r>
    </w:p>
    <w:p w14:paraId="4F7C136F" w14:textId="7039B64E" w:rsidR="005C6B48" w:rsidRDefault="005C6B48" w:rsidP="005C6B48">
      <w:pPr>
        <w:tabs>
          <w:tab w:val="left" w:pos="8100"/>
        </w:tabs>
        <w:spacing w:before="100" w:beforeAutospacing="1" w:after="100" w:afterAutospacing="1" w:line="360" w:lineRule="auto"/>
        <w:jc w:val="both"/>
        <w:rPr>
          <w:ins w:id="1317" w:author="shashvindu jha" w:date="2024-09-13T11:10:00Z" w16du:dateUtc="2024-09-13T05:40:00Z"/>
          <w:rFonts w:ascii="Calibri" w:hAnsi="Calibri" w:cs="Calibri"/>
          <w:sz w:val="24"/>
          <w:szCs w:val="24"/>
        </w:rPr>
      </w:pPr>
      <w:ins w:id="1318" w:author="shashvindu jha" w:date="2024-09-13T11:10:00Z" w16du:dateUtc="2024-09-13T05:40:00Z">
        <w:r>
          <w:rPr>
            <w:rFonts w:ascii="Calibri" w:hAnsi="Calibri" w:cs="Calibri"/>
            <w:noProof/>
            <w:sz w:val="24"/>
            <w:szCs w:val="24"/>
          </w:rPr>
          <w:lastRenderedPageBreak/>
          <w:drawing>
            <wp:anchor distT="0" distB="91440" distL="114300" distR="114300" simplePos="0" relativeHeight="251910144" behindDoc="0" locked="0" layoutInCell="1" allowOverlap="1" wp14:anchorId="66026C01" wp14:editId="51370A97">
              <wp:simplePos x="0" y="0"/>
              <wp:positionH relativeFrom="margin">
                <wp:posOffset>19050</wp:posOffset>
              </wp:positionH>
              <wp:positionV relativeFrom="paragraph">
                <wp:posOffset>584200</wp:posOffset>
              </wp:positionV>
              <wp:extent cx="5950585" cy="3345815"/>
              <wp:effectExtent l="19050" t="19050" r="12065" b="26035"/>
              <wp:wrapTopAndBottom/>
              <wp:docPr id="1736526075" name="Picture 173652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26075" name="Picture 1736526075"/>
                      <pic:cNvPicPr/>
                    </pic:nvPicPr>
                    <pic:blipFill>
                      <a:blip r:embed="rId31">
                        <a:extLst>
                          <a:ext uri="{28A0092B-C50C-407E-A947-70E740481C1C}">
                            <a14:useLocalDpi xmlns:a14="http://schemas.microsoft.com/office/drawing/2010/main" val="0"/>
                          </a:ext>
                        </a:extLst>
                      </a:blip>
                      <a:stretch>
                        <a:fillRect/>
                      </a:stretch>
                    </pic:blipFill>
                    <pic:spPr>
                      <a:xfrm>
                        <a:off x="0" y="0"/>
                        <a:ext cx="5950585" cy="3345815"/>
                      </a:xfrm>
                      <a:prstGeom prst="rect">
                        <a:avLst/>
                      </a:prstGeom>
                      <a:ln>
                        <a:solidFill>
                          <a:schemeClr val="tx1">
                            <a:lumMod val="50000"/>
                            <a:lumOff val="50000"/>
                          </a:schemeClr>
                        </a:solidFill>
                      </a:ln>
                    </pic:spPr>
                  </pic:pic>
                </a:graphicData>
              </a:graphic>
              <wp14:sizeRelV relativeFrom="margin">
                <wp14:pctHeight>0</wp14:pctHeight>
              </wp14:sizeRelV>
            </wp:anchor>
          </w:drawing>
        </w:r>
        <w:r w:rsidRPr="00280E60">
          <w:rPr>
            <w:rFonts w:ascii="Calibri" w:hAnsi="Calibri" w:cs="Calibri"/>
            <w:b/>
            <w:sz w:val="24"/>
            <w:szCs w:val="24"/>
          </w:rPr>
          <w:t xml:space="preserve">Step </w:t>
        </w:r>
        <w:r>
          <w:rPr>
            <w:rFonts w:ascii="Calibri" w:hAnsi="Calibri" w:cs="Calibri"/>
            <w:b/>
            <w:sz w:val="24"/>
            <w:szCs w:val="24"/>
          </w:rPr>
          <w:t>55</w:t>
        </w:r>
        <w:r w:rsidRPr="00280E60">
          <w:rPr>
            <w:rFonts w:ascii="Calibri" w:hAnsi="Calibri" w:cs="Calibri"/>
            <w:sz w:val="24"/>
            <w:szCs w:val="24"/>
          </w:rPr>
          <w:t xml:space="preserve">: </w:t>
        </w:r>
      </w:ins>
      <w:ins w:id="1319" w:author="shashvindu jha" w:date="2024-09-13T11:15:00Z" w16du:dateUtc="2024-09-13T05:45:00Z">
        <w:r>
          <w:rPr>
            <w:rFonts w:ascii="Calibri" w:hAnsi="Calibri" w:cs="Calibri"/>
            <w:sz w:val="24"/>
            <w:szCs w:val="24"/>
          </w:rPr>
          <w:t xml:space="preserve">Click on the </w:t>
        </w:r>
        <w:r>
          <w:rPr>
            <w:rFonts w:ascii="Calibri" w:hAnsi="Calibri" w:cs="Calibri"/>
            <w:b/>
            <w:bCs/>
            <w:sz w:val="24"/>
            <w:szCs w:val="24"/>
          </w:rPr>
          <w:t xml:space="preserve">Add </w:t>
        </w:r>
      </w:ins>
      <w:ins w:id="1320" w:author="shashvindu jha" w:date="2024-09-13T11:21:00Z" w16du:dateUtc="2024-09-13T05:51:00Z">
        <w:r w:rsidR="00250BF7">
          <w:rPr>
            <w:rFonts w:ascii="Calibri" w:hAnsi="Calibri" w:cs="Calibri"/>
            <w:sz w:val="24"/>
            <w:szCs w:val="24"/>
          </w:rPr>
          <w:t>button,</w:t>
        </w:r>
      </w:ins>
      <w:ins w:id="1321" w:author="shashvindu jha" w:date="2024-09-13T11:19:00Z" w16du:dateUtc="2024-09-13T05:49:00Z">
        <w:r w:rsidR="00250BF7">
          <w:rPr>
            <w:rFonts w:ascii="Calibri" w:hAnsi="Calibri" w:cs="Calibri"/>
            <w:sz w:val="24"/>
            <w:szCs w:val="24"/>
          </w:rPr>
          <w:t xml:space="preserve"> </w:t>
        </w:r>
      </w:ins>
      <w:ins w:id="1322" w:author="shashvindu jha" w:date="2024-09-13T11:22:00Z" w16du:dateUtc="2024-09-13T05:52:00Z">
        <w:r w:rsidR="00250BF7">
          <w:rPr>
            <w:rFonts w:ascii="Calibri" w:hAnsi="Calibri" w:cs="Calibri"/>
            <w:sz w:val="24"/>
            <w:szCs w:val="24"/>
          </w:rPr>
          <w:t>c</w:t>
        </w:r>
      </w:ins>
      <w:ins w:id="1323" w:author="shashvindu jha" w:date="2024-09-13T11:19:00Z" w16du:dateUtc="2024-09-13T05:49:00Z">
        <w:r w:rsidR="00250BF7">
          <w:rPr>
            <w:rFonts w:ascii="Calibri" w:hAnsi="Calibri" w:cs="Calibri"/>
            <w:sz w:val="24"/>
            <w:szCs w:val="24"/>
          </w:rPr>
          <w:t xml:space="preserve">hoose the </w:t>
        </w:r>
        <w:r w:rsidR="00250BF7">
          <w:rPr>
            <w:rFonts w:ascii="Calibri" w:hAnsi="Calibri" w:cs="Calibri"/>
            <w:b/>
            <w:bCs/>
            <w:sz w:val="24"/>
            <w:szCs w:val="24"/>
          </w:rPr>
          <w:t xml:space="preserve">Mapping </w:t>
        </w:r>
        <w:r w:rsidR="00250BF7">
          <w:rPr>
            <w:rFonts w:ascii="Calibri" w:hAnsi="Calibri" w:cs="Calibri"/>
            <w:sz w:val="24"/>
            <w:szCs w:val="24"/>
          </w:rPr>
          <w:t>created for the following mo</w:t>
        </w:r>
      </w:ins>
      <w:ins w:id="1324" w:author="shashvindu jha" w:date="2024-09-13T11:20:00Z" w16du:dateUtc="2024-09-13T05:50:00Z">
        <w:r w:rsidR="00250BF7">
          <w:rPr>
            <w:rFonts w:ascii="Calibri" w:hAnsi="Calibri" w:cs="Calibri"/>
            <w:sz w:val="24"/>
            <w:szCs w:val="24"/>
          </w:rPr>
          <w:t>dule,</w:t>
        </w:r>
      </w:ins>
      <w:ins w:id="1325" w:author="shashvindu jha" w:date="2024-09-13T11:21:00Z" w16du:dateUtc="2024-09-13T05:51:00Z">
        <w:r w:rsidR="00250BF7">
          <w:rPr>
            <w:rFonts w:ascii="Calibri" w:hAnsi="Calibri" w:cs="Calibri"/>
            <w:sz w:val="24"/>
            <w:szCs w:val="24"/>
          </w:rPr>
          <w:t xml:space="preserve"> </w:t>
        </w:r>
      </w:ins>
      <w:ins w:id="1326" w:author="shashvindu jha" w:date="2024-09-13T11:20:00Z" w16du:dateUtc="2024-09-13T05:50:00Z">
        <w:r w:rsidR="00250BF7">
          <w:rPr>
            <w:rFonts w:ascii="Calibri" w:hAnsi="Calibri" w:cs="Calibri"/>
            <w:sz w:val="24"/>
            <w:szCs w:val="24"/>
          </w:rPr>
          <w:t xml:space="preserve">select </w:t>
        </w:r>
        <w:r w:rsidR="00250BF7" w:rsidRPr="00250BF7">
          <w:rPr>
            <w:rFonts w:ascii="Calibri" w:hAnsi="Calibri" w:cs="Calibri"/>
            <w:b/>
            <w:bCs/>
            <w:sz w:val="24"/>
            <w:szCs w:val="24"/>
            <w:rPrChange w:id="1327" w:author="shashvindu jha" w:date="2024-09-13T11:22:00Z" w16du:dateUtc="2024-09-13T05:52:00Z">
              <w:rPr>
                <w:rFonts w:ascii="Calibri" w:hAnsi="Calibri" w:cs="Calibri"/>
                <w:sz w:val="24"/>
                <w:szCs w:val="24"/>
              </w:rPr>
            </w:rPrChange>
          </w:rPr>
          <w:t>Source</w:t>
        </w:r>
        <w:r w:rsidR="00250BF7">
          <w:rPr>
            <w:rFonts w:ascii="Calibri" w:hAnsi="Calibri" w:cs="Calibri"/>
            <w:sz w:val="24"/>
            <w:szCs w:val="24"/>
          </w:rPr>
          <w:t xml:space="preserve"> and Browse the .</w:t>
        </w:r>
        <w:r w:rsidR="00250BF7" w:rsidRPr="00250BF7">
          <w:rPr>
            <w:rFonts w:ascii="Calibri" w:hAnsi="Calibri" w:cs="Calibri"/>
            <w:b/>
            <w:bCs/>
            <w:sz w:val="24"/>
            <w:szCs w:val="24"/>
            <w:rPrChange w:id="1328" w:author="shashvindu jha" w:date="2024-09-13T11:22:00Z" w16du:dateUtc="2024-09-13T05:52:00Z">
              <w:rPr>
                <w:rFonts w:ascii="Calibri" w:hAnsi="Calibri" w:cs="Calibri"/>
                <w:sz w:val="24"/>
                <w:szCs w:val="24"/>
              </w:rPr>
            </w:rPrChange>
          </w:rPr>
          <w:t>csv</w:t>
        </w:r>
        <w:r w:rsidR="00250BF7">
          <w:rPr>
            <w:rFonts w:ascii="Calibri" w:hAnsi="Calibri" w:cs="Calibri"/>
            <w:sz w:val="24"/>
            <w:szCs w:val="24"/>
          </w:rPr>
          <w:t xml:space="preserve"> file then </w:t>
        </w:r>
      </w:ins>
      <w:ins w:id="1329" w:author="shashvindu jha" w:date="2024-09-13T11:22:00Z" w16du:dateUtc="2024-09-13T05:52:00Z">
        <w:r w:rsidR="00250BF7">
          <w:rPr>
            <w:rFonts w:ascii="Calibri" w:hAnsi="Calibri" w:cs="Calibri"/>
            <w:sz w:val="24"/>
            <w:szCs w:val="24"/>
          </w:rPr>
          <w:t>c</w:t>
        </w:r>
      </w:ins>
      <w:ins w:id="1330" w:author="shashvindu jha" w:date="2024-09-13T11:21:00Z" w16du:dateUtc="2024-09-13T05:51:00Z">
        <w:r w:rsidR="00250BF7">
          <w:rPr>
            <w:rFonts w:ascii="Calibri" w:hAnsi="Calibri" w:cs="Calibri"/>
            <w:sz w:val="24"/>
            <w:szCs w:val="24"/>
          </w:rPr>
          <w:t xml:space="preserve">lick the </w:t>
        </w:r>
        <w:r w:rsidR="00250BF7" w:rsidRPr="00250BF7">
          <w:rPr>
            <w:rFonts w:ascii="Calibri" w:hAnsi="Calibri" w:cs="Calibri"/>
            <w:b/>
            <w:bCs/>
            <w:sz w:val="24"/>
            <w:szCs w:val="24"/>
            <w:rPrChange w:id="1331" w:author="shashvindu jha" w:date="2024-09-13T11:22:00Z" w16du:dateUtc="2024-09-13T05:52:00Z">
              <w:rPr>
                <w:rFonts w:ascii="Calibri" w:hAnsi="Calibri" w:cs="Calibri"/>
                <w:sz w:val="24"/>
                <w:szCs w:val="24"/>
              </w:rPr>
            </w:rPrChange>
          </w:rPr>
          <w:t>upload</w:t>
        </w:r>
        <w:r w:rsidR="00250BF7">
          <w:rPr>
            <w:rFonts w:ascii="Calibri" w:hAnsi="Calibri" w:cs="Calibri"/>
            <w:sz w:val="24"/>
            <w:szCs w:val="24"/>
          </w:rPr>
          <w:t xml:space="preserve"> button </w:t>
        </w:r>
        <w:r w:rsidR="00250BF7" w:rsidRPr="00460417">
          <w:rPr>
            <w:rFonts w:ascii="Calibri" w:hAnsi="Calibri" w:cs="Calibri"/>
            <w:sz w:val="24"/>
            <w:szCs w:val="24"/>
          </w:rPr>
          <w:t>(</w:t>
        </w:r>
      </w:ins>
      <w:ins w:id="1332" w:author="shashvindu jha" w:date="2024-09-13T11:10:00Z" w16du:dateUtc="2024-09-13T05:40:00Z">
        <w:r w:rsidRPr="00280E60">
          <w:rPr>
            <w:rFonts w:ascii="Calibri" w:hAnsi="Calibri" w:cs="Calibri"/>
            <w:sz w:val="24"/>
            <w:szCs w:val="24"/>
          </w:rPr>
          <w:t xml:space="preserve">see </w:t>
        </w:r>
        <w:r>
          <w:rPr>
            <w:rFonts w:ascii="Calibri" w:hAnsi="Calibri" w:cs="Calibri"/>
            <w:sz w:val="24"/>
            <w:szCs w:val="24"/>
          </w:rPr>
          <w:t xml:space="preserve">the </w:t>
        </w:r>
        <w:r w:rsidRPr="00280E60">
          <w:rPr>
            <w:rFonts w:ascii="Calibri" w:hAnsi="Calibri" w:cs="Calibri"/>
            <w:sz w:val="24"/>
            <w:szCs w:val="24"/>
          </w:rPr>
          <w:t>below figure</w:t>
        </w:r>
        <w:r>
          <w:rPr>
            <w:rFonts w:ascii="Calibri" w:hAnsi="Calibri" w:cs="Calibri"/>
            <w:sz w:val="24"/>
            <w:szCs w:val="24"/>
          </w:rPr>
          <w:t>)</w:t>
        </w:r>
      </w:ins>
      <w:ins w:id="1333" w:author="shashvindu jha" w:date="2024-09-13T11:21:00Z" w16du:dateUtc="2024-09-13T05:51:00Z">
        <w:r w:rsidR="00250BF7">
          <w:rPr>
            <w:rFonts w:ascii="Calibri" w:hAnsi="Calibri" w:cs="Calibri"/>
            <w:sz w:val="24"/>
            <w:szCs w:val="24"/>
          </w:rPr>
          <w:t>.</w:t>
        </w:r>
      </w:ins>
    </w:p>
    <w:p w14:paraId="3E1D3439" w14:textId="4C94715A" w:rsidR="00F2751A" w:rsidRDefault="00F2751A" w:rsidP="00F2751A">
      <w:pPr>
        <w:tabs>
          <w:tab w:val="left" w:pos="8100"/>
        </w:tabs>
        <w:spacing w:before="100" w:beforeAutospacing="1" w:after="100" w:afterAutospacing="1" w:line="360" w:lineRule="auto"/>
        <w:jc w:val="both"/>
        <w:rPr>
          <w:ins w:id="1334" w:author="shashvindu jha" w:date="2024-09-13T11:29:00Z" w16du:dateUtc="2024-09-13T05:59:00Z"/>
          <w:rFonts w:ascii="Calibri" w:hAnsi="Calibri" w:cs="Calibri"/>
          <w:sz w:val="24"/>
          <w:szCs w:val="24"/>
        </w:rPr>
      </w:pPr>
      <w:ins w:id="1335" w:author="shashvindu jha" w:date="2024-09-13T11:27:00Z" w16du:dateUtc="2024-09-13T05:57:00Z">
        <w:r>
          <w:rPr>
            <w:rFonts w:ascii="Calibri" w:hAnsi="Calibri" w:cs="Calibri"/>
            <w:noProof/>
            <w:sz w:val="24"/>
            <w:szCs w:val="24"/>
          </w:rPr>
          <w:drawing>
            <wp:anchor distT="0" distB="91440" distL="114300" distR="114300" simplePos="0" relativeHeight="251912192" behindDoc="0" locked="0" layoutInCell="1" allowOverlap="1" wp14:anchorId="73ECA704" wp14:editId="50173270">
              <wp:simplePos x="0" y="0"/>
              <wp:positionH relativeFrom="margin">
                <wp:posOffset>20955</wp:posOffset>
              </wp:positionH>
              <wp:positionV relativeFrom="paragraph">
                <wp:posOffset>4429215</wp:posOffset>
              </wp:positionV>
              <wp:extent cx="5949315" cy="1691640"/>
              <wp:effectExtent l="19050" t="19050" r="13335" b="22860"/>
              <wp:wrapTopAndBottom/>
              <wp:docPr id="19166014" name="Picture 1916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14" name="Picture 19166014"/>
                      <pic:cNvPicPr/>
                    </pic:nvPicPr>
                    <pic:blipFill rotWithShape="1">
                      <a:blip r:embed="rId32">
                        <a:extLst>
                          <a:ext uri="{28A0092B-C50C-407E-A947-70E740481C1C}">
                            <a14:useLocalDpi xmlns:a14="http://schemas.microsoft.com/office/drawing/2010/main" val="0"/>
                          </a:ext>
                        </a:extLst>
                      </a:blip>
                      <a:srcRect b="49414"/>
                      <a:stretch/>
                    </pic:blipFill>
                    <pic:spPr bwMode="auto">
                      <a:xfrm>
                        <a:off x="0" y="0"/>
                        <a:ext cx="5949315" cy="169164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ins>
      <w:ins w:id="1336" w:author="shashvindu jha" w:date="2024-09-13T11:23:00Z" w16du:dateUtc="2024-09-13T05:53:00Z">
        <w:r w:rsidR="00250BF7" w:rsidRPr="00280E60">
          <w:rPr>
            <w:rFonts w:ascii="Calibri" w:hAnsi="Calibri" w:cs="Calibri"/>
            <w:b/>
            <w:sz w:val="24"/>
            <w:szCs w:val="24"/>
          </w:rPr>
          <w:t xml:space="preserve">Step </w:t>
        </w:r>
        <w:r w:rsidR="00250BF7">
          <w:rPr>
            <w:rFonts w:ascii="Calibri" w:hAnsi="Calibri" w:cs="Calibri"/>
            <w:b/>
            <w:sz w:val="24"/>
            <w:szCs w:val="24"/>
          </w:rPr>
          <w:t>55</w:t>
        </w:r>
        <w:r w:rsidR="00250BF7" w:rsidRPr="00280E60">
          <w:rPr>
            <w:rFonts w:ascii="Calibri" w:hAnsi="Calibri" w:cs="Calibri"/>
            <w:sz w:val="24"/>
            <w:szCs w:val="24"/>
          </w:rPr>
          <w:t xml:space="preserve">: </w:t>
        </w:r>
      </w:ins>
      <w:ins w:id="1337" w:author="shashvindu jha" w:date="2024-09-13T11:31:00Z" w16du:dateUtc="2024-09-13T06:01:00Z">
        <w:r>
          <w:rPr>
            <w:rFonts w:ascii="Calibri" w:hAnsi="Calibri" w:cs="Calibri"/>
            <w:sz w:val="24"/>
            <w:szCs w:val="24"/>
          </w:rPr>
          <w:t xml:space="preserve">Once the file is uploaded, details such as </w:t>
        </w:r>
        <w:r w:rsidRPr="00F2751A">
          <w:rPr>
            <w:rFonts w:ascii="Calibri" w:hAnsi="Calibri" w:cs="Calibri"/>
            <w:b/>
            <w:bCs/>
            <w:sz w:val="24"/>
            <w:szCs w:val="24"/>
            <w:rPrChange w:id="1338" w:author="shashvindu jha" w:date="2024-09-13T11:31:00Z" w16du:dateUtc="2024-09-13T06:01:00Z">
              <w:rPr>
                <w:rFonts w:ascii="Calibri" w:hAnsi="Calibri" w:cs="Calibri"/>
                <w:sz w:val="24"/>
                <w:szCs w:val="24"/>
              </w:rPr>
            </w:rPrChange>
          </w:rPr>
          <w:t>File Name, Imported, Updated, Error, Total Records, Completed, and Status</w:t>
        </w:r>
        <w:r>
          <w:rPr>
            <w:rFonts w:ascii="Calibri" w:hAnsi="Calibri" w:cs="Calibri"/>
            <w:sz w:val="24"/>
            <w:szCs w:val="24"/>
          </w:rPr>
          <w:t xml:space="preserve"> will be visible. You can view the errors that occurred during the </w:t>
        </w:r>
      </w:ins>
      <w:ins w:id="1339" w:author="shashvindu jha" w:date="2024-09-13T13:29:00Z" w16du:dateUtc="2024-09-13T07:59:00Z">
        <w:r w:rsidR="004C35AB">
          <w:rPr>
            <w:rFonts w:ascii="Calibri" w:hAnsi="Calibri" w:cs="Calibri"/>
            <w:sz w:val="24"/>
            <w:szCs w:val="24"/>
          </w:rPr>
          <w:t>Import</w:t>
        </w:r>
      </w:ins>
      <w:ins w:id="1340" w:author="shashvindu jha" w:date="2024-09-13T11:31:00Z" w16du:dateUtc="2024-09-13T06:01:00Z">
        <w:r>
          <w:rPr>
            <w:rFonts w:ascii="Calibri" w:hAnsi="Calibri" w:cs="Calibri"/>
            <w:sz w:val="24"/>
            <w:szCs w:val="24"/>
          </w:rPr>
          <w:t xml:space="preserve"> process by accessing the Log file generated under the Action </w:t>
        </w:r>
      </w:ins>
      <w:ins w:id="1341" w:author="shashvindu jha" w:date="2024-09-13T11:33:00Z" w16du:dateUtc="2024-09-13T06:03:00Z">
        <w:r>
          <w:rPr>
            <w:rFonts w:ascii="Calibri" w:hAnsi="Calibri" w:cs="Calibri"/>
            <w:sz w:val="24"/>
            <w:szCs w:val="24"/>
          </w:rPr>
          <w:t>dropdown.</w:t>
        </w:r>
      </w:ins>
      <w:ins w:id="1342" w:author="shashvindu jha" w:date="2024-09-13T11:29:00Z" w16du:dateUtc="2024-09-13T05:59:00Z">
        <w:r w:rsidRPr="00280E60">
          <w:rPr>
            <w:rFonts w:ascii="Calibri" w:hAnsi="Calibri" w:cs="Calibri"/>
            <w:sz w:val="24"/>
            <w:szCs w:val="24"/>
          </w:rPr>
          <w:t xml:space="preserve"> (see </w:t>
        </w:r>
        <w:r>
          <w:rPr>
            <w:rFonts w:ascii="Calibri" w:hAnsi="Calibri" w:cs="Calibri"/>
            <w:sz w:val="24"/>
            <w:szCs w:val="24"/>
          </w:rPr>
          <w:t xml:space="preserve">the </w:t>
        </w:r>
        <w:r w:rsidRPr="00280E60">
          <w:rPr>
            <w:rFonts w:ascii="Calibri" w:hAnsi="Calibri" w:cs="Calibri"/>
            <w:sz w:val="24"/>
            <w:szCs w:val="24"/>
          </w:rPr>
          <w:t>below figure</w:t>
        </w:r>
        <w:r>
          <w:rPr>
            <w:rFonts w:ascii="Calibri" w:hAnsi="Calibri" w:cs="Calibri"/>
            <w:sz w:val="24"/>
            <w:szCs w:val="24"/>
          </w:rPr>
          <w:t>)</w:t>
        </w:r>
      </w:ins>
    </w:p>
    <w:p w14:paraId="46CF383F" w14:textId="27BA8229" w:rsidR="005C6B48" w:rsidRDefault="005C6B48">
      <w:pPr>
        <w:rPr>
          <w:ins w:id="1343" w:author="shashvindu jha" w:date="2024-09-13T11:10:00Z" w16du:dateUtc="2024-09-13T05:40:00Z"/>
        </w:rPr>
      </w:pPr>
      <w:ins w:id="1344" w:author="shashvindu jha" w:date="2024-09-13T11:10:00Z" w16du:dateUtc="2024-09-13T05:40:00Z">
        <w:r>
          <w:br w:type="page"/>
        </w:r>
      </w:ins>
    </w:p>
    <w:p w14:paraId="44FF7648" w14:textId="60487F8B" w:rsidR="00C7008E" w:rsidDel="005C6B48" w:rsidRDefault="00C7008E">
      <w:pPr>
        <w:rPr>
          <w:del w:id="1345" w:author="shashvindu jha" w:date="2024-09-13T11:10:00Z" w16du:dateUtc="2024-09-13T05:40:00Z"/>
        </w:rPr>
      </w:pPr>
    </w:p>
    <w:p w14:paraId="704E5CD0" w14:textId="36FB3BF2" w:rsidR="00C7008E" w:rsidRPr="00C7008E" w:rsidRDefault="00C7008E" w:rsidP="00C7008E">
      <w:pPr>
        <w:pStyle w:val="Heading2"/>
        <w:spacing w:before="100" w:beforeAutospacing="1" w:after="100" w:afterAutospacing="1"/>
        <w:jc w:val="both"/>
        <w:rPr>
          <w:b/>
          <w:bCs/>
          <w:color w:val="1B1D3D" w:themeColor="text2" w:themeShade="BF"/>
        </w:rPr>
      </w:pPr>
      <w:bookmarkStart w:id="1346" w:name="_Toc177122886"/>
      <w:r w:rsidRPr="00C7008E">
        <w:rPr>
          <w:b/>
          <w:bCs/>
          <w:color w:val="1B1D3D" w:themeColor="text2" w:themeShade="BF"/>
        </w:rPr>
        <w:t>2.</w:t>
      </w:r>
      <w:r w:rsidR="00E07D74">
        <w:rPr>
          <w:b/>
          <w:bCs/>
          <w:color w:val="1B1D3D" w:themeColor="text2" w:themeShade="BF"/>
        </w:rPr>
        <w:t>5</w:t>
      </w:r>
      <w:r w:rsidRPr="00C7008E">
        <w:rPr>
          <w:b/>
          <w:bCs/>
          <w:color w:val="1B1D3D" w:themeColor="text2" w:themeShade="BF"/>
        </w:rPr>
        <w:t xml:space="preserve"> EXPORT</w:t>
      </w:r>
      <w:bookmarkEnd w:id="1346"/>
    </w:p>
    <w:p w14:paraId="094B8A6E" w14:textId="4F621F4B" w:rsidR="00C7008E" w:rsidRDefault="00C7008E" w:rsidP="00C7008E">
      <w:pPr>
        <w:tabs>
          <w:tab w:val="left" w:pos="8100"/>
        </w:tabs>
        <w:spacing w:after="0" w:line="360" w:lineRule="auto"/>
        <w:jc w:val="both"/>
        <w:rPr>
          <w:rFonts w:ascii="Calibri" w:hAnsi="Calibri" w:cs="Calibri"/>
          <w:sz w:val="24"/>
          <w:szCs w:val="24"/>
        </w:rPr>
      </w:pPr>
      <w:r w:rsidRPr="00832D9C">
        <w:rPr>
          <w:rFonts w:ascii="Calibri" w:hAnsi="Calibri" w:cs="Calibri"/>
          <w:sz w:val="24"/>
          <w:szCs w:val="24"/>
        </w:rPr>
        <w:t xml:space="preserve">This submodule allows the </w:t>
      </w:r>
      <w:del w:id="1347" w:author="shashvindu jha" w:date="2024-09-13T13:24:00Z" w16du:dateUtc="2024-09-13T07:54:00Z">
        <w:r w:rsidDel="008961E2">
          <w:rPr>
            <w:rFonts w:ascii="Calibri" w:hAnsi="Calibri" w:cs="Calibri"/>
            <w:sz w:val="24"/>
            <w:szCs w:val="24"/>
          </w:rPr>
          <w:delText>admin</w:delText>
        </w:r>
      </w:del>
      <w:ins w:id="1348" w:author="shashvindu jha" w:date="2024-09-13T13:24:00Z" w16du:dateUtc="2024-09-13T07:54:00Z">
        <w:r w:rsidR="008961E2" w:rsidRPr="008961E2">
          <w:rPr>
            <w:rFonts w:ascii="Calibri" w:hAnsi="Calibri" w:cs="Calibri"/>
            <w:b/>
            <w:bCs/>
            <w:sz w:val="24"/>
            <w:szCs w:val="24"/>
          </w:rPr>
          <w:t>Admin</w:t>
        </w:r>
      </w:ins>
      <w:r>
        <w:rPr>
          <w:rFonts w:ascii="Calibri" w:hAnsi="Calibri" w:cs="Calibri"/>
          <w:sz w:val="24"/>
          <w:szCs w:val="24"/>
        </w:rPr>
        <w:t xml:space="preserve"> users</w:t>
      </w:r>
      <w:r w:rsidRPr="00832D9C">
        <w:rPr>
          <w:rFonts w:ascii="Calibri" w:hAnsi="Calibri" w:cs="Calibri"/>
          <w:sz w:val="24"/>
          <w:szCs w:val="24"/>
        </w:rPr>
        <w:t xml:space="preserve"> to</w:t>
      </w:r>
      <w:r>
        <w:rPr>
          <w:rFonts w:ascii="Calibri" w:hAnsi="Calibri" w:cs="Calibri"/>
          <w:sz w:val="24"/>
          <w:szCs w:val="24"/>
        </w:rPr>
        <w:t xml:space="preserve"> </w:t>
      </w:r>
      <w:del w:id="1349" w:author="shashvindu jha" w:date="2024-09-13T13:30:00Z" w16du:dateUtc="2024-09-13T08:00:00Z">
        <w:r w:rsidDel="004C35AB">
          <w:rPr>
            <w:rFonts w:ascii="Calibri" w:hAnsi="Calibri" w:cs="Calibri"/>
            <w:sz w:val="24"/>
            <w:szCs w:val="24"/>
          </w:rPr>
          <w:delText>export</w:delText>
        </w:r>
      </w:del>
      <w:ins w:id="1350" w:author="shashvindu jha" w:date="2024-09-13T13:30:00Z" w16du:dateUtc="2024-09-13T08:00:00Z">
        <w:r w:rsidR="004C35AB" w:rsidRPr="004C35AB">
          <w:rPr>
            <w:rFonts w:ascii="Calibri" w:hAnsi="Calibri" w:cs="Calibri"/>
            <w:b/>
            <w:bCs/>
            <w:sz w:val="24"/>
            <w:szCs w:val="24"/>
          </w:rPr>
          <w:t>Export</w:t>
        </w:r>
      </w:ins>
      <w:r>
        <w:rPr>
          <w:rFonts w:ascii="Calibri" w:hAnsi="Calibri" w:cs="Calibri"/>
          <w:sz w:val="24"/>
          <w:szCs w:val="24"/>
        </w:rPr>
        <w:t xml:space="preserve"> and download the master datasets on their local computer</w:t>
      </w:r>
      <w:r w:rsidRPr="00832D9C">
        <w:rPr>
          <w:rFonts w:ascii="Calibri" w:hAnsi="Calibri" w:cs="Calibri"/>
          <w:sz w:val="24"/>
          <w:szCs w:val="24"/>
        </w:rPr>
        <w:t>.</w:t>
      </w:r>
    </w:p>
    <w:p w14:paraId="320A62F9" w14:textId="63E010FA" w:rsidR="00C7008E" w:rsidRDefault="00C7008E" w:rsidP="00C7008E">
      <w:pPr>
        <w:tabs>
          <w:tab w:val="left" w:pos="8100"/>
        </w:tabs>
        <w:spacing w:before="100" w:beforeAutospacing="1" w:after="100" w:afterAutospacing="1"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884544" behindDoc="0" locked="0" layoutInCell="1" allowOverlap="1" wp14:anchorId="5DB4741B" wp14:editId="7500C613">
            <wp:simplePos x="0" y="0"/>
            <wp:positionH relativeFrom="margin">
              <wp:posOffset>19050</wp:posOffset>
            </wp:positionH>
            <wp:positionV relativeFrom="paragraph">
              <wp:posOffset>1032593</wp:posOffset>
            </wp:positionV>
            <wp:extent cx="5951855" cy="3346284"/>
            <wp:effectExtent l="19050" t="19050" r="10795" b="260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51855" cy="3346284"/>
                    </a:xfrm>
                    <a:prstGeom prst="rect">
                      <a:avLst/>
                    </a:prstGeom>
                    <a:ln>
                      <a:solidFill>
                        <a:schemeClr val="tx1">
                          <a:lumMod val="50000"/>
                          <a:lumOff val="50000"/>
                        </a:schemeClr>
                      </a:solidFill>
                    </a:ln>
                  </pic:spPr>
                </pic:pic>
              </a:graphicData>
            </a:graphic>
            <wp14:sizeRelV relativeFrom="margin">
              <wp14:pctHeight>0</wp14:pctHeight>
            </wp14:sizeRelV>
          </wp:anchor>
        </w:drawing>
      </w:r>
      <w:r w:rsidRPr="00280E60">
        <w:rPr>
          <w:rFonts w:ascii="Calibri" w:hAnsi="Calibri" w:cs="Calibri"/>
          <w:b/>
          <w:sz w:val="24"/>
          <w:szCs w:val="24"/>
        </w:rPr>
        <w:t xml:space="preserve">Step </w:t>
      </w:r>
      <w:r>
        <w:rPr>
          <w:rFonts w:ascii="Calibri" w:hAnsi="Calibri" w:cs="Calibri"/>
          <w:b/>
          <w:sz w:val="24"/>
          <w:szCs w:val="24"/>
        </w:rPr>
        <w:t>55</w:t>
      </w:r>
      <w:r w:rsidRPr="00280E60">
        <w:rPr>
          <w:rFonts w:ascii="Calibri" w:hAnsi="Calibri" w:cs="Calibri"/>
          <w:sz w:val="24"/>
          <w:szCs w:val="24"/>
        </w:rPr>
        <w:t xml:space="preserve">: Click on the </w:t>
      </w:r>
      <w:r>
        <w:rPr>
          <w:rFonts w:ascii="Calibri" w:hAnsi="Calibri" w:cs="Calibri"/>
          <w:b/>
          <w:bCs/>
          <w:sz w:val="24"/>
          <w:szCs w:val="24"/>
        </w:rPr>
        <w:t>Export Data</w:t>
      </w:r>
      <w:r w:rsidRPr="00280E60">
        <w:rPr>
          <w:rFonts w:ascii="Calibri" w:hAnsi="Calibri" w:cs="Calibri"/>
          <w:sz w:val="24"/>
          <w:szCs w:val="24"/>
        </w:rPr>
        <w:t xml:space="preserve"> option available under </w:t>
      </w:r>
      <w:del w:id="1351" w:author="shashvindu jha" w:date="2024-09-13T13:24:00Z" w16du:dateUtc="2024-09-13T07:54:00Z">
        <w:r w:rsidRPr="00280E60" w:rsidDel="008961E2">
          <w:rPr>
            <w:rFonts w:ascii="Calibri" w:hAnsi="Calibri" w:cs="Calibri"/>
            <w:sz w:val="24"/>
            <w:szCs w:val="24"/>
          </w:rPr>
          <w:delText>Admin</w:delText>
        </w:r>
      </w:del>
      <w:ins w:id="1352" w:author="shashvindu jha" w:date="2024-09-13T13:24:00Z" w16du:dateUtc="2024-09-13T07:54:00Z">
        <w:r w:rsidR="008961E2" w:rsidRPr="008961E2">
          <w:rPr>
            <w:rFonts w:ascii="Calibri" w:hAnsi="Calibri" w:cs="Calibri"/>
            <w:b/>
            <w:bCs/>
            <w:sz w:val="24"/>
            <w:szCs w:val="24"/>
          </w:rPr>
          <w:t>Admin</w:t>
        </w:r>
      </w:ins>
      <w:r w:rsidRPr="00280E60">
        <w:rPr>
          <w:rFonts w:ascii="Calibri" w:hAnsi="Calibri" w:cs="Calibri"/>
          <w:sz w:val="24"/>
          <w:szCs w:val="24"/>
        </w:rPr>
        <w:t xml:space="preserve"> to access this sub-module.</w:t>
      </w:r>
      <w:r w:rsidRPr="00280E60">
        <w:rPr>
          <w:rFonts w:ascii="Calibri" w:hAnsi="Calibri" w:cs="Calibri"/>
        </w:rPr>
        <w:t xml:space="preserve"> </w:t>
      </w:r>
      <w:r>
        <w:rPr>
          <w:rFonts w:ascii="Calibri" w:hAnsi="Calibri" w:cs="Calibri"/>
          <w:sz w:val="24"/>
          <w:szCs w:val="24"/>
        </w:rPr>
        <w:t xml:space="preserve">You can view the module names present and download the master dataset of each module as </w:t>
      </w:r>
      <w:ins w:id="1353" w:author="shashvindu jha" w:date="2024-09-13T10:41:00Z" w16du:dateUtc="2024-09-13T05:11:00Z">
        <w:r w:rsidR="00DE4FF8">
          <w:rPr>
            <w:rFonts w:ascii="Calibri" w:hAnsi="Calibri" w:cs="Calibri"/>
            <w:sz w:val="24"/>
            <w:szCs w:val="24"/>
          </w:rPr>
          <w:t xml:space="preserve">a whole or as </w:t>
        </w:r>
      </w:ins>
      <w:r>
        <w:rPr>
          <w:rFonts w:ascii="Calibri" w:hAnsi="Calibri" w:cs="Calibri"/>
          <w:sz w:val="24"/>
          <w:szCs w:val="24"/>
        </w:rPr>
        <w:t>per the date range.</w:t>
      </w:r>
      <w:r w:rsidRPr="00280E60">
        <w:rPr>
          <w:rFonts w:ascii="Calibri" w:hAnsi="Calibri" w:cs="Calibri"/>
          <w:sz w:val="24"/>
          <w:szCs w:val="24"/>
        </w:rPr>
        <w:t xml:space="preserve"> (see </w:t>
      </w:r>
      <w:ins w:id="1354" w:author="shashvindu jha" w:date="2024-09-12T17:39:00Z" w16du:dateUtc="2024-09-12T12:09:00Z">
        <w:r w:rsidR="008D3E15">
          <w:rPr>
            <w:rFonts w:ascii="Calibri" w:hAnsi="Calibri" w:cs="Calibri"/>
            <w:sz w:val="24"/>
            <w:szCs w:val="24"/>
          </w:rPr>
          <w:t xml:space="preserve">the </w:t>
        </w:r>
      </w:ins>
      <w:r w:rsidRPr="00280E60">
        <w:rPr>
          <w:rFonts w:ascii="Calibri" w:hAnsi="Calibri" w:cs="Calibri"/>
          <w:sz w:val="24"/>
          <w:szCs w:val="24"/>
        </w:rPr>
        <w:t>below figure</w:t>
      </w:r>
      <w:r>
        <w:rPr>
          <w:rFonts w:ascii="Calibri" w:hAnsi="Calibri" w:cs="Calibri"/>
          <w:sz w:val="24"/>
          <w:szCs w:val="24"/>
        </w:rPr>
        <w:t>)</w:t>
      </w:r>
    </w:p>
    <w:p w14:paraId="2E52D628" w14:textId="057334AA" w:rsidR="0024678E" w:rsidRDefault="0024678E">
      <w:pPr>
        <w:rPr>
          <w:ins w:id="1355" w:author="shashvindu jha" w:date="2024-09-13T10:34:00Z" w16du:dateUtc="2024-09-13T05:04:00Z"/>
          <w:rFonts w:ascii="Calibri" w:hAnsi="Calibri" w:cs="Calibri"/>
          <w:b/>
          <w:sz w:val="24"/>
          <w:szCs w:val="24"/>
        </w:rPr>
      </w:pPr>
      <w:ins w:id="1356" w:author="shashvindu jha" w:date="2024-09-13T10:34:00Z" w16du:dateUtc="2024-09-13T05:04:00Z">
        <w:r>
          <w:rPr>
            <w:rFonts w:ascii="Calibri" w:hAnsi="Calibri" w:cs="Calibri"/>
            <w:b/>
            <w:sz w:val="24"/>
            <w:szCs w:val="24"/>
          </w:rPr>
          <w:br w:type="page"/>
        </w:r>
      </w:ins>
    </w:p>
    <w:p w14:paraId="5383A919" w14:textId="21C06F99" w:rsidR="00C7008E" w:rsidRDefault="00DE4FF8" w:rsidP="00C7008E">
      <w:pPr>
        <w:spacing w:after="100" w:afterAutospacing="1" w:line="360" w:lineRule="auto"/>
        <w:jc w:val="both"/>
        <w:rPr>
          <w:rFonts w:ascii="Calibri" w:hAnsi="Calibri" w:cs="Calibri"/>
          <w:sz w:val="24"/>
          <w:szCs w:val="24"/>
        </w:rPr>
      </w:pPr>
      <w:ins w:id="1357" w:author="shashvindu jha" w:date="2024-09-13T10:34:00Z" w16du:dateUtc="2024-09-13T05:04:00Z">
        <w:r>
          <w:rPr>
            <w:rFonts w:ascii="Calibri" w:hAnsi="Calibri" w:cs="Calibri"/>
            <w:noProof/>
            <w:sz w:val="24"/>
            <w:szCs w:val="24"/>
          </w:rPr>
          <w:lastRenderedPageBreak/>
          <w:drawing>
            <wp:anchor distT="0" distB="0" distL="114300" distR="114300" simplePos="0" relativeHeight="251906048" behindDoc="0" locked="0" layoutInCell="1" allowOverlap="1" wp14:anchorId="2B56B605" wp14:editId="087B2E8C">
              <wp:simplePos x="0" y="0"/>
              <wp:positionH relativeFrom="column">
                <wp:posOffset>19050</wp:posOffset>
              </wp:positionH>
              <wp:positionV relativeFrom="paragraph">
                <wp:posOffset>531132</wp:posOffset>
              </wp:positionV>
              <wp:extent cx="5951220" cy="3345815"/>
              <wp:effectExtent l="19050" t="19050" r="11430" b="26035"/>
              <wp:wrapTopAndBottom/>
              <wp:docPr id="721169604" name="Picture 72116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69604" name="Picture 721169604"/>
                      <pic:cNvPicPr/>
                    </pic:nvPicPr>
                    <pic:blipFill>
                      <a:blip r:embed="rId34">
                        <a:extLst>
                          <a:ext uri="{28A0092B-C50C-407E-A947-70E740481C1C}">
                            <a14:useLocalDpi xmlns:a14="http://schemas.microsoft.com/office/drawing/2010/main" val="0"/>
                          </a:ext>
                        </a:extLst>
                      </a:blip>
                      <a:stretch>
                        <a:fillRect/>
                      </a:stretch>
                    </pic:blipFill>
                    <pic:spPr>
                      <a:xfrm>
                        <a:off x="0" y="0"/>
                        <a:ext cx="5951220" cy="3345815"/>
                      </a:xfrm>
                      <a:prstGeom prst="rect">
                        <a:avLst/>
                      </a:prstGeom>
                      <a:ln>
                        <a:solidFill>
                          <a:schemeClr val="tx1">
                            <a:lumMod val="50000"/>
                            <a:lumOff val="50000"/>
                          </a:schemeClr>
                        </a:solidFill>
                      </a:ln>
                    </pic:spPr>
                  </pic:pic>
                </a:graphicData>
              </a:graphic>
            </wp:anchor>
          </w:drawing>
        </w:r>
      </w:ins>
      <w:r w:rsidR="00C7008E" w:rsidRPr="00280E60">
        <w:rPr>
          <w:rFonts w:ascii="Calibri" w:hAnsi="Calibri" w:cs="Calibri"/>
          <w:b/>
          <w:sz w:val="24"/>
          <w:szCs w:val="24"/>
        </w:rPr>
        <w:t xml:space="preserve">Step </w:t>
      </w:r>
      <w:r w:rsidR="00C7008E">
        <w:rPr>
          <w:rFonts w:ascii="Calibri" w:hAnsi="Calibri" w:cs="Calibri"/>
          <w:b/>
          <w:sz w:val="24"/>
          <w:szCs w:val="24"/>
        </w:rPr>
        <w:t>56</w:t>
      </w:r>
      <w:r w:rsidR="00C7008E" w:rsidRPr="00280E60">
        <w:rPr>
          <w:rFonts w:ascii="Calibri" w:hAnsi="Calibri" w:cs="Calibri"/>
          <w:sz w:val="24"/>
          <w:szCs w:val="24"/>
        </w:rPr>
        <w:t>:</w:t>
      </w:r>
      <w:r w:rsidR="00C7008E">
        <w:rPr>
          <w:rFonts w:ascii="Calibri" w:hAnsi="Calibri" w:cs="Calibri"/>
          <w:sz w:val="24"/>
          <w:szCs w:val="24"/>
        </w:rPr>
        <w:t xml:space="preserve"> Click to select </w:t>
      </w:r>
      <w:ins w:id="1358" w:author="shashvindu jha" w:date="2024-09-13T10:33:00Z" w16du:dateUtc="2024-09-13T05:03:00Z">
        <w:r w:rsidR="0024678E">
          <w:rPr>
            <w:rFonts w:ascii="Calibri" w:hAnsi="Calibri" w:cs="Calibri"/>
            <w:sz w:val="24"/>
            <w:szCs w:val="24"/>
          </w:rPr>
          <w:t xml:space="preserve">the </w:t>
        </w:r>
      </w:ins>
      <w:r w:rsidR="00C7008E" w:rsidRPr="00056B05">
        <w:rPr>
          <w:rFonts w:ascii="Calibri" w:hAnsi="Calibri" w:cs="Calibri"/>
          <w:b/>
          <w:sz w:val="24"/>
          <w:szCs w:val="24"/>
        </w:rPr>
        <w:t xml:space="preserve">Download </w:t>
      </w:r>
      <w:r w:rsidR="00C7008E">
        <w:rPr>
          <w:rFonts w:ascii="Calibri" w:hAnsi="Calibri" w:cs="Calibri"/>
          <w:sz w:val="24"/>
          <w:szCs w:val="24"/>
        </w:rPr>
        <w:t>option</w:t>
      </w:r>
      <w:r w:rsidR="00C7008E" w:rsidRPr="005848E8">
        <w:rPr>
          <w:rFonts w:ascii="Calibri" w:hAnsi="Calibri" w:cs="Calibri"/>
          <w:sz w:val="24"/>
          <w:szCs w:val="24"/>
        </w:rPr>
        <w:t xml:space="preserve"> available in the </w:t>
      </w:r>
      <w:r w:rsidR="0024678E" w:rsidRPr="0024678E">
        <w:rPr>
          <w:rFonts w:ascii="Calibri" w:hAnsi="Calibri" w:cs="Calibri"/>
          <w:b/>
          <w:bCs/>
          <w:sz w:val="24"/>
          <w:szCs w:val="24"/>
          <w:rPrChange w:id="1359" w:author="shashvindu jha" w:date="2024-09-13T10:33:00Z" w16du:dateUtc="2024-09-13T05:03:00Z">
            <w:rPr>
              <w:rFonts w:ascii="Calibri" w:hAnsi="Calibri" w:cs="Calibri"/>
              <w:sz w:val="24"/>
              <w:szCs w:val="24"/>
            </w:rPr>
          </w:rPrChange>
        </w:rPr>
        <w:t>Action</w:t>
      </w:r>
      <w:r w:rsidR="0024678E" w:rsidRPr="005848E8">
        <w:rPr>
          <w:rFonts w:ascii="Calibri" w:hAnsi="Calibri" w:cs="Calibri"/>
          <w:sz w:val="24"/>
          <w:szCs w:val="24"/>
        </w:rPr>
        <w:t xml:space="preserve"> </w:t>
      </w:r>
      <w:r w:rsidR="00C7008E" w:rsidRPr="005848E8">
        <w:rPr>
          <w:rFonts w:ascii="Calibri" w:hAnsi="Calibri" w:cs="Calibri"/>
          <w:sz w:val="24"/>
          <w:szCs w:val="24"/>
        </w:rPr>
        <w:t xml:space="preserve">dropdown to </w:t>
      </w:r>
      <w:r w:rsidR="00C7008E">
        <w:rPr>
          <w:rFonts w:ascii="Calibri" w:hAnsi="Calibri" w:cs="Calibri"/>
          <w:sz w:val="24"/>
          <w:szCs w:val="24"/>
        </w:rPr>
        <w:t xml:space="preserve">download the master dataset for </w:t>
      </w:r>
      <w:ins w:id="1360" w:author="shashvindu jha" w:date="2024-09-13T10:33:00Z" w16du:dateUtc="2024-09-13T05:03:00Z">
        <w:r w:rsidR="0024678E">
          <w:rPr>
            <w:rFonts w:ascii="Calibri" w:hAnsi="Calibri" w:cs="Calibri"/>
            <w:sz w:val="24"/>
            <w:szCs w:val="24"/>
          </w:rPr>
          <w:t xml:space="preserve">the </w:t>
        </w:r>
      </w:ins>
      <w:r w:rsidR="00C7008E">
        <w:rPr>
          <w:rFonts w:ascii="Calibri" w:hAnsi="Calibri" w:cs="Calibri"/>
          <w:sz w:val="24"/>
          <w:szCs w:val="24"/>
        </w:rPr>
        <w:t xml:space="preserve">custom date range or master dataset available </w:t>
      </w:r>
      <w:del w:id="1361" w:author="shashvindu jha" w:date="2024-09-13T10:42:00Z" w16du:dateUtc="2024-09-13T05:12:00Z">
        <w:r w:rsidR="00C7008E" w:rsidDel="00DE4FF8">
          <w:rPr>
            <w:rFonts w:ascii="Calibri" w:hAnsi="Calibri" w:cs="Calibri"/>
            <w:sz w:val="24"/>
            <w:szCs w:val="24"/>
          </w:rPr>
          <w:delText xml:space="preserve">till </w:delText>
        </w:r>
      </w:del>
      <w:ins w:id="1362" w:author="shashvindu jha" w:date="2024-09-13T11:01:00Z" w16du:dateUtc="2024-09-13T05:31:00Z">
        <w:r w:rsidR="00CB0A8C">
          <w:rPr>
            <w:rFonts w:ascii="Calibri" w:hAnsi="Calibri" w:cs="Calibri"/>
            <w:sz w:val="24"/>
            <w:szCs w:val="24"/>
          </w:rPr>
          <w:t>to</w:t>
        </w:r>
      </w:ins>
      <w:ins w:id="1363" w:author="shashvindu jha" w:date="2024-09-13T10:42:00Z" w16du:dateUtc="2024-09-13T05:12:00Z">
        <w:r>
          <w:rPr>
            <w:rFonts w:ascii="Calibri" w:hAnsi="Calibri" w:cs="Calibri"/>
            <w:sz w:val="24"/>
            <w:szCs w:val="24"/>
          </w:rPr>
          <w:t xml:space="preserve"> </w:t>
        </w:r>
      </w:ins>
      <w:r w:rsidR="00C7008E">
        <w:rPr>
          <w:rFonts w:ascii="Calibri" w:hAnsi="Calibri" w:cs="Calibri"/>
          <w:sz w:val="24"/>
          <w:szCs w:val="24"/>
        </w:rPr>
        <w:t>date</w:t>
      </w:r>
      <w:del w:id="1364" w:author="shashvindu jha" w:date="2024-09-13T10:42:00Z" w16du:dateUtc="2024-09-13T05:12:00Z">
        <w:r w:rsidR="00C7008E" w:rsidDel="00DE4FF8">
          <w:rPr>
            <w:rFonts w:ascii="Calibri" w:hAnsi="Calibri" w:cs="Calibri"/>
            <w:sz w:val="24"/>
            <w:szCs w:val="24"/>
          </w:rPr>
          <w:delText xml:space="preserve"> and get download link of the dataset.</w:delText>
        </w:r>
      </w:del>
      <w:ins w:id="1365" w:author="shashvindu jha" w:date="2024-09-13T10:42:00Z" w16du:dateUtc="2024-09-13T05:12:00Z">
        <w:r>
          <w:rPr>
            <w:rFonts w:ascii="Calibri" w:hAnsi="Calibri" w:cs="Calibri"/>
            <w:sz w:val="24"/>
            <w:szCs w:val="24"/>
          </w:rPr>
          <w:t>.</w:t>
        </w:r>
      </w:ins>
    </w:p>
    <w:p w14:paraId="7CFAF839" w14:textId="7BCD27C2" w:rsidR="00C7008E" w:rsidRPr="00832D9C" w:rsidDel="00DE4FF8" w:rsidRDefault="00CB0A8C" w:rsidP="00C7008E">
      <w:pPr>
        <w:tabs>
          <w:tab w:val="left" w:pos="8100"/>
        </w:tabs>
        <w:spacing w:before="100" w:beforeAutospacing="1" w:after="100" w:afterAutospacing="1" w:line="360" w:lineRule="auto"/>
        <w:jc w:val="both"/>
        <w:rPr>
          <w:del w:id="1366" w:author="shashvindu jha" w:date="2024-09-13T10:46:00Z" w16du:dateUtc="2024-09-13T05:16:00Z"/>
          <w:rFonts w:ascii="Calibri" w:hAnsi="Calibri" w:cs="Calibri"/>
          <w:sz w:val="24"/>
          <w:szCs w:val="24"/>
        </w:rPr>
      </w:pPr>
      <w:r>
        <w:rPr>
          <w:rFonts w:ascii="Calibri" w:hAnsi="Calibri" w:cs="Calibri"/>
          <w:noProof/>
          <w:sz w:val="24"/>
          <w:szCs w:val="24"/>
        </w:rPr>
        <w:drawing>
          <wp:anchor distT="0" distB="91440" distL="114300" distR="114300" simplePos="0" relativeHeight="251885568" behindDoc="0" locked="0" layoutInCell="1" allowOverlap="1" wp14:anchorId="4D5A374B" wp14:editId="061C78B1">
            <wp:simplePos x="0" y="0"/>
            <wp:positionH relativeFrom="margin">
              <wp:posOffset>32113</wp:posOffset>
            </wp:positionH>
            <wp:positionV relativeFrom="paragraph">
              <wp:posOffset>3740966</wp:posOffset>
            </wp:positionV>
            <wp:extent cx="5951855" cy="3346450"/>
            <wp:effectExtent l="19050" t="19050" r="10795" b="254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7008E" w:rsidRPr="00280E60">
        <w:rPr>
          <w:rFonts w:ascii="Calibri" w:hAnsi="Calibri" w:cs="Calibri"/>
          <w:b/>
          <w:sz w:val="24"/>
          <w:szCs w:val="24"/>
        </w:rPr>
        <w:t xml:space="preserve">Step </w:t>
      </w:r>
      <w:r w:rsidR="00C7008E">
        <w:rPr>
          <w:rFonts w:ascii="Calibri" w:hAnsi="Calibri" w:cs="Calibri"/>
          <w:b/>
          <w:sz w:val="24"/>
          <w:szCs w:val="24"/>
        </w:rPr>
        <w:t>57</w:t>
      </w:r>
      <w:r w:rsidR="00C7008E" w:rsidRPr="00280E60">
        <w:rPr>
          <w:rFonts w:ascii="Calibri" w:hAnsi="Calibri" w:cs="Calibri"/>
          <w:sz w:val="24"/>
          <w:szCs w:val="24"/>
        </w:rPr>
        <w:t>:</w:t>
      </w:r>
      <w:r w:rsidR="00C7008E">
        <w:rPr>
          <w:rFonts w:ascii="Calibri" w:hAnsi="Calibri" w:cs="Calibri"/>
          <w:sz w:val="24"/>
          <w:szCs w:val="24"/>
        </w:rPr>
        <w:t xml:space="preserve"> Select one option out of </w:t>
      </w:r>
      <w:ins w:id="1367" w:author="shashvindu jha" w:date="2024-09-13T10:33:00Z" w16du:dateUtc="2024-09-13T05:03:00Z">
        <w:r w:rsidR="0024678E">
          <w:rPr>
            <w:rFonts w:ascii="Calibri" w:hAnsi="Calibri" w:cs="Calibri"/>
            <w:sz w:val="24"/>
            <w:szCs w:val="24"/>
          </w:rPr>
          <w:t xml:space="preserve">the </w:t>
        </w:r>
      </w:ins>
      <w:ins w:id="1368" w:author="shashvindu jha" w:date="2024-09-13T10:47:00Z" w16du:dateUtc="2024-09-13T05:17:00Z">
        <w:r w:rsidR="00DF0349">
          <w:rPr>
            <w:rFonts w:ascii="Calibri" w:hAnsi="Calibri" w:cs="Calibri"/>
            <w:b/>
            <w:sz w:val="24"/>
            <w:szCs w:val="24"/>
          </w:rPr>
          <w:t>All Data</w:t>
        </w:r>
      </w:ins>
      <w:del w:id="1369" w:author="shashvindu jha" w:date="2024-09-13T10:47:00Z" w16du:dateUtc="2024-09-13T05:17:00Z">
        <w:r w:rsidR="00C7008E" w:rsidRPr="00056B05" w:rsidDel="00DF0349">
          <w:rPr>
            <w:rFonts w:ascii="Calibri" w:hAnsi="Calibri" w:cs="Calibri"/>
            <w:b/>
            <w:sz w:val="24"/>
            <w:szCs w:val="24"/>
          </w:rPr>
          <w:delText>Custom Date Range</w:delText>
        </w:r>
      </w:del>
      <w:r w:rsidR="00C7008E">
        <w:rPr>
          <w:rFonts w:ascii="Calibri" w:hAnsi="Calibri" w:cs="Calibri"/>
          <w:sz w:val="24"/>
          <w:szCs w:val="24"/>
        </w:rPr>
        <w:t xml:space="preserve"> or </w:t>
      </w:r>
      <w:del w:id="1370" w:author="shashvindu jha" w:date="2024-09-13T10:47:00Z" w16du:dateUtc="2024-09-13T05:17:00Z">
        <w:r w:rsidR="00C7008E" w:rsidRPr="00056B05" w:rsidDel="00DF0349">
          <w:rPr>
            <w:rFonts w:ascii="Calibri" w:hAnsi="Calibri" w:cs="Calibri"/>
            <w:b/>
            <w:sz w:val="24"/>
            <w:szCs w:val="24"/>
          </w:rPr>
          <w:delText>Select Al</w:delText>
        </w:r>
      </w:del>
      <w:del w:id="1371" w:author="shashvindu jha" w:date="2024-09-13T10:48:00Z" w16du:dateUtc="2024-09-13T05:18:00Z">
        <w:r w:rsidR="00C7008E" w:rsidRPr="00056B05" w:rsidDel="00DF0349">
          <w:rPr>
            <w:rFonts w:ascii="Calibri" w:hAnsi="Calibri" w:cs="Calibri"/>
            <w:b/>
            <w:sz w:val="24"/>
            <w:szCs w:val="24"/>
          </w:rPr>
          <w:delText>l</w:delText>
        </w:r>
      </w:del>
      <w:ins w:id="1372" w:author="shashvindu jha" w:date="2024-09-13T10:48:00Z" w16du:dateUtc="2024-09-13T05:18:00Z">
        <w:r w:rsidR="00DF0349">
          <w:rPr>
            <w:rFonts w:ascii="Calibri" w:hAnsi="Calibri" w:cs="Calibri"/>
            <w:b/>
            <w:sz w:val="24"/>
            <w:szCs w:val="24"/>
          </w:rPr>
          <w:t xml:space="preserve">Selected Data </w:t>
        </w:r>
      </w:ins>
      <w:del w:id="1373" w:author="shashvindu jha" w:date="2024-09-13T10:48:00Z" w16du:dateUtc="2024-09-13T05:18:00Z">
        <w:r w:rsidR="00C7008E" w:rsidDel="00DF0349">
          <w:rPr>
            <w:rFonts w:ascii="Calibri" w:hAnsi="Calibri" w:cs="Calibri"/>
            <w:sz w:val="24"/>
            <w:szCs w:val="24"/>
          </w:rPr>
          <w:delText xml:space="preserve"> </w:delText>
        </w:r>
      </w:del>
      <w:r w:rsidR="00C7008E">
        <w:rPr>
          <w:rFonts w:ascii="Calibri" w:hAnsi="Calibri" w:cs="Calibri"/>
          <w:sz w:val="24"/>
          <w:szCs w:val="24"/>
        </w:rPr>
        <w:t xml:space="preserve">and click on the </w:t>
      </w:r>
      <w:r w:rsidR="00C7008E" w:rsidRPr="00056B05">
        <w:rPr>
          <w:rFonts w:ascii="Calibri" w:hAnsi="Calibri" w:cs="Calibri"/>
          <w:b/>
          <w:sz w:val="24"/>
          <w:szCs w:val="24"/>
        </w:rPr>
        <w:t xml:space="preserve">Download </w:t>
      </w:r>
      <w:r w:rsidR="00C7008E">
        <w:rPr>
          <w:rFonts w:ascii="Calibri" w:hAnsi="Calibri" w:cs="Calibri"/>
          <w:sz w:val="24"/>
          <w:szCs w:val="24"/>
        </w:rPr>
        <w:t xml:space="preserve">button. (see </w:t>
      </w:r>
      <w:ins w:id="1374" w:author="shashvindu jha" w:date="2024-09-13T10:46:00Z" w16du:dateUtc="2024-09-13T05:16:00Z">
        <w:r w:rsidR="00DE4FF8">
          <w:rPr>
            <w:rFonts w:ascii="Calibri" w:hAnsi="Calibri" w:cs="Calibri"/>
            <w:sz w:val="24"/>
            <w:szCs w:val="24"/>
          </w:rPr>
          <w:t xml:space="preserve">the </w:t>
        </w:r>
      </w:ins>
      <w:r w:rsidR="00C7008E">
        <w:rPr>
          <w:rFonts w:ascii="Calibri" w:hAnsi="Calibri" w:cs="Calibri"/>
          <w:sz w:val="24"/>
          <w:szCs w:val="24"/>
        </w:rPr>
        <w:t>below figure)</w:t>
      </w:r>
    </w:p>
    <w:p w14:paraId="55AD81DF" w14:textId="77777777" w:rsidR="00DE4FF8" w:rsidRDefault="00DE4FF8">
      <w:pPr>
        <w:tabs>
          <w:tab w:val="left" w:pos="8100"/>
        </w:tabs>
        <w:spacing w:before="100" w:beforeAutospacing="1" w:after="100" w:afterAutospacing="1" w:line="360" w:lineRule="auto"/>
        <w:jc w:val="both"/>
        <w:rPr>
          <w:ins w:id="1375" w:author="shashvindu jha" w:date="2024-09-13T10:42:00Z" w16du:dateUtc="2024-09-13T05:12:00Z"/>
          <w:rFonts w:ascii="Calibri" w:hAnsi="Calibri" w:cs="Calibri"/>
          <w:b/>
          <w:bCs/>
          <w:sz w:val="24"/>
          <w:szCs w:val="24"/>
        </w:rPr>
        <w:pPrChange w:id="1376" w:author="shashvindu jha" w:date="2024-09-13T10:46:00Z" w16du:dateUtc="2024-09-13T05:16:00Z">
          <w:pPr/>
        </w:pPrChange>
      </w:pPr>
      <w:ins w:id="1377" w:author="shashvindu jha" w:date="2024-09-13T10:42:00Z" w16du:dateUtc="2024-09-13T05:12:00Z">
        <w:r>
          <w:rPr>
            <w:rFonts w:ascii="Calibri" w:hAnsi="Calibri" w:cs="Calibri"/>
            <w:b/>
            <w:bCs/>
            <w:sz w:val="24"/>
            <w:szCs w:val="24"/>
          </w:rPr>
          <w:br w:type="page"/>
        </w:r>
      </w:ins>
    </w:p>
    <w:p w14:paraId="4311A23C" w14:textId="790D7D74" w:rsidR="00C7008E" w:rsidRDefault="005B3396" w:rsidP="00C7008E">
      <w:pPr>
        <w:jc w:val="both"/>
        <w:rPr>
          <w:ins w:id="1378" w:author="shashvindu jha" w:date="2024-09-13T10:52:00Z" w16du:dateUtc="2024-09-13T05:22:00Z"/>
          <w:rFonts w:ascii="Calibri" w:hAnsi="Calibri" w:cs="Calibri"/>
          <w:sz w:val="24"/>
          <w:szCs w:val="24"/>
        </w:rPr>
      </w:pPr>
      <w:r>
        <w:rPr>
          <w:rFonts w:ascii="Calibri" w:hAnsi="Calibri" w:cs="Calibri"/>
          <w:noProof/>
          <w:sz w:val="24"/>
          <w:szCs w:val="24"/>
        </w:rPr>
        <w:lastRenderedPageBreak/>
        <w:drawing>
          <wp:anchor distT="0" distB="0" distL="114300" distR="114300" simplePos="0" relativeHeight="251886592" behindDoc="0" locked="0" layoutInCell="1" allowOverlap="1" wp14:anchorId="63C7BD64" wp14:editId="59FB12CB">
            <wp:simplePos x="0" y="0"/>
            <wp:positionH relativeFrom="margin">
              <wp:posOffset>44450</wp:posOffset>
            </wp:positionH>
            <wp:positionV relativeFrom="paragraph">
              <wp:posOffset>559707</wp:posOffset>
            </wp:positionV>
            <wp:extent cx="5951855" cy="3345815"/>
            <wp:effectExtent l="19050" t="19050" r="10795" b="260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951855" cy="3345815"/>
                    </a:xfrm>
                    <a:prstGeom prst="rect">
                      <a:avLst/>
                    </a:prstGeom>
                    <a:ln>
                      <a:solidFill>
                        <a:schemeClr val="tx1">
                          <a:lumMod val="50000"/>
                          <a:lumOff val="50000"/>
                        </a:schemeClr>
                      </a:solidFill>
                    </a:ln>
                  </pic:spPr>
                </pic:pic>
              </a:graphicData>
            </a:graphic>
            <wp14:sizeRelV relativeFrom="margin">
              <wp14:pctHeight>0</wp14:pctHeight>
            </wp14:sizeRelV>
          </wp:anchor>
        </w:drawing>
      </w:r>
      <w:r w:rsidR="00C7008E" w:rsidRPr="00A03013">
        <w:rPr>
          <w:rFonts w:ascii="Calibri" w:hAnsi="Calibri" w:cs="Calibri"/>
          <w:b/>
          <w:bCs/>
          <w:sz w:val="24"/>
          <w:szCs w:val="24"/>
        </w:rPr>
        <w:t xml:space="preserve">Step </w:t>
      </w:r>
      <w:r w:rsidR="00C7008E">
        <w:rPr>
          <w:rFonts w:ascii="Calibri" w:hAnsi="Calibri" w:cs="Calibri"/>
          <w:b/>
          <w:bCs/>
          <w:sz w:val="24"/>
          <w:szCs w:val="24"/>
        </w:rPr>
        <w:t>58</w:t>
      </w:r>
      <w:r w:rsidR="00C7008E" w:rsidRPr="00A03013">
        <w:rPr>
          <w:rFonts w:ascii="Calibri" w:hAnsi="Calibri" w:cs="Calibri"/>
          <w:b/>
          <w:bCs/>
          <w:sz w:val="24"/>
          <w:szCs w:val="24"/>
        </w:rPr>
        <w:t>:</w:t>
      </w:r>
      <w:r w:rsidR="00C7008E">
        <w:rPr>
          <w:rFonts w:ascii="Calibri" w:hAnsi="Calibri" w:cs="Calibri"/>
          <w:b/>
          <w:bCs/>
          <w:sz w:val="24"/>
          <w:szCs w:val="24"/>
        </w:rPr>
        <w:t xml:space="preserve"> </w:t>
      </w:r>
      <w:ins w:id="1379" w:author="shashvindu jha" w:date="2024-09-13T10:52:00Z" w16du:dateUtc="2024-09-13T05:22:00Z">
        <w:r w:rsidR="00DF0349" w:rsidRPr="00153D14">
          <w:rPr>
            <w:rFonts w:ascii="Calibri" w:hAnsi="Calibri" w:cs="Calibri"/>
            <w:sz w:val="24"/>
            <w:szCs w:val="24"/>
            <w:rPrChange w:id="1380" w:author="shashvindu jha" w:date="2024-09-13T10:58:00Z" w16du:dateUtc="2024-09-13T05:28:00Z">
              <w:rPr>
                <w:rFonts w:ascii="Calibri" w:hAnsi="Calibri" w:cs="Calibri"/>
                <w:b/>
                <w:bCs/>
                <w:sz w:val="24"/>
                <w:szCs w:val="24"/>
              </w:rPr>
            </w:rPrChange>
          </w:rPr>
          <w:t>For</w:t>
        </w:r>
        <w:r w:rsidR="00DF0349">
          <w:rPr>
            <w:rFonts w:ascii="Calibri" w:hAnsi="Calibri" w:cs="Calibri"/>
            <w:b/>
            <w:bCs/>
            <w:sz w:val="24"/>
            <w:szCs w:val="24"/>
          </w:rPr>
          <w:t xml:space="preserve"> Selected </w:t>
        </w:r>
      </w:ins>
      <w:ins w:id="1381" w:author="shashvindu jha" w:date="2024-09-13T10:58:00Z" w16du:dateUtc="2024-09-13T05:28:00Z">
        <w:r w:rsidR="00153D14">
          <w:rPr>
            <w:rFonts w:ascii="Calibri" w:hAnsi="Calibri" w:cs="Calibri"/>
            <w:b/>
            <w:bCs/>
            <w:sz w:val="24"/>
            <w:szCs w:val="24"/>
          </w:rPr>
          <w:t xml:space="preserve">Data, </w:t>
        </w:r>
        <w:r w:rsidR="00153D14">
          <w:rPr>
            <w:rFonts w:ascii="Calibri" w:hAnsi="Calibri" w:cs="Calibri"/>
            <w:sz w:val="24"/>
            <w:szCs w:val="24"/>
          </w:rPr>
          <w:t>click</w:t>
        </w:r>
      </w:ins>
      <w:ins w:id="1382" w:author="shashvindu jha" w:date="2024-09-13T10:53:00Z" w16du:dateUtc="2024-09-13T05:23:00Z">
        <w:r w:rsidR="00DF0349">
          <w:rPr>
            <w:rFonts w:ascii="Calibri" w:hAnsi="Calibri" w:cs="Calibri"/>
            <w:sz w:val="24"/>
            <w:szCs w:val="24"/>
          </w:rPr>
          <w:t xml:space="preserve"> on the filter button, apply the appropriate filter</w:t>
        </w:r>
      </w:ins>
      <w:ins w:id="1383" w:author="shashvindu jha" w:date="2024-09-13T10:54:00Z" w16du:dateUtc="2024-09-13T05:24:00Z">
        <w:r w:rsidR="00DF0349">
          <w:rPr>
            <w:rFonts w:ascii="Calibri" w:hAnsi="Calibri" w:cs="Calibri"/>
            <w:sz w:val="24"/>
            <w:szCs w:val="24"/>
          </w:rPr>
          <w:t>,</w:t>
        </w:r>
      </w:ins>
      <w:ins w:id="1384" w:author="shashvindu jha" w:date="2024-09-13T10:53:00Z" w16du:dateUtc="2024-09-13T05:23:00Z">
        <w:r w:rsidR="00DF0349">
          <w:rPr>
            <w:rFonts w:ascii="Calibri" w:hAnsi="Calibri" w:cs="Calibri"/>
            <w:sz w:val="24"/>
            <w:szCs w:val="24"/>
          </w:rPr>
          <w:t xml:space="preserve"> </w:t>
        </w:r>
      </w:ins>
      <w:ins w:id="1385" w:author="shashvindu jha" w:date="2024-09-13T10:54:00Z" w16du:dateUtc="2024-09-13T05:24:00Z">
        <w:r w:rsidR="00DF0349">
          <w:rPr>
            <w:rFonts w:ascii="Calibri" w:hAnsi="Calibri" w:cs="Calibri"/>
            <w:sz w:val="24"/>
            <w:szCs w:val="24"/>
          </w:rPr>
          <w:t xml:space="preserve">and click on the </w:t>
        </w:r>
        <w:r w:rsidR="00DF0349" w:rsidRPr="00056B05">
          <w:rPr>
            <w:rFonts w:ascii="Calibri" w:hAnsi="Calibri" w:cs="Calibri"/>
            <w:b/>
            <w:sz w:val="24"/>
            <w:szCs w:val="24"/>
          </w:rPr>
          <w:t xml:space="preserve">Download </w:t>
        </w:r>
        <w:r w:rsidR="00DF0349">
          <w:rPr>
            <w:rFonts w:ascii="Calibri" w:hAnsi="Calibri" w:cs="Calibri"/>
            <w:sz w:val="24"/>
            <w:szCs w:val="24"/>
          </w:rPr>
          <w:t>button. (see the below figure)</w:t>
        </w:r>
      </w:ins>
      <w:del w:id="1386" w:author="shashvindu jha" w:date="2024-09-13T10:52:00Z" w16du:dateUtc="2024-09-13T05:22:00Z">
        <w:r w:rsidR="00C7008E" w:rsidDel="00DF0349">
          <w:rPr>
            <w:rFonts w:ascii="Calibri" w:hAnsi="Calibri" w:cs="Calibri"/>
            <w:b/>
            <w:bCs/>
            <w:sz w:val="24"/>
            <w:szCs w:val="24"/>
          </w:rPr>
          <w:delText xml:space="preserve">Download </w:delText>
        </w:r>
        <w:r w:rsidR="00C7008E" w:rsidDel="00DF0349">
          <w:rPr>
            <w:rFonts w:ascii="Calibri" w:hAnsi="Calibri" w:cs="Calibri"/>
            <w:sz w:val="24"/>
            <w:szCs w:val="24"/>
          </w:rPr>
          <w:delText>the dataset by clicking on the download icon.</w:delText>
        </w:r>
      </w:del>
    </w:p>
    <w:p w14:paraId="67634772" w14:textId="315CB307" w:rsidR="00DF0349" w:rsidRDefault="00DF0349" w:rsidP="00C7008E">
      <w:pPr>
        <w:jc w:val="both"/>
        <w:rPr>
          <w:rFonts w:ascii="Calibri" w:hAnsi="Calibri" w:cs="Calibri"/>
          <w:sz w:val="24"/>
          <w:szCs w:val="24"/>
        </w:rPr>
      </w:pPr>
    </w:p>
    <w:p w14:paraId="1689B7A2" w14:textId="77777777" w:rsidR="00C7008E" w:rsidRDefault="00C7008E" w:rsidP="00C7008E">
      <w:pPr>
        <w:jc w:val="both"/>
        <w:rPr>
          <w:rFonts w:ascii="Calibri" w:hAnsi="Calibri" w:cs="Calibri"/>
          <w:sz w:val="24"/>
          <w:szCs w:val="24"/>
        </w:rPr>
        <w:sectPr w:rsidR="00C7008E" w:rsidSect="00C7008E">
          <w:headerReference w:type="even" r:id="rId37"/>
          <w:headerReference w:type="default" r:id="rId38"/>
          <w:footerReference w:type="even" r:id="rId39"/>
          <w:footerReference w:type="default" r:id="rId40"/>
          <w:footerReference w:type="first" r:id="rId41"/>
          <w:pgSz w:w="12240" w:h="15840"/>
          <w:pgMar w:top="1702" w:right="1440" w:bottom="1440" w:left="1440" w:header="720" w:footer="720" w:gutter="0"/>
          <w:cols w:space="720"/>
          <w:titlePg/>
          <w:docGrid w:linePitch="360"/>
        </w:sectPr>
      </w:pPr>
    </w:p>
    <w:bookmarkStart w:id="1400" w:name="_Toc132304205"/>
    <w:p w14:paraId="3C56818B" w14:textId="1F80E1C2" w:rsidR="00C7008E" w:rsidRPr="009D4714" w:rsidDel="006F1D57" w:rsidRDefault="00C7008E" w:rsidP="00C7008E">
      <w:pPr>
        <w:spacing w:before="100" w:beforeAutospacing="1" w:after="100" w:afterAutospacing="1" w:line="360" w:lineRule="auto"/>
        <w:jc w:val="both"/>
        <w:rPr>
          <w:del w:id="1401" w:author="shashvindu jha" w:date="2024-09-12T16:52:00Z" w16du:dateUtc="2024-09-12T11:22:00Z"/>
          <w:rFonts w:cs="Times New Roman"/>
          <w:szCs w:val="24"/>
          <w:highlight w:val="yellow"/>
          <w:rPrChange w:id="1402" w:author="shashvindu jha" w:date="2024-09-13T11:50:00Z" w16du:dateUtc="2024-09-13T06:20:00Z">
            <w:rPr>
              <w:del w:id="1403" w:author="shashvindu jha" w:date="2024-09-12T16:52:00Z" w16du:dateUtc="2024-09-12T11:22:00Z"/>
              <w:rFonts w:cs="Times New Roman"/>
              <w:szCs w:val="24"/>
            </w:rPr>
          </w:rPrChange>
        </w:rPr>
      </w:pPr>
      <w:del w:id="1404" w:author="shashvindu jha" w:date="2024-09-12T16:52:00Z" w16du:dateUtc="2024-09-12T11:22:00Z">
        <w:r w:rsidRPr="009D4714" w:rsidDel="006F1D57">
          <w:rPr>
            <w:rFonts w:ascii="Segoe MDL2 Assets" w:hAnsi="Segoe MDL2 Assets" w:cs="Times New Roman"/>
            <w:noProof/>
            <w:color w:val="000000" w:themeColor="text1"/>
            <w:highlight w:val="yellow"/>
            <w:rPrChange w:id="1405" w:author="shashvindu jha" w:date="2024-09-13T11:50:00Z" w16du:dateUtc="2024-09-13T06:20:00Z">
              <w:rPr>
                <w:rFonts w:ascii="Segoe MDL2 Assets" w:hAnsi="Segoe MDL2 Assets" w:cs="Times New Roman"/>
                <w:noProof/>
                <w:color w:val="000000" w:themeColor="text1"/>
              </w:rPr>
            </w:rPrChange>
          </w:rPr>
          <w:lastRenderedPageBreak/>
          <mc:AlternateContent>
            <mc:Choice Requires="wps">
              <w:drawing>
                <wp:anchor distT="0" distB="0" distL="114300" distR="114300" simplePos="0" relativeHeight="251887616" behindDoc="1" locked="0" layoutInCell="1" allowOverlap="1" wp14:anchorId="678423F7" wp14:editId="536496AB">
                  <wp:simplePos x="0" y="0"/>
                  <wp:positionH relativeFrom="page">
                    <wp:posOffset>828040</wp:posOffset>
                  </wp:positionH>
                  <wp:positionV relativeFrom="page">
                    <wp:posOffset>304800</wp:posOffset>
                  </wp:positionV>
                  <wp:extent cx="6518910" cy="9159240"/>
                  <wp:effectExtent l="0" t="0" r="0" b="381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8910" cy="915924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3CDBF4A" w14:textId="77777777" w:rsidR="00C7008E" w:rsidRPr="00B84C58" w:rsidRDefault="00C7008E" w:rsidP="00C7008E">
                              <w:pPr>
                                <w:tabs>
                                  <w:tab w:val="left" w:pos="10080"/>
                                </w:tabs>
                                <w:ind w:right="157"/>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8423F7" id="Rectangle 471" o:spid="_x0000_s1027" style="position:absolute;left:0;text-align:left;margin-left:65.2pt;margin-top:24pt;width:513.3pt;height:721.2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" fillcolor="#d9dfef [660]" stroked="f" strokeweight="1pt">
                  <v:fill color2="#90a1cf [1940]" rotate="t" focus="100%" type="gradient">
                    <o:fill v:ext="view" type="gradientUnscaled"/>
                  </v:fill>
                  <v:textbox inset="0,0,0,0">
                    <w:txbxContent>
                      <w:p w14:paraId="13CDBF4A" w14:textId="77777777" w:rsidR="00C7008E" w:rsidRPr="00B84C58" w:rsidRDefault="00C7008E" w:rsidP="00C7008E">
                        <w:pPr>
                          <w:tabs>
                            <w:tab w:val="left" w:pos="10080"/>
                          </w:tabs>
                          <w:ind w:right="157"/>
                          <w:rPr>
                            <w:color w:val="FFFFFF" w:themeColor="background1"/>
                            <w14:textFill>
                              <w14:noFill/>
                            </w14:textFill>
                          </w:rPr>
                        </w:pPr>
                      </w:p>
                    </w:txbxContent>
                  </v:textbox>
                  <w10:wrap anchorx="page" anchory="page"/>
                </v:rect>
              </w:pict>
            </mc:Fallback>
          </mc:AlternateContent>
        </w:r>
        <w:r w:rsidRPr="009D4714" w:rsidDel="006F1D57">
          <w:rPr>
            <w:noProof/>
            <w:highlight w:val="yellow"/>
            <w:rPrChange w:id="1406" w:author="shashvindu jha" w:date="2024-09-13T11:50:00Z" w16du:dateUtc="2024-09-13T06:20:00Z">
              <w:rPr>
                <w:noProof/>
              </w:rPr>
            </w:rPrChange>
          </w:rPr>
          <mc:AlternateContent>
            <mc:Choice Requires="wps">
              <w:drawing>
                <wp:anchor distT="0" distB="0" distL="114300" distR="114300" simplePos="0" relativeHeight="251888640" behindDoc="0" locked="0" layoutInCell="1" allowOverlap="1" wp14:anchorId="54F4FE8E" wp14:editId="55D65EA8">
                  <wp:simplePos x="0" y="0"/>
                  <wp:positionH relativeFrom="column">
                    <wp:posOffset>-10160</wp:posOffset>
                  </wp:positionH>
                  <wp:positionV relativeFrom="paragraph">
                    <wp:posOffset>2434590</wp:posOffset>
                  </wp:positionV>
                  <wp:extent cx="6359525" cy="2540000"/>
                  <wp:effectExtent l="0" t="0" r="3175" b="0"/>
                  <wp:wrapNone/>
                  <wp:docPr id="472" name="Rectangle 8"/>
                  <wp:cNvGraphicFramePr/>
                  <a:graphic xmlns:a="http://schemas.openxmlformats.org/drawingml/2006/main">
                    <a:graphicData uri="http://schemas.microsoft.com/office/word/2010/wordprocessingShape">
                      <wps:wsp>
                        <wps:cNvSpPr/>
                        <wps:spPr>
                          <a:xfrm>
                            <a:off x="0" y="0"/>
                            <a:ext cx="6359525" cy="2540000"/>
                          </a:xfrm>
                          <a:prstGeom prst="rect">
                            <a:avLst/>
                          </a:prstGeom>
                          <a:solidFill>
                            <a:schemeClr val="bg1"/>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A1EF5" id="Rectangle 8" o:spid="_x0000_s1026" style="position:absolute;margin-left:-.8pt;margin-top:191.7pt;width:500.75pt;height:200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" fillcolor="white [3212]" stroked="f" strokeweight="1.25pt"/>
              </w:pict>
            </mc:Fallback>
          </mc:AlternateContent>
        </w:r>
        <w:r w:rsidRPr="009D4714" w:rsidDel="006F1D57">
          <w:rPr>
            <w:noProof/>
            <w:highlight w:val="yellow"/>
            <w:rPrChange w:id="1407" w:author="shashvindu jha" w:date="2024-09-13T11:50:00Z" w16du:dateUtc="2024-09-13T06:20:00Z">
              <w:rPr>
                <w:noProof/>
              </w:rPr>
            </w:rPrChange>
          </w:rPr>
          <mc:AlternateContent>
            <mc:Choice Requires="wps">
              <w:drawing>
                <wp:anchor distT="0" distB="0" distL="114300" distR="114300" simplePos="0" relativeHeight="251892736" behindDoc="0" locked="0" layoutInCell="1" allowOverlap="1" wp14:anchorId="1BFA4167" wp14:editId="6AABD53F">
                  <wp:simplePos x="0" y="0"/>
                  <wp:positionH relativeFrom="column">
                    <wp:posOffset>147320</wp:posOffset>
                  </wp:positionH>
                  <wp:positionV relativeFrom="paragraph">
                    <wp:posOffset>3348990</wp:posOffset>
                  </wp:positionV>
                  <wp:extent cx="6028568" cy="472440"/>
                  <wp:effectExtent l="0" t="0" r="0" b="3810"/>
                  <wp:wrapNone/>
                  <wp:docPr id="254638951" name="Text Box 1"/>
                  <wp:cNvGraphicFramePr/>
                  <a:graphic xmlns:a="http://schemas.openxmlformats.org/drawingml/2006/main">
                    <a:graphicData uri="http://schemas.microsoft.com/office/word/2010/wordprocessingShape">
                      <wps:wsp>
                        <wps:cNvSpPr txBox="1"/>
                        <wps:spPr>
                          <a:xfrm>
                            <a:off x="0" y="0"/>
                            <a:ext cx="6028568" cy="472440"/>
                          </a:xfrm>
                          <a:prstGeom prst="rect">
                            <a:avLst/>
                          </a:prstGeom>
                          <a:noFill/>
                          <a:ln w="6350">
                            <a:noFill/>
                          </a:ln>
                          <a:effectLst/>
                        </wps:spPr>
                        <wps:txbx>
                          <w:txbxContent>
                            <w:p w14:paraId="57303AD8" w14:textId="77777777" w:rsidR="00C7008E" w:rsidRPr="00013944" w:rsidRDefault="00C7008E" w:rsidP="00C7008E">
                              <w:pPr>
                                <w:jc w:val="center"/>
                                <w:rPr>
                                  <w:rFonts w:eastAsiaTheme="majorEastAsia" w:cstheme="majorBidi"/>
                                  <w:noProof/>
                                  <w:color w:val="629DD1" w:themeColor="accent2"/>
                                  <w:sz w:val="20"/>
                                </w:rPr>
                              </w:pPr>
                              <w:r w:rsidRPr="00013944">
                                <w:rPr>
                                  <w:rFonts w:eastAsiaTheme="majorEastAsia" w:cstheme="majorBidi"/>
                                  <w:noProof/>
                                  <w:color w:val="629DD1" w:themeColor="accent2"/>
                                  <w:sz w:val="48"/>
                                  <w:szCs w:val="48"/>
                                </w:rPr>
                                <w:t>PRODUCT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FA4167" id="_x0000_t202" coordsize="21600,21600" o:spt="202" path="m,l,21600r21600,l21600,xe">
                  <v:stroke joinstyle="miter"/>
                  <v:path gradientshapeok="t" o:connecttype="rect"/>
                </v:shapetype>
                <v:shape id="Text Box 1" o:spid="_x0000_s1028" type="#_x0000_t202" style="position:absolute;left:0;text-align:left;margin-left:11.6pt;margin-top:263.7pt;width:474.7pt;height:37.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" filled="f" stroked="f" strokeweight=".5pt">
                  <v:textbox>
                    <w:txbxContent>
                      <w:p w14:paraId="57303AD8" w14:textId="77777777" w:rsidR="00C7008E" w:rsidRPr="00013944" w:rsidRDefault="00C7008E" w:rsidP="00C7008E">
                        <w:pPr>
                          <w:jc w:val="center"/>
                          <w:rPr>
                            <w:rFonts w:eastAsiaTheme="majorEastAsia" w:cstheme="majorBidi"/>
                            <w:noProof/>
                            <w:color w:val="629DD1" w:themeColor="accent2"/>
                            <w:sz w:val="20"/>
                          </w:rPr>
                        </w:pPr>
                        <w:r w:rsidRPr="00013944">
                          <w:rPr>
                            <w:rFonts w:eastAsiaTheme="majorEastAsia" w:cstheme="majorBidi"/>
                            <w:noProof/>
                            <w:color w:val="629DD1" w:themeColor="accent2"/>
                            <w:sz w:val="48"/>
                            <w:szCs w:val="48"/>
                          </w:rPr>
                          <w:t>PRODUCT DOCUMENT</w:t>
                        </w:r>
                      </w:p>
                    </w:txbxContent>
                  </v:textbox>
                </v:shape>
              </w:pict>
            </mc:Fallback>
          </mc:AlternateContent>
        </w:r>
        <w:r w:rsidRPr="009D4714" w:rsidDel="006F1D57">
          <w:rPr>
            <w:rFonts w:ascii="Segoe MDL2 Assets" w:hAnsi="Segoe MDL2 Assets" w:cs="Times New Roman"/>
            <w:noProof/>
            <w:highlight w:val="yellow"/>
            <w:rPrChange w:id="1408" w:author="shashvindu jha" w:date="2024-09-13T11:50:00Z" w16du:dateUtc="2024-09-13T06:20:00Z">
              <w:rPr>
                <w:rFonts w:ascii="Segoe MDL2 Assets" w:hAnsi="Segoe MDL2 Assets" w:cs="Times New Roman"/>
                <w:noProof/>
              </w:rPr>
            </w:rPrChange>
          </w:rPr>
          <w:drawing>
            <wp:anchor distT="0" distB="0" distL="114300" distR="114300" simplePos="0" relativeHeight="251891712" behindDoc="0" locked="0" layoutInCell="1" allowOverlap="1" wp14:anchorId="5D20C101" wp14:editId="4C992B83">
              <wp:simplePos x="0" y="0"/>
              <wp:positionH relativeFrom="column">
                <wp:posOffset>4002405</wp:posOffset>
              </wp:positionH>
              <wp:positionV relativeFrom="page">
                <wp:posOffset>8091805</wp:posOffset>
              </wp:positionV>
              <wp:extent cx="2341880" cy="548005"/>
              <wp:effectExtent l="0" t="0" r="0" b="444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ech Mission-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1880" cy="548005"/>
                      </a:xfrm>
                      <a:prstGeom prst="rect">
                        <a:avLst/>
                      </a:prstGeom>
                    </pic:spPr>
                  </pic:pic>
                </a:graphicData>
              </a:graphic>
              <wp14:sizeRelH relativeFrom="margin">
                <wp14:pctWidth>0</wp14:pctWidth>
              </wp14:sizeRelH>
              <wp14:sizeRelV relativeFrom="margin">
                <wp14:pctHeight>0</wp14:pctHeight>
              </wp14:sizeRelV>
            </wp:anchor>
          </w:drawing>
        </w:r>
        <w:r w:rsidRPr="009D4714" w:rsidDel="006F1D57">
          <w:rPr>
            <w:rFonts w:ascii="Segoe MDL2 Assets" w:hAnsi="Segoe MDL2 Assets" w:cs="Times New Roman"/>
            <w:noProof/>
            <w:highlight w:val="yellow"/>
            <w:rPrChange w:id="1409" w:author="shashvindu jha" w:date="2024-09-13T11:50:00Z" w16du:dateUtc="2024-09-13T06:20:00Z">
              <w:rPr>
                <w:rFonts w:ascii="Segoe MDL2 Assets" w:hAnsi="Segoe MDL2 Assets" w:cs="Times New Roman"/>
                <w:noProof/>
              </w:rPr>
            </w:rPrChange>
          </w:rPr>
          <w:drawing>
            <wp:anchor distT="0" distB="0" distL="114300" distR="114300" simplePos="0" relativeHeight="251890688" behindDoc="0" locked="0" layoutInCell="1" allowOverlap="1" wp14:anchorId="2B272CDD" wp14:editId="09A295CD">
              <wp:simplePos x="0" y="0"/>
              <wp:positionH relativeFrom="column">
                <wp:posOffset>2883535</wp:posOffset>
              </wp:positionH>
              <wp:positionV relativeFrom="page">
                <wp:posOffset>7776210</wp:posOffset>
              </wp:positionV>
              <wp:extent cx="588010" cy="1191260"/>
              <wp:effectExtent l="0" t="0" r="2540" b="8890"/>
              <wp:wrapSquare wrapText="bothSides"/>
              <wp:docPr id="474" name="Picture 474" descr="File:UND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NDP logo.svg - Wikimedia Common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010"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4714" w:rsidDel="006F1D57">
          <w:rPr>
            <w:rFonts w:ascii="Segoe MDL2 Assets" w:hAnsi="Segoe MDL2 Assets" w:cs="Times New Roman"/>
            <w:noProof/>
            <w:highlight w:val="yellow"/>
            <w:rPrChange w:id="1410" w:author="shashvindu jha" w:date="2024-09-13T11:50:00Z" w16du:dateUtc="2024-09-13T06:20:00Z">
              <w:rPr>
                <w:rFonts w:ascii="Segoe MDL2 Assets" w:hAnsi="Segoe MDL2 Assets" w:cs="Times New Roman"/>
                <w:noProof/>
              </w:rPr>
            </w:rPrChange>
          </w:rPr>
          <w:drawing>
            <wp:anchor distT="0" distB="0" distL="114300" distR="114300" simplePos="0" relativeHeight="251889664" behindDoc="0" locked="0" layoutInCell="1" allowOverlap="1" wp14:anchorId="6BC74458" wp14:editId="5695C1A1">
              <wp:simplePos x="0" y="0"/>
              <wp:positionH relativeFrom="column">
                <wp:posOffset>71755</wp:posOffset>
              </wp:positionH>
              <wp:positionV relativeFrom="page">
                <wp:posOffset>7776210</wp:posOffset>
              </wp:positionV>
              <wp:extent cx="1986915" cy="1191260"/>
              <wp:effectExtent l="0" t="0" r="0" b="889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stics Mauritius Logo.png"/>
                      <pic:cNvPicPr/>
                    </pic:nvPicPr>
                    <pic:blipFill>
                      <a:blip r:embed="rId44">
                        <a:extLst>
                          <a:ext uri="{28A0092B-C50C-407E-A947-70E740481C1C}">
                            <a14:useLocalDpi xmlns:a14="http://schemas.microsoft.com/office/drawing/2010/main" val="0"/>
                          </a:ext>
                        </a:extLst>
                      </a:blip>
                      <a:stretch>
                        <a:fillRect/>
                      </a:stretch>
                    </pic:blipFill>
                    <pic:spPr>
                      <a:xfrm>
                        <a:off x="0" y="0"/>
                        <a:ext cx="1986915" cy="1191260"/>
                      </a:xfrm>
                      <a:prstGeom prst="rect">
                        <a:avLst/>
                      </a:prstGeom>
                    </pic:spPr>
                  </pic:pic>
                </a:graphicData>
              </a:graphic>
              <wp14:sizeRelH relativeFrom="margin">
                <wp14:pctWidth>0</wp14:pctWidth>
              </wp14:sizeRelH>
              <wp14:sizeRelV relativeFrom="margin">
                <wp14:pctHeight>0</wp14:pctHeight>
              </wp14:sizeRelV>
            </wp:anchor>
          </w:drawing>
        </w:r>
        <w:bookmarkEnd w:id="1400"/>
      </w:del>
    </w:p>
    <w:p w14:paraId="13311229" w14:textId="2E619C0E" w:rsidR="00C7008E" w:rsidRPr="009D4714" w:rsidDel="00975722" w:rsidRDefault="00C7008E">
      <w:pPr>
        <w:rPr>
          <w:del w:id="1411" w:author="shashvindu jha" w:date="2024-09-12T16:33:00Z" w16du:dateUtc="2024-09-12T11:03:00Z"/>
          <w:highlight w:val="yellow"/>
          <w:rPrChange w:id="1412" w:author="shashvindu jha" w:date="2024-09-13T11:50:00Z" w16du:dateUtc="2024-09-13T06:20:00Z">
            <w:rPr>
              <w:del w:id="1413" w:author="shashvindu jha" w:date="2024-09-12T16:33:00Z" w16du:dateUtc="2024-09-12T11:03:00Z"/>
            </w:rPr>
          </w:rPrChange>
        </w:rPr>
      </w:pPr>
      <w:del w:id="1414" w:author="shashvindu jha" w:date="2024-09-12T16:52:00Z" w16du:dateUtc="2024-09-12T11:22:00Z">
        <w:r w:rsidRPr="009D4714" w:rsidDel="006F1D57">
          <w:rPr>
            <w:highlight w:val="yellow"/>
            <w:rPrChange w:id="1415" w:author="shashvindu jha" w:date="2024-09-13T11:50:00Z" w16du:dateUtc="2024-09-13T06:20:00Z">
              <w:rPr/>
            </w:rPrChange>
          </w:rPr>
          <w:br w:type="page"/>
        </w:r>
      </w:del>
    </w:p>
    <w:p w14:paraId="2BBD6E2C" w14:textId="77777777" w:rsidR="00C7008E" w:rsidRPr="009D4714" w:rsidDel="00975722" w:rsidRDefault="00C7008E">
      <w:pPr>
        <w:rPr>
          <w:del w:id="1416" w:author="shashvindu jha" w:date="2024-09-12T16:33:00Z" w16du:dateUtc="2024-09-12T11:03:00Z"/>
          <w:highlight w:val="yellow"/>
          <w:rPrChange w:id="1417" w:author="shashvindu jha" w:date="2024-09-13T11:50:00Z" w16du:dateUtc="2024-09-13T06:20:00Z">
            <w:rPr>
              <w:del w:id="1418" w:author="shashvindu jha" w:date="2024-09-12T16:33:00Z" w16du:dateUtc="2024-09-12T11:03:00Z"/>
            </w:rPr>
          </w:rPrChange>
        </w:rPr>
      </w:pPr>
    </w:p>
    <w:p w14:paraId="006BBE7C" w14:textId="3728FC50" w:rsidR="001044DA" w:rsidRPr="009D4714" w:rsidDel="00DE4FF8" w:rsidRDefault="001044DA">
      <w:pPr>
        <w:rPr>
          <w:del w:id="1419" w:author="shashvindu jha" w:date="2024-09-13T10:37:00Z" w16du:dateUtc="2024-09-13T05:07:00Z"/>
          <w:b/>
          <w:noProof/>
          <w:sz w:val="24"/>
          <w:szCs w:val="24"/>
          <w:highlight w:val="yellow"/>
          <w:rPrChange w:id="1420" w:author="shashvindu jha" w:date="2024-09-13T11:50:00Z" w16du:dateUtc="2024-09-13T06:20:00Z">
            <w:rPr>
              <w:del w:id="1421" w:author="shashvindu jha" w:date="2024-09-13T10:37:00Z" w16du:dateUtc="2024-09-13T05:07:00Z"/>
              <w:b/>
              <w:noProof/>
              <w:sz w:val="24"/>
              <w:szCs w:val="24"/>
            </w:rPr>
          </w:rPrChange>
        </w:rPr>
        <w:pPrChange w:id="1422" w:author="shashvindu jha" w:date="2024-09-12T16:33:00Z" w16du:dateUtc="2024-09-12T11:03:00Z">
          <w:pPr>
            <w:jc w:val="both"/>
          </w:pPr>
        </w:pPrChange>
      </w:pPr>
    </w:p>
    <w:p w14:paraId="485EE5FD" w14:textId="70D7BD04" w:rsidR="003B18CD" w:rsidRPr="009D4714" w:rsidRDefault="003B18CD" w:rsidP="00C7008E">
      <w:pPr>
        <w:pStyle w:val="Heading2"/>
        <w:spacing w:before="100" w:beforeAutospacing="1" w:after="100" w:afterAutospacing="1"/>
        <w:jc w:val="both"/>
        <w:rPr>
          <w:b/>
          <w:bCs/>
          <w:color w:val="1B1D3D" w:themeColor="text2" w:themeShade="BF"/>
          <w:highlight w:val="yellow"/>
          <w:rPrChange w:id="1423" w:author="shashvindu jha" w:date="2024-09-13T11:50:00Z" w16du:dateUtc="2024-09-13T06:20:00Z">
            <w:rPr>
              <w:b/>
              <w:bCs/>
              <w:color w:val="1B1D3D" w:themeColor="text2" w:themeShade="BF"/>
            </w:rPr>
          </w:rPrChange>
        </w:rPr>
      </w:pPr>
      <w:bookmarkStart w:id="1424" w:name="_heading=h.tyjcwt" w:colFirst="0" w:colLast="0"/>
      <w:bookmarkStart w:id="1425" w:name="_Toc177122887"/>
      <w:bookmarkStart w:id="1426" w:name="_Toc157002832"/>
      <w:bookmarkStart w:id="1427" w:name="_Toc158218136"/>
      <w:bookmarkEnd w:id="1424"/>
      <w:r w:rsidRPr="009D4714">
        <w:rPr>
          <w:b/>
          <w:bCs/>
          <w:color w:val="1B1D3D" w:themeColor="text2" w:themeShade="BF"/>
          <w:highlight w:val="yellow"/>
          <w:rPrChange w:id="1428" w:author="shashvindu jha" w:date="2024-09-13T11:50:00Z" w16du:dateUtc="2024-09-13T06:20:00Z">
            <w:rPr>
              <w:b/>
              <w:bCs/>
              <w:color w:val="1B1D3D" w:themeColor="text2" w:themeShade="BF"/>
            </w:rPr>
          </w:rPrChange>
        </w:rPr>
        <w:t>2.</w:t>
      </w:r>
      <w:r w:rsidR="00E07D74" w:rsidRPr="009D4714">
        <w:rPr>
          <w:b/>
          <w:bCs/>
          <w:color w:val="1B1D3D" w:themeColor="text2" w:themeShade="BF"/>
          <w:highlight w:val="yellow"/>
          <w:rPrChange w:id="1429" w:author="shashvindu jha" w:date="2024-09-13T11:50:00Z" w16du:dateUtc="2024-09-13T06:20:00Z">
            <w:rPr>
              <w:b/>
              <w:bCs/>
              <w:color w:val="1B1D3D" w:themeColor="text2" w:themeShade="BF"/>
            </w:rPr>
          </w:rPrChange>
        </w:rPr>
        <w:t>6</w:t>
      </w:r>
      <w:r w:rsidRPr="009D4714">
        <w:rPr>
          <w:b/>
          <w:bCs/>
          <w:color w:val="1B1D3D" w:themeColor="text2" w:themeShade="BF"/>
          <w:highlight w:val="yellow"/>
          <w:rPrChange w:id="1430" w:author="shashvindu jha" w:date="2024-09-13T11:50:00Z" w16du:dateUtc="2024-09-13T06:20:00Z">
            <w:rPr>
              <w:b/>
              <w:bCs/>
              <w:color w:val="1B1D3D" w:themeColor="text2" w:themeShade="BF"/>
            </w:rPr>
          </w:rPrChange>
        </w:rPr>
        <w:t xml:space="preserve"> GENERATE REPORT</w:t>
      </w:r>
      <w:bookmarkEnd w:id="1425"/>
    </w:p>
    <w:p w14:paraId="7D228373" w14:textId="1AF14CAF" w:rsidR="00F2751A" w:rsidRPr="009D4714" w:rsidRDefault="003B18CD">
      <w:pPr>
        <w:tabs>
          <w:tab w:val="left" w:pos="8100"/>
        </w:tabs>
        <w:spacing w:line="360" w:lineRule="auto"/>
        <w:jc w:val="both"/>
        <w:rPr>
          <w:rFonts w:ascii="Calibri" w:hAnsi="Calibri" w:cs="Calibri"/>
          <w:sz w:val="24"/>
          <w:szCs w:val="24"/>
          <w:highlight w:val="yellow"/>
          <w:rPrChange w:id="1431" w:author="shashvindu jha" w:date="2024-09-13T11:50:00Z" w16du:dateUtc="2024-09-13T06:20:00Z">
            <w:rPr>
              <w:rFonts w:ascii="Calibri" w:hAnsi="Calibri" w:cs="Calibri"/>
              <w:sz w:val="24"/>
              <w:szCs w:val="24"/>
            </w:rPr>
          </w:rPrChange>
        </w:rPr>
        <w:pPrChange w:id="1432" w:author="shashvindu jha" w:date="2024-09-13T11:33:00Z" w16du:dateUtc="2024-09-13T06:03:00Z">
          <w:pPr>
            <w:tabs>
              <w:tab w:val="left" w:pos="8100"/>
            </w:tabs>
            <w:spacing w:after="0" w:line="360" w:lineRule="auto"/>
            <w:jc w:val="both"/>
          </w:pPr>
        </w:pPrChange>
      </w:pPr>
      <w:r w:rsidRPr="009D4714">
        <w:rPr>
          <w:rFonts w:ascii="Calibri" w:hAnsi="Calibri" w:cs="Calibri"/>
          <w:sz w:val="24"/>
          <w:szCs w:val="24"/>
          <w:highlight w:val="yellow"/>
          <w:rPrChange w:id="1433" w:author="shashvindu jha" w:date="2024-09-13T11:50:00Z" w16du:dateUtc="2024-09-13T06:20:00Z">
            <w:rPr>
              <w:rFonts w:ascii="Calibri" w:hAnsi="Calibri" w:cs="Calibri"/>
              <w:sz w:val="24"/>
              <w:szCs w:val="24"/>
            </w:rPr>
          </w:rPrChange>
        </w:rPr>
        <w:t xml:space="preserve">This submodule allows </w:t>
      </w:r>
      <w:del w:id="1434" w:author="shashvindu jha" w:date="2024-09-13T11:33:00Z" w16du:dateUtc="2024-09-13T06:03:00Z">
        <w:r w:rsidRPr="009D4714" w:rsidDel="00F2751A">
          <w:rPr>
            <w:rFonts w:ascii="Calibri" w:hAnsi="Calibri" w:cs="Calibri"/>
            <w:sz w:val="24"/>
            <w:szCs w:val="24"/>
            <w:highlight w:val="yellow"/>
            <w:rPrChange w:id="1435" w:author="shashvindu jha" w:date="2024-09-13T11:50:00Z" w16du:dateUtc="2024-09-13T06:20:00Z">
              <w:rPr>
                <w:rFonts w:ascii="Calibri" w:hAnsi="Calibri" w:cs="Calibri"/>
                <w:sz w:val="24"/>
                <w:szCs w:val="24"/>
              </w:rPr>
            </w:rPrChange>
          </w:rPr>
          <w:delText xml:space="preserve">the </w:delText>
        </w:r>
      </w:del>
      <w:r w:rsidRPr="009D4714">
        <w:rPr>
          <w:rFonts w:ascii="Calibri" w:hAnsi="Calibri" w:cs="Calibri"/>
          <w:sz w:val="24"/>
          <w:szCs w:val="24"/>
          <w:highlight w:val="yellow"/>
          <w:rPrChange w:id="1436" w:author="shashvindu jha" w:date="2024-09-13T11:50:00Z" w16du:dateUtc="2024-09-13T06:20:00Z">
            <w:rPr>
              <w:rFonts w:ascii="Calibri" w:hAnsi="Calibri" w:cs="Calibri"/>
              <w:sz w:val="24"/>
              <w:szCs w:val="24"/>
            </w:rPr>
          </w:rPrChange>
        </w:rPr>
        <w:t xml:space="preserve">authorized users </w:t>
      </w:r>
      <w:r w:rsidR="00313AE4" w:rsidRPr="009D4714">
        <w:rPr>
          <w:rFonts w:ascii="Calibri" w:hAnsi="Calibri" w:cs="Calibri"/>
          <w:sz w:val="24"/>
          <w:szCs w:val="24"/>
          <w:highlight w:val="yellow"/>
          <w:rPrChange w:id="1437" w:author="shashvindu jha" w:date="2024-09-13T11:50:00Z" w16du:dateUtc="2024-09-13T06:20:00Z">
            <w:rPr>
              <w:rFonts w:ascii="Calibri" w:hAnsi="Calibri" w:cs="Calibri"/>
              <w:sz w:val="24"/>
              <w:szCs w:val="24"/>
            </w:rPr>
          </w:rPrChange>
        </w:rPr>
        <w:t xml:space="preserve">to generate </w:t>
      </w:r>
      <w:del w:id="1438" w:author="shashvindu jha" w:date="2024-09-13T11:33:00Z" w16du:dateUtc="2024-09-13T06:03:00Z">
        <w:r w:rsidR="00313AE4" w:rsidRPr="009D4714" w:rsidDel="00F2751A">
          <w:rPr>
            <w:rFonts w:ascii="Calibri" w:hAnsi="Calibri" w:cs="Calibri"/>
            <w:sz w:val="24"/>
            <w:szCs w:val="24"/>
            <w:highlight w:val="yellow"/>
            <w:rPrChange w:id="1439" w:author="shashvindu jha" w:date="2024-09-13T11:50:00Z" w16du:dateUtc="2024-09-13T06:20:00Z">
              <w:rPr>
                <w:rFonts w:ascii="Calibri" w:hAnsi="Calibri" w:cs="Calibri"/>
                <w:sz w:val="24"/>
                <w:szCs w:val="24"/>
              </w:rPr>
            </w:rPrChange>
          </w:rPr>
          <w:delText xml:space="preserve">report </w:delText>
        </w:r>
      </w:del>
      <w:ins w:id="1440" w:author="shashvindu jha" w:date="2024-09-13T11:33:00Z" w16du:dateUtc="2024-09-13T06:03:00Z">
        <w:r w:rsidR="00F2751A" w:rsidRPr="009D4714">
          <w:rPr>
            <w:rFonts w:ascii="Calibri" w:hAnsi="Calibri" w:cs="Calibri"/>
            <w:sz w:val="24"/>
            <w:szCs w:val="24"/>
            <w:highlight w:val="yellow"/>
            <w:rPrChange w:id="1441" w:author="shashvindu jha" w:date="2024-09-13T11:50:00Z" w16du:dateUtc="2024-09-13T06:20:00Z">
              <w:rPr>
                <w:rFonts w:ascii="Calibri" w:hAnsi="Calibri" w:cs="Calibri"/>
                <w:sz w:val="24"/>
                <w:szCs w:val="24"/>
              </w:rPr>
            </w:rPrChange>
          </w:rPr>
          <w:t xml:space="preserve">reports </w:t>
        </w:r>
      </w:ins>
      <w:r w:rsidR="00313AE4" w:rsidRPr="009D4714">
        <w:rPr>
          <w:rFonts w:ascii="Calibri" w:hAnsi="Calibri" w:cs="Calibri"/>
          <w:sz w:val="24"/>
          <w:szCs w:val="24"/>
          <w:highlight w:val="yellow"/>
          <w:rPrChange w:id="1442" w:author="shashvindu jha" w:date="2024-09-13T11:50:00Z" w16du:dateUtc="2024-09-13T06:20:00Z">
            <w:rPr>
              <w:rFonts w:ascii="Calibri" w:hAnsi="Calibri" w:cs="Calibri"/>
              <w:sz w:val="24"/>
              <w:szCs w:val="24"/>
            </w:rPr>
          </w:rPrChange>
        </w:rPr>
        <w:t>for a particular date range.</w:t>
      </w:r>
    </w:p>
    <w:p w14:paraId="4280F706" w14:textId="20E49563" w:rsidR="003B18CD" w:rsidRPr="009D4714" w:rsidRDefault="00313AE4" w:rsidP="0012585F">
      <w:pPr>
        <w:tabs>
          <w:tab w:val="left" w:pos="8100"/>
        </w:tabs>
        <w:spacing w:after="100" w:afterAutospacing="1" w:line="360" w:lineRule="auto"/>
        <w:jc w:val="both"/>
        <w:rPr>
          <w:ins w:id="1443" w:author="shashvindu jha" w:date="2024-09-12T16:32:00Z" w16du:dateUtc="2024-09-12T11:02:00Z"/>
          <w:rFonts w:ascii="Calibri" w:hAnsi="Calibri" w:cs="Calibri"/>
          <w:sz w:val="24"/>
          <w:szCs w:val="24"/>
          <w:highlight w:val="yellow"/>
          <w:rPrChange w:id="1444" w:author="shashvindu jha" w:date="2024-09-13T11:50:00Z" w16du:dateUtc="2024-09-13T06:20:00Z">
            <w:rPr>
              <w:ins w:id="1445" w:author="shashvindu jha" w:date="2024-09-12T16:32:00Z" w16du:dateUtc="2024-09-12T11:02:00Z"/>
              <w:rFonts w:ascii="Calibri" w:hAnsi="Calibri" w:cs="Calibri"/>
              <w:sz w:val="24"/>
              <w:szCs w:val="24"/>
            </w:rPr>
          </w:rPrChange>
        </w:rPr>
      </w:pPr>
      <w:bookmarkStart w:id="1446" w:name="_Hlk177121817"/>
      <w:r w:rsidRPr="009D4714">
        <w:rPr>
          <w:rFonts w:ascii="Calibri" w:hAnsi="Calibri" w:cs="Calibri"/>
          <w:noProof/>
          <w:sz w:val="24"/>
          <w:szCs w:val="24"/>
          <w:highlight w:val="yellow"/>
          <w:rPrChange w:id="1447" w:author="shashvindu jha" w:date="2024-09-13T11:50:00Z" w16du:dateUtc="2024-09-13T06:20:00Z">
            <w:rPr>
              <w:rFonts w:ascii="Calibri" w:hAnsi="Calibri" w:cs="Calibri"/>
              <w:noProof/>
              <w:sz w:val="24"/>
              <w:szCs w:val="24"/>
            </w:rPr>
          </w:rPrChange>
        </w:rPr>
        <w:drawing>
          <wp:anchor distT="0" distB="91440" distL="114300" distR="114300" simplePos="0" relativeHeight="251847680" behindDoc="0" locked="0" layoutInCell="1" allowOverlap="1" wp14:anchorId="666B2597" wp14:editId="6DA90821">
            <wp:simplePos x="0" y="0"/>
            <wp:positionH relativeFrom="margin">
              <wp:align>left</wp:align>
            </wp:positionH>
            <wp:positionV relativeFrom="paragraph">
              <wp:posOffset>588645</wp:posOffset>
            </wp:positionV>
            <wp:extent cx="5934075" cy="3336290"/>
            <wp:effectExtent l="19050" t="19050" r="9525" b="1651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89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4456" cy="33367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B18CD" w:rsidRPr="009D4714">
        <w:rPr>
          <w:rFonts w:ascii="Calibri" w:hAnsi="Calibri" w:cs="Calibri"/>
          <w:b/>
          <w:bCs/>
          <w:sz w:val="24"/>
          <w:szCs w:val="24"/>
          <w:highlight w:val="yellow"/>
          <w:rPrChange w:id="1448" w:author="shashvindu jha" w:date="2024-09-13T11:50:00Z" w16du:dateUtc="2024-09-13T06:20:00Z">
            <w:rPr>
              <w:rFonts w:ascii="Calibri" w:hAnsi="Calibri" w:cs="Calibri"/>
              <w:b/>
              <w:bCs/>
              <w:sz w:val="24"/>
              <w:szCs w:val="24"/>
            </w:rPr>
          </w:rPrChange>
        </w:rPr>
        <w:t xml:space="preserve">Step </w:t>
      </w:r>
      <w:r w:rsidR="0054522C" w:rsidRPr="009D4714">
        <w:rPr>
          <w:rFonts w:ascii="Calibri" w:hAnsi="Calibri" w:cs="Calibri"/>
          <w:b/>
          <w:bCs/>
          <w:sz w:val="24"/>
          <w:szCs w:val="24"/>
          <w:highlight w:val="yellow"/>
          <w:rPrChange w:id="1449" w:author="shashvindu jha" w:date="2024-09-13T11:50:00Z" w16du:dateUtc="2024-09-13T06:20:00Z">
            <w:rPr>
              <w:rFonts w:ascii="Calibri" w:hAnsi="Calibri" w:cs="Calibri"/>
              <w:b/>
              <w:bCs/>
              <w:sz w:val="24"/>
              <w:szCs w:val="24"/>
            </w:rPr>
          </w:rPrChange>
        </w:rPr>
        <w:t>42</w:t>
      </w:r>
      <w:r w:rsidR="003B18CD" w:rsidRPr="009D4714">
        <w:rPr>
          <w:rFonts w:ascii="Calibri" w:hAnsi="Calibri" w:cs="Calibri"/>
          <w:b/>
          <w:bCs/>
          <w:sz w:val="24"/>
          <w:szCs w:val="24"/>
          <w:highlight w:val="yellow"/>
          <w:rPrChange w:id="1450" w:author="shashvindu jha" w:date="2024-09-13T11:50:00Z" w16du:dateUtc="2024-09-13T06:20:00Z">
            <w:rPr>
              <w:rFonts w:ascii="Calibri" w:hAnsi="Calibri" w:cs="Calibri"/>
              <w:b/>
              <w:bCs/>
              <w:sz w:val="24"/>
              <w:szCs w:val="24"/>
            </w:rPr>
          </w:rPrChange>
        </w:rPr>
        <w:t>:</w:t>
      </w:r>
      <w:r w:rsidR="003B18CD" w:rsidRPr="009D4714">
        <w:rPr>
          <w:rFonts w:ascii="Calibri" w:hAnsi="Calibri" w:cs="Calibri"/>
          <w:sz w:val="24"/>
          <w:szCs w:val="24"/>
          <w:highlight w:val="yellow"/>
          <w:rPrChange w:id="1451" w:author="shashvindu jha" w:date="2024-09-13T11:50:00Z" w16du:dateUtc="2024-09-13T06:20:00Z">
            <w:rPr>
              <w:rFonts w:ascii="Calibri" w:hAnsi="Calibri" w:cs="Calibri"/>
              <w:sz w:val="24"/>
              <w:szCs w:val="24"/>
            </w:rPr>
          </w:rPrChange>
        </w:rPr>
        <w:t xml:space="preserve"> Click on the </w:t>
      </w:r>
      <w:r w:rsidRPr="009D4714">
        <w:rPr>
          <w:rFonts w:ascii="Calibri" w:hAnsi="Calibri" w:cs="Calibri"/>
          <w:b/>
          <w:bCs/>
          <w:sz w:val="24"/>
          <w:szCs w:val="24"/>
          <w:highlight w:val="yellow"/>
          <w:rPrChange w:id="1452" w:author="shashvindu jha" w:date="2024-09-13T11:50:00Z" w16du:dateUtc="2024-09-13T06:20:00Z">
            <w:rPr>
              <w:rFonts w:ascii="Calibri" w:hAnsi="Calibri" w:cs="Calibri"/>
              <w:b/>
              <w:bCs/>
              <w:sz w:val="24"/>
              <w:szCs w:val="24"/>
            </w:rPr>
          </w:rPrChange>
        </w:rPr>
        <w:t>Generate Report</w:t>
      </w:r>
      <w:r w:rsidR="003B18CD" w:rsidRPr="009D4714">
        <w:rPr>
          <w:rFonts w:ascii="Calibri" w:hAnsi="Calibri" w:cs="Calibri"/>
          <w:sz w:val="24"/>
          <w:szCs w:val="24"/>
          <w:highlight w:val="yellow"/>
          <w:rPrChange w:id="1453" w:author="shashvindu jha" w:date="2024-09-13T11:50:00Z" w16du:dateUtc="2024-09-13T06:20:00Z">
            <w:rPr>
              <w:rFonts w:ascii="Calibri" w:hAnsi="Calibri" w:cs="Calibri"/>
              <w:sz w:val="24"/>
              <w:szCs w:val="24"/>
            </w:rPr>
          </w:rPrChange>
        </w:rPr>
        <w:t xml:space="preserve"> option available under </w:t>
      </w:r>
      <w:del w:id="1454" w:author="shashvindu jha" w:date="2024-09-13T13:24:00Z" w16du:dateUtc="2024-09-13T07:54:00Z">
        <w:r w:rsidR="003B18CD" w:rsidRPr="009D4714" w:rsidDel="008961E2">
          <w:rPr>
            <w:rFonts w:ascii="Calibri" w:hAnsi="Calibri" w:cs="Calibri"/>
            <w:sz w:val="24"/>
            <w:szCs w:val="24"/>
            <w:highlight w:val="yellow"/>
            <w:rPrChange w:id="1455" w:author="shashvindu jha" w:date="2024-09-13T11:50:00Z" w16du:dateUtc="2024-09-13T06:20:00Z">
              <w:rPr>
                <w:rFonts w:ascii="Calibri" w:hAnsi="Calibri" w:cs="Calibri"/>
                <w:sz w:val="24"/>
                <w:szCs w:val="24"/>
              </w:rPr>
            </w:rPrChange>
          </w:rPr>
          <w:delText>Admin</w:delText>
        </w:r>
      </w:del>
      <w:ins w:id="1456" w:author="shashvindu jha" w:date="2024-09-13T13:24:00Z" w16du:dateUtc="2024-09-13T07:54:00Z">
        <w:r w:rsidR="008961E2" w:rsidRPr="008961E2">
          <w:rPr>
            <w:rFonts w:ascii="Calibri" w:hAnsi="Calibri" w:cs="Calibri"/>
            <w:b/>
            <w:bCs/>
            <w:sz w:val="24"/>
            <w:szCs w:val="24"/>
            <w:highlight w:val="yellow"/>
          </w:rPr>
          <w:t>Admin</w:t>
        </w:r>
      </w:ins>
      <w:r w:rsidR="003B18CD" w:rsidRPr="009D4714">
        <w:rPr>
          <w:rFonts w:ascii="Calibri" w:hAnsi="Calibri" w:cs="Calibri"/>
          <w:sz w:val="24"/>
          <w:szCs w:val="24"/>
          <w:highlight w:val="yellow"/>
          <w:rPrChange w:id="1457" w:author="shashvindu jha" w:date="2024-09-13T11:50:00Z" w16du:dateUtc="2024-09-13T06:20:00Z">
            <w:rPr>
              <w:rFonts w:ascii="Calibri" w:hAnsi="Calibri" w:cs="Calibri"/>
              <w:sz w:val="24"/>
              <w:szCs w:val="24"/>
            </w:rPr>
          </w:rPrChange>
        </w:rPr>
        <w:t xml:space="preserve"> to access this sub-module. You have the </w:t>
      </w:r>
      <w:del w:id="1458" w:author="shashvindu jha" w:date="2024-09-13T11:34:00Z" w16du:dateUtc="2024-09-13T06:04:00Z">
        <w:r w:rsidR="003B18CD" w:rsidRPr="009D4714" w:rsidDel="00F2751A">
          <w:rPr>
            <w:rFonts w:ascii="Calibri" w:hAnsi="Calibri" w:cs="Calibri"/>
            <w:sz w:val="24"/>
            <w:szCs w:val="24"/>
            <w:highlight w:val="yellow"/>
            <w:rPrChange w:id="1459" w:author="shashvindu jha" w:date="2024-09-13T11:50:00Z" w16du:dateUtc="2024-09-13T06:20:00Z">
              <w:rPr>
                <w:rFonts w:ascii="Calibri" w:hAnsi="Calibri" w:cs="Calibri"/>
                <w:sz w:val="24"/>
                <w:szCs w:val="24"/>
              </w:rPr>
            </w:rPrChange>
          </w:rPr>
          <w:delText>o</w:delText>
        </w:r>
        <w:r w:rsidRPr="009D4714" w:rsidDel="00F2751A">
          <w:rPr>
            <w:rFonts w:ascii="Calibri" w:hAnsi="Calibri" w:cs="Calibri"/>
            <w:sz w:val="24"/>
            <w:szCs w:val="24"/>
            <w:highlight w:val="yellow"/>
            <w:rPrChange w:id="1460" w:author="shashvindu jha" w:date="2024-09-13T11:50:00Z" w16du:dateUtc="2024-09-13T06:20:00Z">
              <w:rPr>
                <w:rFonts w:ascii="Calibri" w:hAnsi="Calibri" w:cs="Calibri"/>
                <w:sz w:val="24"/>
                <w:szCs w:val="24"/>
              </w:rPr>
            </w:rPrChange>
          </w:rPr>
          <w:delText xml:space="preserve">ptions </w:delText>
        </w:r>
      </w:del>
      <w:ins w:id="1461" w:author="shashvindu jha" w:date="2024-09-13T11:34:00Z" w16du:dateUtc="2024-09-13T06:04:00Z">
        <w:r w:rsidR="00F2751A" w:rsidRPr="009D4714">
          <w:rPr>
            <w:rFonts w:ascii="Calibri" w:hAnsi="Calibri" w:cs="Calibri"/>
            <w:sz w:val="24"/>
            <w:szCs w:val="24"/>
            <w:highlight w:val="yellow"/>
            <w:rPrChange w:id="1462" w:author="shashvindu jha" w:date="2024-09-13T11:50:00Z" w16du:dateUtc="2024-09-13T06:20:00Z">
              <w:rPr>
                <w:rFonts w:ascii="Calibri" w:hAnsi="Calibri" w:cs="Calibri"/>
                <w:sz w:val="24"/>
                <w:szCs w:val="24"/>
              </w:rPr>
            </w:rPrChange>
          </w:rPr>
          <w:t xml:space="preserve">option </w:t>
        </w:r>
      </w:ins>
      <w:r w:rsidRPr="009D4714">
        <w:rPr>
          <w:rFonts w:ascii="Calibri" w:hAnsi="Calibri" w:cs="Calibri"/>
          <w:sz w:val="24"/>
          <w:szCs w:val="24"/>
          <w:highlight w:val="yellow"/>
          <w:rPrChange w:id="1463" w:author="shashvindu jha" w:date="2024-09-13T11:50:00Z" w16du:dateUtc="2024-09-13T06:20:00Z">
            <w:rPr>
              <w:rFonts w:ascii="Calibri" w:hAnsi="Calibri" w:cs="Calibri"/>
              <w:sz w:val="24"/>
              <w:szCs w:val="24"/>
            </w:rPr>
          </w:rPrChange>
        </w:rPr>
        <w:t>to</w:t>
      </w:r>
      <w:r w:rsidR="003B18CD" w:rsidRPr="009D4714">
        <w:rPr>
          <w:rFonts w:ascii="Calibri" w:hAnsi="Calibri" w:cs="Calibri"/>
          <w:sz w:val="24"/>
          <w:szCs w:val="24"/>
          <w:highlight w:val="yellow"/>
          <w:rPrChange w:id="1464" w:author="shashvindu jha" w:date="2024-09-13T11:50:00Z" w16du:dateUtc="2024-09-13T06:20:00Z">
            <w:rPr>
              <w:rFonts w:ascii="Calibri" w:hAnsi="Calibri" w:cs="Calibri"/>
              <w:sz w:val="24"/>
              <w:szCs w:val="24"/>
            </w:rPr>
          </w:rPrChange>
        </w:rPr>
        <w:t xml:space="preserve"> edit, delete</w:t>
      </w:r>
      <w:ins w:id="1465" w:author="shashvindu jha" w:date="2024-09-13T11:34:00Z" w16du:dateUtc="2024-09-13T06:04:00Z">
        <w:r w:rsidR="00F2751A" w:rsidRPr="009D4714">
          <w:rPr>
            <w:rFonts w:ascii="Calibri" w:hAnsi="Calibri" w:cs="Calibri"/>
            <w:sz w:val="24"/>
            <w:szCs w:val="24"/>
            <w:highlight w:val="yellow"/>
            <w:rPrChange w:id="1466" w:author="shashvindu jha" w:date="2024-09-13T11:50:00Z" w16du:dateUtc="2024-09-13T06:20:00Z">
              <w:rPr>
                <w:rFonts w:ascii="Calibri" w:hAnsi="Calibri" w:cs="Calibri"/>
                <w:sz w:val="24"/>
                <w:szCs w:val="24"/>
              </w:rPr>
            </w:rPrChange>
          </w:rPr>
          <w:t>,</w:t>
        </w:r>
      </w:ins>
      <w:r w:rsidR="003B18CD" w:rsidRPr="009D4714">
        <w:rPr>
          <w:rFonts w:ascii="Calibri" w:hAnsi="Calibri" w:cs="Calibri"/>
          <w:sz w:val="24"/>
          <w:szCs w:val="24"/>
          <w:highlight w:val="yellow"/>
          <w:rPrChange w:id="1467" w:author="shashvindu jha" w:date="2024-09-13T11:50:00Z" w16du:dateUtc="2024-09-13T06:20:00Z">
            <w:rPr>
              <w:rFonts w:ascii="Calibri" w:hAnsi="Calibri" w:cs="Calibri"/>
              <w:sz w:val="24"/>
              <w:szCs w:val="24"/>
            </w:rPr>
          </w:rPrChange>
        </w:rPr>
        <w:t xml:space="preserve"> and </w:t>
      </w:r>
      <w:r w:rsidRPr="009D4714">
        <w:rPr>
          <w:rFonts w:ascii="Calibri" w:hAnsi="Calibri" w:cs="Calibri"/>
          <w:sz w:val="24"/>
          <w:szCs w:val="24"/>
          <w:highlight w:val="yellow"/>
          <w:rPrChange w:id="1468" w:author="shashvindu jha" w:date="2024-09-13T11:50:00Z" w16du:dateUtc="2024-09-13T06:20:00Z">
            <w:rPr>
              <w:rFonts w:ascii="Calibri" w:hAnsi="Calibri" w:cs="Calibri"/>
              <w:sz w:val="24"/>
              <w:szCs w:val="24"/>
            </w:rPr>
          </w:rPrChange>
        </w:rPr>
        <w:t>run the existing reports</w:t>
      </w:r>
      <w:r w:rsidR="003B18CD" w:rsidRPr="009D4714">
        <w:rPr>
          <w:rFonts w:ascii="Calibri" w:hAnsi="Calibri" w:cs="Calibri"/>
          <w:sz w:val="24"/>
          <w:szCs w:val="24"/>
          <w:highlight w:val="yellow"/>
          <w:rPrChange w:id="1469" w:author="shashvindu jha" w:date="2024-09-13T11:50:00Z" w16du:dateUtc="2024-09-13T06:20:00Z">
            <w:rPr>
              <w:rFonts w:ascii="Calibri" w:hAnsi="Calibri" w:cs="Calibri"/>
              <w:sz w:val="24"/>
              <w:szCs w:val="24"/>
            </w:rPr>
          </w:rPrChange>
        </w:rPr>
        <w:t xml:space="preserve"> from the list (see below figure).</w:t>
      </w:r>
    </w:p>
    <w:bookmarkEnd w:id="1446"/>
    <w:p w14:paraId="08551A40" w14:textId="59BCB65B" w:rsidR="00975722" w:rsidRPr="009D4714" w:rsidRDefault="00975722">
      <w:pPr>
        <w:rPr>
          <w:ins w:id="1470" w:author="shashvindu jha" w:date="2024-09-12T16:32:00Z" w16du:dateUtc="2024-09-12T11:02:00Z"/>
          <w:rFonts w:ascii="Calibri" w:hAnsi="Calibri" w:cs="Calibri"/>
          <w:sz w:val="24"/>
          <w:szCs w:val="24"/>
          <w:highlight w:val="yellow"/>
          <w:rPrChange w:id="1471" w:author="shashvindu jha" w:date="2024-09-13T11:50:00Z" w16du:dateUtc="2024-09-13T06:20:00Z">
            <w:rPr>
              <w:ins w:id="1472" w:author="shashvindu jha" w:date="2024-09-12T16:32:00Z" w16du:dateUtc="2024-09-12T11:02:00Z"/>
              <w:rFonts w:ascii="Calibri" w:hAnsi="Calibri" w:cs="Calibri"/>
              <w:sz w:val="24"/>
              <w:szCs w:val="24"/>
            </w:rPr>
          </w:rPrChange>
        </w:rPr>
      </w:pPr>
      <w:ins w:id="1473" w:author="shashvindu jha" w:date="2024-09-12T16:32:00Z" w16du:dateUtc="2024-09-12T11:02:00Z">
        <w:r w:rsidRPr="009D4714">
          <w:rPr>
            <w:rFonts w:ascii="Calibri" w:hAnsi="Calibri" w:cs="Calibri"/>
            <w:sz w:val="24"/>
            <w:szCs w:val="24"/>
            <w:highlight w:val="yellow"/>
            <w:rPrChange w:id="1474" w:author="shashvindu jha" w:date="2024-09-13T11:50:00Z" w16du:dateUtc="2024-09-13T06:20:00Z">
              <w:rPr>
                <w:rFonts w:ascii="Calibri" w:hAnsi="Calibri" w:cs="Calibri"/>
                <w:sz w:val="24"/>
                <w:szCs w:val="24"/>
              </w:rPr>
            </w:rPrChange>
          </w:rPr>
          <w:br w:type="page"/>
        </w:r>
      </w:ins>
    </w:p>
    <w:p w14:paraId="37ACB174" w14:textId="0279C588" w:rsidR="00975722" w:rsidRPr="009D4714" w:rsidDel="00975722" w:rsidRDefault="00975722" w:rsidP="001662A5">
      <w:pPr>
        <w:tabs>
          <w:tab w:val="left" w:pos="8100"/>
        </w:tabs>
        <w:spacing w:after="100" w:afterAutospacing="1" w:line="360" w:lineRule="auto"/>
        <w:jc w:val="both"/>
        <w:rPr>
          <w:del w:id="1475" w:author="shashvindu jha" w:date="2024-09-12T16:32:00Z" w16du:dateUtc="2024-09-12T11:02:00Z"/>
          <w:rFonts w:ascii="Calibri" w:hAnsi="Calibri" w:cs="Calibri"/>
          <w:sz w:val="24"/>
          <w:szCs w:val="24"/>
          <w:highlight w:val="yellow"/>
          <w:rPrChange w:id="1476" w:author="shashvindu jha" w:date="2024-09-13T11:50:00Z" w16du:dateUtc="2024-09-13T06:20:00Z">
            <w:rPr>
              <w:del w:id="1477" w:author="shashvindu jha" w:date="2024-09-12T16:32:00Z" w16du:dateUtc="2024-09-12T11:02:00Z"/>
              <w:rFonts w:ascii="Calibri" w:hAnsi="Calibri" w:cs="Calibri"/>
              <w:sz w:val="24"/>
              <w:szCs w:val="24"/>
            </w:rPr>
          </w:rPrChange>
        </w:rPr>
      </w:pPr>
    </w:p>
    <w:p w14:paraId="014C97BA" w14:textId="7833D03C" w:rsidR="00AB1435" w:rsidRPr="009D4714" w:rsidRDefault="00AB1435">
      <w:pPr>
        <w:pStyle w:val="Heading4"/>
        <w:spacing w:line="360" w:lineRule="auto"/>
        <w:rPr>
          <w:ins w:id="1478" w:author="shashvindu jha" w:date="2024-09-12T15:33:00Z" w16du:dateUtc="2024-09-12T10:03:00Z"/>
          <w:highlight w:val="yellow"/>
          <w:rPrChange w:id="1479" w:author="shashvindu jha" w:date="2024-09-13T11:50:00Z" w16du:dateUtc="2024-09-13T06:20:00Z">
            <w:rPr>
              <w:ins w:id="1480" w:author="shashvindu jha" w:date="2024-09-12T15:33:00Z" w16du:dateUtc="2024-09-12T10:03:00Z"/>
              <w:rFonts w:ascii="Calibri" w:hAnsi="Calibri" w:cs="Calibri"/>
              <w:b/>
              <w:bCs/>
              <w:sz w:val="24"/>
              <w:szCs w:val="24"/>
            </w:rPr>
          </w:rPrChange>
        </w:rPr>
        <w:pPrChange w:id="1481" w:author="shashvindu jha" w:date="2024-09-13T11:46:00Z" w16du:dateUtc="2024-09-13T06:16:00Z">
          <w:pPr>
            <w:spacing w:line="360" w:lineRule="auto"/>
            <w:jc w:val="both"/>
          </w:pPr>
        </w:pPrChange>
      </w:pPr>
      <w:bookmarkStart w:id="1482" w:name="_Toc177122888"/>
      <w:ins w:id="1483" w:author="shashvindu jha" w:date="2024-09-12T15:33:00Z" w16du:dateUtc="2024-09-12T10:03:00Z">
        <w:r w:rsidRPr="009D4714">
          <w:rPr>
            <w:i w:val="0"/>
            <w:iCs w:val="0"/>
            <w:highlight w:val="yellow"/>
            <w:rPrChange w:id="1484" w:author="shashvindu jha" w:date="2024-09-13T11:50:00Z" w16du:dateUtc="2024-09-13T06:20:00Z">
              <w:rPr>
                <w:i/>
                <w:iCs/>
              </w:rPr>
            </w:rPrChange>
          </w:rPr>
          <w:t xml:space="preserve">2.2.2.1 </w:t>
        </w:r>
      </w:ins>
      <w:ins w:id="1485" w:author="shashvindu jha" w:date="2024-09-12T17:28:00Z" w16du:dateUtc="2024-09-12T11:58:00Z">
        <w:r w:rsidR="001D4E31" w:rsidRPr="009D4714">
          <w:rPr>
            <w:i w:val="0"/>
            <w:iCs w:val="0"/>
            <w:highlight w:val="yellow"/>
            <w:rPrChange w:id="1486" w:author="shashvindu jha" w:date="2024-09-13T11:50:00Z" w16du:dateUtc="2024-09-13T06:20:00Z">
              <w:rPr>
                <w:i/>
                <w:iCs/>
              </w:rPr>
            </w:rPrChange>
          </w:rPr>
          <w:t>GENERATE REPORT</w:t>
        </w:r>
      </w:ins>
      <w:bookmarkEnd w:id="1482"/>
    </w:p>
    <w:p w14:paraId="5F9742AC" w14:textId="77DB3FBB" w:rsidR="00975722" w:rsidRPr="009D4714" w:rsidRDefault="00975722" w:rsidP="00975722">
      <w:pPr>
        <w:spacing w:after="0" w:line="360" w:lineRule="auto"/>
        <w:jc w:val="both"/>
        <w:rPr>
          <w:ins w:id="1487" w:author="shashvindu jha" w:date="2024-09-12T16:34:00Z" w16du:dateUtc="2024-09-12T11:04:00Z"/>
          <w:rFonts w:ascii="Calibri" w:hAnsi="Calibri" w:cs="Calibri"/>
          <w:sz w:val="24"/>
          <w:szCs w:val="24"/>
          <w:highlight w:val="yellow"/>
          <w:rPrChange w:id="1488" w:author="shashvindu jha" w:date="2024-09-13T11:50:00Z" w16du:dateUtc="2024-09-13T06:20:00Z">
            <w:rPr>
              <w:ins w:id="1489" w:author="shashvindu jha" w:date="2024-09-12T16:34:00Z" w16du:dateUtc="2024-09-12T11:04:00Z"/>
              <w:rFonts w:ascii="Calibri" w:hAnsi="Calibri" w:cs="Calibri"/>
              <w:sz w:val="24"/>
              <w:szCs w:val="24"/>
            </w:rPr>
          </w:rPrChange>
        </w:rPr>
      </w:pPr>
      <w:ins w:id="1490" w:author="shashvindu jha" w:date="2024-09-12T16:34:00Z" w16du:dateUtc="2024-09-12T11:04:00Z">
        <w:r w:rsidRPr="009D4714">
          <w:rPr>
            <w:rFonts w:ascii="Calibri" w:hAnsi="Calibri" w:cs="Calibri"/>
            <w:noProof/>
            <w:color w:val="2A2B6A"/>
            <w:sz w:val="24"/>
            <w:szCs w:val="24"/>
            <w:highlight w:val="yellow"/>
            <w:rPrChange w:id="1491" w:author="shashvindu jha" w:date="2024-09-13T11:50:00Z" w16du:dateUtc="2024-09-13T06:20:00Z">
              <w:rPr>
                <w:rFonts w:ascii="Calibri" w:hAnsi="Calibri" w:cs="Calibri"/>
                <w:noProof/>
                <w:color w:val="2A2B6A"/>
                <w:sz w:val="24"/>
                <w:szCs w:val="24"/>
              </w:rPr>
            </w:rPrChange>
          </w:rPr>
          <w:drawing>
            <wp:anchor distT="0" distB="91440" distL="114300" distR="114300" simplePos="0" relativeHeight="251897856" behindDoc="0" locked="0" layoutInCell="1" allowOverlap="1" wp14:anchorId="0AFEA319" wp14:editId="032A9CD2">
              <wp:simplePos x="0" y="0"/>
              <wp:positionH relativeFrom="margin">
                <wp:posOffset>19050</wp:posOffset>
              </wp:positionH>
              <wp:positionV relativeFrom="paragraph">
                <wp:posOffset>536575</wp:posOffset>
              </wp:positionV>
              <wp:extent cx="5935980" cy="3336925"/>
              <wp:effectExtent l="19050" t="19050" r="26670" b="15875"/>
              <wp:wrapTopAndBottom/>
              <wp:docPr id="804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2323"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35980" cy="33369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ins>
      <w:del w:id="1492" w:author="shashvindu jha" w:date="2024-09-12T16:34:00Z" w16du:dateUtc="2024-09-12T11:04:00Z">
        <w:r w:rsidR="0012585F" w:rsidRPr="009D4714" w:rsidDel="00975722">
          <w:rPr>
            <w:rFonts w:ascii="Calibri" w:hAnsi="Calibri" w:cs="Calibri"/>
            <w:noProof/>
            <w:highlight w:val="yellow"/>
            <w:rPrChange w:id="1493" w:author="shashvindu jha" w:date="2024-09-13T11:50:00Z" w16du:dateUtc="2024-09-13T06:20:00Z">
              <w:rPr>
                <w:rFonts w:ascii="Calibri" w:hAnsi="Calibri" w:cs="Calibri"/>
                <w:noProof/>
              </w:rPr>
            </w:rPrChange>
          </w:rPr>
          <w:drawing>
            <wp:anchor distT="0" distB="0" distL="114300" distR="114300" simplePos="0" relativeHeight="251848704" behindDoc="0" locked="0" layoutInCell="1" allowOverlap="1" wp14:anchorId="5B1377C6" wp14:editId="048336DE">
              <wp:simplePos x="0" y="0"/>
              <wp:positionH relativeFrom="column">
                <wp:posOffset>1655445</wp:posOffset>
              </wp:positionH>
              <wp:positionV relativeFrom="paragraph">
                <wp:posOffset>3295015</wp:posOffset>
              </wp:positionV>
              <wp:extent cx="184785" cy="196215"/>
              <wp:effectExtent l="0" t="0" r="571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4785" cy="196215"/>
                      </a:xfrm>
                      <a:prstGeom prst="rect">
                        <a:avLst/>
                      </a:prstGeom>
                    </pic:spPr>
                  </pic:pic>
                </a:graphicData>
              </a:graphic>
              <wp14:sizeRelH relativeFrom="margin">
                <wp14:pctWidth>0</wp14:pctWidth>
              </wp14:sizeRelH>
              <wp14:sizeRelV relativeFrom="margin">
                <wp14:pctHeight>0</wp14:pctHeight>
              </wp14:sizeRelV>
            </wp:anchor>
          </w:drawing>
        </w:r>
        <w:r w:rsidR="0054522C" w:rsidRPr="009D4714" w:rsidDel="00975722">
          <w:rPr>
            <w:rFonts w:ascii="Calibri" w:hAnsi="Calibri" w:cs="Calibri"/>
            <w:b/>
            <w:bCs/>
            <w:sz w:val="24"/>
            <w:szCs w:val="24"/>
            <w:highlight w:val="yellow"/>
            <w:rPrChange w:id="1494" w:author="shashvindu jha" w:date="2024-09-13T11:50:00Z" w16du:dateUtc="2024-09-13T06:20:00Z">
              <w:rPr>
                <w:rFonts w:ascii="Calibri" w:hAnsi="Calibri" w:cs="Calibri"/>
                <w:b/>
                <w:bCs/>
                <w:sz w:val="24"/>
                <w:szCs w:val="24"/>
              </w:rPr>
            </w:rPrChange>
          </w:rPr>
          <w:delText>Step 43</w:delText>
        </w:r>
        <w:r w:rsidR="003B18CD" w:rsidRPr="009D4714" w:rsidDel="00975722">
          <w:rPr>
            <w:rFonts w:ascii="Calibri" w:hAnsi="Calibri" w:cs="Calibri"/>
            <w:b/>
            <w:bCs/>
            <w:sz w:val="24"/>
            <w:szCs w:val="24"/>
            <w:highlight w:val="yellow"/>
            <w:rPrChange w:id="1495" w:author="shashvindu jha" w:date="2024-09-13T11:50:00Z" w16du:dateUtc="2024-09-13T06:20:00Z">
              <w:rPr>
                <w:rFonts w:ascii="Calibri" w:hAnsi="Calibri" w:cs="Calibri"/>
                <w:b/>
                <w:bCs/>
                <w:sz w:val="24"/>
                <w:szCs w:val="24"/>
              </w:rPr>
            </w:rPrChange>
          </w:rPr>
          <w:delText>:</w:delText>
        </w:r>
        <w:r w:rsidR="003B18CD" w:rsidRPr="009D4714" w:rsidDel="00975722">
          <w:rPr>
            <w:rFonts w:ascii="Calibri" w:hAnsi="Calibri" w:cs="Calibri"/>
            <w:sz w:val="24"/>
            <w:szCs w:val="24"/>
            <w:highlight w:val="yellow"/>
            <w:rPrChange w:id="1496" w:author="shashvindu jha" w:date="2024-09-13T11:50:00Z" w16du:dateUtc="2024-09-13T06:20:00Z">
              <w:rPr>
                <w:rFonts w:ascii="Calibri" w:hAnsi="Calibri" w:cs="Calibri"/>
                <w:sz w:val="24"/>
                <w:szCs w:val="24"/>
              </w:rPr>
            </w:rPrChange>
          </w:rPr>
          <w:delText xml:space="preserve"> Click</w:delText>
        </w:r>
      </w:del>
      <w:del w:id="1497" w:author="shashvindu jha" w:date="2024-09-12T15:51:00Z" w16du:dateUtc="2024-09-12T10:21:00Z">
        <w:r w:rsidR="003B18CD" w:rsidRPr="009D4714" w:rsidDel="002A41A4">
          <w:rPr>
            <w:rFonts w:ascii="Calibri" w:hAnsi="Calibri" w:cs="Calibri"/>
            <w:sz w:val="24"/>
            <w:szCs w:val="24"/>
            <w:highlight w:val="yellow"/>
            <w:rPrChange w:id="1498" w:author="shashvindu jha" w:date="2024-09-13T11:50:00Z" w16du:dateUtc="2024-09-13T06:20:00Z">
              <w:rPr>
                <w:rFonts w:ascii="Calibri" w:hAnsi="Calibri" w:cs="Calibri"/>
                <w:sz w:val="24"/>
                <w:szCs w:val="24"/>
              </w:rPr>
            </w:rPrChange>
          </w:rPr>
          <w:delText xml:space="preserve"> on</w:delText>
        </w:r>
      </w:del>
      <w:del w:id="1499" w:author="shashvindu jha" w:date="2024-09-12T16:34:00Z" w16du:dateUtc="2024-09-12T11:04:00Z">
        <w:r w:rsidR="003B18CD" w:rsidRPr="009D4714" w:rsidDel="00975722">
          <w:rPr>
            <w:rFonts w:ascii="Calibri" w:hAnsi="Calibri" w:cs="Calibri"/>
            <w:sz w:val="24"/>
            <w:szCs w:val="24"/>
            <w:highlight w:val="yellow"/>
            <w:rPrChange w:id="1500" w:author="shashvindu jha" w:date="2024-09-13T11:50:00Z" w16du:dateUtc="2024-09-13T06:20:00Z">
              <w:rPr>
                <w:rFonts w:ascii="Calibri" w:hAnsi="Calibri" w:cs="Calibri"/>
                <w:sz w:val="24"/>
                <w:szCs w:val="24"/>
              </w:rPr>
            </w:rPrChange>
          </w:rPr>
          <w:delText xml:space="preserve"> the </w:delText>
        </w:r>
        <w:r w:rsidR="003B18CD" w:rsidRPr="009D4714" w:rsidDel="00975722">
          <w:rPr>
            <w:rFonts w:ascii="Calibri" w:hAnsi="Calibri" w:cs="Calibri"/>
            <w:b/>
            <w:bCs/>
            <w:sz w:val="24"/>
            <w:szCs w:val="24"/>
            <w:highlight w:val="yellow"/>
            <w:rPrChange w:id="1501" w:author="shashvindu jha" w:date="2024-09-13T11:50:00Z" w16du:dateUtc="2024-09-13T06:20:00Z">
              <w:rPr>
                <w:rFonts w:ascii="Calibri" w:hAnsi="Calibri" w:cs="Calibri"/>
                <w:b/>
                <w:bCs/>
                <w:sz w:val="24"/>
                <w:szCs w:val="24"/>
              </w:rPr>
            </w:rPrChange>
          </w:rPr>
          <w:delText>Plus</w:delText>
        </w:r>
        <w:r w:rsidR="003B18CD" w:rsidRPr="009D4714" w:rsidDel="00975722">
          <w:rPr>
            <w:rFonts w:ascii="Calibri" w:hAnsi="Calibri" w:cs="Calibri"/>
            <w:sz w:val="24"/>
            <w:szCs w:val="24"/>
            <w:highlight w:val="yellow"/>
            <w:rPrChange w:id="1502" w:author="shashvindu jha" w:date="2024-09-13T11:50:00Z" w16du:dateUtc="2024-09-13T06:20:00Z">
              <w:rPr>
                <w:rFonts w:ascii="Calibri" w:hAnsi="Calibri" w:cs="Calibri"/>
                <w:sz w:val="24"/>
                <w:szCs w:val="24"/>
              </w:rPr>
            </w:rPrChange>
          </w:rPr>
          <w:delText xml:space="preserve"> button available to the right side of the page to </w:delText>
        </w:r>
        <w:r w:rsidR="00313AE4" w:rsidRPr="009D4714" w:rsidDel="00975722">
          <w:rPr>
            <w:rFonts w:ascii="Calibri" w:hAnsi="Calibri" w:cs="Calibri"/>
            <w:sz w:val="24"/>
            <w:szCs w:val="24"/>
            <w:highlight w:val="yellow"/>
            <w:rPrChange w:id="1503" w:author="shashvindu jha" w:date="2024-09-13T11:50:00Z" w16du:dateUtc="2024-09-13T06:20:00Z">
              <w:rPr>
                <w:rFonts w:ascii="Calibri" w:hAnsi="Calibri" w:cs="Calibri"/>
                <w:sz w:val="24"/>
                <w:szCs w:val="24"/>
              </w:rPr>
            </w:rPrChange>
          </w:rPr>
          <w:delText xml:space="preserve">generate a new report. </w:delText>
        </w:r>
      </w:del>
      <w:ins w:id="1504" w:author="shashvindu jha" w:date="2024-09-12T16:34:00Z" w16du:dateUtc="2024-09-12T11:04:00Z">
        <w:r w:rsidRPr="009D4714">
          <w:rPr>
            <w:rFonts w:ascii="Calibri" w:hAnsi="Calibri" w:cs="Calibri"/>
            <w:b/>
            <w:bCs/>
            <w:noProof/>
            <w:sz w:val="24"/>
            <w:szCs w:val="24"/>
            <w:highlight w:val="yellow"/>
            <w:rPrChange w:id="1505" w:author="shashvindu jha" w:date="2024-09-13T11:50:00Z" w16du:dateUtc="2024-09-13T06:20:00Z">
              <w:rPr>
                <w:rFonts w:ascii="Calibri" w:hAnsi="Calibri" w:cs="Calibri"/>
                <w:b/>
                <w:bCs/>
                <w:noProof/>
                <w:sz w:val="24"/>
                <w:szCs w:val="24"/>
              </w:rPr>
            </w:rPrChange>
          </w:rPr>
          <w:drawing>
            <wp:anchor distT="0" distB="0" distL="114300" distR="114300" simplePos="0" relativeHeight="251896832" behindDoc="0" locked="0" layoutInCell="1" allowOverlap="1" wp14:anchorId="48E5A124" wp14:editId="489FD97A">
              <wp:simplePos x="0" y="0"/>
              <wp:positionH relativeFrom="column">
                <wp:posOffset>1885950</wp:posOffset>
              </wp:positionH>
              <wp:positionV relativeFrom="paragraph">
                <wp:posOffset>7884</wp:posOffset>
              </wp:positionV>
              <wp:extent cx="182880" cy="200660"/>
              <wp:effectExtent l="0" t="0" r="7620" b="8890"/>
              <wp:wrapSquare wrapText="bothSides"/>
              <wp:docPr id="1131017386" name="Picture 11310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Pr="009D4714">
          <w:rPr>
            <w:rFonts w:ascii="Calibri" w:hAnsi="Calibri" w:cs="Calibri"/>
            <w:b/>
            <w:bCs/>
            <w:sz w:val="24"/>
            <w:szCs w:val="24"/>
            <w:highlight w:val="yellow"/>
            <w:rPrChange w:id="1506" w:author="shashvindu jha" w:date="2024-09-13T11:50:00Z" w16du:dateUtc="2024-09-13T06:20:00Z">
              <w:rPr>
                <w:rFonts w:ascii="Calibri" w:hAnsi="Calibri" w:cs="Calibri"/>
                <w:b/>
                <w:bCs/>
                <w:sz w:val="24"/>
                <w:szCs w:val="24"/>
              </w:rPr>
            </w:rPrChange>
          </w:rPr>
          <w:t>Step 20:</w:t>
        </w:r>
        <w:r w:rsidRPr="009D4714">
          <w:rPr>
            <w:rFonts w:ascii="Calibri" w:hAnsi="Calibri" w:cs="Calibri"/>
            <w:sz w:val="24"/>
            <w:szCs w:val="24"/>
            <w:highlight w:val="yellow"/>
            <w:rPrChange w:id="1507" w:author="shashvindu jha" w:date="2024-09-13T11:50:00Z" w16du:dateUtc="2024-09-13T06:20:00Z">
              <w:rPr>
                <w:rFonts w:ascii="Calibri" w:hAnsi="Calibri" w:cs="Calibri"/>
                <w:sz w:val="24"/>
                <w:szCs w:val="24"/>
              </w:rPr>
            </w:rPrChange>
          </w:rPr>
          <w:t xml:space="preserve"> Click the </w:t>
        </w:r>
        <w:r w:rsidRPr="009D4714">
          <w:rPr>
            <w:rFonts w:ascii="Calibri" w:hAnsi="Calibri" w:cs="Calibri"/>
            <w:b/>
            <w:bCs/>
            <w:sz w:val="24"/>
            <w:szCs w:val="24"/>
            <w:highlight w:val="yellow"/>
            <w:rPrChange w:id="1508" w:author="shashvindu jha" w:date="2024-09-13T11:50:00Z" w16du:dateUtc="2024-09-13T06:20:00Z">
              <w:rPr>
                <w:rFonts w:ascii="Calibri" w:hAnsi="Calibri" w:cs="Calibri"/>
                <w:b/>
                <w:bCs/>
                <w:sz w:val="24"/>
                <w:szCs w:val="24"/>
              </w:rPr>
            </w:rPrChange>
          </w:rPr>
          <w:t>Plus</w:t>
        </w:r>
        <w:r w:rsidRPr="009D4714">
          <w:rPr>
            <w:rFonts w:ascii="Calibri" w:hAnsi="Calibri" w:cs="Calibri"/>
            <w:sz w:val="24"/>
            <w:szCs w:val="24"/>
            <w:highlight w:val="yellow"/>
            <w:rPrChange w:id="1509" w:author="shashvindu jha" w:date="2024-09-13T11:50:00Z" w16du:dateUtc="2024-09-13T06:20:00Z">
              <w:rPr>
                <w:rFonts w:ascii="Calibri" w:hAnsi="Calibri" w:cs="Calibri"/>
                <w:sz w:val="24"/>
                <w:szCs w:val="24"/>
              </w:rPr>
            </w:rPrChange>
          </w:rPr>
          <w:t xml:space="preserve"> button available on the right side of the page to generate </w:t>
        </w:r>
      </w:ins>
      <w:ins w:id="1510" w:author="shashvindu jha" w:date="2024-09-12T16:36:00Z" w16du:dateUtc="2024-09-12T11:06:00Z">
        <w:r w:rsidRPr="009D4714">
          <w:rPr>
            <w:rFonts w:ascii="Calibri" w:hAnsi="Calibri" w:cs="Calibri"/>
            <w:sz w:val="24"/>
            <w:szCs w:val="24"/>
            <w:highlight w:val="yellow"/>
            <w:rPrChange w:id="1511" w:author="shashvindu jha" w:date="2024-09-13T11:50:00Z" w16du:dateUtc="2024-09-13T06:20:00Z">
              <w:rPr>
                <w:rFonts w:ascii="Calibri" w:hAnsi="Calibri" w:cs="Calibri"/>
                <w:sz w:val="24"/>
                <w:szCs w:val="24"/>
              </w:rPr>
            </w:rPrChange>
          </w:rPr>
          <w:t xml:space="preserve">a </w:t>
        </w:r>
      </w:ins>
      <w:ins w:id="1512" w:author="shashvindu jha" w:date="2024-09-12T16:34:00Z" w16du:dateUtc="2024-09-12T11:04:00Z">
        <w:r w:rsidRPr="009D4714">
          <w:rPr>
            <w:rFonts w:ascii="Calibri" w:hAnsi="Calibri" w:cs="Calibri"/>
            <w:sz w:val="24"/>
            <w:szCs w:val="24"/>
            <w:highlight w:val="yellow"/>
            <w:rPrChange w:id="1513" w:author="shashvindu jha" w:date="2024-09-13T11:50:00Z" w16du:dateUtc="2024-09-13T06:20:00Z">
              <w:rPr>
                <w:rFonts w:ascii="Calibri" w:hAnsi="Calibri" w:cs="Calibri"/>
                <w:sz w:val="24"/>
                <w:szCs w:val="24"/>
              </w:rPr>
            </w:rPrChange>
          </w:rPr>
          <w:t xml:space="preserve">new </w:t>
        </w:r>
      </w:ins>
      <w:ins w:id="1514" w:author="shashvindu jha" w:date="2024-09-12T17:28:00Z" w16du:dateUtc="2024-09-12T11:58:00Z">
        <w:r w:rsidR="001D4E31" w:rsidRPr="009D4714">
          <w:rPr>
            <w:rFonts w:ascii="Calibri" w:hAnsi="Calibri" w:cs="Calibri"/>
            <w:b/>
            <w:bCs/>
            <w:sz w:val="24"/>
            <w:szCs w:val="24"/>
            <w:highlight w:val="yellow"/>
            <w:rPrChange w:id="1515" w:author="shashvindu jha" w:date="2024-09-13T11:50:00Z" w16du:dateUtc="2024-09-13T06:20:00Z">
              <w:rPr>
                <w:rFonts w:ascii="Calibri" w:hAnsi="Calibri" w:cs="Calibri"/>
                <w:sz w:val="24"/>
                <w:szCs w:val="24"/>
              </w:rPr>
            </w:rPrChange>
          </w:rPr>
          <w:t>Report</w:t>
        </w:r>
        <w:r w:rsidR="001D4E31" w:rsidRPr="009D4714">
          <w:rPr>
            <w:rFonts w:ascii="Calibri" w:hAnsi="Calibri" w:cs="Calibri"/>
            <w:sz w:val="24"/>
            <w:szCs w:val="24"/>
            <w:highlight w:val="yellow"/>
            <w:rPrChange w:id="1516" w:author="shashvindu jha" w:date="2024-09-13T11:50:00Z" w16du:dateUtc="2024-09-13T06:20:00Z">
              <w:rPr>
                <w:rFonts w:ascii="Calibri" w:hAnsi="Calibri" w:cs="Calibri"/>
                <w:sz w:val="24"/>
                <w:szCs w:val="24"/>
              </w:rPr>
            </w:rPrChange>
          </w:rPr>
          <w:t xml:space="preserve"> </w:t>
        </w:r>
        <w:r w:rsidR="001D4E31" w:rsidRPr="009D4714">
          <w:rPr>
            <w:rFonts w:ascii="Calibri" w:hAnsi="Calibri" w:cs="Calibri"/>
            <w:b/>
            <w:bCs/>
            <w:sz w:val="24"/>
            <w:szCs w:val="24"/>
            <w:highlight w:val="yellow"/>
            <w:rPrChange w:id="1517" w:author="shashvindu jha" w:date="2024-09-13T11:50:00Z" w16du:dateUtc="2024-09-13T06:20:00Z">
              <w:rPr>
                <w:rFonts w:ascii="Calibri" w:hAnsi="Calibri" w:cs="Calibri"/>
                <w:b/>
                <w:bCs/>
                <w:sz w:val="24"/>
                <w:szCs w:val="24"/>
              </w:rPr>
            </w:rPrChange>
          </w:rPr>
          <w:t>(</w:t>
        </w:r>
      </w:ins>
      <w:ins w:id="1518" w:author="shashvindu jha" w:date="2024-09-12T16:34:00Z" w16du:dateUtc="2024-09-12T11:04:00Z">
        <w:r w:rsidRPr="009D4714">
          <w:rPr>
            <w:rFonts w:ascii="Calibri" w:hAnsi="Calibri" w:cs="Calibri"/>
            <w:sz w:val="24"/>
            <w:szCs w:val="24"/>
            <w:highlight w:val="yellow"/>
            <w:rPrChange w:id="1519" w:author="shashvindu jha" w:date="2024-09-13T11:50:00Z" w16du:dateUtc="2024-09-13T06:20:00Z">
              <w:rPr>
                <w:rFonts w:ascii="Calibri" w:hAnsi="Calibri" w:cs="Calibri"/>
                <w:sz w:val="24"/>
                <w:szCs w:val="24"/>
              </w:rPr>
            </w:rPrChange>
          </w:rPr>
          <w:t>see figure below).</w:t>
        </w:r>
      </w:ins>
    </w:p>
    <w:p w14:paraId="0BD59F76" w14:textId="3D710B5F" w:rsidR="00975722" w:rsidRPr="009D4714" w:rsidRDefault="00975722" w:rsidP="00975722">
      <w:pPr>
        <w:spacing w:after="0" w:line="360" w:lineRule="auto"/>
        <w:jc w:val="both"/>
        <w:rPr>
          <w:ins w:id="1520" w:author="shashvindu jha" w:date="2024-09-12T16:36:00Z" w16du:dateUtc="2024-09-12T11:06:00Z"/>
          <w:rFonts w:ascii="Calibri" w:hAnsi="Calibri" w:cs="Calibri"/>
          <w:sz w:val="24"/>
          <w:szCs w:val="24"/>
          <w:highlight w:val="yellow"/>
          <w:rPrChange w:id="1521" w:author="shashvindu jha" w:date="2024-09-13T11:50:00Z" w16du:dateUtc="2024-09-13T06:20:00Z">
            <w:rPr>
              <w:ins w:id="1522" w:author="shashvindu jha" w:date="2024-09-12T16:36:00Z" w16du:dateUtc="2024-09-12T11:06:00Z"/>
              <w:rFonts w:ascii="Calibri" w:hAnsi="Calibri" w:cs="Calibri"/>
              <w:sz w:val="24"/>
              <w:szCs w:val="24"/>
            </w:rPr>
          </w:rPrChange>
        </w:rPr>
      </w:pPr>
      <w:ins w:id="1523" w:author="shashvindu jha" w:date="2024-09-12T16:36:00Z" w16du:dateUtc="2024-09-12T11:06:00Z">
        <w:r w:rsidRPr="009D4714">
          <w:rPr>
            <w:rFonts w:ascii="Calibri" w:eastAsia="Calibri" w:hAnsi="Calibri" w:cs="Calibri"/>
            <w:sz w:val="24"/>
            <w:szCs w:val="24"/>
            <w:highlight w:val="yellow"/>
            <w:rPrChange w:id="1524" w:author="shashvindu jha" w:date="2024-09-13T11:50:00Z" w16du:dateUtc="2024-09-13T06:20:00Z">
              <w:rPr>
                <w:rFonts w:ascii="Calibri" w:eastAsia="Calibri" w:hAnsi="Calibri" w:cs="Calibri"/>
                <w:sz w:val="24"/>
                <w:szCs w:val="24"/>
              </w:rPr>
            </w:rPrChange>
          </w:rPr>
          <w:t xml:space="preserve">The Add </w:t>
        </w:r>
        <w:r w:rsidRPr="009D4714">
          <w:rPr>
            <w:rFonts w:ascii="Calibri" w:eastAsia="Calibri" w:hAnsi="Calibri" w:cs="Calibri"/>
            <w:b/>
            <w:bCs/>
            <w:sz w:val="24"/>
            <w:szCs w:val="24"/>
            <w:highlight w:val="yellow"/>
            <w:rPrChange w:id="1525" w:author="shashvindu jha" w:date="2024-09-13T11:50:00Z" w16du:dateUtc="2024-09-13T06:20:00Z">
              <w:rPr>
                <w:rFonts w:ascii="Calibri" w:eastAsia="Calibri" w:hAnsi="Calibri" w:cs="Calibri"/>
                <w:b/>
                <w:bCs/>
                <w:sz w:val="24"/>
                <w:szCs w:val="24"/>
              </w:rPr>
            </w:rPrChange>
          </w:rPr>
          <w:t xml:space="preserve">Report </w:t>
        </w:r>
        <w:r w:rsidRPr="009D4714">
          <w:rPr>
            <w:rFonts w:ascii="Calibri" w:eastAsia="Calibri" w:hAnsi="Calibri" w:cs="Calibri"/>
            <w:sz w:val="24"/>
            <w:szCs w:val="24"/>
            <w:highlight w:val="yellow"/>
            <w:rPrChange w:id="1526" w:author="shashvindu jha" w:date="2024-09-13T11:50:00Z" w16du:dateUtc="2024-09-13T06:20:00Z">
              <w:rPr>
                <w:rFonts w:ascii="Calibri" w:eastAsia="Calibri" w:hAnsi="Calibri" w:cs="Calibri"/>
                <w:sz w:val="24"/>
                <w:szCs w:val="24"/>
              </w:rPr>
            </w:rPrChange>
          </w:rPr>
          <w:t xml:space="preserve">form is divided into sections namely – </w:t>
        </w:r>
      </w:ins>
      <w:ins w:id="1527" w:author="shashvindu jha" w:date="2024-09-12T16:37:00Z" w16du:dateUtc="2024-09-12T11:07:00Z">
        <w:r w:rsidRPr="009D4714">
          <w:rPr>
            <w:rFonts w:ascii="Calibri" w:hAnsi="Calibri" w:cs="Calibri"/>
            <w:b/>
            <w:sz w:val="24"/>
            <w:szCs w:val="24"/>
            <w:highlight w:val="yellow"/>
            <w:rPrChange w:id="1528" w:author="shashvindu jha" w:date="2024-09-13T11:50:00Z" w16du:dateUtc="2024-09-13T06:20:00Z">
              <w:rPr>
                <w:rFonts w:ascii="Calibri" w:hAnsi="Calibri" w:cs="Calibri"/>
                <w:b/>
                <w:sz w:val="24"/>
                <w:szCs w:val="24"/>
              </w:rPr>
            </w:rPrChange>
          </w:rPr>
          <w:t>Setup</w:t>
        </w:r>
      </w:ins>
      <w:ins w:id="1529" w:author="shashvindu jha" w:date="2024-09-12T16:36:00Z" w16du:dateUtc="2024-09-12T11:06:00Z">
        <w:r w:rsidRPr="009D4714">
          <w:rPr>
            <w:rFonts w:ascii="Calibri" w:eastAsia="Calibri" w:hAnsi="Calibri" w:cs="Calibri"/>
            <w:sz w:val="24"/>
            <w:szCs w:val="24"/>
            <w:highlight w:val="yellow"/>
            <w:rPrChange w:id="1530" w:author="shashvindu jha" w:date="2024-09-13T11:50:00Z" w16du:dateUtc="2024-09-13T06:20:00Z">
              <w:rPr>
                <w:rFonts w:ascii="Calibri" w:eastAsia="Calibri" w:hAnsi="Calibri" w:cs="Calibri"/>
                <w:sz w:val="24"/>
                <w:szCs w:val="24"/>
              </w:rPr>
            </w:rPrChange>
          </w:rPr>
          <w:t xml:space="preserve">, </w:t>
        </w:r>
      </w:ins>
      <w:ins w:id="1531" w:author="shashvindu jha" w:date="2024-09-12T16:38:00Z" w16du:dateUtc="2024-09-12T11:08:00Z">
        <w:r w:rsidRPr="009D4714">
          <w:rPr>
            <w:rFonts w:ascii="Calibri" w:hAnsi="Calibri" w:cs="Calibri"/>
            <w:b/>
            <w:sz w:val="24"/>
            <w:szCs w:val="24"/>
            <w:highlight w:val="yellow"/>
            <w:rPrChange w:id="1532" w:author="shashvindu jha" w:date="2024-09-13T11:50:00Z" w16du:dateUtc="2024-09-13T06:20:00Z">
              <w:rPr>
                <w:rFonts w:ascii="Calibri" w:hAnsi="Calibri" w:cs="Calibri"/>
                <w:b/>
                <w:sz w:val="24"/>
                <w:szCs w:val="24"/>
              </w:rPr>
            </w:rPrChange>
          </w:rPr>
          <w:t>Query</w:t>
        </w:r>
      </w:ins>
      <w:ins w:id="1533" w:author="shashvindu jha" w:date="2024-09-12T16:36:00Z" w16du:dateUtc="2024-09-12T11:06:00Z">
        <w:r w:rsidRPr="009D4714">
          <w:rPr>
            <w:rFonts w:ascii="Calibri" w:eastAsia="Calibri" w:hAnsi="Calibri" w:cs="Calibri"/>
            <w:sz w:val="24"/>
            <w:szCs w:val="24"/>
            <w:highlight w:val="yellow"/>
            <w:rPrChange w:id="1534" w:author="shashvindu jha" w:date="2024-09-13T11:50:00Z" w16du:dateUtc="2024-09-13T06:20:00Z">
              <w:rPr>
                <w:rFonts w:ascii="Calibri" w:eastAsia="Calibri" w:hAnsi="Calibri" w:cs="Calibri"/>
                <w:sz w:val="24"/>
                <w:szCs w:val="24"/>
              </w:rPr>
            </w:rPrChange>
          </w:rPr>
          <w:t>,</w:t>
        </w:r>
        <w:r w:rsidRPr="009D4714">
          <w:rPr>
            <w:rFonts w:ascii="Calibri" w:eastAsia="Calibri" w:hAnsi="Calibri" w:cs="Calibri"/>
            <w:b/>
            <w:sz w:val="24"/>
            <w:szCs w:val="24"/>
            <w:highlight w:val="yellow"/>
            <w:rPrChange w:id="1535" w:author="shashvindu jha" w:date="2024-09-13T11:50:00Z" w16du:dateUtc="2024-09-13T06:20:00Z">
              <w:rPr>
                <w:rFonts w:ascii="Calibri" w:eastAsia="Calibri" w:hAnsi="Calibri" w:cs="Calibri"/>
                <w:b/>
                <w:sz w:val="24"/>
                <w:szCs w:val="24"/>
              </w:rPr>
            </w:rPrChange>
          </w:rPr>
          <w:t xml:space="preserve"> </w:t>
        </w:r>
      </w:ins>
      <w:ins w:id="1536" w:author="shashvindu jha" w:date="2024-09-12T16:38:00Z" w16du:dateUtc="2024-09-12T11:08:00Z">
        <w:r w:rsidRPr="009D4714">
          <w:rPr>
            <w:rFonts w:ascii="Calibri" w:hAnsi="Calibri" w:cs="Calibri"/>
            <w:b/>
            <w:sz w:val="24"/>
            <w:szCs w:val="24"/>
            <w:highlight w:val="yellow"/>
            <w:rPrChange w:id="1537" w:author="shashvindu jha" w:date="2024-09-13T11:50:00Z" w16du:dateUtc="2024-09-13T06:20:00Z">
              <w:rPr>
                <w:rFonts w:ascii="Calibri" w:hAnsi="Calibri" w:cs="Calibri"/>
                <w:b/>
                <w:sz w:val="24"/>
                <w:szCs w:val="24"/>
              </w:rPr>
            </w:rPrChange>
          </w:rPr>
          <w:t>Calculate</w:t>
        </w:r>
      </w:ins>
      <w:ins w:id="1538" w:author="shashvindu jha" w:date="2024-09-12T16:36:00Z" w16du:dateUtc="2024-09-12T11:06:00Z">
        <w:r w:rsidRPr="009D4714">
          <w:rPr>
            <w:rFonts w:ascii="Calibri" w:eastAsia="Calibri" w:hAnsi="Calibri" w:cs="Calibri"/>
            <w:sz w:val="24"/>
            <w:szCs w:val="24"/>
            <w:highlight w:val="yellow"/>
            <w:rPrChange w:id="1539" w:author="shashvindu jha" w:date="2024-09-13T11:50:00Z" w16du:dateUtc="2024-09-13T06:20:00Z">
              <w:rPr>
                <w:rFonts w:ascii="Calibri" w:eastAsia="Calibri" w:hAnsi="Calibri" w:cs="Calibri"/>
                <w:sz w:val="24"/>
                <w:szCs w:val="24"/>
              </w:rPr>
            </w:rPrChange>
          </w:rPr>
          <w:t xml:space="preserve">, </w:t>
        </w:r>
      </w:ins>
      <w:ins w:id="1540" w:author="shashvindu jha" w:date="2024-09-12T16:39:00Z" w16du:dateUtc="2024-09-12T11:09:00Z">
        <w:r w:rsidR="00B01CCA" w:rsidRPr="009D4714">
          <w:rPr>
            <w:rFonts w:ascii="Calibri" w:hAnsi="Calibri" w:cs="Calibri"/>
            <w:b/>
            <w:sz w:val="24"/>
            <w:szCs w:val="24"/>
            <w:highlight w:val="yellow"/>
            <w:rPrChange w:id="1541" w:author="shashvindu jha" w:date="2024-09-13T11:50:00Z" w16du:dateUtc="2024-09-13T06:20:00Z">
              <w:rPr>
                <w:rFonts w:ascii="Calibri" w:hAnsi="Calibri" w:cs="Calibri"/>
                <w:b/>
                <w:sz w:val="24"/>
                <w:szCs w:val="24"/>
              </w:rPr>
            </w:rPrChange>
          </w:rPr>
          <w:t>Layout</w:t>
        </w:r>
      </w:ins>
      <w:ins w:id="1542" w:author="shashvindu jha" w:date="2024-09-12T16:36:00Z" w16du:dateUtc="2024-09-12T11:06:00Z">
        <w:r w:rsidRPr="009D4714">
          <w:rPr>
            <w:rFonts w:ascii="Calibri" w:eastAsia="Calibri" w:hAnsi="Calibri" w:cs="Calibri"/>
            <w:sz w:val="24"/>
            <w:szCs w:val="24"/>
            <w:highlight w:val="yellow"/>
            <w:rPrChange w:id="1543" w:author="shashvindu jha" w:date="2024-09-13T11:50:00Z" w16du:dateUtc="2024-09-13T06:20:00Z">
              <w:rPr>
                <w:rFonts w:ascii="Calibri" w:eastAsia="Calibri" w:hAnsi="Calibri" w:cs="Calibri"/>
                <w:sz w:val="24"/>
                <w:szCs w:val="24"/>
              </w:rPr>
            </w:rPrChange>
          </w:rPr>
          <w:t xml:space="preserve">, </w:t>
        </w:r>
        <w:r w:rsidRPr="009D4714">
          <w:rPr>
            <w:rFonts w:ascii="Calibri" w:eastAsia="Calibri" w:hAnsi="Calibri" w:cs="Calibri"/>
            <w:b/>
            <w:sz w:val="24"/>
            <w:szCs w:val="24"/>
            <w:highlight w:val="yellow"/>
            <w:rPrChange w:id="1544" w:author="shashvindu jha" w:date="2024-09-13T11:50:00Z" w16du:dateUtc="2024-09-13T06:20:00Z">
              <w:rPr>
                <w:rFonts w:ascii="Calibri" w:eastAsia="Calibri" w:hAnsi="Calibri" w:cs="Calibri"/>
                <w:b/>
                <w:sz w:val="24"/>
                <w:szCs w:val="24"/>
              </w:rPr>
            </w:rPrChange>
          </w:rPr>
          <w:t xml:space="preserve">Father Information, </w:t>
        </w:r>
        <w:r w:rsidRPr="009D4714">
          <w:rPr>
            <w:rFonts w:ascii="Calibri" w:eastAsia="Calibri" w:hAnsi="Calibri" w:cs="Calibri"/>
            <w:sz w:val="24"/>
            <w:szCs w:val="24"/>
            <w:highlight w:val="yellow"/>
            <w:rPrChange w:id="1545" w:author="shashvindu jha" w:date="2024-09-13T11:50:00Z" w16du:dateUtc="2024-09-13T06:20:00Z">
              <w:rPr>
                <w:rFonts w:ascii="Calibri" w:eastAsia="Calibri" w:hAnsi="Calibri" w:cs="Calibri"/>
                <w:sz w:val="24"/>
                <w:szCs w:val="24"/>
              </w:rPr>
            </w:rPrChange>
          </w:rPr>
          <w:t xml:space="preserve">and </w:t>
        </w:r>
        <w:r w:rsidRPr="009D4714">
          <w:rPr>
            <w:rFonts w:ascii="Calibri" w:eastAsia="Calibri" w:hAnsi="Calibri" w:cs="Calibri"/>
            <w:b/>
            <w:sz w:val="24"/>
            <w:szCs w:val="24"/>
            <w:highlight w:val="yellow"/>
            <w:rPrChange w:id="1546" w:author="shashvindu jha" w:date="2024-09-13T11:50:00Z" w16du:dateUtc="2024-09-13T06:20:00Z">
              <w:rPr>
                <w:rFonts w:ascii="Calibri" w:eastAsia="Calibri" w:hAnsi="Calibri" w:cs="Calibri"/>
                <w:b/>
                <w:sz w:val="24"/>
                <w:szCs w:val="24"/>
              </w:rPr>
            </w:rPrChange>
          </w:rPr>
          <w:t>Address Information</w:t>
        </w:r>
        <w:r w:rsidRPr="009D4714">
          <w:rPr>
            <w:rFonts w:ascii="Calibri" w:eastAsia="Calibri" w:hAnsi="Calibri" w:cs="Calibri"/>
            <w:sz w:val="24"/>
            <w:szCs w:val="24"/>
            <w:highlight w:val="yellow"/>
            <w:rPrChange w:id="1547" w:author="shashvindu jha" w:date="2024-09-13T11:50:00Z" w16du:dateUtc="2024-09-13T06:20:00Z">
              <w:rPr>
                <w:rFonts w:ascii="Calibri" w:eastAsia="Calibri" w:hAnsi="Calibri" w:cs="Calibri"/>
                <w:sz w:val="24"/>
                <w:szCs w:val="24"/>
              </w:rPr>
            </w:rPrChange>
          </w:rPr>
          <w:t xml:space="preserve">. </w:t>
        </w:r>
      </w:ins>
    </w:p>
    <w:p w14:paraId="1D533A07" w14:textId="6812494C" w:rsidR="00975722" w:rsidRPr="009D4714" w:rsidRDefault="001662A5">
      <w:pPr>
        <w:spacing w:before="160" w:after="0" w:line="360" w:lineRule="auto"/>
        <w:jc w:val="both"/>
        <w:rPr>
          <w:ins w:id="1548" w:author="shashvindu jha" w:date="2024-09-12T16:36:00Z" w16du:dateUtc="2024-09-12T11:06:00Z"/>
          <w:rFonts w:ascii="Calibri" w:hAnsi="Calibri" w:cs="Calibri"/>
          <w:b/>
          <w:sz w:val="24"/>
          <w:szCs w:val="24"/>
          <w:highlight w:val="yellow"/>
          <w:rPrChange w:id="1549" w:author="shashvindu jha" w:date="2024-09-13T11:50:00Z" w16du:dateUtc="2024-09-13T06:20:00Z">
            <w:rPr>
              <w:ins w:id="1550" w:author="shashvindu jha" w:date="2024-09-12T16:36:00Z" w16du:dateUtc="2024-09-12T11:06:00Z"/>
              <w:rFonts w:ascii="Calibri" w:hAnsi="Calibri" w:cs="Calibri"/>
              <w:sz w:val="24"/>
              <w:szCs w:val="24"/>
            </w:rPr>
          </w:rPrChange>
        </w:rPr>
        <w:pPrChange w:id="1551" w:author="shashvindu jha" w:date="2024-09-13T11:46:00Z" w16du:dateUtc="2024-09-13T06:16:00Z">
          <w:pPr>
            <w:jc w:val="both"/>
          </w:pPr>
        </w:pPrChange>
      </w:pPr>
      <w:ins w:id="1552" w:author="shashvindu jha" w:date="2024-09-13T11:46:00Z" w16du:dateUtc="2024-09-13T06:16:00Z">
        <w:r w:rsidRPr="009D4714">
          <w:rPr>
            <w:rFonts w:ascii="Calibri" w:hAnsi="Calibri" w:cs="Calibri"/>
            <w:b/>
            <w:bCs/>
            <w:sz w:val="24"/>
            <w:szCs w:val="24"/>
            <w:highlight w:val="yellow"/>
            <w:rPrChange w:id="1553" w:author="shashvindu jha" w:date="2024-09-13T11:50:00Z" w16du:dateUtc="2024-09-13T06:20:00Z">
              <w:rPr>
                <w:rFonts w:ascii="Calibri" w:hAnsi="Calibri" w:cs="Calibri"/>
                <w:b/>
                <w:bCs/>
                <w:sz w:val="24"/>
                <w:szCs w:val="24"/>
              </w:rPr>
            </w:rPrChange>
          </w:rPr>
          <w:t>Step 44:</w:t>
        </w:r>
        <w:r w:rsidRPr="009D4714">
          <w:rPr>
            <w:rFonts w:ascii="Calibri" w:hAnsi="Calibri" w:cs="Calibri"/>
            <w:sz w:val="24"/>
            <w:szCs w:val="24"/>
            <w:highlight w:val="yellow"/>
            <w:rPrChange w:id="1554" w:author="shashvindu jha" w:date="2024-09-13T11:50:00Z" w16du:dateUtc="2024-09-13T06:20:00Z">
              <w:rPr>
                <w:rFonts w:ascii="Calibri" w:hAnsi="Calibri" w:cs="Calibri"/>
                <w:sz w:val="24"/>
                <w:szCs w:val="24"/>
              </w:rPr>
            </w:rPrChange>
          </w:rPr>
          <w:t xml:space="preserve">  </w:t>
        </w:r>
      </w:ins>
      <w:ins w:id="1555" w:author="shashvindu jha" w:date="2024-09-12T16:36:00Z" w16du:dateUtc="2024-09-12T11:06:00Z">
        <w:r w:rsidR="00975722" w:rsidRPr="009D4714">
          <w:rPr>
            <w:rFonts w:ascii="Calibri" w:hAnsi="Calibri" w:cs="Calibri"/>
            <w:sz w:val="24"/>
            <w:szCs w:val="24"/>
            <w:highlight w:val="yellow"/>
            <w:rPrChange w:id="1556" w:author="shashvindu jha" w:date="2024-09-13T11:50:00Z" w16du:dateUtc="2024-09-13T06:20:00Z">
              <w:rPr>
                <w:rFonts w:ascii="Calibri" w:hAnsi="Calibri" w:cs="Calibri"/>
                <w:sz w:val="24"/>
                <w:szCs w:val="24"/>
              </w:rPr>
            </w:rPrChange>
          </w:rPr>
          <w:t xml:space="preserve">Enter the following information to add a new </w:t>
        </w:r>
        <w:r w:rsidR="00975722" w:rsidRPr="009D4714">
          <w:rPr>
            <w:rFonts w:ascii="Calibri" w:hAnsi="Calibri" w:cs="Calibri"/>
            <w:b/>
            <w:bCs/>
            <w:sz w:val="24"/>
            <w:szCs w:val="24"/>
            <w:highlight w:val="yellow"/>
            <w:rPrChange w:id="1557" w:author="shashvindu jha" w:date="2024-09-13T11:50:00Z" w16du:dateUtc="2024-09-13T06:20:00Z">
              <w:rPr>
                <w:rFonts w:ascii="Calibri" w:hAnsi="Calibri" w:cs="Calibri"/>
                <w:b/>
                <w:bCs/>
                <w:sz w:val="24"/>
                <w:szCs w:val="24"/>
              </w:rPr>
            </w:rPrChange>
          </w:rPr>
          <w:t xml:space="preserve">Live Birth </w:t>
        </w:r>
        <w:r w:rsidR="00975722" w:rsidRPr="009D4714">
          <w:rPr>
            <w:rFonts w:ascii="Calibri" w:hAnsi="Calibri" w:cs="Calibri"/>
            <w:sz w:val="24"/>
            <w:szCs w:val="24"/>
            <w:highlight w:val="yellow"/>
            <w:rPrChange w:id="1558" w:author="shashvindu jha" w:date="2024-09-13T11:50:00Z" w16du:dateUtc="2024-09-13T06:20:00Z">
              <w:rPr>
                <w:rFonts w:ascii="Calibri" w:hAnsi="Calibri" w:cs="Calibri"/>
                <w:sz w:val="24"/>
                <w:szCs w:val="24"/>
              </w:rPr>
            </w:rPrChange>
          </w:rPr>
          <w:t>record –</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Change w:id="1559" w:author="shashvindu jha" w:date="2024-09-13T11:38:00Z" w16du:dateUtc="2024-09-13T06:08:00Z">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PrChange>
      </w:tblPr>
      <w:tblGrid>
        <w:gridCol w:w="2546"/>
        <w:gridCol w:w="1417"/>
        <w:gridCol w:w="2268"/>
        <w:gridCol w:w="1417"/>
        <w:gridCol w:w="1702"/>
        <w:tblGridChange w:id="1560">
          <w:tblGrid>
            <w:gridCol w:w="2546"/>
            <w:gridCol w:w="1417"/>
            <w:gridCol w:w="1"/>
            <w:gridCol w:w="2267"/>
            <w:gridCol w:w="2"/>
            <w:gridCol w:w="1415"/>
            <w:gridCol w:w="2"/>
            <w:gridCol w:w="1700"/>
          </w:tblGrid>
        </w:tblGridChange>
      </w:tblGrid>
      <w:tr w:rsidR="00B646E1" w:rsidRPr="009D4714" w14:paraId="7D5461FC" w14:textId="77777777" w:rsidTr="00F2751A">
        <w:trPr>
          <w:trHeight w:val="585"/>
          <w:ins w:id="1561" w:author="shashvindu jha" w:date="2024-09-12T17:18:00Z"/>
          <w:trPrChange w:id="1562" w:author="shashvindu jha" w:date="2024-09-13T11:38:00Z" w16du:dateUtc="2024-09-13T06:08:00Z">
            <w:trPr>
              <w:trHeight w:val="585"/>
            </w:trPr>
          </w:trPrChange>
        </w:trPr>
        <w:tc>
          <w:tcPr>
            <w:tcW w:w="1361" w:type="pct"/>
            <w:shd w:val="clear" w:color="auto" w:fill="002060"/>
            <w:vAlign w:val="center"/>
            <w:tcPrChange w:id="1563" w:author="shashvindu jha" w:date="2024-09-13T11:38:00Z" w16du:dateUtc="2024-09-13T06:08:00Z">
              <w:tcPr>
                <w:tcW w:w="1361" w:type="pct"/>
                <w:shd w:val="clear" w:color="auto" w:fill="002060"/>
                <w:vAlign w:val="center"/>
              </w:tcPr>
            </w:tcPrChange>
          </w:tcPr>
          <w:p w14:paraId="70D74750" w14:textId="77777777" w:rsidR="00B646E1" w:rsidRPr="009D4714" w:rsidRDefault="00B646E1" w:rsidP="009C4554">
            <w:pPr>
              <w:spacing w:after="0" w:line="240" w:lineRule="auto"/>
              <w:rPr>
                <w:ins w:id="1564" w:author="shashvindu jha" w:date="2024-09-12T17:18:00Z" w16du:dateUtc="2024-09-12T11:48:00Z"/>
                <w:rFonts w:ascii="Calibri" w:eastAsia="Calibri" w:hAnsi="Calibri" w:cs="Calibri"/>
                <w:b/>
                <w:sz w:val="24"/>
                <w:szCs w:val="24"/>
                <w:highlight w:val="yellow"/>
                <w:rPrChange w:id="1565" w:author="shashvindu jha" w:date="2024-09-13T11:50:00Z" w16du:dateUtc="2024-09-13T06:20:00Z">
                  <w:rPr>
                    <w:ins w:id="1566" w:author="shashvindu jha" w:date="2024-09-12T17:18:00Z" w16du:dateUtc="2024-09-12T11:48:00Z"/>
                    <w:rFonts w:ascii="Calibri" w:eastAsia="Calibri" w:hAnsi="Calibri" w:cs="Calibri"/>
                    <w:b/>
                    <w:sz w:val="24"/>
                    <w:szCs w:val="24"/>
                  </w:rPr>
                </w:rPrChange>
              </w:rPr>
            </w:pPr>
            <w:ins w:id="1567" w:author="shashvindu jha" w:date="2024-09-12T17:18:00Z" w16du:dateUtc="2024-09-12T11:48:00Z">
              <w:r w:rsidRPr="009D4714">
                <w:rPr>
                  <w:rFonts w:ascii="Calibri" w:eastAsia="Calibri" w:hAnsi="Calibri" w:cs="Calibri"/>
                  <w:b/>
                  <w:sz w:val="24"/>
                  <w:szCs w:val="24"/>
                  <w:highlight w:val="yellow"/>
                  <w:rPrChange w:id="1568" w:author="shashvindu jha" w:date="2024-09-13T11:50:00Z" w16du:dateUtc="2024-09-13T06:20:00Z">
                    <w:rPr>
                      <w:rFonts w:ascii="Calibri" w:eastAsia="Calibri" w:hAnsi="Calibri" w:cs="Calibri"/>
                      <w:b/>
                      <w:sz w:val="24"/>
                      <w:szCs w:val="24"/>
                    </w:rPr>
                  </w:rPrChange>
                </w:rPr>
                <w:t>Field</w:t>
              </w:r>
            </w:ins>
          </w:p>
        </w:tc>
        <w:tc>
          <w:tcPr>
            <w:tcW w:w="758" w:type="pct"/>
            <w:shd w:val="clear" w:color="auto" w:fill="002060"/>
            <w:vAlign w:val="center"/>
            <w:tcPrChange w:id="1569" w:author="shashvindu jha" w:date="2024-09-13T11:38:00Z" w16du:dateUtc="2024-09-13T06:08:00Z">
              <w:tcPr>
                <w:tcW w:w="758" w:type="pct"/>
                <w:shd w:val="clear" w:color="auto" w:fill="002060"/>
                <w:vAlign w:val="center"/>
              </w:tcPr>
            </w:tcPrChange>
          </w:tcPr>
          <w:p w14:paraId="0DD7C75E" w14:textId="77777777" w:rsidR="00B646E1" w:rsidRPr="009D4714" w:rsidRDefault="00B646E1" w:rsidP="009C4554">
            <w:pPr>
              <w:spacing w:after="0" w:line="240" w:lineRule="auto"/>
              <w:rPr>
                <w:ins w:id="1570" w:author="shashvindu jha" w:date="2024-09-12T17:18:00Z" w16du:dateUtc="2024-09-12T11:48:00Z"/>
                <w:rFonts w:ascii="Calibri" w:eastAsia="Calibri" w:hAnsi="Calibri" w:cs="Calibri"/>
                <w:b/>
                <w:sz w:val="24"/>
                <w:szCs w:val="24"/>
                <w:highlight w:val="yellow"/>
                <w:rPrChange w:id="1571" w:author="shashvindu jha" w:date="2024-09-13T11:50:00Z" w16du:dateUtc="2024-09-13T06:20:00Z">
                  <w:rPr>
                    <w:ins w:id="1572" w:author="shashvindu jha" w:date="2024-09-12T17:18:00Z" w16du:dateUtc="2024-09-12T11:48:00Z"/>
                    <w:rFonts w:ascii="Calibri" w:eastAsia="Calibri" w:hAnsi="Calibri" w:cs="Calibri"/>
                    <w:b/>
                    <w:sz w:val="24"/>
                    <w:szCs w:val="24"/>
                  </w:rPr>
                </w:rPrChange>
              </w:rPr>
            </w:pPr>
            <w:ins w:id="1573" w:author="shashvindu jha" w:date="2024-09-12T17:18:00Z" w16du:dateUtc="2024-09-12T11:48:00Z">
              <w:r w:rsidRPr="009D4714">
                <w:rPr>
                  <w:rFonts w:ascii="Calibri" w:eastAsia="Calibri" w:hAnsi="Calibri" w:cs="Calibri"/>
                  <w:b/>
                  <w:sz w:val="24"/>
                  <w:szCs w:val="24"/>
                  <w:highlight w:val="yellow"/>
                  <w:rPrChange w:id="1574" w:author="shashvindu jha" w:date="2024-09-13T11:50:00Z" w16du:dateUtc="2024-09-13T06:20:00Z">
                    <w:rPr>
                      <w:rFonts w:ascii="Calibri" w:eastAsia="Calibri" w:hAnsi="Calibri" w:cs="Calibri"/>
                      <w:b/>
                      <w:sz w:val="24"/>
                      <w:szCs w:val="24"/>
                    </w:rPr>
                  </w:rPrChange>
                </w:rPr>
                <w:t>Type</w:t>
              </w:r>
            </w:ins>
          </w:p>
        </w:tc>
        <w:tc>
          <w:tcPr>
            <w:tcW w:w="1213" w:type="pct"/>
            <w:shd w:val="clear" w:color="auto" w:fill="002060"/>
            <w:vAlign w:val="center"/>
            <w:tcPrChange w:id="1575" w:author="shashvindu jha" w:date="2024-09-13T11:38:00Z" w16du:dateUtc="2024-09-13T06:08:00Z">
              <w:tcPr>
                <w:tcW w:w="1213" w:type="pct"/>
                <w:gridSpan w:val="2"/>
                <w:shd w:val="clear" w:color="auto" w:fill="002060"/>
                <w:vAlign w:val="center"/>
              </w:tcPr>
            </w:tcPrChange>
          </w:tcPr>
          <w:p w14:paraId="2A082C01" w14:textId="77777777" w:rsidR="00B646E1" w:rsidRPr="009D4714" w:rsidRDefault="00B646E1" w:rsidP="009C4554">
            <w:pPr>
              <w:spacing w:after="0" w:line="240" w:lineRule="auto"/>
              <w:rPr>
                <w:ins w:id="1576" w:author="shashvindu jha" w:date="2024-09-12T17:18:00Z" w16du:dateUtc="2024-09-12T11:48:00Z"/>
                <w:rFonts w:ascii="Calibri" w:eastAsia="Calibri" w:hAnsi="Calibri" w:cs="Calibri"/>
                <w:b/>
                <w:sz w:val="24"/>
                <w:szCs w:val="24"/>
                <w:highlight w:val="yellow"/>
                <w:rPrChange w:id="1577" w:author="shashvindu jha" w:date="2024-09-13T11:50:00Z" w16du:dateUtc="2024-09-13T06:20:00Z">
                  <w:rPr>
                    <w:ins w:id="1578" w:author="shashvindu jha" w:date="2024-09-12T17:18:00Z" w16du:dateUtc="2024-09-12T11:48:00Z"/>
                    <w:rFonts w:ascii="Calibri" w:eastAsia="Calibri" w:hAnsi="Calibri" w:cs="Calibri"/>
                    <w:b/>
                    <w:sz w:val="24"/>
                    <w:szCs w:val="24"/>
                  </w:rPr>
                </w:rPrChange>
              </w:rPr>
            </w:pPr>
            <w:ins w:id="1579" w:author="shashvindu jha" w:date="2024-09-12T17:18:00Z" w16du:dateUtc="2024-09-12T11:48:00Z">
              <w:r w:rsidRPr="009D4714">
                <w:rPr>
                  <w:rFonts w:ascii="Calibri" w:eastAsia="Calibri" w:hAnsi="Calibri" w:cs="Calibri"/>
                  <w:b/>
                  <w:sz w:val="24"/>
                  <w:szCs w:val="24"/>
                  <w:highlight w:val="yellow"/>
                  <w:rPrChange w:id="1580" w:author="shashvindu jha" w:date="2024-09-13T11:50:00Z" w16du:dateUtc="2024-09-13T06:20:00Z">
                    <w:rPr>
                      <w:rFonts w:ascii="Calibri" w:eastAsia="Calibri" w:hAnsi="Calibri" w:cs="Calibri"/>
                      <w:b/>
                      <w:sz w:val="24"/>
                      <w:szCs w:val="24"/>
                    </w:rPr>
                  </w:rPrChange>
                </w:rPr>
                <w:t>Import Type</w:t>
              </w:r>
            </w:ins>
          </w:p>
        </w:tc>
        <w:tc>
          <w:tcPr>
            <w:tcW w:w="758" w:type="pct"/>
            <w:shd w:val="clear" w:color="auto" w:fill="002060"/>
            <w:vAlign w:val="center"/>
            <w:tcPrChange w:id="1581" w:author="shashvindu jha" w:date="2024-09-13T11:38:00Z" w16du:dateUtc="2024-09-13T06:08:00Z">
              <w:tcPr>
                <w:tcW w:w="758" w:type="pct"/>
                <w:gridSpan w:val="2"/>
                <w:shd w:val="clear" w:color="auto" w:fill="002060"/>
                <w:vAlign w:val="center"/>
              </w:tcPr>
            </w:tcPrChange>
          </w:tcPr>
          <w:p w14:paraId="168CE773" w14:textId="77777777" w:rsidR="00B646E1" w:rsidRPr="009D4714" w:rsidRDefault="00B646E1" w:rsidP="009C4554">
            <w:pPr>
              <w:spacing w:after="0" w:line="240" w:lineRule="auto"/>
              <w:rPr>
                <w:ins w:id="1582" w:author="shashvindu jha" w:date="2024-09-12T17:18:00Z" w16du:dateUtc="2024-09-12T11:48:00Z"/>
                <w:rFonts w:ascii="Calibri" w:eastAsia="Calibri" w:hAnsi="Calibri" w:cs="Calibri"/>
                <w:b/>
                <w:sz w:val="24"/>
                <w:szCs w:val="24"/>
                <w:highlight w:val="yellow"/>
                <w:rPrChange w:id="1583" w:author="shashvindu jha" w:date="2024-09-13T11:50:00Z" w16du:dateUtc="2024-09-13T06:20:00Z">
                  <w:rPr>
                    <w:ins w:id="1584" w:author="shashvindu jha" w:date="2024-09-12T17:18:00Z" w16du:dateUtc="2024-09-12T11:48:00Z"/>
                    <w:rFonts w:ascii="Calibri" w:eastAsia="Calibri" w:hAnsi="Calibri" w:cs="Calibri"/>
                    <w:b/>
                    <w:sz w:val="24"/>
                    <w:szCs w:val="24"/>
                  </w:rPr>
                </w:rPrChange>
              </w:rPr>
            </w:pPr>
            <w:ins w:id="1585" w:author="shashvindu jha" w:date="2024-09-12T17:18:00Z" w16du:dateUtc="2024-09-12T11:48:00Z">
              <w:r w:rsidRPr="009D4714">
                <w:rPr>
                  <w:rFonts w:ascii="Calibri" w:eastAsia="Calibri" w:hAnsi="Calibri" w:cs="Calibri"/>
                  <w:b/>
                  <w:sz w:val="24"/>
                  <w:szCs w:val="24"/>
                  <w:highlight w:val="yellow"/>
                  <w:rPrChange w:id="1586" w:author="shashvindu jha" w:date="2024-09-13T11:50:00Z" w16du:dateUtc="2024-09-13T06:20:00Z">
                    <w:rPr>
                      <w:rFonts w:ascii="Calibri" w:eastAsia="Calibri" w:hAnsi="Calibri" w:cs="Calibri"/>
                      <w:b/>
                      <w:sz w:val="24"/>
                      <w:szCs w:val="24"/>
                    </w:rPr>
                  </w:rPrChange>
                </w:rPr>
                <w:t>Mandatory</w:t>
              </w:r>
            </w:ins>
          </w:p>
        </w:tc>
        <w:tc>
          <w:tcPr>
            <w:tcW w:w="910" w:type="pct"/>
            <w:shd w:val="clear" w:color="auto" w:fill="002060"/>
            <w:tcPrChange w:id="1587" w:author="shashvindu jha" w:date="2024-09-13T11:38:00Z" w16du:dateUtc="2024-09-13T06:08:00Z">
              <w:tcPr>
                <w:tcW w:w="909" w:type="pct"/>
                <w:gridSpan w:val="2"/>
                <w:shd w:val="clear" w:color="auto" w:fill="002060"/>
              </w:tcPr>
            </w:tcPrChange>
          </w:tcPr>
          <w:p w14:paraId="3697EC63" w14:textId="77777777" w:rsidR="00B646E1" w:rsidRPr="009D4714" w:rsidRDefault="00B646E1" w:rsidP="009C4554">
            <w:pPr>
              <w:spacing w:after="0" w:line="240" w:lineRule="auto"/>
              <w:rPr>
                <w:ins w:id="1588" w:author="shashvindu jha" w:date="2024-09-12T17:18:00Z" w16du:dateUtc="2024-09-12T11:48:00Z"/>
                <w:rFonts w:ascii="Calibri" w:eastAsia="Calibri" w:hAnsi="Calibri" w:cs="Calibri"/>
                <w:b/>
                <w:sz w:val="24"/>
                <w:szCs w:val="24"/>
                <w:highlight w:val="yellow"/>
                <w:rPrChange w:id="1589" w:author="shashvindu jha" w:date="2024-09-13T11:50:00Z" w16du:dateUtc="2024-09-13T06:20:00Z">
                  <w:rPr>
                    <w:ins w:id="1590" w:author="shashvindu jha" w:date="2024-09-12T17:18:00Z" w16du:dateUtc="2024-09-12T11:48:00Z"/>
                    <w:rFonts w:ascii="Calibri" w:eastAsia="Calibri" w:hAnsi="Calibri" w:cs="Calibri"/>
                    <w:b/>
                    <w:sz w:val="24"/>
                    <w:szCs w:val="24"/>
                  </w:rPr>
                </w:rPrChange>
              </w:rPr>
            </w:pPr>
            <w:ins w:id="1591" w:author="shashvindu jha" w:date="2024-09-12T17:18:00Z" w16du:dateUtc="2024-09-12T11:48:00Z">
              <w:r w:rsidRPr="009D4714">
                <w:rPr>
                  <w:rFonts w:ascii="Calibri" w:eastAsia="Calibri" w:hAnsi="Calibri" w:cs="Calibri"/>
                  <w:b/>
                  <w:sz w:val="24"/>
                  <w:szCs w:val="24"/>
                  <w:highlight w:val="yellow"/>
                  <w:rPrChange w:id="1592" w:author="shashvindu jha" w:date="2024-09-13T11:50:00Z" w16du:dateUtc="2024-09-13T06:20:00Z">
                    <w:rPr>
                      <w:rFonts w:ascii="Calibri" w:eastAsia="Calibri" w:hAnsi="Calibri" w:cs="Calibri"/>
                      <w:b/>
                      <w:sz w:val="24"/>
                      <w:szCs w:val="24"/>
                    </w:rPr>
                  </w:rPrChange>
                </w:rPr>
                <w:t>Associated Classification</w:t>
              </w:r>
            </w:ins>
          </w:p>
        </w:tc>
      </w:tr>
      <w:tr w:rsidR="00B646E1" w:rsidRPr="009D4714" w14:paraId="1628EB90" w14:textId="77777777" w:rsidTr="00F2751A">
        <w:trPr>
          <w:trHeight w:val="585"/>
          <w:ins w:id="1593" w:author="shashvindu jha" w:date="2024-09-12T17:18:00Z"/>
          <w:trPrChange w:id="1594" w:author="shashvindu jha" w:date="2024-09-13T11:38:00Z" w16du:dateUtc="2024-09-13T06:08:00Z">
            <w:trPr>
              <w:trHeight w:val="585"/>
            </w:trPr>
          </w:trPrChange>
        </w:trPr>
        <w:tc>
          <w:tcPr>
            <w:tcW w:w="1361" w:type="pct"/>
            <w:shd w:val="clear" w:color="auto" w:fill="auto"/>
            <w:vAlign w:val="center"/>
            <w:tcPrChange w:id="1595" w:author="shashvindu jha" w:date="2024-09-13T11:38:00Z" w16du:dateUtc="2024-09-13T06:08:00Z">
              <w:tcPr>
                <w:tcW w:w="1361" w:type="pct"/>
                <w:shd w:val="clear" w:color="auto" w:fill="002060"/>
                <w:vAlign w:val="center"/>
              </w:tcPr>
            </w:tcPrChange>
          </w:tcPr>
          <w:p w14:paraId="0FA4E4F3" w14:textId="3AF9BF56" w:rsidR="00B646E1" w:rsidRPr="009D4714" w:rsidRDefault="00B646E1" w:rsidP="009C4554">
            <w:pPr>
              <w:spacing w:after="0" w:line="240" w:lineRule="auto"/>
              <w:rPr>
                <w:ins w:id="1596" w:author="shashvindu jha" w:date="2024-09-12T17:18:00Z" w16du:dateUtc="2024-09-12T11:48:00Z"/>
                <w:rFonts w:ascii="Calibri" w:eastAsia="Calibri" w:hAnsi="Calibri" w:cs="Calibri"/>
                <w:b/>
                <w:sz w:val="24"/>
                <w:szCs w:val="24"/>
                <w:highlight w:val="yellow"/>
                <w:rPrChange w:id="1597" w:author="shashvindu jha" w:date="2024-09-13T11:50:00Z" w16du:dateUtc="2024-09-13T06:20:00Z">
                  <w:rPr>
                    <w:ins w:id="1598" w:author="shashvindu jha" w:date="2024-09-12T17:18:00Z" w16du:dateUtc="2024-09-12T11:48:00Z"/>
                    <w:rFonts w:ascii="Calibri" w:eastAsia="Calibri" w:hAnsi="Calibri" w:cs="Calibri"/>
                    <w:b/>
                    <w:sz w:val="24"/>
                    <w:szCs w:val="24"/>
                  </w:rPr>
                </w:rPrChange>
              </w:rPr>
            </w:pPr>
            <w:ins w:id="1599" w:author="shashvindu jha" w:date="2024-09-12T17:18:00Z" w16du:dateUtc="2024-09-12T11:48:00Z">
              <w:r w:rsidRPr="009D4714">
                <w:rPr>
                  <w:rFonts w:ascii="Calibri" w:eastAsia="Calibri" w:hAnsi="Calibri" w:cs="Calibri"/>
                  <w:b/>
                  <w:bCs/>
                  <w:color w:val="2A2B6A"/>
                  <w:sz w:val="24"/>
                  <w:szCs w:val="24"/>
                  <w:highlight w:val="yellow"/>
                  <w:rPrChange w:id="1600" w:author="shashvindu jha" w:date="2024-09-13T11:50:00Z" w16du:dateUtc="2024-09-13T06:20:00Z">
                    <w:rPr>
                      <w:rFonts w:ascii="Calibri" w:eastAsia="Calibri" w:hAnsi="Calibri" w:cs="Calibri"/>
                      <w:b/>
                      <w:bCs/>
                      <w:color w:val="2A2B6A"/>
                      <w:sz w:val="24"/>
                      <w:szCs w:val="24"/>
                    </w:rPr>
                  </w:rPrChange>
                </w:rPr>
                <w:t>Report Name</w:t>
              </w:r>
            </w:ins>
          </w:p>
        </w:tc>
        <w:tc>
          <w:tcPr>
            <w:tcW w:w="758" w:type="pct"/>
            <w:shd w:val="clear" w:color="auto" w:fill="auto"/>
            <w:vAlign w:val="center"/>
            <w:tcPrChange w:id="1601" w:author="shashvindu jha" w:date="2024-09-13T11:38:00Z" w16du:dateUtc="2024-09-13T06:08:00Z">
              <w:tcPr>
                <w:tcW w:w="758" w:type="pct"/>
                <w:gridSpan w:val="2"/>
                <w:shd w:val="clear" w:color="auto" w:fill="002060"/>
                <w:vAlign w:val="center"/>
              </w:tcPr>
            </w:tcPrChange>
          </w:tcPr>
          <w:p w14:paraId="43F003E3" w14:textId="77777777" w:rsidR="00B646E1" w:rsidRPr="009D4714" w:rsidRDefault="00B646E1" w:rsidP="009C4554">
            <w:pPr>
              <w:spacing w:after="0" w:line="240" w:lineRule="auto"/>
              <w:rPr>
                <w:ins w:id="1602" w:author="shashvindu jha" w:date="2024-09-12T17:18:00Z" w16du:dateUtc="2024-09-12T11:48:00Z"/>
                <w:rFonts w:ascii="Calibri" w:eastAsia="Calibri" w:hAnsi="Calibri" w:cs="Calibri"/>
                <w:b/>
                <w:sz w:val="24"/>
                <w:szCs w:val="24"/>
                <w:highlight w:val="yellow"/>
                <w:rPrChange w:id="1603" w:author="shashvindu jha" w:date="2024-09-13T11:50:00Z" w16du:dateUtc="2024-09-13T06:20:00Z">
                  <w:rPr>
                    <w:ins w:id="1604" w:author="shashvindu jha" w:date="2024-09-12T17:18:00Z" w16du:dateUtc="2024-09-12T11:48:00Z"/>
                    <w:rFonts w:ascii="Calibri" w:eastAsia="Calibri" w:hAnsi="Calibri" w:cs="Calibri"/>
                    <w:b/>
                    <w:sz w:val="24"/>
                    <w:szCs w:val="24"/>
                  </w:rPr>
                </w:rPrChange>
              </w:rPr>
            </w:pPr>
          </w:p>
        </w:tc>
        <w:tc>
          <w:tcPr>
            <w:tcW w:w="1213" w:type="pct"/>
            <w:shd w:val="clear" w:color="auto" w:fill="auto"/>
            <w:vAlign w:val="center"/>
            <w:tcPrChange w:id="1605" w:author="shashvindu jha" w:date="2024-09-13T11:38:00Z" w16du:dateUtc="2024-09-13T06:08:00Z">
              <w:tcPr>
                <w:tcW w:w="1213" w:type="pct"/>
                <w:gridSpan w:val="2"/>
                <w:shd w:val="clear" w:color="auto" w:fill="002060"/>
                <w:vAlign w:val="center"/>
              </w:tcPr>
            </w:tcPrChange>
          </w:tcPr>
          <w:p w14:paraId="69D1EB7C" w14:textId="77777777" w:rsidR="00B646E1" w:rsidRPr="009D4714" w:rsidRDefault="00B646E1" w:rsidP="009C4554">
            <w:pPr>
              <w:spacing w:after="0" w:line="240" w:lineRule="auto"/>
              <w:rPr>
                <w:ins w:id="1606" w:author="shashvindu jha" w:date="2024-09-12T17:18:00Z" w16du:dateUtc="2024-09-12T11:48:00Z"/>
                <w:rFonts w:ascii="Calibri" w:eastAsia="Calibri" w:hAnsi="Calibri" w:cs="Calibri"/>
                <w:b/>
                <w:sz w:val="24"/>
                <w:szCs w:val="24"/>
                <w:highlight w:val="yellow"/>
                <w:rPrChange w:id="1607" w:author="shashvindu jha" w:date="2024-09-13T11:50:00Z" w16du:dateUtc="2024-09-13T06:20:00Z">
                  <w:rPr>
                    <w:ins w:id="1608" w:author="shashvindu jha" w:date="2024-09-12T17:18:00Z" w16du:dateUtc="2024-09-12T11:48:00Z"/>
                    <w:rFonts w:ascii="Calibri" w:eastAsia="Calibri" w:hAnsi="Calibri" w:cs="Calibri"/>
                    <w:b/>
                    <w:sz w:val="24"/>
                    <w:szCs w:val="24"/>
                  </w:rPr>
                </w:rPrChange>
              </w:rPr>
            </w:pPr>
          </w:p>
        </w:tc>
        <w:tc>
          <w:tcPr>
            <w:tcW w:w="758" w:type="pct"/>
            <w:shd w:val="clear" w:color="auto" w:fill="auto"/>
            <w:vAlign w:val="center"/>
            <w:tcPrChange w:id="1609" w:author="shashvindu jha" w:date="2024-09-13T11:38:00Z" w16du:dateUtc="2024-09-13T06:08:00Z">
              <w:tcPr>
                <w:tcW w:w="758" w:type="pct"/>
                <w:gridSpan w:val="2"/>
                <w:shd w:val="clear" w:color="auto" w:fill="002060"/>
                <w:vAlign w:val="center"/>
              </w:tcPr>
            </w:tcPrChange>
          </w:tcPr>
          <w:p w14:paraId="3543F3F3" w14:textId="77777777" w:rsidR="00B646E1" w:rsidRPr="009D4714" w:rsidRDefault="00B646E1" w:rsidP="009C4554">
            <w:pPr>
              <w:spacing w:after="0" w:line="240" w:lineRule="auto"/>
              <w:rPr>
                <w:ins w:id="1610" w:author="shashvindu jha" w:date="2024-09-12T17:18:00Z" w16du:dateUtc="2024-09-12T11:48:00Z"/>
                <w:rFonts w:ascii="Calibri" w:eastAsia="Calibri" w:hAnsi="Calibri" w:cs="Calibri"/>
                <w:b/>
                <w:sz w:val="24"/>
                <w:szCs w:val="24"/>
                <w:highlight w:val="yellow"/>
                <w:rPrChange w:id="1611" w:author="shashvindu jha" w:date="2024-09-13T11:50:00Z" w16du:dateUtc="2024-09-13T06:20:00Z">
                  <w:rPr>
                    <w:ins w:id="1612" w:author="shashvindu jha" w:date="2024-09-12T17:18:00Z" w16du:dateUtc="2024-09-12T11:48:00Z"/>
                    <w:rFonts w:ascii="Calibri" w:eastAsia="Calibri" w:hAnsi="Calibri" w:cs="Calibri"/>
                    <w:b/>
                    <w:sz w:val="24"/>
                    <w:szCs w:val="24"/>
                  </w:rPr>
                </w:rPrChange>
              </w:rPr>
            </w:pPr>
          </w:p>
        </w:tc>
        <w:tc>
          <w:tcPr>
            <w:tcW w:w="910" w:type="pct"/>
            <w:shd w:val="clear" w:color="auto" w:fill="auto"/>
            <w:tcPrChange w:id="1613" w:author="shashvindu jha" w:date="2024-09-13T11:38:00Z" w16du:dateUtc="2024-09-13T06:08:00Z">
              <w:tcPr>
                <w:tcW w:w="909" w:type="pct"/>
                <w:shd w:val="clear" w:color="auto" w:fill="002060"/>
              </w:tcPr>
            </w:tcPrChange>
          </w:tcPr>
          <w:p w14:paraId="0AF28D71" w14:textId="77777777" w:rsidR="00B646E1" w:rsidRPr="009D4714" w:rsidRDefault="00B646E1" w:rsidP="009C4554">
            <w:pPr>
              <w:spacing w:after="0" w:line="240" w:lineRule="auto"/>
              <w:rPr>
                <w:ins w:id="1614" w:author="shashvindu jha" w:date="2024-09-12T17:18:00Z" w16du:dateUtc="2024-09-12T11:48:00Z"/>
                <w:rFonts w:ascii="Calibri" w:eastAsia="Calibri" w:hAnsi="Calibri" w:cs="Calibri"/>
                <w:b/>
                <w:sz w:val="24"/>
                <w:szCs w:val="24"/>
                <w:highlight w:val="yellow"/>
                <w:rPrChange w:id="1615" w:author="shashvindu jha" w:date="2024-09-13T11:50:00Z" w16du:dateUtc="2024-09-13T06:20:00Z">
                  <w:rPr>
                    <w:ins w:id="1616" w:author="shashvindu jha" w:date="2024-09-12T17:18:00Z" w16du:dateUtc="2024-09-12T11:48:00Z"/>
                    <w:rFonts w:ascii="Calibri" w:eastAsia="Calibri" w:hAnsi="Calibri" w:cs="Calibri"/>
                    <w:b/>
                    <w:sz w:val="24"/>
                    <w:szCs w:val="24"/>
                  </w:rPr>
                </w:rPrChange>
              </w:rPr>
            </w:pPr>
          </w:p>
        </w:tc>
      </w:tr>
      <w:tr w:rsidR="00B646E1" w:rsidRPr="009D4714" w14:paraId="4C717464" w14:textId="77777777" w:rsidTr="00F2751A">
        <w:trPr>
          <w:trHeight w:val="585"/>
          <w:ins w:id="1617" w:author="shashvindu jha" w:date="2024-09-12T17:18:00Z"/>
          <w:trPrChange w:id="1618" w:author="shashvindu jha" w:date="2024-09-13T11:38:00Z" w16du:dateUtc="2024-09-13T06:08:00Z">
            <w:trPr>
              <w:trHeight w:val="585"/>
            </w:trPr>
          </w:trPrChange>
        </w:trPr>
        <w:tc>
          <w:tcPr>
            <w:tcW w:w="1361" w:type="pct"/>
            <w:shd w:val="clear" w:color="auto" w:fill="auto"/>
            <w:vAlign w:val="center"/>
            <w:tcPrChange w:id="1619" w:author="shashvindu jha" w:date="2024-09-13T11:38:00Z" w16du:dateUtc="2024-09-13T06:08:00Z">
              <w:tcPr>
                <w:tcW w:w="1361" w:type="pct"/>
                <w:shd w:val="clear" w:color="auto" w:fill="002060"/>
                <w:vAlign w:val="center"/>
              </w:tcPr>
            </w:tcPrChange>
          </w:tcPr>
          <w:p w14:paraId="0E6195B3" w14:textId="7B1AD4BC" w:rsidR="00B646E1" w:rsidRPr="009D4714" w:rsidRDefault="00B646E1" w:rsidP="009C4554">
            <w:pPr>
              <w:spacing w:after="0" w:line="240" w:lineRule="auto"/>
              <w:rPr>
                <w:ins w:id="1620" w:author="shashvindu jha" w:date="2024-09-12T17:18:00Z" w16du:dateUtc="2024-09-12T11:48:00Z"/>
                <w:rFonts w:ascii="Calibri" w:eastAsia="Calibri" w:hAnsi="Calibri" w:cs="Calibri"/>
                <w:b/>
                <w:sz w:val="24"/>
                <w:szCs w:val="24"/>
                <w:highlight w:val="yellow"/>
                <w:rPrChange w:id="1621" w:author="shashvindu jha" w:date="2024-09-13T11:50:00Z" w16du:dateUtc="2024-09-13T06:20:00Z">
                  <w:rPr>
                    <w:ins w:id="1622" w:author="shashvindu jha" w:date="2024-09-12T17:18:00Z" w16du:dateUtc="2024-09-12T11:48:00Z"/>
                    <w:rFonts w:ascii="Calibri" w:eastAsia="Calibri" w:hAnsi="Calibri" w:cs="Calibri"/>
                    <w:b/>
                    <w:sz w:val="24"/>
                    <w:szCs w:val="24"/>
                  </w:rPr>
                </w:rPrChange>
              </w:rPr>
            </w:pPr>
            <w:ins w:id="1623" w:author="shashvindu jha" w:date="2024-09-12T17:18:00Z" w16du:dateUtc="2024-09-12T11:48:00Z">
              <w:r w:rsidRPr="009D4714">
                <w:rPr>
                  <w:rFonts w:ascii="Calibri" w:eastAsia="Calibri" w:hAnsi="Calibri" w:cs="Calibri"/>
                  <w:b/>
                  <w:bCs/>
                  <w:color w:val="000000"/>
                  <w:sz w:val="24"/>
                  <w:szCs w:val="24"/>
                  <w:highlight w:val="yellow"/>
                  <w:rPrChange w:id="1624" w:author="shashvindu jha" w:date="2024-09-13T11:50:00Z" w16du:dateUtc="2024-09-13T06:20:00Z">
                    <w:rPr>
                      <w:rFonts w:ascii="Calibri" w:eastAsia="Calibri" w:hAnsi="Calibri" w:cs="Calibri"/>
                      <w:b/>
                      <w:bCs/>
                      <w:color w:val="000000"/>
                      <w:sz w:val="24"/>
                      <w:szCs w:val="24"/>
                    </w:rPr>
                  </w:rPrChange>
                </w:rPr>
                <w:t>Description</w:t>
              </w:r>
            </w:ins>
          </w:p>
        </w:tc>
        <w:tc>
          <w:tcPr>
            <w:tcW w:w="758" w:type="pct"/>
            <w:shd w:val="clear" w:color="auto" w:fill="auto"/>
            <w:vAlign w:val="center"/>
            <w:tcPrChange w:id="1625" w:author="shashvindu jha" w:date="2024-09-13T11:38:00Z" w16du:dateUtc="2024-09-13T06:08:00Z">
              <w:tcPr>
                <w:tcW w:w="758" w:type="pct"/>
                <w:gridSpan w:val="2"/>
                <w:shd w:val="clear" w:color="auto" w:fill="002060"/>
                <w:vAlign w:val="center"/>
              </w:tcPr>
            </w:tcPrChange>
          </w:tcPr>
          <w:p w14:paraId="50B8AF4C" w14:textId="77777777" w:rsidR="00B646E1" w:rsidRPr="009D4714" w:rsidRDefault="00B646E1" w:rsidP="009C4554">
            <w:pPr>
              <w:spacing w:after="0" w:line="240" w:lineRule="auto"/>
              <w:rPr>
                <w:ins w:id="1626" w:author="shashvindu jha" w:date="2024-09-12T17:18:00Z" w16du:dateUtc="2024-09-12T11:48:00Z"/>
                <w:rFonts w:ascii="Calibri" w:eastAsia="Calibri" w:hAnsi="Calibri" w:cs="Calibri"/>
                <w:b/>
                <w:sz w:val="24"/>
                <w:szCs w:val="24"/>
                <w:highlight w:val="yellow"/>
                <w:rPrChange w:id="1627" w:author="shashvindu jha" w:date="2024-09-13T11:50:00Z" w16du:dateUtc="2024-09-13T06:20:00Z">
                  <w:rPr>
                    <w:ins w:id="1628" w:author="shashvindu jha" w:date="2024-09-12T17:18:00Z" w16du:dateUtc="2024-09-12T11:48:00Z"/>
                    <w:rFonts w:ascii="Calibri" w:eastAsia="Calibri" w:hAnsi="Calibri" w:cs="Calibri"/>
                    <w:b/>
                    <w:sz w:val="24"/>
                    <w:szCs w:val="24"/>
                  </w:rPr>
                </w:rPrChange>
              </w:rPr>
            </w:pPr>
          </w:p>
        </w:tc>
        <w:tc>
          <w:tcPr>
            <w:tcW w:w="1213" w:type="pct"/>
            <w:shd w:val="clear" w:color="auto" w:fill="auto"/>
            <w:vAlign w:val="center"/>
            <w:tcPrChange w:id="1629" w:author="shashvindu jha" w:date="2024-09-13T11:38:00Z" w16du:dateUtc="2024-09-13T06:08:00Z">
              <w:tcPr>
                <w:tcW w:w="1213" w:type="pct"/>
                <w:gridSpan w:val="2"/>
                <w:shd w:val="clear" w:color="auto" w:fill="002060"/>
                <w:vAlign w:val="center"/>
              </w:tcPr>
            </w:tcPrChange>
          </w:tcPr>
          <w:p w14:paraId="5829C416" w14:textId="77777777" w:rsidR="00B646E1" w:rsidRPr="009D4714" w:rsidRDefault="00B646E1" w:rsidP="009C4554">
            <w:pPr>
              <w:spacing w:after="0" w:line="240" w:lineRule="auto"/>
              <w:rPr>
                <w:ins w:id="1630" w:author="shashvindu jha" w:date="2024-09-12T17:18:00Z" w16du:dateUtc="2024-09-12T11:48:00Z"/>
                <w:rFonts w:ascii="Calibri" w:eastAsia="Calibri" w:hAnsi="Calibri" w:cs="Calibri"/>
                <w:b/>
                <w:sz w:val="24"/>
                <w:szCs w:val="24"/>
                <w:highlight w:val="yellow"/>
                <w:rPrChange w:id="1631" w:author="shashvindu jha" w:date="2024-09-13T11:50:00Z" w16du:dateUtc="2024-09-13T06:20:00Z">
                  <w:rPr>
                    <w:ins w:id="1632" w:author="shashvindu jha" w:date="2024-09-12T17:18:00Z" w16du:dateUtc="2024-09-12T11:48:00Z"/>
                    <w:rFonts w:ascii="Calibri" w:eastAsia="Calibri" w:hAnsi="Calibri" w:cs="Calibri"/>
                    <w:b/>
                    <w:sz w:val="24"/>
                    <w:szCs w:val="24"/>
                  </w:rPr>
                </w:rPrChange>
              </w:rPr>
            </w:pPr>
          </w:p>
        </w:tc>
        <w:tc>
          <w:tcPr>
            <w:tcW w:w="758" w:type="pct"/>
            <w:shd w:val="clear" w:color="auto" w:fill="auto"/>
            <w:vAlign w:val="center"/>
            <w:tcPrChange w:id="1633" w:author="shashvindu jha" w:date="2024-09-13T11:38:00Z" w16du:dateUtc="2024-09-13T06:08:00Z">
              <w:tcPr>
                <w:tcW w:w="758" w:type="pct"/>
                <w:gridSpan w:val="2"/>
                <w:shd w:val="clear" w:color="auto" w:fill="002060"/>
                <w:vAlign w:val="center"/>
              </w:tcPr>
            </w:tcPrChange>
          </w:tcPr>
          <w:p w14:paraId="555452C9" w14:textId="77777777" w:rsidR="00B646E1" w:rsidRPr="009D4714" w:rsidRDefault="00B646E1" w:rsidP="009C4554">
            <w:pPr>
              <w:spacing w:after="0" w:line="240" w:lineRule="auto"/>
              <w:rPr>
                <w:ins w:id="1634" w:author="shashvindu jha" w:date="2024-09-12T17:18:00Z" w16du:dateUtc="2024-09-12T11:48:00Z"/>
                <w:rFonts w:ascii="Calibri" w:eastAsia="Calibri" w:hAnsi="Calibri" w:cs="Calibri"/>
                <w:b/>
                <w:sz w:val="24"/>
                <w:szCs w:val="24"/>
                <w:highlight w:val="yellow"/>
                <w:rPrChange w:id="1635" w:author="shashvindu jha" w:date="2024-09-13T11:50:00Z" w16du:dateUtc="2024-09-13T06:20:00Z">
                  <w:rPr>
                    <w:ins w:id="1636" w:author="shashvindu jha" w:date="2024-09-12T17:18:00Z" w16du:dateUtc="2024-09-12T11:48:00Z"/>
                    <w:rFonts w:ascii="Calibri" w:eastAsia="Calibri" w:hAnsi="Calibri" w:cs="Calibri"/>
                    <w:b/>
                    <w:sz w:val="24"/>
                    <w:szCs w:val="24"/>
                  </w:rPr>
                </w:rPrChange>
              </w:rPr>
            </w:pPr>
          </w:p>
        </w:tc>
        <w:tc>
          <w:tcPr>
            <w:tcW w:w="910" w:type="pct"/>
            <w:shd w:val="clear" w:color="auto" w:fill="auto"/>
            <w:tcPrChange w:id="1637" w:author="shashvindu jha" w:date="2024-09-13T11:38:00Z" w16du:dateUtc="2024-09-13T06:08:00Z">
              <w:tcPr>
                <w:tcW w:w="909" w:type="pct"/>
                <w:shd w:val="clear" w:color="auto" w:fill="002060"/>
              </w:tcPr>
            </w:tcPrChange>
          </w:tcPr>
          <w:p w14:paraId="1EF8DE36" w14:textId="77777777" w:rsidR="00B646E1" w:rsidRPr="009D4714" w:rsidRDefault="00B646E1" w:rsidP="009C4554">
            <w:pPr>
              <w:spacing w:after="0" w:line="240" w:lineRule="auto"/>
              <w:rPr>
                <w:ins w:id="1638" w:author="shashvindu jha" w:date="2024-09-12T17:18:00Z" w16du:dateUtc="2024-09-12T11:48:00Z"/>
                <w:rFonts w:ascii="Calibri" w:eastAsia="Calibri" w:hAnsi="Calibri" w:cs="Calibri"/>
                <w:b/>
                <w:sz w:val="24"/>
                <w:szCs w:val="24"/>
                <w:highlight w:val="yellow"/>
                <w:rPrChange w:id="1639" w:author="shashvindu jha" w:date="2024-09-13T11:50:00Z" w16du:dateUtc="2024-09-13T06:20:00Z">
                  <w:rPr>
                    <w:ins w:id="1640" w:author="shashvindu jha" w:date="2024-09-12T17:18:00Z" w16du:dateUtc="2024-09-12T11:48:00Z"/>
                    <w:rFonts w:ascii="Calibri" w:eastAsia="Calibri" w:hAnsi="Calibri" w:cs="Calibri"/>
                    <w:b/>
                    <w:sz w:val="24"/>
                    <w:szCs w:val="24"/>
                  </w:rPr>
                </w:rPrChange>
              </w:rPr>
            </w:pPr>
          </w:p>
        </w:tc>
      </w:tr>
      <w:tr w:rsidR="00B646E1" w:rsidRPr="009D4714" w14:paraId="773ED7AB" w14:textId="77777777" w:rsidTr="00F2751A">
        <w:trPr>
          <w:trHeight w:val="585"/>
          <w:ins w:id="1641" w:author="shashvindu jha" w:date="2024-09-12T17:18:00Z"/>
          <w:trPrChange w:id="1642" w:author="shashvindu jha" w:date="2024-09-13T11:38:00Z" w16du:dateUtc="2024-09-13T06:08:00Z">
            <w:trPr>
              <w:trHeight w:val="585"/>
            </w:trPr>
          </w:trPrChange>
        </w:trPr>
        <w:tc>
          <w:tcPr>
            <w:tcW w:w="1361" w:type="pct"/>
            <w:shd w:val="clear" w:color="auto" w:fill="auto"/>
            <w:vAlign w:val="center"/>
            <w:tcPrChange w:id="1643" w:author="shashvindu jha" w:date="2024-09-13T11:38:00Z" w16du:dateUtc="2024-09-13T06:08:00Z">
              <w:tcPr>
                <w:tcW w:w="1361" w:type="pct"/>
                <w:shd w:val="clear" w:color="auto" w:fill="002060"/>
                <w:vAlign w:val="center"/>
              </w:tcPr>
            </w:tcPrChange>
          </w:tcPr>
          <w:p w14:paraId="57D39A62" w14:textId="4665436E" w:rsidR="00B646E1" w:rsidRPr="009D4714" w:rsidRDefault="00B646E1" w:rsidP="009C4554">
            <w:pPr>
              <w:spacing w:after="0" w:line="240" w:lineRule="auto"/>
              <w:rPr>
                <w:ins w:id="1644" w:author="shashvindu jha" w:date="2024-09-12T17:18:00Z" w16du:dateUtc="2024-09-12T11:48:00Z"/>
                <w:rFonts w:ascii="Calibri" w:eastAsia="Calibri" w:hAnsi="Calibri" w:cs="Calibri"/>
                <w:b/>
                <w:sz w:val="24"/>
                <w:szCs w:val="24"/>
                <w:highlight w:val="yellow"/>
                <w:rPrChange w:id="1645" w:author="shashvindu jha" w:date="2024-09-13T11:50:00Z" w16du:dateUtc="2024-09-13T06:20:00Z">
                  <w:rPr>
                    <w:ins w:id="1646" w:author="shashvindu jha" w:date="2024-09-12T17:18:00Z" w16du:dateUtc="2024-09-12T11:48:00Z"/>
                    <w:rFonts w:ascii="Calibri" w:eastAsia="Calibri" w:hAnsi="Calibri" w:cs="Calibri"/>
                    <w:b/>
                    <w:sz w:val="24"/>
                    <w:szCs w:val="24"/>
                  </w:rPr>
                </w:rPrChange>
              </w:rPr>
            </w:pPr>
            <w:ins w:id="1647" w:author="shashvindu jha" w:date="2024-09-12T17:18:00Z" w16du:dateUtc="2024-09-12T11:48:00Z">
              <w:r w:rsidRPr="009D4714">
                <w:rPr>
                  <w:rFonts w:ascii="Calibri" w:eastAsia="Calibri" w:hAnsi="Calibri" w:cs="Calibri"/>
                  <w:b/>
                  <w:bCs/>
                  <w:color w:val="2A2B6A"/>
                  <w:sz w:val="24"/>
                  <w:szCs w:val="24"/>
                  <w:highlight w:val="yellow"/>
                  <w:rPrChange w:id="1648" w:author="shashvindu jha" w:date="2024-09-13T11:50:00Z" w16du:dateUtc="2024-09-13T06:20:00Z">
                    <w:rPr>
                      <w:rFonts w:ascii="Calibri" w:eastAsia="Calibri" w:hAnsi="Calibri" w:cs="Calibri"/>
                      <w:b/>
                      <w:bCs/>
                      <w:color w:val="2A2B6A"/>
                      <w:sz w:val="24"/>
                      <w:szCs w:val="24"/>
                    </w:rPr>
                  </w:rPrChange>
                </w:rPr>
                <w:t>Dataset Type</w:t>
              </w:r>
            </w:ins>
          </w:p>
        </w:tc>
        <w:tc>
          <w:tcPr>
            <w:tcW w:w="758" w:type="pct"/>
            <w:shd w:val="clear" w:color="auto" w:fill="auto"/>
            <w:vAlign w:val="center"/>
            <w:tcPrChange w:id="1649" w:author="shashvindu jha" w:date="2024-09-13T11:38:00Z" w16du:dateUtc="2024-09-13T06:08:00Z">
              <w:tcPr>
                <w:tcW w:w="758" w:type="pct"/>
                <w:gridSpan w:val="2"/>
                <w:shd w:val="clear" w:color="auto" w:fill="002060"/>
                <w:vAlign w:val="center"/>
              </w:tcPr>
            </w:tcPrChange>
          </w:tcPr>
          <w:p w14:paraId="6BD694FD" w14:textId="77777777" w:rsidR="00B646E1" w:rsidRPr="009D4714" w:rsidRDefault="00B646E1" w:rsidP="009C4554">
            <w:pPr>
              <w:spacing w:after="0" w:line="240" w:lineRule="auto"/>
              <w:rPr>
                <w:ins w:id="1650" w:author="shashvindu jha" w:date="2024-09-12T17:18:00Z" w16du:dateUtc="2024-09-12T11:48:00Z"/>
                <w:rFonts w:ascii="Calibri" w:eastAsia="Calibri" w:hAnsi="Calibri" w:cs="Calibri"/>
                <w:b/>
                <w:sz w:val="24"/>
                <w:szCs w:val="24"/>
                <w:highlight w:val="yellow"/>
                <w:rPrChange w:id="1651" w:author="shashvindu jha" w:date="2024-09-13T11:50:00Z" w16du:dateUtc="2024-09-13T06:20:00Z">
                  <w:rPr>
                    <w:ins w:id="1652" w:author="shashvindu jha" w:date="2024-09-12T17:18:00Z" w16du:dateUtc="2024-09-12T11:48:00Z"/>
                    <w:rFonts w:ascii="Calibri" w:eastAsia="Calibri" w:hAnsi="Calibri" w:cs="Calibri"/>
                    <w:b/>
                    <w:sz w:val="24"/>
                    <w:szCs w:val="24"/>
                  </w:rPr>
                </w:rPrChange>
              </w:rPr>
            </w:pPr>
          </w:p>
        </w:tc>
        <w:tc>
          <w:tcPr>
            <w:tcW w:w="1213" w:type="pct"/>
            <w:shd w:val="clear" w:color="auto" w:fill="auto"/>
            <w:vAlign w:val="center"/>
            <w:tcPrChange w:id="1653" w:author="shashvindu jha" w:date="2024-09-13T11:38:00Z" w16du:dateUtc="2024-09-13T06:08:00Z">
              <w:tcPr>
                <w:tcW w:w="1213" w:type="pct"/>
                <w:gridSpan w:val="2"/>
                <w:shd w:val="clear" w:color="auto" w:fill="002060"/>
                <w:vAlign w:val="center"/>
              </w:tcPr>
            </w:tcPrChange>
          </w:tcPr>
          <w:p w14:paraId="221EA3A0" w14:textId="75FBF48F" w:rsidR="00B646E1" w:rsidRPr="009D4714" w:rsidRDefault="00F2751A" w:rsidP="009C4554">
            <w:pPr>
              <w:spacing w:after="0" w:line="240" w:lineRule="auto"/>
              <w:rPr>
                <w:ins w:id="1654" w:author="shashvindu jha" w:date="2024-09-12T17:18:00Z" w16du:dateUtc="2024-09-12T11:48:00Z"/>
                <w:rFonts w:ascii="Calibri" w:eastAsia="Calibri" w:hAnsi="Calibri" w:cs="Calibri"/>
                <w:b/>
                <w:sz w:val="24"/>
                <w:szCs w:val="24"/>
                <w:highlight w:val="yellow"/>
                <w:rPrChange w:id="1655" w:author="shashvindu jha" w:date="2024-09-13T11:50:00Z" w16du:dateUtc="2024-09-13T06:20:00Z">
                  <w:rPr>
                    <w:ins w:id="1656" w:author="shashvindu jha" w:date="2024-09-12T17:18:00Z" w16du:dateUtc="2024-09-12T11:48:00Z"/>
                    <w:rFonts w:ascii="Calibri" w:eastAsia="Calibri" w:hAnsi="Calibri" w:cs="Calibri"/>
                    <w:b/>
                    <w:sz w:val="24"/>
                    <w:szCs w:val="24"/>
                  </w:rPr>
                </w:rPrChange>
              </w:rPr>
            </w:pPr>
            <w:ins w:id="1657" w:author="shashvindu jha" w:date="2024-09-13T11:35:00Z" w16du:dateUtc="2024-09-13T06:05:00Z">
              <w:r w:rsidRPr="009D4714">
                <w:rPr>
                  <w:rFonts w:ascii="Calibri" w:eastAsia="Calibri" w:hAnsi="Calibri" w:cs="Calibri"/>
                  <w:bCs/>
                  <w:color w:val="2A2B6A"/>
                  <w:sz w:val="24"/>
                  <w:szCs w:val="24"/>
                  <w:highlight w:val="yellow"/>
                  <w:rPrChange w:id="1658" w:author="shashvindu jha" w:date="2024-09-13T11:50:00Z" w16du:dateUtc="2024-09-13T06:20:00Z">
                    <w:rPr>
                      <w:rFonts w:ascii="Calibri" w:eastAsia="Calibri" w:hAnsi="Calibri" w:cs="Calibri"/>
                      <w:bCs/>
                      <w:color w:val="2A2B6A"/>
                      <w:sz w:val="24"/>
                      <w:szCs w:val="24"/>
                    </w:rPr>
                  </w:rPrChange>
                </w:rPr>
                <w:t>(Primary/Secondary)</w:t>
              </w:r>
            </w:ins>
          </w:p>
        </w:tc>
        <w:tc>
          <w:tcPr>
            <w:tcW w:w="758" w:type="pct"/>
            <w:shd w:val="clear" w:color="auto" w:fill="auto"/>
            <w:vAlign w:val="center"/>
            <w:tcPrChange w:id="1659" w:author="shashvindu jha" w:date="2024-09-13T11:38:00Z" w16du:dateUtc="2024-09-13T06:08:00Z">
              <w:tcPr>
                <w:tcW w:w="758" w:type="pct"/>
                <w:gridSpan w:val="2"/>
                <w:shd w:val="clear" w:color="auto" w:fill="002060"/>
                <w:vAlign w:val="center"/>
              </w:tcPr>
            </w:tcPrChange>
          </w:tcPr>
          <w:p w14:paraId="0C77F264" w14:textId="77777777" w:rsidR="00B646E1" w:rsidRPr="009D4714" w:rsidRDefault="00B646E1" w:rsidP="009C4554">
            <w:pPr>
              <w:spacing w:after="0" w:line="240" w:lineRule="auto"/>
              <w:rPr>
                <w:ins w:id="1660" w:author="shashvindu jha" w:date="2024-09-12T17:18:00Z" w16du:dateUtc="2024-09-12T11:48:00Z"/>
                <w:rFonts w:ascii="Calibri" w:eastAsia="Calibri" w:hAnsi="Calibri" w:cs="Calibri"/>
                <w:b/>
                <w:sz w:val="24"/>
                <w:szCs w:val="24"/>
                <w:highlight w:val="yellow"/>
                <w:rPrChange w:id="1661" w:author="shashvindu jha" w:date="2024-09-13T11:50:00Z" w16du:dateUtc="2024-09-13T06:20:00Z">
                  <w:rPr>
                    <w:ins w:id="1662" w:author="shashvindu jha" w:date="2024-09-12T17:18:00Z" w16du:dateUtc="2024-09-12T11:48:00Z"/>
                    <w:rFonts w:ascii="Calibri" w:eastAsia="Calibri" w:hAnsi="Calibri" w:cs="Calibri"/>
                    <w:b/>
                    <w:sz w:val="24"/>
                    <w:szCs w:val="24"/>
                  </w:rPr>
                </w:rPrChange>
              </w:rPr>
            </w:pPr>
          </w:p>
        </w:tc>
        <w:tc>
          <w:tcPr>
            <w:tcW w:w="910" w:type="pct"/>
            <w:shd w:val="clear" w:color="auto" w:fill="auto"/>
            <w:tcPrChange w:id="1663" w:author="shashvindu jha" w:date="2024-09-13T11:38:00Z" w16du:dateUtc="2024-09-13T06:08:00Z">
              <w:tcPr>
                <w:tcW w:w="909" w:type="pct"/>
                <w:shd w:val="clear" w:color="auto" w:fill="002060"/>
              </w:tcPr>
            </w:tcPrChange>
          </w:tcPr>
          <w:p w14:paraId="709AA1D2" w14:textId="77777777" w:rsidR="00B646E1" w:rsidRPr="009D4714" w:rsidRDefault="00B646E1" w:rsidP="009C4554">
            <w:pPr>
              <w:spacing w:after="0" w:line="240" w:lineRule="auto"/>
              <w:rPr>
                <w:ins w:id="1664" w:author="shashvindu jha" w:date="2024-09-12T17:18:00Z" w16du:dateUtc="2024-09-12T11:48:00Z"/>
                <w:rFonts w:ascii="Calibri" w:eastAsia="Calibri" w:hAnsi="Calibri" w:cs="Calibri"/>
                <w:b/>
                <w:sz w:val="24"/>
                <w:szCs w:val="24"/>
                <w:highlight w:val="yellow"/>
                <w:rPrChange w:id="1665" w:author="shashvindu jha" w:date="2024-09-13T11:50:00Z" w16du:dateUtc="2024-09-13T06:20:00Z">
                  <w:rPr>
                    <w:ins w:id="1666" w:author="shashvindu jha" w:date="2024-09-12T17:18:00Z" w16du:dateUtc="2024-09-12T11:48:00Z"/>
                    <w:rFonts w:ascii="Calibri" w:eastAsia="Calibri" w:hAnsi="Calibri" w:cs="Calibri"/>
                    <w:b/>
                    <w:sz w:val="24"/>
                    <w:szCs w:val="24"/>
                  </w:rPr>
                </w:rPrChange>
              </w:rPr>
            </w:pPr>
          </w:p>
        </w:tc>
      </w:tr>
      <w:tr w:rsidR="00B646E1" w:rsidRPr="009D4714" w14:paraId="48A801C5" w14:textId="77777777" w:rsidTr="00F2751A">
        <w:trPr>
          <w:trHeight w:val="585"/>
          <w:ins w:id="1667" w:author="shashvindu jha" w:date="2024-09-12T17:18:00Z"/>
          <w:trPrChange w:id="1668" w:author="shashvindu jha" w:date="2024-09-13T11:38:00Z" w16du:dateUtc="2024-09-13T06:08:00Z">
            <w:trPr>
              <w:trHeight w:val="585"/>
            </w:trPr>
          </w:trPrChange>
        </w:trPr>
        <w:tc>
          <w:tcPr>
            <w:tcW w:w="1361" w:type="pct"/>
            <w:shd w:val="clear" w:color="auto" w:fill="auto"/>
            <w:vAlign w:val="center"/>
            <w:tcPrChange w:id="1669" w:author="shashvindu jha" w:date="2024-09-13T11:38:00Z" w16du:dateUtc="2024-09-13T06:08:00Z">
              <w:tcPr>
                <w:tcW w:w="1361" w:type="pct"/>
                <w:shd w:val="clear" w:color="auto" w:fill="002060"/>
                <w:vAlign w:val="center"/>
              </w:tcPr>
            </w:tcPrChange>
          </w:tcPr>
          <w:p w14:paraId="5FA9BE5A" w14:textId="25ED7CFB" w:rsidR="00B646E1" w:rsidRPr="009D4714" w:rsidRDefault="00B646E1" w:rsidP="009C4554">
            <w:pPr>
              <w:spacing w:after="0" w:line="240" w:lineRule="auto"/>
              <w:rPr>
                <w:ins w:id="1670" w:author="shashvindu jha" w:date="2024-09-12T17:18:00Z" w16du:dateUtc="2024-09-12T11:48:00Z"/>
                <w:rFonts w:ascii="Calibri" w:eastAsia="Calibri" w:hAnsi="Calibri" w:cs="Calibri"/>
                <w:b/>
                <w:sz w:val="24"/>
                <w:szCs w:val="24"/>
                <w:highlight w:val="yellow"/>
                <w:rPrChange w:id="1671" w:author="shashvindu jha" w:date="2024-09-13T11:50:00Z" w16du:dateUtc="2024-09-13T06:20:00Z">
                  <w:rPr>
                    <w:ins w:id="1672" w:author="shashvindu jha" w:date="2024-09-12T17:18:00Z" w16du:dateUtc="2024-09-12T11:48:00Z"/>
                    <w:rFonts w:ascii="Calibri" w:eastAsia="Calibri" w:hAnsi="Calibri" w:cs="Calibri"/>
                    <w:b/>
                    <w:sz w:val="24"/>
                    <w:szCs w:val="24"/>
                  </w:rPr>
                </w:rPrChange>
              </w:rPr>
            </w:pPr>
            <w:ins w:id="1673" w:author="shashvindu jha" w:date="2024-09-12T17:18:00Z" w16du:dateUtc="2024-09-12T11:48:00Z">
              <w:r w:rsidRPr="009D4714">
                <w:rPr>
                  <w:rFonts w:ascii="Calibri" w:eastAsia="Calibri" w:hAnsi="Calibri" w:cs="Calibri"/>
                  <w:b/>
                  <w:bCs/>
                  <w:color w:val="2A2B6A"/>
                  <w:sz w:val="24"/>
                  <w:szCs w:val="24"/>
                  <w:highlight w:val="yellow"/>
                  <w:rPrChange w:id="1674" w:author="shashvindu jha" w:date="2024-09-13T11:50:00Z" w16du:dateUtc="2024-09-13T06:20:00Z">
                    <w:rPr>
                      <w:rFonts w:ascii="Calibri" w:eastAsia="Calibri" w:hAnsi="Calibri" w:cs="Calibri"/>
                      <w:b/>
                      <w:bCs/>
                      <w:color w:val="2A2B6A"/>
                      <w:sz w:val="24"/>
                      <w:szCs w:val="24"/>
                    </w:rPr>
                  </w:rPrChange>
                </w:rPr>
                <w:t>SM Unit</w:t>
              </w:r>
            </w:ins>
          </w:p>
        </w:tc>
        <w:tc>
          <w:tcPr>
            <w:tcW w:w="758" w:type="pct"/>
            <w:shd w:val="clear" w:color="auto" w:fill="auto"/>
            <w:vAlign w:val="center"/>
            <w:tcPrChange w:id="1675" w:author="shashvindu jha" w:date="2024-09-13T11:38:00Z" w16du:dateUtc="2024-09-13T06:08:00Z">
              <w:tcPr>
                <w:tcW w:w="758" w:type="pct"/>
                <w:gridSpan w:val="2"/>
                <w:shd w:val="clear" w:color="auto" w:fill="002060"/>
                <w:vAlign w:val="center"/>
              </w:tcPr>
            </w:tcPrChange>
          </w:tcPr>
          <w:p w14:paraId="0DF85E69" w14:textId="77777777" w:rsidR="00B646E1" w:rsidRPr="009D4714" w:rsidRDefault="00B646E1" w:rsidP="009C4554">
            <w:pPr>
              <w:spacing w:after="0" w:line="240" w:lineRule="auto"/>
              <w:rPr>
                <w:ins w:id="1676" w:author="shashvindu jha" w:date="2024-09-12T17:18:00Z" w16du:dateUtc="2024-09-12T11:48:00Z"/>
                <w:rFonts w:ascii="Calibri" w:eastAsia="Calibri" w:hAnsi="Calibri" w:cs="Calibri"/>
                <w:b/>
                <w:sz w:val="24"/>
                <w:szCs w:val="24"/>
                <w:highlight w:val="yellow"/>
                <w:rPrChange w:id="1677" w:author="shashvindu jha" w:date="2024-09-13T11:50:00Z" w16du:dateUtc="2024-09-13T06:20:00Z">
                  <w:rPr>
                    <w:ins w:id="1678" w:author="shashvindu jha" w:date="2024-09-12T17:18:00Z" w16du:dateUtc="2024-09-12T11:48:00Z"/>
                    <w:rFonts w:ascii="Calibri" w:eastAsia="Calibri" w:hAnsi="Calibri" w:cs="Calibri"/>
                    <w:b/>
                    <w:sz w:val="24"/>
                    <w:szCs w:val="24"/>
                  </w:rPr>
                </w:rPrChange>
              </w:rPr>
            </w:pPr>
          </w:p>
        </w:tc>
        <w:tc>
          <w:tcPr>
            <w:tcW w:w="1213" w:type="pct"/>
            <w:shd w:val="clear" w:color="auto" w:fill="auto"/>
            <w:vAlign w:val="center"/>
            <w:tcPrChange w:id="1679" w:author="shashvindu jha" w:date="2024-09-13T11:38:00Z" w16du:dateUtc="2024-09-13T06:08:00Z">
              <w:tcPr>
                <w:tcW w:w="1213" w:type="pct"/>
                <w:gridSpan w:val="2"/>
                <w:shd w:val="clear" w:color="auto" w:fill="002060"/>
                <w:vAlign w:val="center"/>
              </w:tcPr>
            </w:tcPrChange>
          </w:tcPr>
          <w:p w14:paraId="0C4AA236" w14:textId="77777777" w:rsidR="00B646E1" w:rsidRPr="009D4714" w:rsidRDefault="00B646E1" w:rsidP="009C4554">
            <w:pPr>
              <w:spacing w:after="0" w:line="240" w:lineRule="auto"/>
              <w:rPr>
                <w:ins w:id="1680" w:author="shashvindu jha" w:date="2024-09-12T17:18:00Z" w16du:dateUtc="2024-09-12T11:48:00Z"/>
                <w:rFonts w:ascii="Calibri" w:eastAsia="Calibri" w:hAnsi="Calibri" w:cs="Calibri"/>
                <w:b/>
                <w:sz w:val="24"/>
                <w:szCs w:val="24"/>
                <w:highlight w:val="yellow"/>
                <w:rPrChange w:id="1681" w:author="shashvindu jha" w:date="2024-09-13T11:50:00Z" w16du:dateUtc="2024-09-13T06:20:00Z">
                  <w:rPr>
                    <w:ins w:id="1682" w:author="shashvindu jha" w:date="2024-09-12T17:18:00Z" w16du:dateUtc="2024-09-12T11:48:00Z"/>
                    <w:rFonts w:ascii="Calibri" w:eastAsia="Calibri" w:hAnsi="Calibri" w:cs="Calibri"/>
                    <w:b/>
                    <w:sz w:val="24"/>
                    <w:szCs w:val="24"/>
                  </w:rPr>
                </w:rPrChange>
              </w:rPr>
            </w:pPr>
          </w:p>
        </w:tc>
        <w:tc>
          <w:tcPr>
            <w:tcW w:w="758" w:type="pct"/>
            <w:shd w:val="clear" w:color="auto" w:fill="auto"/>
            <w:vAlign w:val="center"/>
            <w:tcPrChange w:id="1683" w:author="shashvindu jha" w:date="2024-09-13T11:38:00Z" w16du:dateUtc="2024-09-13T06:08:00Z">
              <w:tcPr>
                <w:tcW w:w="758" w:type="pct"/>
                <w:gridSpan w:val="2"/>
                <w:shd w:val="clear" w:color="auto" w:fill="002060"/>
                <w:vAlign w:val="center"/>
              </w:tcPr>
            </w:tcPrChange>
          </w:tcPr>
          <w:p w14:paraId="263DB0B5" w14:textId="77777777" w:rsidR="00B646E1" w:rsidRPr="009D4714" w:rsidRDefault="00B646E1" w:rsidP="009C4554">
            <w:pPr>
              <w:spacing w:after="0" w:line="240" w:lineRule="auto"/>
              <w:rPr>
                <w:ins w:id="1684" w:author="shashvindu jha" w:date="2024-09-12T17:18:00Z" w16du:dateUtc="2024-09-12T11:48:00Z"/>
                <w:rFonts w:ascii="Calibri" w:eastAsia="Calibri" w:hAnsi="Calibri" w:cs="Calibri"/>
                <w:b/>
                <w:sz w:val="24"/>
                <w:szCs w:val="24"/>
                <w:highlight w:val="yellow"/>
                <w:rPrChange w:id="1685" w:author="shashvindu jha" w:date="2024-09-13T11:50:00Z" w16du:dateUtc="2024-09-13T06:20:00Z">
                  <w:rPr>
                    <w:ins w:id="1686" w:author="shashvindu jha" w:date="2024-09-12T17:18:00Z" w16du:dateUtc="2024-09-12T11:48:00Z"/>
                    <w:rFonts w:ascii="Calibri" w:eastAsia="Calibri" w:hAnsi="Calibri" w:cs="Calibri"/>
                    <w:b/>
                    <w:sz w:val="24"/>
                    <w:szCs w:val="24"/>
                  </w:rPr>
                </w:rPrChange>
              </w:rPr>
            </w:pPr>
          </w:p>
        </w:tc>
        <w:tc>
          <w:tcPr>
            <w:tcW w:w="910" w:type="pct"/>
            <w:shd w:val="clear" w:color="auto" w:fill="auto"/>
            <w:tcPrChange w:id="1687" w:author="shashvindu jha" w:date="2024-09-13T11:38:00Z" w16du:dateUtc="2024-09-13T06:08:00Z">
              <w:tcPr>
                <w:tcW w:w="909" w:type="pct"/>
                <w:shd w:val="clear" w:color="auto" w:fill="002060"/>
              </w:tcPr>
            </w:tcPrChange>
          </w:tcPr>
          <w:p w14:paraId="27B0E759" w14:textId="77777777" w:rsidR="00B646E1" w:rsidRPr="009D4714" w:rsidRDefault="00B646E1" w:rsidP="009C4554">
            <w:pPr>
              <w:spacing w:after="0" w:line="240" w:lineRule="auto"/>
              <w:rPr>
                <w:ins w:id="1688" w:author="shashvindu jha" w:date="2024-09-12T17:18:00Z" w16du:dateUtc="2024-09-12T11:48:00Z"/>
                <w:rFonts w:ascii="Calibri" w:eastAsia="Calibri" w:hAnsi="Calibri" w:cs="Calibri"/>
                <w:b/>
                <w:sz w:val="24"/>
                <w:szCs w:val="24"/>
                <w:highlight w:val="yellow"/>
                <w:rPrChange w:id="1689" w:author="shashvindu jha" w:date="2024-09-13T11:50:00Z" w16du:dateUtc="2024-09-13T06:20:00Z">
                  <w:rPr>
                    <w:ins w:id="1690" w:author="shashvindu jha" w:date="2024-09-12T17:18:00Z" w16du:dateUtc="2024-09-12T11:48:00Z"/>
                    <w:rFonts w:ascii="Calibri" w:eastAsia="Calibri" w:hAnsi="Calibri" w:cs="Calibri"/>
                    <w:b/>
                    <w:sz w:val="24"/>
                    <w:szCs w:val="24"/>
                  </w:rPr>
                </w:rPrChange>
              </w:rPr>
            </w:pPr>
          </w:p>
        </w:tc>
      </w:tr>
      <w:tr w:rsidR="00B646E1" w:rsidRPr="009D4714" w14:paraId="485ED8CF" w14:textId="77777777" w:rsidTr="00F2751A">
        <w:trPr>
          <w:trHeight w:val="585"/>
          <w:ins w:id="1691" w:author="shashvindu jha" w:date="2024-09-12T17:19:00Z"/>
          <w:trPrChange w:id="1692" w:author="shashvindu jha" w:date="2024-09-13T11:38:00Z" w16du:dateUtc="2024-09-13T06:08:00Z">
            <w:trPr>
              <w:trHeight w:val="585"/>
            </w:trPr>
          </w:trPrChange>
        </w:trPr>
        <w:tc>
          <w:tcPr>
            <w:tcW w:w="1361" w:type="pct"/>
            <w:shd w:val="clear" w:color="auto" w:fill="auto"/>
            <w:vAlign w:val="center"/>
            <w:tcPrChange w:id="1693" w:author="shashvindu jha" w:date="2024-09-13T11:38:00Z" w16du:dateUtc="2024-09-13T06:08:00Z">
              <w:tcPr>
                <w:tcW w:w="1361" w:type="pct"/>
                <w:shd w:val="clear" w:color="auto" w:fill="auto"/>
                <w:vAlign w:val="center"/>
              </w:tcPr>
            </w:tcPrChange>
          </w:tcPr>
          <w:p w14:paraId="3EDCC61C" w14:textId="66AD5DBB" w:rsidR="00B646E1" w:rsidRPr="009D4714" w:rsidRDefault="00B646E1" w:rsidP="009C4554">
            <w:pPr>
              <w:spacing w:after="0" w:line="240" w:lineRule="auto"/>
              <w:rPr>
                <w:ins w:id="1694" w:author="shashvindu jha" w:date="2024-09-12T17:19:00Z" w16du:dateUtc="2024-09-12T11:49:00Z"/>
                <w:rFonts w:ascii="Calibri" w:eastAsia="Calibri" w:hAnsi="Calibri" w:cs="Calibri"/>
                <w:b/>
                <w:bCs/>
                <w:color w:val="2A2B6A"/>
                <w:sz w:val="24"/>
                <w:szCs w:val="24"/>
                <w:highlight w:val="yellow"/>
                <w:rPrChange w:id="1695" w:author="shashvindu jha" w:date="2024-09-13T11:50:00Z" w16du:dateUtc="2024-09-13T06:20:00Z">
                  <w:rPr>
                    <w:ins w:id="1696" w:author="shashvindu jha" w:date="2024-09-12T17:19:00Z" w16du:dateUtc="2024-09-12T11:49:00Z"/>
                    <w:rFonts w:ascii="Calibri" w:eastAsia="Calibri" w:hAnsi="Calibri" w:cs="Calibri"/>
                    <w:b/>
                    <w:bCs/>
                    <w:color w:val="2A2B6A"/>
                    <w:sz w:val="24"/>
                    <w:szCs w:val="24"/>
                  </w:rPr>
                </w:rPrChange>
              </w:rPr>
            </w:pPr>
            <w:ins w:id="1697" w:author="shashvindu jha" w:date="2024-09-12T17:19:00Z" w16du:dateUtc="2024-09-12T11:49:00Z">
              <w:r w:rsidRPr="009D4714">
                <w:rPr>
                  <w:rFonts w:ascii="Calibri" w:eastAsia="Calibri" w:hAnsi="Calibri" w:cs="Calibri"/>
                  <w:b/>
                  <w:bCs/>
                  <w:color w:val="2A2B6A"/>
                  <w:sz w:val="24"/>
                  <w:szCs w:val="24"/>
                  <w:highlight w:val="yellow"/>
                  <w:rPrChange w:id="1698" w:author="shashvindu jha" w:date="2024-09-13T11:50:00Z" w16du:dateUtc="2024-09-13T06:20:00Z">
                    <w:rPr>
                      <w:rFonts w:ascii="Calibri" w:eastAsia="Calibri" w:hAnsi="Calibri" w:cs="Calibri"/>
                      <w:b/>
                      <w:bCs/>
                      <w:color w:val="2A2B6A"/>
                      <w:sz w:val="24"/>
                      <w:szCs w:val="24"/>
                    </w:rPr>
                  </w:rPrChange>
                </w:rPr>
                <w:t>Topic and Subtopic</w:t>
              </w:r>
            </w:ins>
          </w:p>
        </w:tc>
        <w:tc>
          <w:tcPr>
            <w:tcW w:w="758" w:type="pct"/>
            <w:shd w:val="clear" w:color="auto" w:fill="auto"/>
            <w:vAlign w:val="center"/>
            <w:tcPrChange w:id="1699" w:author="shashvindu jha" w:date="2024-09-13T11:38:00Z" w16du:dateUtc="2024-09-13T06:08:00Z">
              <w:tcPr>
                <w:tcW w:w="758" w:type="pct"/>
                <w:shd w:val="clear" w:color="auto" w:fill="auto"/>
                <w:vAlign w:val="center"/>
              </w:tcPr>
            </w:tcPrChange>
          </w:tcPr>
          <w:p w14:paraId="36A8F43E" w14:textId="77777777" w:rsidR="00B646E1" w:rsidRPr="009D4714" w:rsidRDefault="00B646E1" w:rsidP="009C4554">
            <w:pPr>
              <w:spacing w:after="0" w:line="240" w:lineRule="auto"/>
              <w:rPr>
                <w:ins w:id="1700" w:author="shashvindu jha" w:date="2024-09-12T17:19:00Z" w16du:dateUtc="2024-09-12T11:49:00Z"/>
                <w:rFonts w:ascii="Calibri" w:eastAsia="Calibri" w:hAnsi="Calibri" w:cs="Calibri"/>
                <w:b/>
                <w:sz w:val="24"/>
                <w:szCs w:val="24"/>
                <w:highlight w:val="yellow"/>
                <w:rPrChange w:id="1701" w:author="shashvindu jha" w:date="2024-09-13T11:50:00Z" w16du:dateUtc="2024-09-13T06:20:00Z">
                  <w:rPr>
                    <w:ins w:id="1702"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703" w:author="shashvindu jha" w:date="2024-09-13T11:38:00Z" w16du:dateUtc="2024-09-13T06:08:00Z">
              <w:tcPr>
                <w:tcW w:w="1213" w:type="pct"/>
                <w:gridSpan w:val="2"/>
                <w:shd w:val="clear" w:color="auto" w:fill="auto"/>
                <w:vAlign w:val="center"/>
              </w:tcPr>
            </w:tcPrChange>
          </w:tcPr>
          <w:p w14:paraId="0AAEC0B9" w14:textId="1D86ADD9" w:rsidR="00B646E1" w:rsidRPr="009D4714" w:rsidRDefault="00F2751A" w:rsidP="009C4554">
            <w:pPr>
              <w:spacing w:after="0" w:line="240" w:lineRule="auto"/>
              <w:rPr>
                <w:ins w:id="1704" w:author="shashvindu jha" w:date="2024-09-12T17:19:00Z" w16du:dateUtc="2024-09-12T11:49:00Z"/>
                <w:rFonts w:ascii="Calibri" w:eastAsia="Calibri" w:hAnsi="Calibri" w:cs="Calibri"/>
                <w:b/>
                <w:sz w:val="24"/>
                <w:szCs w:val="24"/>
                <w:highlight w:val="yellow"/>
                <w:rPrChange w:id="1705" w:author="shashvindu jha" w:date="2024-09-13T11:50:00Z" w16du:dateUtc="2024-09-13T06:20:00Z">
                  <w:rPr>
                    <w:ins w:id="1706" w:author="shashvindu jha" w:date="2024-09-12T17:19:00Z" w16du:dateUtc="2024-09-12T11:49:00Z"/>
                    <w:rFonts w:ascii="Calibri" w:eastAsia="Calibri" w:hAnsi="Calibri" w:cs="Calibri"/>
                    <w:b/>
                    <w:sz w:val="24"/>
                    <w:szCs w:val="24"/>
                  </w:rPr>
                </w:rPrChange>
              </w:rPr>
            </w:pPr>
            <w:ins w:id="1707" w:author="shashvindu jha" w:date="2024-09-13T11:35:00Z" w16du:dateUtc="2024-09-13T06:05:00Z">
              <w:r w:rsidRPr="009D4714">
                <w:rPr>
                  <w:rFonts w:ascii="Calibri" w:eastAsia="Calibri" w:hAnsi="Calibri" w:cs="Calibri"/>
                  <w:b/>
                  <w:sz w:val="24"/>
                  <w:szCs w:val="24"/>
                  <w:highlight w:val="yellow"/>
                  <w:rPrChange w:id="1708" w:author="shashvindu jha" w:date="2024-09-13T11:50:00Z" w16du:dateUtc="2024-09-13T06:20:00Z">
                    <w:rPr>
                      <w:rFonts w:ascii="Calibri" w:eastAsia="Calibri" w:hAnsi="Calibri" w:cs="Calibri"/>
                      <w:b/>
                      <w:sz w:val="24"/>
                      <w:szCs w:val="24"/>
                    </w:rPr>
                  </w:rPrChange>
                </w:rPr>
                <w:t>(if primary is selected)</w:t>
              </w:r>
            </w:ins>
          </w:p>
        </w:tc>
        <w:tc>
          <w:tcPr>
            <w:tcW w:w="758" w:type="pct"/>
            <w:shd w:val="clear" w:color="auto" w:fill="auto"/>
            <w:vAlign w:val="center"/>
            <w:tcPrChange w:id="1709" w:author="shashvindu jha" w:date="2024-09-13T11:38:00Z" w16du:dateUtc="2024-09-13T06:08:00Z">
              <w:tcPr>
                <w:tcW w:w="758" w:type="pct"/>
                <w:gridSpan w:val="2"/>
                <w:shd w:val="clear" w:color="auto" w:fill="auto"/>
                <w:vAlign w:val="center"/>
              </w:tcPr>
            </w:tcPrChange>
          </w:tcPr>
          <w:p w14:paraId="6D2436A5" w14:textId="77777777" w:rsidR="00B646E1" w:rsidRPr="009D4714" w:rsidRDefault="00B646E1" w:rsidP="009C4554">
            <w:pPr>
              <w:spacing w:after="0" w:line="240" w:lineRule="auto"/>
              <w:rPr>
                <w:ins w:id="1710" w:author="shashvindu jha" w:date="2024-09-12T17:19:00Z" w16du:dateUtc="2024-09-12T11:49:00Z"/>
                <w:rFonts w:ascii="Calibri" w:eastAsia="Calibri" w:hAnsi="Calibri" w:cs="Calibri"/>
                <w:b/>
                <w:sz w:val="24"/>
                <w:szCs w:val="24"/>
                <w:highlight w:val="yellow"/>
                <w:rPrChange w:id="1711" w:author="shashvindu jha" w:date="2024-09-13T11:50:00Z" w16du:dateUtc="2024-09-13T06:20:00Z">
                  <w:rPr>
                    <w:ins w:id="1712"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713" w:author="shashvindu jha" w:date="2024-09-13T11:38:00Z" w16du:dateUtc="2024-09-13T06:08:00Z">
              <w:tcPr>
                <w:tcW w:w="909" w:type="pct"/>
                <w:gridSpan w:val="2"/>
                <w:shd w:val="clear" w:color="auto" w:fill="auto"/>
              </w:tcPr>
            </w:tcPrChange>
          </w:tcPr>
          <w:p w14:paraId="2151560C" w14:textId="77777777" w:rsidR="00B646E1" w:rsidRPr="009D4714" w:rsidRDefault="00B646E1" w:rsidP="009C4554">
            <w:pPr>
              <w:spacing w:after="0" w:line="240" w:lineRule="auto"/>
              <w:rPr>
                <w:ins w:id="1714" w:author="shashvindu jha" w:date="2024-09-12T17:19:00Z" w16du:dateUtc="2024-09-12T11:49:00Z"/>
                <w:rFonts w:ascii="Calibri" w:eastAsia="Calibri" w:hAnsi="Calibri" w:cs="Calibri"/>
                <w:b/>
                <w:sz w:val="24"/>
                <w:szCs w:val="24"/>
                <w:highlight w:val="yellow"/>
                <w:rPrChange w:id="1715" w:author="shashvindu jha" w:date="2024-09-13T11:50:00Z" w16du:dateUtc="2024-09-13T06:20:00Z">
                  <w:rPr>
                    <w:ins w:id="1716" w:author="shashvindu jha" w:date="2024-09-12T17:19:00Z" w16du:dateUtc="2024-09-12T11:49:00Z"/>
                    <w:rFonts w:ascii="Calibri" w:eastAsia="Calibri" w:hAnsi="Calibri" w:cs="Calibri"/>
                    <w:b/>
                    <w:sz w:val="24"/>
                    <w:szCs w:val="24"/>
                  </w:rPr>
                </w:rPrChange>
              </w:rPr>
            </w:pPr>
          </w:p>
        </w:tc>
      </w:tr>
      <w:tr w:rsidR="00B646E1" w:rsidRPr="009D4714" w14:paraId="55611C6F" w14:textId="77777777" w:rsidTr="00F2751A">
        <w:trPr>
          <w:trHeight w:val="585"/>
          <w:ins w:id="1717" w:author="shashvindu jha" w:date="2024-09-12T17:19:00Z"/>
          <w:trPrChange w:id="1718" w:author="shashvindu jha" w:date="2024-09-13T11:38:00Z" w16du:dateUtc="2024-09-13T06:08:00Z">
            <w:trPr>
              <w:trHeight w:val="585"/>
            </w:trPr>
          </w:trPrChange>
        </w:trPr>
        <w:tc>
          <w:tcPr>
            <w:tcW w:w="1361" w:type="pct"/>
            <w:shd w:val="clear" w:color="auto" w:fill="auto"/>
            <w:vAlign w:val="center"/>
            <w:tcPrChange w:id="1719" w:author="shashvindu jha" w:date="2024-09-13T11:38:00Z" w16du:dateUtc="2024-09-13T06:08:00Z">
              <w:tcPr>
                <w:tcW w:w="1361" w:type="pct"/>
                <w:shd w:val="clear" w:color="auto" w:fill="auto"/>
                <w:vAlign w:val="center"/>
              </w:tcPr>
            </w:tcPrChange>
          </w:tcPr>
          <w:p w14:paraId="554113B1" w14:textId="17EC975F" w:rsidR="00B646E1" w:rsidRPr="009D4714" w:rsidRDefault="00B646E1" w:rsidP="009C4554">
            <w:pPr>
              <w:spacing w:after="0" w:line="240" w:lineRule="auto"/>
              <w:rPr>
                <w:ins w:id="1720" w:author="shashvindu jha" w:date="2024-09-12T17:19:00Z" w16du:dateUtc="2024-09-12T11:49:00Z"/>
                <w:rFonts w:ascii="Calibri" w:eastAsia="Calibri" w:hAnsi="Calibri" w:cs="Calibri"/>
                <w:b/>
                <w:bCs/>
                <w:color w:val="2A2B6A"/>
                <w:sz w:val="24"/>
                <w:szCs w:val="24"/>
                <w:highlight w:val="yellow"/>
                <w:rPrChange w:id="1721" w:author="shashvindu jha" w:date="2024-09-13T11:50:00Z" w16du:dateUtc="2024-09-13T06:20:00Z">
                  <w:rPr>
                    <w:ins w:id="1722" w:author="shashvindu jha" w:date="2024-09-12T17:19:00Z" w16du:dateUtc="2024-09-12T11:49:00Z"/>
                    <w:rFonts w:ascii="Calibri" w:eastAsia="Calibri" w:hAnsi="Calibri" w:cs="Calibri"/>
                    <w:b/>
                    <w:bCs/>
                    <w:color w:val="2A2B6A"/>
                    <w:sz w:val="24"/>
                    <w:szCs w:val="24"/>
                  </w:rPr>
                </w:rPrChange>
              </w:rPr>
            </w:pPr>
            <w:ins w:id="1723" w:author="shashvindu jha" w:date="2024-09-12T17:19:00Z" w16du:dateUtc="2024-09-12T11:49:00Z">
              <w:r w:rsidRPr="009D4714">
                <w:rPr>
                  <w:rFonts w:ascii="Calibri" w:eastAsia="Calibri" w:hAnsi="Calibri" w:cstheme="minorHAnsi"/>
                  <w:b/>
                  <w:bCs/>
                  <w:color w:val="2A2B6A"/>
                  <w:sz w:val="24"/>
                  <w:szCs w:val="24"/>
                  <w:highlight w:val="yellow"/>
                  <w:rPrChange w:id="1724" w:author="shashvindu jha" w:date="2024-09-13T11:50:00Z" w16du:dateUtc="2024-09-13T06:20:00Z">
                    <w:rPr>
                      <w:rFonts w:ascii="Calibri" w:eastAsia="Calibri" w:hAnsi="Calibri" w:cstheme="minorHAnsi"/>
                      <w:b/>
                      <w:bCs/>
                      <w:color w:val="2A2B6A"/>
                      <w:sz w:val="24"/>
                      <w:szCs w:val="24"/>
                    </w:rPr>
                  </w:rPrChange>
                </w:rPr>
                <w:lastRenderedPageBreak/>
                <w:t>Files</w:t>
              </w:r>
            </w:ins>
          </w:p>
        </w:tc>
        <w:tc>
          <w:tcPr>
            <w:tcW w:w="758" w:type="pct"/>
            <w:shd w:val="clear" w:color="auto" w:fill="auto"/>
            <w:vAlign w:val="center"/>
            <w:tcPrChange w:id="1725" w:author="shashvindu jha" w:date="2024-09-13T11:38:00Z" w16du:dateUtc="2024-09-13T06:08:00Z">
              <w:tcPr>
                <w:tcW w:w="758" w:type="pct"/>
                <w:shd w:val="clear" w:color="auto" w:fill="auto"/>
                <w:vAlign w:val="center"/>
              </w:tcPr>
            </w:tcPrChange>
          </w:tcPr>
          <w:p w14:paraId="3C9D4771" w14:textId="77777777" w:rsidR="00B646E1" w:rsidRPr="009D4714" w:rsidRDefault="00B646E1" w:rsidP="009C4554">
            <w:pPr>
              <w:spacing w:after="0" w:line="240" w:lineRule="auto"/>
              <w:rPr>
                <w:ins w:id="1726" w:author="shashvindu jha" w:date="2024-09-12T17:19:00Z" w16du:dateUtc="2024-09-12T11:49:00Z"/>
                <w:rFonts w:ascii="Calibri" w:eastAsia="Calibri" w:hAnsi="Calibri" w:cs="Calibri"/>
                <w:b/>
                <w:sz w:val="24"/>
                <w:szCs w:val="24"/>
                <w:highlight w:val="yellow"/>
                <w:rPrChange w:id="1727" w:author="shashvindu jha" w:date="2024-09-13T11:50:00Z" w16du:dateUtc="2024-09-13T06:20:00Z">
                  <w:rPr>
                    <w:ins w:id="1728"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729" w:author="shashvindu jha" w:date="2024-09-13T11:38:00Z" w16du:dateUtc="2024-09-13T06:08:00Z">
              <w:tcPr>
                <w:tcW w:w="1213" w:type="pct"/>
                <w:gridSpan w:val="2"/>
                <w:shd w:val="clear" w:color="auto" w:fill="auto"/>
                <w:vAlign w:val="center"/>
              </w:tcPr>
            </w:tcPrChange>
          </w:tcPr>
          <w:p w14:paraId="78CA813B" w14:textId="59ECF54D" w:rsidR="00B646E1" w:rsidRPr="009D4714" w:rsidRDefault="00F2751A" w:rsidP="009C4554">
            <w:pPr>
              <w:spacing w:after="0" w:line="240" w:lineRule="auto"/>
              <w:rPr>
                <w:ins w:id="1730" w:author="shashvindu jha" w:date="2024-09-12T17:19:00Z" w16du:dateUtc="2024-09-12T11:49:00Z"/>
                <w:rFonts w:ascii="Calibri" w:eastAsia="Calibri" w:hAnsi="Calibri" w:cs="Calibri"/>
                <w:b/>
                <w:sz w:val="24"/>
                <w:szCs w:val="24"/>
                <w:highlight w:val="yellow"/>
                <w:rPrChange w:id="1731" w:author="shashvindu jha" w:date="2024-09-13T11:50:00Z" w16du:dateUtc="2024-09-13T06:20:00Z">
                  <w:rPr>
                    <w:ins w:id="1732" w:author="shashvindu jha" w:date="2024-09-12T17:19:00Z" w16du:dateUtc="2024-09-12T11:49:00Z"/>
                    <w:rFonts w:ascii="Calibri" w:eastAsia="Calibri" w:hAnsi="Calibri" w:cs="Calibri"/>
                    <w:b/>
                    <w:sz w:val="24"/>
                    <w:szCs w:val="24"/>
                  </w:rPr>
                </w:rPrChange>
              </w:rPr>
            </w:pPr>
            <w:ins w:id="1733" w:author="shashvindu jha" w:date="2024-09-13T11:35:00Z" w16du:dateUtc="2024-09-13T06:05:00Z">
              <w:r w:rsidRPr="009D4714">
                <w:rPr>
                  <w:rFonts w:ascii="Calibri" w:eastAsia="Calibri" w:hAnsi="Calibri" w:cstheme="minorHAnsi"/>
                  <w:bCs/>
                  <w:color w:val="2A2B6A"/>
                  <w:sz w:val="24"/>
                  <w:szCs w:val="24"/>
                  <w:highlight w:val="yellow"/>
                  <w:rPrChange w:id="1734" w:author="shashvindu jha" w:date="2024-09-13T11:50:00Z" w16du:dateUtc="2024-09-13T06:20:00Z">
                    <w:rPr>
                      <w:rFonts w:ascii="Calibri" w:eastAsia="Calibri" w:hAnsi="Calibri" w:cstheme="minorHAnsi"/>
                      <w:bCs/>
                      <w:color w:val="2A2B6A"/>
                      <w:sz w:val="24"/>
                      <w:szCs w:val="24"/>
                    </w:rPr>
                  </w:rPrChange>
                </w:rPr>
                <w:t>(if primary is selected)</w:t>
              </w:r>
            </w:ins>
          </w:p>
        </w:tc>
        <w:tc>
          <w:tcPr>
            <w:tcW w:w="758" w:type="pct"/>
            <w:shd w:val="clear" w:color="auto" w:fill="auto"/>
            <w:vAlign w:val="center"/>
            <w:tcPrChange w:id="1735" w:author="shashvindu jha" w:date="2024-09-13T11:38:00Z" w16du:dateUtc="2024-09-13T06:08:00Z">
              <w:tcPr>
                <w:tcW w:w="758" w:type="pct"/>
                <w:gridSpan w:val="2"/>
                <w:shd w:val="clear" w:color="auto" w:fill="auto"/>
                <w:vAlign w:val="center"/>
              </w:tcPr>
            </w:tcPrChange>
          </w:tcPr>
          <w:p w14:paraId="0BCCA3B5" w14:textId="77777777" w:rsidR="00B646E1" w:rsidRPr="009D4714" w:rsidRDefault="00B646E1" w:rsidP="009C4554">
            <w:pPr>
              <w:spacing w:after="0" w:line="240" w:lineRule="auto"/>
              <w:rPr>
                <w:ins w:id="1736" w:author="shashvindu jha" w:date="2024-09-12T17:19:00Z" w16du:dateUtc="2024-09-12T11:49:00Z"/>
                <w:rFonts w:ascii="Calibri" w:eastAsia="Calibri" w:hAnsi="Calibri" w:cs="Calibri"/>
                <w:b/>
                <w:sz w:val="24"/>
                <w:szCs w:val="24"/>
                <w:highlight w:val="yellow"/>
                <w:rPrChange w:id="1737" w:author="shashvindu jha" w:date="2024-09-13T11:50:00Z" w16du:dateUtc="2024-09-13T06:20:00Z">
                  <w:rPr>
                    <w:ins w:id="1738"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739" w:author="shashvindu jha" w:date="2024-09-13T11:38:00Z" w16du:dateUtc="2024-09-13T06:08:00Z">
              <w:tcPr>
                <w:tcW w:w="909" w:type="pct"/>
                <w:gridSpan w:val="2"/>
                <w:shd w:val="clear" w:color="auto" w:fill="auto"/>
              </w:tcPr>
            </w:tcPrChange>
          </w:tcPr>
          <w:p w14:paraId="44B10030" w14:textId="77777777" w:rsidR="00B646E1" w:rsidRPr="009D4714" w:rsidRDefault="00B646E1" w:rsidP="009C4554">
            <w:pPr>
              <w:spacing w:after="0" w:line="240" w:lineRule="auto"/>
              <w:rPr>
                <w:ins w:id="1740" w:author="shashvindu jha" w:date="2024-09-12T17:19:00Z" w16du:dateUtc="2024-09-12T11:49:00Z"/>
                <w:rFonts w:ascii="Calibri" w:eastAsia="Calibri" w:hAnsi="Calibri" w:cs="Calibri"/>
                <w:b/>
                <w:sz w:val="24"/>
                <w:szCs w:val="24"/>
                <w:highlight w:val="yellow"/>
                <w:rPrChange w:id="1741" w:author="shashvindu jha" w:date="2024-09-13T11:50:00Z" w16du:dateUtc="2024-09-13T06:20:00Z">
                  <w:rPr>
                    <w:ins w:id="1742" w:author="shashvindu jha" w:date="2024-09-12T17:19:00Z" w16du:dateUtc="2024-09-12T11:49:00Z"/>
                    <w:rFonts w:ascii="Calibri" w:eastAsia="Calibri" w:hAnsi="Calibri" w:cs="Calibri"/>
                    <w:b/>
                    <w:sz w:val="24"/>
                    <w:szCs w:val="24"/>
                  </w:rPr>
                </w:rPrChange>
              </w:rPr>
            </w:pPr>
          </w:p>
        </w:tc>
      </w:tr>
      <w:tr w:rsidR="00B646E1" w:rsidRPr="009D4714" w14:paraId="331BDD2E" w14:textId="77777777" w:rsidTr="00F2751A">
        <w:trPr>
          <w:trHeight w:val="585"/>
          <w:ins w:id="1743" w:author="shashvindu jha" w:date="2024-09-12T17:19:00Z"/>
          <w:trPrChange w:id="1744" w:author="shashvindu jha" w:date="2024-09-13T11:38:00Z" w16du:dateUtc="2024-09-13T06:08:00Z">
            <w:trPr>
              <w:trHeight w:val="585"/>
            </w:trPr>
          </w:trPrChange>
        </w:trPr>
        <w:tc>
          <w:tcPr>
            <w:tcW w:w="1361" w:type="pct"/>
            <w:shd w:val="clear" w:color="auto" w:fill="auto"/>
            <w:vAlign w:val="center"/>
            <w:tcPrChange w:id="1745" w:author="shashvindu jha" w:date="2024-09-13T11:38:00Z" w16du:dateUtc="2024-09-13T06:08:00Z">
              <w:tcPr>
                <w:tcW w:w="1361" w:type="pct"/>
                <w:shd w:val="clear" w:color="auto" w:fill="auto"/>
                <w:vAlign w:val="center"/>
              </w:tcPr>
            </w:tcPrChange>
          </w:tcPr>
          <w:p w14:paraId="7FF0FF14" w14:textId="1F1C50A1" w:rsidR="00B646E1" w:rsidRPr="009D4714" w:rsidRDefault="00B646E1" w:rsidP="009C4554">
            <w:pPr>
              <w:spacing w:after="0" w:line="240" w:lineRule="auto"/>
              <w:rPr>
                <w:ins w:id="1746" w:author="shashvindu jha" w:date="2024-09-12T17:19:00Z" w16du:dateUtc="2024-09-12T11:49:00Z"/>
                <w:rFonts w:ascii="Calibri" w:eastAsia="Calibri" w:hAnsi="Calibri" w:cs="Calibri"/>
                <w:b/>
                <w:bCs/>
                <w:color w:val="2A2B6A"/>
                <w:sz w:val="24"/>
                <w:szCs w:val="24"/>
                <w:highlight w:val="yellow"/>
                <w:rPrChange w:id="1747" w:author="shashvindu jha" w:date="2024-09-13T11:50:00Z" w16du:dateUtc="2024-09-13T06:20:00Z">
                  <w:rPr>
                    <w:ins w:id="1748" w:author="shashvindu jha" w:date="2024-09-12T17:19:00Z" w16du:dateUtc="2024-09-12T11:49:00Z"/>
                    <w:rFonts w:ascii="Calibri" w:eastAsia="Calibri" w:hAnsi="Calibri" w:cs="Calibri"/>
                    <w:b/>
                    <w:bCs/>
                    <w:color w:val="2A2B6A"/>
                    <w:sz w:val="24"/>
                    <w:szCs w:val="24"/>
                  </w:rPr>
                </w:rPrChange>
              </w:rPr>
            </w:pPr>
            <w:ins w:id="1749" w:author="shashvindu jha" w:date="2024-09-12T17:19:00Z" w16du:dateUtc="2024-09-12T11:49:00Z">
              <w:r w:rsidRPr="009D4714">
                <w:rPr>
                  <w:rFonts w:ascii="Calibri" w:eastAsia="Calibri" w:hAnsi="Calibri" w:cstheme="minorHAnsi"/>
                  <w:b/>
                  <w:bCs/>
                  <w:color w:val="2A2B6A"/>
                  <w:sz w:val="24"/>
                  <w:szCs w:val="24"/>
                  <w:highlight w:val="yellow"/>
                  <w:rPrChange w:id="1750" w:author="shashvindu jha" w:date="2024-09-13T11:50:00Z" w16du:dateUtc="2024-09-13T06:20:00Z">
                    <w:rPr>
                      <w:rFonts w:ascii="Calibri" w:eastAsia="Calibri" w:hAnsi="Calibri" w:cstheme="minorHAnsi"/>
                      <w:b/>
                      <w:bCs/>
                      <w:color w:val="2A2B6A"/>
                      <w:sz w:val="24"/>
                      <w:szCs w:val="24"/>
                    </w:rPr>
                  </w:rPrChange>
                </w:rPr>
                <w:t>Data Category</w:t>
              </w:r>
            </w:ins>
          </w:p>
        </w:tc>
        <w:tc>
          <w:tcPr>
            <w:tcW w:w="758" w:type="pct"/>
            <w:shd w:val="clear" w:color="auto" w:fill="auto"/>
            <w:vAlign w:val="center"/>
            <w:tcPrChange w:id="1751" w:author="shashvindu jha" w:date="2024-09-13T11:38:00Z" w16du:dateUtc="2024-09-13T06:08:00Z">
              <w:tcPr>
                <w:tcW w:w="758" w:type="pct"/>
                <w:shd w:val="clear" w:color="auto" w:fill="auto"/>
                <w:vAlign w:val="center"/>
              </w:tcPr>
            </w:tcPrChange>
          </w:tcPr>
          <w:p w14:paraId="5B76A7DD" w14:textId="77777777" w:rsidR="00B646E1" w:rsidRPr="009D4714" w:rsidRDefault="00B646E1" w:rsidP="009C4554">
            <w:pPr>
              <w:spacing w:after="0" w:line="240" w:lineRule="auto"/>
              <w:rPr>
                <w:ins w:id="1752" w:author="shashvindu jha" w:date="2024-09-12T17:19:00Z" w16du:dateUtc="2024-09-12T11:49:00Z"/>
                <w:rFonts w:ascii="Calibri" w:eastAsia="Calibri" w:hAnsi="Calibri" w:cs="Calibri"/>
                <w:b/>
                <w:sz w:val="24"/>
                <w:szCs w:val="24"/>
                <w:highlight w:val="yellow"/>
                <w:rPrChange w:id="1753" w:author="shashvindu jha" w:date="2024-09-13T11:50:00Z" w16du:dateUtc="2024-09-13T06:20:00Z">
                  <w:rPr>
                    <w:ins w:id="1754"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755" w:author="shashvindu jha" w:date="2024-09-13T11:38:00Z" w16du:dateUtc="2024-09-13T06:08:00Z">
              <w:tcPr>
                <w:tcW w:w="1213" w:type="pct"/>
                <w:gridSpan w:val="2"/>
                <w:shd w:val="clear" w:color="auto" w:fill="auto"/>
                <w:vAlign w:val="center"/>
              </w:tcPr>
            </w:tcPrChange>
          </w:tcPr>
          <w:p w14:paraId="72129E07" w14:textId="289E3B64" w:rsidR="00B646E1" w:rsidRPr="009D4714" w:rsidRDefault="00F2751A" w:rsidP="009C4554">
            <w:pPr>
              <w:spacing w:after="0" w:line="240" w:lineRule="auto"/>
              <w:rPr>
                <w:ins w:id="1756" w:author="shashvindu jha" w:date="2024-09-12T17:19:00Z" w16du:dateUtc="2024-09-12T11:49:00Z"/>
                <w:rFonts w:ascii="Calibri" w:eastAsia="Calibri" w:hAnsi="Calibri" w:cs="Calibri"/>
                <w:b/>
                <w:sz w:val="24"/>
                <w:szCs w:val="24"/>
                <w:highlight w:val="yellow"/>
                <w:rPrChange w:id="1757" w:author="shashvindu jha" w:date="2024-09-13T11:50:00Z" w16du:dateUtc="2024-09-13T06:20:00Z">
                  <w:rPr>
                    <w:ins w:id="1758" w:author="shashvindu jha" w:date="2024-09-12T17:19:00Z" w16du:dateUtc="2024-09-12T11:49:00Z"/>
                    <w:rFonts w:ascii="Calibri" w:eastAsia="Calibri" w:hAnsi="Calibri" w:cs="Calibri"/>
                    <w:b/>
                    <w:sz w:val="24"/>
                    <w:szCs w:val="24"/>
                  </w:rPr>
                </w:rPrChange>
              </w:rPr>
            </w:pPr>
            <w:ins w:id="1759" w:author="shashvindu jha" w:date="2024-09-13T11:35:00Z" w16du:dateUtc="2024-09-13T06:05:00Z">
              <w:r w:rsidRPr="009D4714">
                <w:rPr>
                  <w:rFonts w:ascii="Calibri" w:eastAsia="Calibri" w:hAnsi="Calibri" w:cs="Calibri"/>
                  <w:b/>
                  <w:sz w:val="24"/>
                  <w:szCs w:val="24"/>
                  <w:highlight w:val="yellow"/>
                  <w:rPrChange w:id="1760" w:author="shashvindu jha" w:date="2024-09-13T11:50:00Z" w16du:dateUtc="2024-09-13T06:20:00Z">
                    <w:rPr>
                      <w:rFonts w:ascii="Calibri" w:eastAsia="Calibri" w:hAnsi="Calibri" w:cs="Calibri"/>
                      <w:b/>
                      <w:sz w:val="24"/>
                      <w:szCs w:val="24"/>
                    </w:rPr>
                  </w:rPrChange>
                </w:rPr>
                <w:t>(if secondary is selected)</w:t>
              </w:r>
            </w:ins>
          </w:p>
        </w:tc>
        <w:tc>
          <w:tcPr>
            <w:tcW w:w="758" w:type="pct"/>
            <w:shd w:val="clear" w:color="auto" w:fill="auto"/>
            <w:vAlign w:val="center"/>
            <w:tcPrChange w:id="1761" w:author="shashvindu jha" w:date="2024-09-13T11:38:00Z" w16du:dateUtc="2024-09-13T06:08:00Z">
              <w:tcPr>
                <w:tcW w:w="758" w:type="pct"/>
                <w:gridSpan w:val="2"/>
                <w:shd w:val="clear" w:color="auto" w:fill="auto"/>
                <w:vAlign w:val="center"/>
              </w:tcPr>
            </w:tcPrChange>
          </w:tcPr>
          <w:p w14:paraId="4F455D17" w14:textId="77777777" w:rsidR="00B646E1" w:rsidRPr="009D4714" w:rsidRDefault="00B646E1" w:rsidP="009C4554">
            <w:pPr>
              <w:spacing w:after="0" w:line="240" w:lineRule="auto"/>
              <w:rPr>
                <w:ins w:id="1762" w:author="shashvindu jha" w:date="2024-09-12T17:19:00Z" w16du:dateUtc="2024-09-12T11:49:00Z"/>
                <w:rFonts w:ascii="Calibri" w:eastAsia="Calibri" w:hAnsi="Calibri" w:cs="Calibri"/>
                <w:b/>
                <w:sz w:val="24"/>
                <w:szCs w:val="24"/>
                <w:highlight w:val="yellow"/>
                <w:rPrChange w:id="1763" w:author="shashvindu jha" w:date="2024-09-13T11:50:00Z" w16du:dateUtc="2024-09-13T06:20:00Z">
                  <w:rPr>
                    <w:ins w:id="1764"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765" w:author="shashvindu jha" w:date="2024-09-13T11:38:00Z" w16du:dateUtc="2024-09-13T06:08:00Z">
              <w:tcPr>
                <w:tcW w:w="909" w:type="pct"/>
                <w:gridSpan w:val="2"/>
                <w:shd w:val="clear" w:color="auto" w:fill="auto"/>
              </w:tcPr>
            </w:tcPrChange>
          </w:tcPr>
          <w:p w14:paraId="33112096" w14:textId="77777777" w:rsidR="00B646E1" w:rsidRPr="009D4714" w:rsidRDefault="00B646E1" w:rsidP="009C4554">
            <w:pPr>
              <w:spacing w:after="0" w:line="240" w:lineRule="auto"/>
              <w:rPr>
                <w:ins w:id="1766" w:author="shashvindu jha" w:date="2024-09-12T17:19:00Z" w16du:dateUtc="2024-09-12T11:49:00Z"/>
                <w:rFonts w:ascii="Calibri" w:eastAsia="Calibri" w:hAnsi="Calibri" w:cs="Calibri"/>
                <w:b/>
                <w:sz w:val="24"/>
                <w:szCs w:val="24"/>
                <w:highlight w:val="yellow"/>
                <w:rPrChange w:id="1767" w:author="shashvindu jha" w:date="2024-09-13T11:50:00Z" w16du:dateUtc="2024-09-13T06:20:00Z">
                  <w:rPr>
                    <w:ins w:id="1768" w:author="shashvindu jha" w:date="2024-09-12T17:19:00Z" w16du:dateUtc="2024-09-12T11:49:00Z"/>
                    <w:rFonts w:ascii="Calibri" w:eastAsia="Calibri" w:hAnsi="Calibri" w:cs="Calibri"/>
                    <w:b/>
                    <w:sz w:val="24"/>
                    <w:szCs w:val="24"/>
                  </w:rPr>
                </w:rPrChange>
              </w:rPr>
            </w:pPr>
          </w:p>
        </w:tc>
      </w:tr>
      <w:tr w:rsidR="00B646E1" w:rsidRPr="009D4714" w14:paraId="1948CF53" w14:textId="77777777" w:rsidTr="00F2751A">
        <w:trPr>
          <w:trHeight w:val="585"/>
          <w:ins w:id="1769" w:author="shashvindu jha" w:date="2024-09-12T17:19:00Z"/>
          <w:trPrChange w:id="1770" w:author="shashvindu jha" w:date="2024-09-13T11:38:00Z" w16du:dateUtc="2024-09-13T06:08:00Z">
            <w:trPr>
              <w:trHeight w:val="585"/>
            </w:trPr>
          </w:trPrChange>
        </w:trPr>
        <w:tc>
          <w:tcPr>
            <w:tcW w:w="1361" w:type="pct"/>
            <w:shd w:val="clear" w:color="auto" w:fill="auto"/>
            <w:vAlign w:val="center"/>
            <w:tcPrChange w:id="1771" w:author="shashvindu jha" w:date="2024-09-13T11:38:00Z" w16du:dateUtc="2024-09-13T06:08:00Z">
              <w:tcPr>
                <w:tcW w:w="1361" w:type="pct"/>
                <w:shd w:val="clear" w:color="auto" w:fill="auto"/>
                <w:vAlign w:val="center"/>
              </w:tcPr>
            </w:tcPrChange>
          </w:tcPr>
          <w:p w14:paraId="2161DEBE" w14:textId="4C2DAF38" w:rsidR="00B646E1" w:rsidRPr="009D4714" w:rsidRDefault="00B646E1" w:rsidP="009C4554">
            <w:pPr>
              <w:spacing w:after="0" w:line="240" w:lineRule="auto"/>
              <w:rPr>
                <w:ins w:id="1772" w:author="shashvindu jha" w:date="2024-09-12T17:19:00Z" w16du:dateUtc="2024-09-12T11:49:00Z"/>
                <w:rFonts w:ascii="Calibri" w:eastAsia="Calibri" w:hAnsi="Calibri" w:cstheme="minorHAnsi"/>
                <w:b/>
                <w:bCs/>
                <w:color w:val="2A2B6A"/>
                <w:sz w:val="24"/>
                <w:szCs w:val="24"/>
                <w:highlight w:val="yellow"/>
                <w:rPrChange w:id="1773" w:author="shashvindu jha" w:date="2024-09-13T11:50:00Z" w16du:dateUtc="2024-09-13T06:20:00Z">
                  <w:rPr>
                    <w:ins w:id="1774" w:author="shashvindu jha" w:date="2024-09-12T17:19:00Z" w16du:dateUtc="2024-09-12T11:49:00Z"/>
                    <w:rFonts w:ascii="Calibri" w:eastAsia="Calibri" w:hAnsi="Calibri" w:cstheme="minorHAnsi"/>
                    <w:b/>
                    <w:bCs/>
                    <w:color w:val="2A2B6A"/>
                    <w:sz w:val="24"/>
                    <w:szCs w:val="24"/>
                  </w:rPr>
                </w:rPrChange>
              </w:rPr>
            </w:pPr>
            <w:ins w:id="1775" w:author="shashvindu jha" w:date="2024-09-12T17:19:00Z" w16du:dateUtc="2024-09-12T11:49:00Z">
              <w:r w:rsidRPr="009D4714">
                <w:rPr>
                  <w:rFonts w:ascii="Calibri" w:eastAsia="Calibri" w:hAnsi="Calibri" w:cstheme="minorHAnsi"/>
                  <w:b/>
                  <w:iCs/>
                  <w:color w:val="2A2B6A"/>
                  <w:sz w:val="24"/>
                  <w:szCs w:val="24"/>
                  <w:highlight w:val="yellow"/>
                  <w:rPrChange w:id="1776" w:author="shashvindu jha" w:date="2024-09-13T11:50:00Z" w16du:dateUtc="2024-09-13T06:20:00Z">
                    <w:rPr>
                      <w:rFonts w:ascii="Calibri" w:eastAsia="Calibri" w:hAnsi="Calibri" w:cstheme="minorHAnsi"/>
                      <w:b/>
                      <w:iCs/>
                      <w:color w:val="2A2B6A"/>
                      <w:sz w:val="24"/>
                      <w:szCs w:val="24"/>
                    </w:rPr>
                  </w:rPrChange>
                </w:rPr>
                <w:t>Dataset</w:t>
              </w:r>
            </w:ins>
          </w:p>
        </w:tc>
        <w:tc>
          <w:tcPr>
            <w:tcW w:w="758" w:type="pct"/>
            <w:shd w:val="clear" w:color="auto" w:fill="auto"/>
            <w:vAlign w:val="center"/>
            <w:tcPrChange w:id="1777" w:author="shashvindu jha" w:date="2024-09-13T11:38:00Z" w16du:dateUtc="2024-09-13T06:08:00Z">
              <w:tcPr>
                <w:tcW w:w="758" w:type="pct"/>
                <w:shd w:val="clear" w:color="auto" w:fill="auto"/>
                <w:vAlign w:val="center"/>
              </w:tcPr>
            </w:tcPrChange>
          </w:tcPr>
          <w:p w14:paraId="42AAF02C" w14:textId="77777777" w:rsidR="00B646E1" w:rsidRPr="009D4714" w:rsidRDefault="00B646E1" w:rsidP="009C4554">
            <w:pPr>
              <w:spacing w:after="0" w:line="240" w:lineRule="auto"/>
              <w:rPr>
                <w:ins w:id="1778" w:author="shashvindu jha" w:date="2024-09-12T17:19:00Z" w16du:dateUtc="2024-09-12T11:49:00Z"/>
                <w:rFonts w:ascii="Calibri" w:eastAsia="Calibri" w:hAnsi="Calibri" w:cs="Calibri"/>
                <w:b/>
                <w:sz w:val="24"/>
                <w:szCs w:val="24"/>
                <w:highlight w:val="yellow"/>
                <w:rPrChange w:id="1779" w:author="shashvindu jha" w:date="2024-09-13T11:50:00Z" w16du:dateUtc="2024-09-13T06:20:00Z">
                  <w:rPr>
                    <w:ins w:id="1780"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781" w:author="shashvindu jha" w:date="2024-09-13T11:38:00Z" w16du:dateUtc="2024-09-13T06:08:00Z">
              <w:tcPr>
                <w:tcW w:w="1213" w:type="pct"/>
                <w:gridSpan w:val="2"/>
                <w:shd w:val="clear" w:color="auto" w:fill="auto"/>
                <w:vAlign w:val="center"/>
              </w:tcPr>
            </w:tcPrChange>
          </w:tcPr>
          <w:p w14:paraId="32CC96F6" w14:textId="486999A2" w:rsidR="00B646E1" w:rsidRPr="009D4714" w:rsidRDefault="00F2751A" w:rsidP="009C4554">
            <w:pPr>
              <w:spacing w:after="0" w:line="240" w:lineRule="auto"/>
              <w:rPr>
                <w:ins w:id="1782" w:author="shashvindu jha" w:date="2024-09-12T17:19:00Z" w16du:dateUtc="2024-09-12T11:49:00Z"/>
                <w:rFonts w:ascii="Calibri" w:eastAsia="Calibri" w:hAnsi="Calibri" w:cs="Calibri"/>
                <w:b/>
                <w:sz w:val="24"/>
                <w:szCs w:val="24"/>
                <w:highlight w:val="yellow"/>
                <w:rPrChange w:id="1783" w:author="shashvindu jha" w:date="2024-09-13T11:50:00Z" w16du:dateUtc="2024-09-13T06:20:00Z">
                  <w:rPr>
                    <w:ins w:id="1784" w:author="shashvindu jha" w:date="2024-09-12T17:19:00Z" w16du:dateUtc="2024-09-12T11:49:00Z"/>
                    <w:rFonts w:ascii="Calibri" w:eastAsia="Calibri" w:hAnsi="Calibri" w:cs="Calibri"/>
                    <w:b/>
                    <w:sz w:val="24"/>
                    <w:szCs w:val="24"/>
                  </w:rPr>
                </w:rPrChange>
              </w:rPr>
            </w:pPr>
            <w:ins w:id="1785" w:author="shashvindu jha" w:date="2024-09-13T11:36:00Z" w16du:dateUtc="2024-09-13T06:06:00Z">
              <w:r w:rsidRPr="009D4714">
                <w:rPr>
                  <w:rFonts w:ascii="Calibri" w:eastAsia="Calibri" w:hAnsi="Calibri" w:cstheme="minorHAnsi"/>
                  <w:bCs/>
                  <w:color w:val="2A2B6A"/>
                  <w:sz w:val="24"/>
                  <w:szCs w:val="24"/>
                  <w:highlight w:val="yellow"/>
                  <w:rPrChange w:id="1786" w:author="shashvindu jha" w:date="2024-09-13T11:50:00Z" w16du:dateUtc="2024-09-13T06:20:00Z">
                    <w:rPr>
                      <w:rFonts w:ascii="Calibri" w:eastAsia="Calibri" w:hAnsi="Calibri" w:cstheme="minorHAnsi"/>
                      <w:bCs/>
                      <w:color w:val="2A2B6A"/>
                      <w:sz w:val="24"/>
                      <w:szCs w:val="24"/>
                    </w:rPr>
                  </w:rPrChange>
                </w:rPr>
                <w:t>if secondary is selected)</w:t>
              </w:r>
            </w:ins>
          </w:p>
        </w:tc>
        <w:tc>
          <w:tcPr>
            <w:tcW w:w="758" w:type="pct"/>
            <w:shd w:val="clear" w:color="auto" w:fill="auto"/>
            <w:vAlign w:val="center"/>
            <w:tcPrChange w:id="1787" w:author="shashvindu jha" w:date="2024-09-13T11:38:00Z" w16du:dateUtc="2024-09-13T06:08:00Z">
              <w:tcPr>
                <w:tcW w:w="758" w:type="pct"/>
                <w:gridSpan w:val="2"/>
                <w:shd w:val="clear" w:color="auto" w:fill="auto"/>
                <w:vAlign w:val="center"/>
              </w:tcPr>
            </w:tcPrChange>
          </w:tcPr>
          <w:p w14:paraId="6DC82013" w14:textId="77777777" w:rsidR="00B646E1" w:rsidRPr="009D4714" w:rsidRDefault="00B646E1" w:rsidP="009C4554">
            <w:pPr>
              <w:spacing w:after="0" w:line="240" w:lineRule="auto"/>
              <w:rPr>
                <w:ins w:id="1788" w:author="shashvindu jha" w:date="2024-09-12T17:19:00Z" w16du:dateUtc="2024-09-12T11:49:00Z"/>
                <w:rFonts w:ascii="Calibri" w:eastAsia="Calibri" w:hAnsi="Calibri" w:cs="Calibri"/>
                <w:b/>
                <w:sz w:val="24"/>
                <w:szCs w:val="24"/>
                <w:highlight w:val="yellow"/>
                <w:rPrChange w:id="1789" w:author="shashvindu jha" w:date="2024-09-13T11:50:00Z" w16du:dateUtc="2024-09-13T06:20:00Z">
                  <w:rPr>
                    <w:ins w:id="1790"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791" w:author="shashvindu jha" w:date="2024-09-13T11:38:00Z" w16du:dateUtc="2024-09-13T06:08:00Z">
              <w:tcPr>
                <w:tcW w:w="909" w:type="pct"/>
                <w:gridSpan w:val="2"/>
                <w:shd w:val="clear" w:color="auto" w:fill="auto"/>
              </w:tcPr>
            </w:tcPrChange>
          </w:tcPr>
          <w:p w14:paraId="31836866" w14:textId="77777777" w:rsidR="00B646E1" w:rsidRPr="009D4714" w:rsidRDefault="00B646E1" w:rsidP="009C4554">
            <w:pPr>
              <w:spacing w:after="0" w:line="240" w:lineRule="auto"/>
              <w:rPr>
                <w:ins w:id="1792" w:author="shashvindu jha" w:date="2024-09-12T17:19:00Z" w16du:dateUtc="2024-09-12T11:49:00Z"/>
                <w:rFonts w:ascii="Calibri" w:eastAsia="Calibri" w:hAnsi="Calibri" w:cs="Calibri"/>
                <w:b/>
                <w:sz w:val="24"/>
                <w:szCs w:val="24"/>
                <w:highlight w:val="yellow"/>
                <w:rPrChange w:id="1793" w:author="shashvindu jha" w:date="2024-09-13T11:50:00Z" w16du:dateUtc="2024-09-13T06:20:00Z">
                  <w:rPr>
                    <w:ins w:id="1794" w:author="shashvindu jha" w:date="2024-09-12T17:19:00Z" w16du:dateUtc="2024-09-12T11:49:00Z"/>
                    <w:rFonts w:ascii="Calibri" w:eastAsia="Calibri" w:hAnsi="Calibri" w:cs="Calibri"/>
                    <w:b/>
                    <w:sz w:val="24"/>
                    <w:szCs w:val="24"/>
                  </w:rPr>
                </w:rPrChange>
              </w:rPr>
            </w:pPr>
          </w:p>
        </w:tc>
      </w:tr>
      <w:tr w:rsidR="00B646E1" w:rsidRPr="009D4714" w14:paraId="4C3A7365" w14:textId="77777777" w:rsidTr="00F2751A">
        <w:trPr>
          <w:trHeight w:val="585"/>
          <w:ins w:id="1795" w:author="shashvindu jha" w:date="2024-09-12T17:19:00Z"/>
          <w:trPrChange w:id="1796" w:author="shashvindu jha" w:date="2024-09-13T11:38:00Z" w16du:dateUtc="2024-09-13T06:08:00Z">
            <w:trPr>
              <w:trHeight w:val="585"/>
            </w:trPr>
          </w:trPrChange>
        </w:trPr>
        <w:tc>
          <w:tcPr>
            <w:tcW w:w="1361" w:type="pct"/>
            <w:shd w:val="clear" w:color="auto" w:fill="auto"/>
            <w:vAlign w:val="center"/>
            <w:tcPrChange w:id="1797" w:author="shashvindu jha" w:date="2024-09-13T11:38:00Z" w16du:dateUtc="2024-09-13T06:08:00Z">
              <w:tcPr>
                <w:tcW w:w="1361" w:type="pct"/>
                <w:shd w:val="clear" w:color="auto" w:fill="auto"/>
                <w:vAlign w:val="center"/>
              </w:tcPr>
            </w:tcPrChange>
          </w:tcPr>
          <w:p w14:paraId="6BB42590" w14:textId="59F6E8AC" w:rsidR="00B646E1" w:rsidRPr="009D4714" w:rsidRDefault="00B646E1" w:rsidP="009C4554">
            <w:pPr>
              <w:spacing w:after="0" w:line="240" w:lineRule="auto"/>
              <w:rPr>
                <w:ins w:id="1798" w:author="shashvindu jha" w:date="2024-09-12T17:19:00Z" w16du:dateUtc="2024-09-12T11:49:00Z"/>
                <w:rFonts w:ascii="Calibri" w:eastAsia="Calibri" w:hAnsi="Calibri" w:cstheme="minorHAnsi"/>
                <w:b/>
                <w:bCs/>
                <w:color w:val="2A2B6A"/>
                <w:sz w:val="24"/>
                <w:szCs w:val="24"/>
                <w:highlight w:val="yellow"/>
                <w:rPrChange w:id="1799" w:author="shashvindu jha" w:date="2024-09-13T11:50:00Z" w16du:dateUtc="2024-09-13T06:20:00Z">
                  <w:rPr>
                    <w:ins w:id="1800" w:author="shashvindu jha" w:date="2024-09-12T17:19:00Z" w16du:dateUtc="2024-09-12T11:49:00Z"/>
                    <w:rFonts w:ascii="Calibri" w:eastAsia="Calibri" w:hAnsi="Calibri" w:cstheme="minorHAnsi"/>
                    <w:b/>
                    <w:bCs/>
                    <w:color w:val="2A2B6A"/>
                    <w:sz w:val="24"/>
                    <w:szCs w:val="24"/>
                  </w:rPr>
                </w:rPrChange>
              </w:rPr>
            </w:pPr>
            <w:ins w:id="1801" w:author="shashvindu jha" w:date="2024-09-12T17:19:00Z" w16du:dateUtc="2024-09-12T11:49:00Z">
              <w:r w:rsidRPr="009D4714">
                <w:rPr>
                  <w:rFonts w:ascii="Calibri" w:eastAsia="Calibri" w:hAnsi="Calibri" w:cstheme="minorHAnsi"/>
                  <w:b/>
                  <w:color w:val="2A2B6A"/>
                  <w:sz w:val="24"/>
                  <w:szCs w:val="24"/>
                  <w:highlight w:val="yellow"/>
                  <w:rPrChange w:id="1802" w:author="shashvindu jha" w:date="2024-09-13T11:50:00Z" w16du:dateUtc="2024-09-13T06:20:00Z">
                    <w:rPr>
                      <w:rFonts w:ascii="Calibri" w:eastAsia="Calibri" w:hAnsi="Calibri" w:cstheme="minorHAnsi"/>
                      <w:b/>
                      <w:color w:val="2A2B6A"/>
                      <w:sz w:val="24"/>
                      <w:szCs w:val="24"/>
                    </w:rPr>
                  </w:rPrChange>
                </w:rPr>
                <w:t>Column Names</w:t>
              </w:r>
            </w:ins>
          </w:p>
        </w:tc>
        <w:tc>
          <w:tcPr>
            <w:tcW w:w="758" w:type="pct"/>
            <w:shd w:val="clear" w:color="auto" w:fill="auto"/>
            <w:vAlign w:val="center"/>
            <w:tcPrChange w:id="1803" w:author="shashvindu jha" w:date="2024-09-13T11:38:00Z" w16du:dateUtc="2024-09-13T06:08:00Z">
              <w:tcPr>
                <w:tcW w:w="758" w:type="pct"/>
                <w:shd w:val="clear" w:color="auto" w:fill="auto"/>
                <w:vAlign w:val="center"/>
              </w:tcPr>
            </w:tcPrChange>
          </w:tcPr>
          <w:p w14:paraId="7911FF25" w14:textId="77777777" w:rsidR="00B646E1" w:rsidRPr="009D4714" w:rsidRDefault="00B646E1" w:rsidP="009C4554">
            <w:pPr>
              <w:spacing w:after="0" w:line="240" w:lineRule="auto"/>
              <w:rPr>
                <w:ins w:id="1804" w:author="shashvindu jha" w:date="2024-09-12T17:19:00Z" w16du:dateUtc="2024-09-12T11:49:00Z"/>
                <w:rFonts w:ascii="Calibri" w:eastAsia="Calibri" w:hAnsi="Calibri" w:cs="Calibri"/>
                <w:b/>
                <w:sz w:val="24"/>
                <w:szCs w:val="24"/>
                <w:highlight w:val="yellow"/>
                <w:rPrChange w:id="1805" w:author="shashvindu jha" w:date="2024-09-13T11:50:00Z" w16du:dateUtc="2024-09-13T06:20:00Z">
                  <w:rPr>
                    <w:ins w:id="1806"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807" w:author="shashvindu jha" w:date="2024-09-13T11:38:00Z" w16du:dateUtc="2024-09-13T06:08:00Z">
              <w:tcPr>
                <w:tcW w:w="1213" w:type="pct"/>
                <w:gridSpan w:val="2"/>
                <w:shd w:val="clear" w:color="auto" w:fill="auto"/>
                <w:vAlign w:val="center"/>
              </w:tcPr>
            </w:tcPrChange>
          </w:tcPr>
          <w:p w14:paraId="427615C5" w14:textId="77777777" w:rsidR="00B646E1" w:rsidRPr="009D4714" w:rsidRDefault="00B646E1" w:rsidP="009C4554">
            <w:pPr>
              <w:spacing w:after="0" w:line="240" w:lineRule="auto"/>
              <w:rPr>
                <w:ins w:id="1808" w:author="shashvindu jha" w:date="2024-09-12T17:19:00Z" w16du:dateUtc="2024-09-12T11:49:00Z"/>
                <w:rFonts w:ascii="Calibri" w:eastAsia="Calibri" w:hAnsi="Calibri" w:cs="Calibri"/>
                <w:b/>
                <w:sz w:val="24"/>
                <w:szCs w:val="24"/>
                <w:highlight w:val="yellow"/>
                <w:rPrChange w:id="1809" w:author="shashvindu jha" w:date="2024-09-13T11:50:00Z" w16du:dateUtc="2024-09-13T06:20:00Z">
                  <w:rPr>
                    <w:ins w:id="1810" w:author="shashvindu jha" w:date="2024-09-12T17:19:00Z" w16du:dateUtc="2024-09-12T11:49:00Z"/>
                    <w:rFonts w:ascii="Calibri" w:eastAsia="Calibri" w:hAnsi="Calibri" w:cs="Calibri"/>
                    <w:b/>
                    <w:sz w:val="24"/>
                    <w:szCs w:val="24"/>
                  </w:rPr>
                </w:rPrChange>
              </w:rPr>
            </w:pPr>
          </w:p>
        </w:tc>
        <w:tc>
          <w:tcPr>
            <w:tcW w:w="758" w:type="pct"/>
            <w:shd w:val="clear" w:color="auto" w:fill="auto"/>
            <w:vAlign w:val="center"/>
            <w:tcPrChange w:id="1811" w:author="shashvindu jha" w:date="2024-09-13T11:38:00Z" w16du:dateUtc="2024-09-13T06:08:00Z">
              <w:tcPr>
                <w:tcW w:w="758" w:type="pct"/>
                <w:gridSpan w:val="2"/>
                <w:shd w:val="clear" w:color="auto" w:fill="auto"/>
                <w:vAlign w:val="center"/>
              </w:tcPr>
            </w:tcPrChange>
          </w:tcPr>
          <w:p w14:paraId="472DECA0" w14:textId="77777777" w:rsidR="00B646E1" w:rsidRPr="009D4714" w:rsidRDefault="00B646E1" w:rsidP="009C4554">
            <w:pPr>
              <w:spacing w:after="0" w:line="240" w:lineRule="auto"/>
              <w:rPr>
                <w:ins w:id="1812" w:author="shashvindu jha" w:date="2024-09-12T17:19:00Z" w16du:dateUtc="2024-09-12T11:49:00Z"/>
                <w:rFonts w:ascii="Calibri" w:eastAsia="Calibri" w:hAnsi="Calibri" w:cs="Calibri"/>
                <w:b/>
                <w:sz w:val="24"/>
                <w:szCs w:val="24"/>
                <w:highlight w:val="yellow"/>
                <w:rPrChange w:id="1813" w:author="shashvindu jha" w:date="2024-09-13T11:50:00Z" w16du:dateUtc="2024-09-13T06:20:00Z">
                  <w:rPr>
                    <w:ins w:id="1814"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815" w:author="shashvindu jha" w:date="2024-09-13T11:38:00Z" w16du:dateUtc="2024-09-13T06:08:00Z">
              <w:tcPr>
                <w:tcW w:w="909" w:type="pct"/>
                <w:gridSpan w:val="2"/>
                <w:shd w:val="clear" w:color="auto" w:fill="auto"/>
              </w:tcPr>
            </w:tcPrChange>
          </w:tcPr>
          <w:p w14:paraId="47DB8998" w14:textId="77777777" w:rsidR="00B646E1" w:rsidRPr="009D4714" w:rsidRDefault="00B646E1" w:rsidP="009C4554">
            <w:pPr>
              <w:spacing w:after="0" w:line="240" w:lineRule="auto"/>
              <w:rPr>
                <w:ins w:id="1816" w:author="shashvindu jha" w:date="2024-09-12T17:19:00Z" w16du:dateUtc="2024-09-12T11:49:00Z"/>
                <w:rFonts w:ascii="Calibri" w:eastAsia="Calibri" w:hAnsi="Calibri" w:cs="Calibri"/>
                <w:b/>
                <w:sz w:val="24"/>
                <w:szCs w:val="24"/>
                <w:highlight w:val="yellow"/>
                <w:rPrChange w:id="1817" w:author="shashvindu jha" w:date="2024-09-13T11:50:00Z" w16du:dateUtc="2024-09-13T06:20:00Z">
                  <w:rPr>
                    <w:ins w:id="1818" w:author="shashvindu jha" w:date="2024-09-12T17:19:00Z" w16du:dateUtc="2024-09-12T11:49:00Z"/>
                    <w:rFonts w:ascii="Calibri" w:eastAsia="Calibri" w:hAnsi="Calibri" w:cs="Calibri"/>
                    <w:b/>
                    <w:sz w:val="24"/>
                    <w:szCs w:val="24"/>
                  </w:rPr>
                </w:rPrChange>
              </w:rPr>
            </w:pPr>
          </w:p>
        </w:tc>
      </w:tr>
    </w:tbl>
    <w:p w14:paraId="6AA2EE52" w14:textId="7BE1D07E" w:rsidR="00F2751A" w:rsidRPr="009D4714" w:rsidRDefault="00F2751A">
      <w:pPr>
        <w:spacing w:before="240" w:line="360" w:lineRule="auto"/>
        <w:rPr>
          <w:ins w:id="1819" w:author="shashvindu jha" w:date="2024-09-13T11:38:00Z" w16du:dateUtc="2024-09-13T06:08:00Z"/>
          <w:b/>
          <w:bCs/>
          <w:sz w:val="24"/>
          <w:szCs w:val="24"/>
          <w:highlight w:val="yellow"/>
          <w:rPrChange w:id="1820" w:author="shashvindu jha" w:date="2024-09-13T11:50:00Z" w16du:dateUtc="2024-09-13T06:20:00Z">
            <w:rPr>
              <w:ins w:id="1821" w:author="shashvindu jha" w:date="2024-09-13T11:38:00Z" w16du:dateUtc="2024-09-13T06:08:00Z"/>
            </w:rPr>
          </w:rPrChange>
        </w:rPr>
        <w:pPrChange w:id="1822" w:author="shashvindu jha" w:date="2024-09-13T11:38:00Z" w16du:dateUtc="2024-09-13T06:08:00Z">
          <w:pPr/>
        </w:pPrChange>
      </w:pPr>
      <w:ins w:id="1823" w:author="shashvindu jha" w:date="2024-09-13T11:38:00Z" w16du:dateUtc="2024-09-13T06:08:00Z">
        <w:r w:rsidRPr="009D4714">
          <w:rPr>
            <w:b/>
            <w:bCs/>
            <w:sz w:val="24"/>
            <w:szCs w:val="24"/>
            <w:highlight w:val="yellow"/>
            <w:rPrChange w:id="1824" w:author="shashvindu jha" w:date="2024-09-13T11:50:00Z" w16du:dateUtc="2024-09-13T06:20:00Z">
              <w:rPr/>
            </w:rPrChange>
          </w:rPr>
          <w:t xml:space="preserve">QUERY </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Change w:id="1825" w:author="shashvindu jha" w:date="2024-09-13T11:38:00Z" w16du:dateUtc="2024-09-13T06:08:00Z">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PrChange>
      </w:tblPr>
      <w:tblGrid>
        <w:gridCol w:w="2546"/>
        <w:gridCol w:w="1417"/>
        <w:gridCol w:w="2268"/>
        <w:gridCol w:w="1417"/>
        <w:gridCol w:w="1702"/>
        <w:tblGridChange w:id="1826">
          <w:tblGrid>
            <w:gridCol w:w="2546"/>
            <w:gridCol w:w="1417"/>
            <w:gridCol w:w="2268"/>
            <w:gridCol w:w="1417"/>
            <w:gridCol w:w="1702"/>
          </w:tblGrid>
        </w:tblGridChange>
      </w:tblGrid>
      <w:tr w:rsidR="00B646E1" w:rsidRPr="009D4714" w14:paraId="160DED2E" w14:textId="77777777" w:rsidTr="00F2751A">
        <w:trPr>
          <w:trHeight w:val="585"/>
          <w:ins w:id="1827" w:author="shashvindu jha" w:date="2024-09-12T17:19:00Z"/>
          <w:trPrChange w:id="1828" w:author="shashvindu jha" w:date="2024-09-13T11:38:00Z" w16du:dateUtc="2024-09-13T06:08:00Z">
            <w:trPr>
              <w:trHeight w:val="585"/>
            </w:trPr>
          </w:trPrChange>
        </w:trPr>
        <w:tc>
          <w:tcPr>
            <w:tcW w:w="1361" w:type="pct"/>
            <w:shd w:val="clear" w:color="auto" w:fill="auto"/>
            <w:vAlign w:val="center"/>
            <w:tcPrChange w:id="1829" w:author="shashvindu jha" w:date="2024-09-13T11:38:00Z" w16du:dateUtc="2024-09-13T06:08:00Z">
              <w:tcPr>
                <w:tcW w:w="1361" w:type="pct"/>
                <w:shd w:val="clear" w:color="auto" w:fill="auto"/>
                <w:vAlign w:val="center"/>
              </w:tcPr>
            </w:tcPrChange>
          </w:tcPr>
          <w:p w14:paraId="2B741C48" w14:textId="40617B2E" w:rsidR="00B646E1" w:rsidRPr="009D4714" w:rsidRDefault="00B646E1" w:rsidP="009C4554">
            <w:pPr>
              <w:spacing w:after="0" w:line="240" w:lineRule="auto"/>
              <w:rPr>
                <w:ins w:id="1830" w:author="shashvindu jha" w:date="2024-09-12T17:19:00Z" w16du:dateUtc="2024-09-12T11:49:00Z"/>
                <w:rFonts w:ascii="Calibri" w:eastAsia="Calibri" w:hAnsi="Calibri" w:cstheme="minorHAnsi"/>
                <w:b/>
                <w:bCs/>
                <w:color w:val="2A2B6A"/>
                <w:sz w:val="24"/>
                <w:szCs w:val="24"/>
                <w:highlight w:val="yellow"/>
                <w:rPrChange w:id="1831" w:author="shashvindu jha" w:date="2024-09-13T11:50:00Z" w16du:dateUtc="2024-09-13T06:20:00Z">
                  <w:rPr>
                    <w:ins w:id="1832" w:author="shashvindu jha" w:date="2024-09-12T17:19:00Z" w16du:dateUtc="2024-09-12T11:49:00Z"/>
                    <w:rFonts w:ascii="Calibri" w:eastAsia="Calibri" w:hAnsi="Calibri" w:cstheme="minorHAnsi"/>
                    <w:b/>
                    <w:bCs/>
                    <w:color w:val="2A2B6A"/>
                    <w:sz w:val="24"/>
                    <w:szCs w:val="24"/>
                  </w:rPr>
                </w:rPrChange>
              </w:rPr>
            </w:pPr>
            <w:ins w:id="1833" w:author="shashvindu jha" w:date="2024-09-12T17:20:00Z" w16du:dateUtc="2024-09-12T11:50:00Z">
              <w:r w:rsidRPr="009D4714">
                <w:rPr>
                  <w:rFonts w:ascii="Calibri" w:eastAsia="Calibri" w:hAnsi="Calibri" w:cs="Calibri"/>
                  <w:b/>
                  <w:bCs/>
                  <w:color w:val="2A2B6A"/>
                  <w:sz w:val="24"/>
                  <w:szCs w:val="24"/>
                  <w:highlight w:val="yellow"/>
                  <w:rPrChange w:id="1834" w:author="shashvindu jha" w:date="2024-09-13T11:50:00Z" w16du:dateUtc="2024-09-13T06:20:00Z">
                    <w:rPr>
                      <w:rFonts w:ascii="Calibri" w:eastAsia="Calibri" w:hAnsi="Calibri" w:cs="Calibri"/>
                      <w:b/>
                      <w:bCs/>
                      <w:color w:val="2A2B6A"/>
                      <w:sz w:val="24"/>
                      <w:szCs w:val="24"/>
                    </w:rPr>
                  </w:rPrChange>
                </w:rPr>
                <w:t>Filter Name</w:t>
              </w:r>
            </w:ins>
          </w:p>
        </w:tc>
        <w:tc>
          <w:tcPr>
            <w:tcW w:w="758" w:type="pct"/>
            <w:shd w:val="clear" w:color="auto" w:fill="auto"/>
            <w:vAlign w:val="center"/>
            <w:tcPrChange w:id="1835" w:author="shashvindu jha" w:date="2024-09-13T11:38:00Z" w16du:dateUtc="2024-09-13T06:08:00Z">
              <w:tcPr>
                <w:tcW w:w="758" w:type="pct"/>
                <w:shd w:val="clear" w:color="auto" w:fill="auto"/>
                <w:vAlign w:val="center"/>
              </w:tcPr>
            </w:tcPrChange>
          </w:tcPr>
          <w:p w14:paraId="206DB673" w14:textId="77777777" w:rsidR="00B646E1" w:rsidRPr="009D4714" w:rsidRDefault="00B646E1" w:rsidP="009C4554">
            <w:pPr>
              <w:spacing w:after="0" w:line="240" w:lineRule="auto"/>
              <w:rPr>
                <w:ins w:id="1836" w:author="shashvindu jha" w:date="2024-09-12T17:19:00Z" w16du:dateUtc="2024-09-12T11:49:00Z"/>
                <w:rFonts w:ascii="Calibri" w:eastAsia="Calibri" w:hAnsi="Calibri" w:cs="Calibri"/>
                <w:b/>
                <w:sz w:val="24"/>
                <w:szCs w:val="24"/>
                <w:highlight w:val="yellow"/>
                <w:rPrChange w:id="1837" w:author="shashvindu jha" w:date="2024-09-13T11:50:00Z" w16du:dateUtc="2024-09-13T06:20:00Z">
                  <w:rPr>
                    <w:ins w:id="1838" w:author="shashvindu jha" w:date="2024-09-12T17:19:00Z" w16du:dateUtc="2024-09-12T11:49:00Z"/>
                    <w:rFonts w:ascii="Calibri" w:eastAsia="Calibri" w:hAnsi="Calibri" w:cs="Calibri"/>
                    <w:b/>
                    <w:sz w:val="24"/>
                    <w:szCs w:val="24"/>
                  </w:rPr>
                </w:rPrChange>
              </w:rPr>
            </w:pPr>
          </w:p>
        </w:tc>
        <w:tc>
          <w:tcPr>
            <w:tcW w:w="1213" w:type="pct"/>
            <w:shd w:val="clear" w:color="auto" w:fill="auto"/>
            <w:vAlign w:val="center"/>
            <w:tcPrChange w:id="1839" w:author="shashvindu jha" w:date="2024-09-13T11:38:00Z" w16du:dateUtc="2024-09-13T06:08:00Z">
              <w:tcPr>
                <w:tcW w:w="1213" w:type="pct"/>
                <w:shd w:val="clear" w:color="auto" w:fill="auto"/>
                <w:vAlign w:val="center"/>
              </w:tcPr>
            </w:tcPrChange>
          </w:tcPr>
          <w:p w14:paraId="2BFD12E9" w14:textId="77777777" w:rsidR="00B646E1" w:rsidRPr="009D4714" w:rsidRDefault="00B646E1" w:rsidP="009C4554">
            <w:pPr>
              <w:spacing w:after="0" w:line="240" w:lineRule="auto"/>
              <w:rPr>
                <w:ins w:id="1840" w:author="shashvindu jha" w:date="2024-09-12T17:19:00Z" w16du:dateUtc="2024-09-12T11:49:00Z"/>
                <w:rFonts w:ascii="Calibri" w:eastAsia="Calibri" w:hAnsi="Calibri" w:cs="Calibri"/>
                <w:b/>
                <w:sz w:val="24"/>
                <w:szCs w:val="24"/>
                <w:highlight w:val="yellow"/>
                <w:rPrChange w:id="1841" w:author="shashvindu jha" w:date="2024-09-13T11:50:00Z" w16du:dateUtc="2024-09-13T06:20:00Z">
                  <w:rPr>
                    <w:ins w:id="1842" w:author="shashvindu jha" w:date="2024-09-12T17:19:00Z" w16du:dateUtc="2024-09-12T11:49:00Z"/>
                    <w:rFonts w:ascii="Calibri" w:eastAsia="Calibri" w:hAnsi="Calibri" w:cs="Calibri"/>
                    <w:b/>
                    <w:sz w:val="24"/>
                    <w:szCs w:val="24"/>
                  </w:rPr>
                </w:rPrChange>
              </w:rPr>
            </w:pPr>
          </w:p>
        </w:tc>
        <w:tc>
          <w:tcPr>
            <w:tcW w:w="758" w:type="pct"/>
            <w:shd w:val="clear" w:color="auto" w:fill="auto"/>
            <w:vAlign w:val="center"/>
            <w:tcPrChange w:id="1843" w:author="shashvindu jha" w:date="2024-09-13T11:38:00Z" w16du:dateUtc="2024-09-13T06:08:00Z">
              <w:tcPr>
                <w:tcW w:w="758" w:type="pct"/>
                <w:shd w:val="clear" w:color="auto" w:fill="auto"/>
                <w:vAlign w:val="center"/>
              </w:tcPr>
            </w:tcPrChange>
          </w:tcPr>
          <w:p w14:paraId="26CB4E86" w14:textId="77777777" w:rsidR="00B646E1" w:rsidRPr="009D4714" w:rsidRDefault="00B646E1" w:rsidP="009C4554">
            <w:pPr>
              <w:spacing w:after="0" w:line="240" w:lineRule="auto"/>
              <w:rPr>
                <w:ins w:id="1844" w:author="shashvindu jha" w:date="2024-09-12T17:19:00Z" w16du:dateUtc="2024-09-12T11:49:00Z"/>
                <w:rFonts w:ascii="Calibri" w:eastAsia="Calibri" w:hAnsi="Calibri" w:cs="Calibri"/>
                <w:b/>
                <w:sz w:val="24"/>
                <w:szCs w:val="24"/>
                <w:highlight w:val="yellow"/>
                <w:rPrChange w:id="1845" w:author="shashvindu jha" w:date="2024-09-13T11:50:00Z" w16du:dateUtc="2024-09-13T06:20:00Z">
                  <w:rPr>
                    <w:ins w:id="1846" w:author="shashvindu jha" w:date="2024-09-12T17:19:00Z" w16du:dateUtc="2024-09-12T11:49:00Z"/>
                    <w:rFonts w:ascii="Calibri" w:eastAsia="Calibri" w:hAnsi="Calibri" w:cs="Calibri"/>
                    <w:b/>
                    <w:sz w:val="24"/>
                    <w:szCs w:val="24"/>
                  </w:rPr>
                </w:rPrChange>
              </w:rPr>
            </w:pPr>
          </w:p>
        </w:tc>
        <w:tc>
          <w:tcPr>
            <w:tcW w:w="910" w:type="pct"/>
            <w:shd w:val="clear" w:color="auto" w:fill="auto"/>
            <w:tcPrChange w:id="1847" w:author="shashvindu jha" w:date="2024-09-13T11:38:00Z" w16du:dateUtc="2024-09-13T06:08:00Z">
              <w:tcPr>
                <w:tcW w:w="909" w:type="pct"/>
                <w:shd w:val="clear" w:color="auto" w:fill="auto"/>
              </w:tcPr>
            </w:tcPrChange>
          </w:tcPr>
          <w:p w14:paraId="60902CA7" w14:textId="77777777" w:rsidR="00B646E1" w:rsidRPr="009D4714" w:rsidRDefault="00B646E1" w:rsidP="009C4554">
            <w:pPr>
              <w:spacing w:after="0" w:line="240" w:lineRule="auto"/>
              <w:rPr>
                <w:ins w:id="1848" w:author="shashvindu jha" w:date="2024-09-12T17:19:00Z" w16du:dateUtc="2024-09-12T11:49:00Z"/>
                <w:rFonts w:ascii="Calibri" w:eastAsia="Calibri" w:hAnsi="Calibri" w:cs="Calibri"/>
                <w:b/>
                <w:sz w:val="24"/>
                <w:szCs w:val="24"/>
                <w:highlight w:val="yellow"/>
                <w:rPrChange w:id="1849" w:author="shashvindu jha" w:date="2024-09-13T11:50:00Z" w16du:dateUtc="2024-09-13T06:20:00Z">
                  <w:rPr>
                    <w:ins w:id="1850" w:author="shashvindu jha" w:date="2024-09-12T17:19:00Z" w16du:dateUtc="2024-09-12T11:49:00Z"/>
                    <w:rFonts w:ascii="Calibri" w:eastAsia="Calibri" w:hAnsi="Calibri" w:cs="Calibri"/>
                    <w:b/>
                    <w:sz w:val="24"/>
                    <w:szCs w:val="24"/>
                  </w:rPr>
                </w:rPrChange>
              </w:rPr>
            </w:pPr>
          </w:p>
        </w:tc>
      </w:tr>
      <w:tr w:rsidR="00B646E1" w:rsidRPr="009D4714" w14:paraId="0BA9B44F" w14:textId="77777777" w:rsidTr="00F2751A">
        <w:trPr>
          <w:trHeight w:val="585"/>
          <w:ins w:id="1851" w:author="shashvindu jha" w:date="2024-09-12T17:21:00Z"/>
          <w:trPrChange w:id="1852" w:author="shashvindu jha" w:date="2024-09-13T11:38:00Z" w16du:dateUtc="2024-09-13T06:08:00Z">
            <w:trPr>
              <w:trHeight w:val="585"/>
            </w:trPr>
          </w:trPrChange>
        </w:trPr>
        <w:tc>
          <w:tcPr>
            <w:tcW w:w="1361" w:type="pct"/>
            <w:shd w:val="clear" w:color="auto" w:fill="auto"/>
            <w:vAlign w:val="center"/>
            <w:tcPrChange w:id="1853" w:author="shashvindu jha" w:date="2024-09-13T11:38:00Z" w16du:dateUtc="2024-09-13T06:08:00Z">
              <w:tcPr>
                <w:tcW w:w="1361" w:type="pct"/>
                <w:shd w:val="clear" w:color="auto" w:fill="auto"/>
                <w:vAlign w:val="center"/>
              </w:tcPr>
            </w:tcPrChange>
          </w:tcPr>
          <w:p w14:paraId="5C2CD6BF" w14:textId="560D02F6" w:rsidR="00B646E1" w:rsidRPr="009D4714" w:rsidRDefault="00B646E1" w:rsidP="009C4554">
            <w:pPr>
              <w:spacing w:after="0" w:line="240" w:lineRule="auto"/>
              <w:rPr>
                <w:ins w:id="1854" w:author="shashvindu jha" w:date="2024-09-12T17:21:00Z" w16du:dateUtc="2024-09-12T11:51:00Z"/>
                <w:rFonts w:ascii="Calibri" w:eastAsia="Calibri" w:hAnsi="Calibri" w:cs="Calibri"/>
                <w:b/>
                <w:bCs/>
                <w:color w:val="2A2B6A"/>
                <w:sz w:val="24"/>
                <w:szCs w:val="24"/>
                <w:highlight w:val="yellow"/>
                <w:rPrChange w:id="1855" w:author="shashvindu jha" w:date="2024-09-13T11:50:00Z" w16du:dateUtc="2024-09-13T06:20:00Z">
                  <w:rPr>
                    <w:ins w:id="1856" w:author="shashvindu jha" w:date="2024-09-12T17:21:00Z" w16du:dateUtc="2024-09-12T11:51:00Z"/>
                    <w:rFonts w:ascii="Calibri" w:eastAsia="Calibri" w:hAnsi="Calibri" w:cs="Calibri"/>
                    <w:b/>
                    <w:bCs/>
                    <w:color w:val="2A2B6A"/>
                    <w:sz w:val="24"/>
                    <w:szCs w:val="24"/>
                  </w:rPr>
                </w:rPrChange>
              </w:rPr>
            </w:pPr>
            <w:ins w:id="1857" w:author="shashvindu jha" w:date="2024-09-12T17:21:00Z" w16du:dateUtc="2024-09-12T11:51:00Z">
              <w:r w:rsidRPr="009D4714">
                <w:rPr>
                  <w:rFonts w:ascii="Calibri" w:eastAsia="Calibri" w:hAnsi="Calibri" w:cs="Calibri"/>
                  <w:b/>
                  <w:bCs/>
                  <w:color w:val="2A2B6A"/>
                  <w:sz w:val="24"/>
                  <w:szCs w:val="24"/>
                  <w:highlight w:val="yellow"/>
                  <w:rPrChange w:id="1858" w:author="shashvindu jha" w:date="2024-09-13T11:50:00Z" w16du:dateUtc="2024-09-13T06:20:00Z">
                    <w:rPr>
                      <w:rFonts w:ascii="Calibri" w:eastAsia="Calibri" w:hAnsi="Calibri" w:cs="Calibri"/>
                      <w:b/>
                      <w:bCs/>
                      <w:color w:val="2A2B6A"/>
                      <w:sz w:val="24"/>
                      <w:szCs w:val="24"/>
                    </w:rPr>
                  </w:rPrChange>
                </w:rPr>
                <w:t>Column</w:t>
              </w:r>
            </w:ins>
          </w:p>
        </w:tc>
        <w:tc>
          <w:tcPr>
            <w:tcW w:w="758" w:type="pct"/>
            <w:shd w:val="clear" w:color="auto" w:fill="auto"/>
            <w:vAlign w:val="center"/>
            <w:tcPrChange w:id="1859" w:author="shashvindu jha" w:date="2024-09-13T11:38:00Z" w16du:dateUtc="2024-09-13T06:08:00Z">
              <w:tcPr>
                <w:tcW w:w="758" w:type="pct"/>
                <w:shd w:val="clear" w:color="auto" w:fill="auto"/>
                <w:vAlign w:val="center"/>
              </w:tcPr>
            </w:tcPrChange>
          </w:tcPr>
          <w:p w14:paraId="3F3751AD" w14:textId="77777777" w:rsidR="00B646E1" w:rsidRPr="009D4714" w:rsidRDefault="00B646E1" w:rsidP="009C4554">
            <w:pPr>
              <w:spacing w:after="0" w:line="240" w:lineRule="auto"/>
              <w:rPr>
                <w:ins w:id="1860" w:author="shashvindu jha" w:date="2024-09-12T17:21:00Z" w16du:dateUtc="2024-09-12T11:51:00Z"/>
                <w:rFonts w:ascii="Calibri" w:eastAsia="Calibri" w:hAnsi="Calibri" w:cs="Calibri"/>
                <w:b/>
                <w:sz w:val="24"/>
                <w:szCs w:val="24"/>
                <w:highlight w:val="yellow"/>
                <w:rPrChange w:id="1861" w:author="shashvindu jha" w:date="2024-09-13T11:50:00Z" w16du:dateUtc="2024-09-13T06:20:00Z">
                  <w:rPr>
                    <w:ins w:id="1862"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863" w:author="shashvindu jha" w:date="2024-09-13T11:38:00Z" w16du:dateUtc="2024-09-13T06:08:00Z">
              <w:tcPr>
                <w:tcW w:w="1213" w:type="pct"/>
                <w:shd w:val="clear" w:color="auto" w:fill="auto"/>
                <w:vAlign w:val="center"/>
              </w:tcPr>
            </w:tcPrChange>
          </w:tcPr>
          <w:p w14:paraId="48453017" w14:textId="77777777" w:rsidR="00B646E1" w:rsidRPr="009D4714" w:rsidRDefault="00B646E1" w:rsidP="009C4554">
            <w:pPr>
              <w:spacing w:after="0" w:line="240" w:lineRule="auto"/>
              <w:rPr>
                <w:ins w:id="1864" w:author="shashvindu jha" w:date="2024-09-12T17:21:00Z" w16du:dateUtc="2024-09-12T11:51:00Z"/>
                <w:rFonts w:ascii="Calibri" w:eastAsia="Calibri" w:hAnsi="Calibri" w:cs="Calibri"/>
                <w:b/>
                <w:sz w:val="24"/>
                <w:szCs w:val="24"/>
                <w:highlight w:val="yellow"/>
                <w:rPrChange w:id="1865" w:author="shashvindu jha" w:date="2024-09-13T11:50:00Z" w16du:dateUtc="2024-09-13T06:20:00Z">
                  <w:rPr>
                    <w:ins w:id="1866" w:author="shashvindu jha" w:date="2024-09-12T17:21:00Z" w16du:dateUtc="2024-09-12T11:51:00Z"/>
                    <w:rFonts w:ascii="Calibri" w:eastAsia="Calibri" w:hAnsi="Calibri" w:cs="Calibri"/>
                    <w:b/>
                    <w:sz w:val="24"/>
                    <w:szCs w:val="24"/>
                  </w:rPr>
                </w:rPrChange>
              </w:rPr>
            </w:pPr>
          </w:p>
        </w:tc>
        <w:tc>
          <w:tcPr>
            <w:tcW w:w="758" w:type="pct"/>
            <w:shd w:val="clear" w:color="auto" w:fill="auto"/>
            <w:vAlign w:val="center"/>
            <w:tcPrChange w:id="1867" w:author="shashvindu jha" w:date="2024-09-13T11:38:00Z" w16du:dateUtc="2024-09-13T06:08:00Z">
              <w:tcPr>
                <w:tcW w:w="758" w:type="pct"/>
                <w:shd w:val="clear" w:color="auto" w:fill="auto"/>
                <w:vAlign w:val="center"/>
              </w:tcPr>
            </w:tcPrChange>
          </w:tcPr>
          <w:p w14:paraId="2152BED2" w14:textId="77777777" w:rsidR="00B646E1" w:rsidRPr="009D4714" w:rsidRDefault="00B646E1" w:rsidP="009C4554">
            <w:pPr>
              <w:spacing w:after="0" w:line="240" w:lineRule="auto"/>
              <w:rPr>
                <w:ins w:id="1868" w:author="shashvindu jha" w:date="2024-09-12T17:21:00Z" w16du:dateUtc="2024-09-12T11:51:00Z"/>
                <w:rFonts w:ascii="Calibri" w:eastAsia="Calibri" w:hAnsi="Calibri" w:cs="Calibri"/>
                <w:b/>
                <w:sz w:val="24"/>
                <w:szCs w:val="24"/>
                <w:highlight w:val="yellow"/>
                <w:rPrChange w:id="1869" w:author="shashvindu jha" w:date="2024-09-13T11:50:00Z" w16du:dateUtc="2024-09-13T06:20:00Z">
                  <w:rPr>
                    <w:ins w:id="1870" w:author="shashvindu jha" w:date="2024-09-12T17:21:00Z" w16du:dateUtc="2024-09-12T11:51:00Z"/>
                    <w:rFonts w:ascii="Calibri" w:eastAsia="Calibri" w:hAnsi="Calibri" w:cs="Calibri"/>
                    <w:b/>
                    <w:sz w:val="24"/>
                    <w:szCs w:val="24"/>
                  </w:rPr>
                </w:rPrChange>
              </w:rPr>
            </w:pPr>
          </w:p>
        </w:tc>
        <w:tc>
          <w:tcPr>
            <w:tcW w:w="910" w:type="pct"/>
            <w:shd w:val="clear" w:color="auto" w:fill="auto"/>
            <w:tcPrChange w:id="1871" w:author="shashvindu jha" w:date="2024-09-13T11:38:00Z" w16du:dateUtc="2024-09-13T06:08:00Z">
              <w:tcPr>
                <w:tcW w:w="909" w:type="pct"/>
                <w:shd w:val="clear" w:color="auto" w:fill="auto"/>
              </w:tcPr>
            </w:tcPrChange>
          </w:tcPr>
          <w:p w14:paraId="7E6F374E" w14:textId="77777777" w:rsidR="00B646E1" w:rsidRPr="009D4714" w:rsidRDefault="00B646E1" w:rsidP="009C4554">
            <w:pPr>
              <w:spacing w:after="0" w:line="240" w:lineRule="auto"/>
              <w:rPr>
                <w:ins w:id="1872" w:author="shashvindu jha" w:date="2024-09-12T17:21:00Z" w16du:dateUtc="2024-09-12T11:51:00Z"/>
                <w:rFonts w:ascii="Calibri" w:eastAsia="Calibri" w:hAnsi="Calibri" w:cs="Calibri"/>
                <w:b/>
                <w:sz w:val="24"/>
                <w:szCs w:val="24"/>
                <w:highlight w:val="yellow"/>
                <w:rPrChange w:id="1873" w:author="shashvindu jha" w:date="2024-09-13T11:50:00Z" w16du:dateUtc="2024-09-13T06:20:00Z">
                  <w:rPr>
                    <w:ins w:id="1874" w:author="shashvindu jha" w:date="2024-09-12T17:21:00Z" w16du:dateUtc="2024-09-12T11:51:00Z"/>
                    <w:rFonts w:ascii="Calibri" w:eastAsia="Calibri" w:hAnsi="Calibri" w:cs="Calibri"/>
                    <w:b/>
                    <w:sz w:val="24"/>
                    <w:szCs w:val="24"/>
                  </w:rPr>
                </w:rPrChange>
              </w:rPr>
            </w:pPr>
          </w:p>
        </w:tc>
      </w:tr>
      <w:tr w:rsidR="00B646E1" w:rsidRPr="009D4714" w14:paraId="3D2CD2AB" w14:textId="77777777" w:rsidTr="00F2751A">
        <w:trPr>
          <w:trHeight w:val="585"/>
          <w:ins w:id="1875" w:author="shashvindu jha" w:date="2024-09-12T17:21:00Z"/>
          <w:trPrChange w:id="1876" w:author="shashvindu jha" w:date="2024-09-13T11:38:00Z" w16du:dateUtc="2024-09-13T06:08:00Z">
            <w:trPr>
              <w:trHeight w:val="585"/>
            </w:trPr>
          </w:trPrChange>
        </w:trPr>
        <w:tc>
          <w:tcPr>
            <w:tcW w:w="1361" w:type="pct"/>
            <w:shd w:val="clear" w:color="auto" w:fill="auto"/>
            <w:vAlign w:val="center"/>
            <w:tcPrChange w:id="1877" w:author="shashvindu jha" w:date="2024-09-13T11:38:00Z" w16du:dateUtc="2024-09-13T06:08:00Z">
              <w:tcPr>
                <w:tcW w:w="1361" w:type="pct"/>
                <w:shd w:val="clear" w:color="auto" w:fill="auto"/>
                <w:vAlign w:val="center"/>
              </w:tcPr>
            </w:tcPrChange>
          </w:tcPr>
          <w:p w14:paraId="16A6377A" w14:textId="70FD91D1" w:rsidR="00B646E1" w:rsidRPr="009D4714" w:rsidRDefault="00B646E1" w:rsidP="009C4554">
            <w:pPr>
              <w:spacing w:after="0" w:line="240" w:lineRule="auto"/>
              <w:rPr>
                <w:ins w:id="1878" w:author="shashvindu jha" w:date="2024-09-12T17:21:00Z" w16du:dateUtc="2024-09-12T11:51:00Z"/>
                <w:rFonts w:ascii="Calibri" w:eastAsia="Calibri" w:hAnsi="Calibri" w:cs="Calibri"/>
                <w:b/>
                <w:bCs/>
                <w:color w:val="2A2B6A"/>
                <w:sz w:val="24"/>
                <w:szCs w:val="24"/>
                <w:highlight w:val="yellow"/>
                <w:rPrChange w:id="1879" w:author="shashvindu jha" w:date="2024-09-13T11:50:00Z" w16du:dateUtc="2024-09-13T06:20:00Z">
                  <w:rPr>
                    <w:ins w:id="1880" w:author="shashvindu jha" w:date="2024-09-12T17:21:00Z" w16du:dateUtc="2024-09-12T11:51:00Z"/>
                    <w:rFonts w:ascii="Calibri" w:eastAsia="Calibri" w:hAnsi="Calibri" w:cs="Calibri"/>
                    <w:b/>
                    <w:bCs/>
                    <w:color w:val="2A2B6A"/>
                    <w:sz w:val="24"/>
                    <w:szCs w:val="24"/>
                  </w:rPr>
                </w:rPrChange>
              </w:rPr>
            </w:pPr>
            <w:ins w:id="1881" w:author="shashvindu jha" w:date="2024-09-12T17:22:00Z" w16du:dateUtc="2024-09-12T11:52:00Z">
              <w:r w:rsidRPr="009D4714">
                <w:rPr>
                  <w:rFonts w:ascii="Calibri" w:eastAsia="Calibri" w:hAnsi="Calibri" w:cs="Calibri"/>
                  <w:b/>
                  <w:bCs/>
                  <w:color w:val="2A2B6A"/>
                  <w:sz w:val="24"/>
                  <w:szCs w:val="24"/>
                  <w:highlight w:val="yellow"/>
                  <w:rPrChange w:id="1882" w:author="shashvindu jha" w:date="2024-09-13T11:50:00Z" w16du:dateUtc="2024-09-13T06:20:00Z">
                    <w:rPr>
                      <w:rFonts w:ascii="Calibri" w:eastAsia="Calibri" w:hAnsi="Calibri" w:cs="Calibri"/>
                      <w:b/>
                      <w:bCs/>
                      <w:color w:val="2A2B6A"/>
                      <w:sz w:val="24"/>
                      <w:szCs w:val="24"/>
                    </w:rPr>
                  </w:rPrChange>
                </w:rPr>
                <w:t>Level</w:t>
              </w:r>
            </w:ins>
          </w:p>
        </w:tc>
        <w:tc>
          <w:tcPr>
            <w:tcW w:w="758" w:type="pct"/>
            <w:shd w:val="clear" w:color="auto" w:fill="auto"/>
            <w:vAlign w:val="center"/>
            <w:tcPrChange w:id="1883" w:author="shashvindu jha" w:date="2024-09-13T11:38:00Z" w16du:dateUtc="2024-09-13T06:08:00Z">
              <w:tcPr>
                <w:tcW w:w="758" w:type="pct"/>
                <w:shd w:val="clear" w:color="auto" w:fill="auto"/>
                <w:vAlign w:val="center"/>
              </w:tcPr>
            </w:tcPrChange>
          </w:tcPr>
          <w:p w14:paraId="01AB0E2E" w14:textId="77777777" w:rsidR="00B646E1" w:rsidRPr="009D4714" w:rsidRDefault="00B646E1" w:rsidP="009C4554">
            <w:pPr>
              <w:spacing w:after="0" w:line="240" w:lineRule="auto"/>
              <w:rPr>
                <w:ins w:id="1884" w:author="shashvindu jha" w:date="2024-09-12T17:21:00Z" w16du:dateUtc="2024-09-12T11:51:00Z"/>
                <w:rFonts w:ascii="Calibri" w:eastAsia="Calibri" w:hAnsi="Calibri" w:cs="Calibri"/>
                <w:b/>
                <w:sz w:val="24"/>
                <w:szCs w:val="24"/>
                <w:highlight w:val="yellow"/>
                <w:rPrChange w:id="1885" w:author="shashvindu jha" w:date="2024-09-13T11:50:00Z" w16du:dateUtc="2024-09-13T06:20:00Z">
                  <w:rPr>
                    <w:ins w:id="1886"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887" w:author="shashvindu jha" w:date="2024-09-13T11:38:00Z" w16du:dateUtc="2024-09-13T06:08:00Z">
              <w:tcPr>
                <w:tcW w:w="1213" w:type="pct"/>
                <w:shd w:val="clear" w:color="auto" w:fill="auto"/>
                <w:vAlign w:val="center"/>
              </w:tcPr>
            </w:tcPrChange>
          </w:tcPr>
          <w:p w14:paraId="1A4B996F" w14:textId="3A0F8922" w:rsidR="00B646E1" w:rsidRPr="009D4714" w:rsidRDefault="001662A5" w:rsidP="009C4554">
            <w:pPr>
              <w:spacing w:after="0" w:line="240" w:lineRule="auto"/>
              <w:rPr>
                <w:ins w:id="1888" w:author="shashvindu jha" w:date="2024-09-12T17:21:00Z" w16du:dateUtc="2024-09-12T11:51:00Z"/>
                <w:rFonts w:ascii="Calibri" w:eastAsia="Calibri" w:hAnsi="Calibri" w:cs="Calibri"/>
                <w:b/>
                <w:sz w:val="24"/>
                <w:szCs w:val="24"/>
                <w:highlight w:val="yellow"/>
                <w:rPrChange w:id="1889" w:author="shashvindu jha" w:date="2024-09-13T11:50:00Z" w16du:dateUtc="2024-09-13T06:20:00Z">
                  <w:rPr>
                    <w:ins w:id="1890" w:author="shashvindu jha" w:date="2024-09-12T17:21:00Z" w16du:dateUtc="2024-09-12T11:51:00Z"/>
                    <w:rFonts w:ascii="Calibri" w:eastAsia="Calibri" w:hAnsi="Calibri" w:cs="Calibri"/>
                    <w:b/>
                    <w:sz w:val="24"/>
                    <w:szCs w:val="24"/>
                  </w:rPr>
                </w:rPrChange>
              </w:rPr>
            </w:pPr>
            <w:ins w:id="1891" w:author="shashvindu jha" w:date="2024-09-13T11:45:00Z" w16du:dateUtc="2024-09-13T06:15:00Z">
              <w:r w:rsidRPr="009D4714">
                <w:rPr>
                  <w:rFonts w:ascii="Calibri" w:eastAsia="Calibri" w:hAnsi="Calibri" w:cs="Calibri"/>
                  <w:bCs/>
                  <w:color w:val="2A2B6A"/>
                  <w:sz w:val="24"/>
                  <w:szCs w:val="24"/>
                  <w:highlight w:val="yellow"/>
                  <w:rPrChange w:id="1892" w:author="shashvindu jha" w:date="2024-09-13T11:50:00Z" w16du:dateUtc="2024-09-13T06:20:00Z">
                    <w:rPr>
                      <w:rFonts w:ascii="Calibri" w:eastAsia="Calibri" w:hAnsi="Calibri" w:cs="Calibri"/>
                      <w:bCs/>
                      <w:color w:val="2A2B6A"/>
                      <w:sz w:val="24"/>
                      <w:szCs w:val="24"/>
                    </w:rPr>
                  </w:rPrChange>
                </w:rPr>
                <w:t>Associated</w:t>
              </w:r>
            </w:ins>
          </w:p>
        </w:tc>
        <w:tc>
          <w:tcPr>
            <w:tcW w:w="758" w:type="pct"/>
            <w:shd w:val="clear" w:color="auto" w:fill="auto"/>
            <w:vAlign w:val="center"/>
            <w:tcPrChange w:id="1893" w:author="shashvindu jha" w:date="2024-09-13T11:38:00Z" w16du:dateUtc="2024-09-13T06:08:00Z">
              <w:tcPr>
                <w:tcW w:w="758" w:type="pct"/>
                <w:shd w:val="clear" w:color="auto" w:fill="auto"/>
                <w:vAlign w:val="center"/>
              </w:tcPr>
            </w:tcPrChange>
          </w:tcPr>
          <w:p w14:paraId="6149FCEF" w14:textId="77777777" w:rsidR="00B646E1" w:rsidRPr="009D4714" w:rsidRDefault="00B646E1" w:rsidP="009C4554">
            <w:pPr>
              <w:spacing w:after="0" w:line="240" w:lineRule="auto"/>
              <w:rPr>
                <w:ins w:id="1894" w:author="shashvindu jha" w:date="2024-09-12T17:21:00Z" w16du:dateUtc="2024-09-12T11:51:00Z"/>
                <w:rFonts w:ascii="Calibri" w:eastAsia="Calibri" w:hAnsi="Calibri" w:cs="Calibri"/>
                <w:b/>
                <w:sz w:val="24"/>
                <w:szCs w:val="24"/>
                <w:highlight w:val="yellow"/>
                <w:rPrChange w:id="1895" w:author="shashvindu jha" w:date="2024-09-13T11:50:00Z" w16du:dateUtc="2024-09-13T06:20:00Z">
                  <w:rPr>
                    <w:ins w:id="1896" w:author="shashvindu jha" w:date="2024-09-12T17:21:00Z" w16du:dateUtc="2024-09-12T11:51:00Z"/>
                    <w:rFonts w:ascii="Calibri" w:eastAsia="Calibri" w:hAnsi="Calibri" w:cs="Calibri"/>
                    <w:b/>
                    <w:sz w:val="24"/>
                    <w:szCs w:val="24"/>
                  </w:rPr>
                </w:rPrChange>
              </w:rPr>
            </w:pPr>
          </w:p>
        </w:tc>
        <w:tc>
          <w:tcPr>
            <w:tcW w:w="910" w:type="pct"/>
            <w:shd w:val="clear" w:color="auto" w:fill="auto"/>
            <w:tcPrChange w:id="1897" w:author="shashvindu jha" w:date="2024-09-13T11:38:00Z" w16du:dateUtc="2024-09-13T06:08:00Z">
              <w:tcPr>
                <w:tcW w:w="909" w:type="pct"/>
                <w:shd w:val="clear" w:color="auto" w:fill="auto"/>
              </w:tcPr>
            </w:tcPrChange>
          </w:tcPr>
          <w:p w14:paraId="6E7943D9" w14:textId="77777777" w:rsidR="00B646E1" w:rsidRPr="009D4714" w:rsidRDefault="00B646E1" w:rsidP="009C4554">
            <w:pPr>
              <w:spacing w:after="0" w:line="240" w:lineRule="auto"/>
              <w:rPr>
                <w:ins w:id="1898" w:author="shashvindu jha" w:date="2024-09-12T17:21:00Z" w16du:dateUtc="2024-09-12T11:51:00Z"/>
                <w:rFonts w:ascii="Calibri" w:eastAsia="Calibri" w:hAnsi="Calibri" w:cs="Calibri"/>
                <w:b/>
                <w:sz w:val="24"/>
                <w:szCs w:val="24"/>
                <w:highlight w:val="yellow"/>
                <w:rPrChange w:id="1899" w:author="shashvindu jha" w:date="2024-09-13T11:50:00Z" w16du:dateUtc="2024-09-13T06:20:00Z">
                  <w:rPr>
                    <w:ins w:id="1900" w:author="shashvindu jha" w:date="2024-09-12T17:21:00Z" w16du:dateUtc="2024-09-12T11:51:00Z"/>
                    <w:rFonts w:ascii="Calibri" w:eastAsia="Calibri" w:hAnsi="Calibri" w:cs="Calibri"/>
                    <w:b/>
                    <w:sz w:val="24"/>
                    <w:szCs w:val="24"/>
                  </w:rPr>
                </w:rPrChange>
              </w:rPr>
            </w:pPr>
          </w:p>
        </w:tc>
      </w:tr>
      <w:tr w:rsidR="00B646E1" w:rsidRPr="009D4714" w14:paraId="2B2B7DB9" w14:textId="77777777" w:rsidTr="00F2751A">
        <w:trPr>
          <w:trHeight w:val="585"/>
          <w:ins w:id="1901" w:author="shashvindu jha" w:date="2024-09-12T17:21:00Z"/>
          <w:trPrChange w:id="1902" w:author="shashvindu jha" w:date="2024-09-13T11:38:00Z" w16du:dateUtc="2024-09-13T06:08:00Z">
            <w:trPr>
              <w:trHeight w:val="585"/>
            </w:trPr>
          </w:trPrChange>
        </w:trPr>
        <w:tc>
          <w:tcPr>
            <w:tcW w:w="1361" w:type="pct"/>
            <w:shd w:val="clear" w:color="auto" w:fill="auto"/>
            <w:vAlign w:val="center"/>
            <w:tcPrChange w:id="1903" w:author="shashvindu jha" w:date="2024-09-13T11:38:00Z" w16du:dateUtc="2024-09-13T06:08:00Z">
              <w:tcPr>
                <w:tcW w:w="1361" w:type="pct"/>
                <w:shd w:val="clear" w:color="auto" w:fill="auto"/>
                <w:vAlign w:val="center"/>
              </w:tcPr>
            </w:tcPrChange>
          </w:tcPr>
          <w:p w14:paraId="13D30876" w14:textId="4462F287" w:rsidR="00B646E1" w:rsidRPr="009D4714" w:rsidRDefault="00B646E1" w:rsidP="009C4554">
            <w:pPr>
              <w:spacing w:after="0" w:line="240" w:lineRule="auto"/>
              <w:rPr>
                <w:ins w:id="1904" w:author="shashvindu jha" w:date="2024-09-12T17:21:00Z" w16du:dateUtc="2024-09-12T11:51:00Z"/>
                <w:rFonts w:ascii="Calibri" w:eastAsia="Calibri" w:hAnsi="Calibri" w:cs="Calibri"/>
                <w:b/>
                <w:bCs/>
                <w:color w:val="2A2B6A"/>
                <w:sz w:val="24"/>
                <w:szCs w:val="24"/>
                <w:highlight w:val="yellow"/>
                <w:rPrChange w:id="1905" w:author="shashvindu jha" w:date="2024-09-13T11:50:00Z" w16du:dateUtc="2024-09-13T06:20:00Z">
                  <w:rPr>
                    <w:ins w:id="1906" w:author="shashvindu jha" w:date="2024-09-12T17:21:00Z" w16du:dateUtc="2024-09-12T11:51:00Z"/>
                    <w:rFonts w:ascii="Calibri" w:eastAsia="Calibri" w:hAnsi="Calibri" w:cs="Calibri"/>
                    <w:b/>
                    <w:bCs/>
                    <w:color w:val="2A2B6A"/>
                    <w:sz w:val="24"/>
                    <w:szCs w:val="24"/>
                  </w:rPr>
                </w:rPrChange>
              </w:rPr>
            </w:pPr>
            <w:ins w:id="1907" w:author="shashvindu jha" w:date="2024-09-12T17:22:00Z" w16du:dateUtc="2024-09-12T11:52:00Z">
              <w:r w:rsidRPr="009D4714">
                <w:rPr>
                  <w:rFonts w:ascii="Calibri" w:eastAsia="Calibri" w:hAnsi="Calibri" w:cstheme="minorHAnsi"/>
                  <w:b/>
                  <w:bCs/>
                  <w:color w:val="2A2B6A"/>
                  <w:sz w:val="24"/>
                  <w:szCs w:val="24"/>
                  <w:highlight w:val="yellow"/>
                  <w:rPrChange w:id="1908" w:author="shashvindu jha" w:date="2024-09-13T11:50:00Z" w16du:dateUtc="2024-09-13T06:20:00Z">
                    <w:rPr>
                      <w:rFonts w:ascii="Calibri" w:eastAsia="Calibri" w:hAnsi="Calibri" w:cstheme="minorHAnsi"/>
                      <w:b/>
                      <w:bCs/>
                      <w:color w:val="2A2B6A"/>
                      <w:sz w:val="24"/>
                      <w:szCs w:val="24"/>
                    </w:rPr>
                  </w:rPrChange>
                </w:rPr>
                <w:t>Operator</w:t>
              </w:r>
            </w:ins>
          </w:p>
        </w:tc>
        <w:tc>
          <w:tcPr>
            <w:tcW w:w="758" w:type="pct"/>
            <w:shd w:val="clear" w:color="auto" w:fill="auto"/>
            <w:vAlign w:val="center"/>
            <w:tcPrChange w:id="1909" w:author="shashvindu jha" w:date="2024-09-13T11:38:00Z" w16du:dateUtc="2024-09-13T06:08:00Z">
              <w:tcPr>
                <w:tcW w:w="758" w:type="pct"/>
                <w:shd w:val="clear" w:color="auto" w:fill="auto"/>
                <w:vAlign w:val="center"/>
              </w:tcPr>
            </w:tcPrChange>
          </w:tcPr>
          <w:p w14:paraId="21F85AD4" w14:textId="77777777" w:rsidR="00B646E1" w:rsidRPr="009D4714" w:rsidRDefault="00B646E1" w:rsidP="009C4554">
            <w:pPr>
              <w:spacing w:after="0" w:line="240" w:lineRule="auto"/>
              <w:rPr>
                <w:ins w:id="1910" w:author="shashvindu jha" w:date="2024-09-12T17:21:00Z" w16du:dateUtc="2024-09-12T11:51:00Z"/>
                <w:rFonts w:ascii="Calibri" w:eastAsia="Calibri" w:hAnsi="Calibri" w:cs="Calibri"/>
                <w:b/>
                <w:sz w:val="24"/>
                <w:szCs w:val="24"/>
                <w:highlight w:val="yellow"/>
                <w:rPrChange w:id="1911" w:author="shashvindu jha" w:date="2024-09-13T11:50:00Z" w16du:dateUtc="2024-09-13T06:20:00Z">
                  <w:rPr>
                    <w:ins w:id="1912"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913" w:author="shashvindu jha" w:date="2024-09-13T11:38:00Z" w16du:dateUtc="2024-09-13T06:08:00Z">
              <w:tcPr>
                <w:tcW w:w="1213" w:type="pct"/>
                <w:shd w:val="clear" w:color="auto" w:fill="auto"/>
                <w:vAlign w:val="center"/>
              </w:tcPr>
            </w:tcPrChange>
          </w:tcPr>
          <w:p w14:paraId="4FC14730" w14:textId="77777777" w:rsidR="00B646E1" w:rsidRPr="009D4714" w:rsidRDefault="00B646E1" w:rsidP="009C4554">
            <w:pPr>
              <w:spacing w:after="0" w:line="240" w:lineRule="auto"/>
              <w:rPr>
                <w:ins w:id="1914" w:author="shashvindu jha" w:date="2024-09-12T17:21:00Z" w16du:dateUtc="2024-09-12T11:51:00Z"/>
                <w:rFonts w:ascii="Calibri" w:eastAsia="Calibri" w:hAnsi="Calibri" w:cs="Calibri"/>
                <w:b/>
                <w:sz w:val="24"/>
                <w:szCs w:val="24"/>
                <w:highlight w:val="yellow"/>
                <w:rPrChange w:id="1915" w:author="shashvindu jha" w:date="2024-09-13T11:50:00Z" w16du:dateUtc="2024-09-13T06:20:00Z">
                  <w:rPr>
                    <w:ins w:id="1916" w:author="shashvindu jha" w:date="2024-09-12T17:21:00Z" w16du:dateUtc="2024-09-12T11:51:00Z"/>
                    <w:rFonts w:ascii="Calibri" w:eastAsia="Calibri" w:hAnsi="Calibri" w:cs="Calibri"/>
                    <w:b/>
                    <w:sz w:val="24"/>
                    <w:szCs w:val="24"/>
                  </w:rPr>
                </w:rPrChange>
              </w:rPr>
            </w:pPr>
          </w:p>
        </w:tc>
        <w:tc>
          <w:tcPr>
            <w:tcW w:w="758" w:type="pct"/>
            <w:shd w:val="clear" w:color="auto" w:fill="auto"/>
            <w:vAlign w:val="center"/>
            <w:tcPrChange w:id="1917" w:author="shashvindu jha" w:date="2024-09-13T11:38:00Z" w16du:dateUtc="2024-09-13T06:08:00Z">
              <w:tcPr>
                <w:tcW w:w="758" w:type="pct"/>
                <w:shd w:val="clear" w:color="auto" w:fill="auto"/>
                <w:vAlign w:val="center"/>
              </w:tcPr>
            </w:tcPrChange>
          </w:tcPr>
          <w:p w14:paraId="44D4E3EA" w14:textId="77777777" w:rsidR="00B646E1" w:rsidRPr="009D4714" w:rsidRDefault="00B646E1" w:rsidP="009C4554">
            <w:pPr>
              <w:spacing w:after="0" w:line="240" w:lineRule="auto"/>
              <w:rPr>
                <w:ins w:id="1918" w:author="shashvindu jha" w:date="2024-09-12T17:21:00Z" w16du:dateUtc="2024-09-12T11:51:00Z"/>
                <w:rFonts w:ascii="Calibri" w:eastAsia="Calibri" w:hAnsi="Calibri" w:cs="Calibri"/>
                <w:b/>
                <w:sz w:val="24"/>
                <w:szCs w:val="24"/>
                <w:highlight w:val="yellow"/>
                <w:rPrChange w:id="1919" w:author="shashvindu jha" w:date="2024-09-13T11:50:00Z" w16du:dateUtc="2024-09-13T06:20:00Z">
                  <w:rPr>
                    <w:ins w:id="1920" w:author="shashvindu jha" w:date="2024-09-12T17:21:00Z" w16du:dateUtc="2024-09-12T11:51:00Z"/>
                    <w:rFonts w:ascii="Calibri" w:eastAsia="Calibri" w:hAnsi="Calibri" w:cs="Calibri"/>
                    <w:b/>
                    <w:sz w:val="24"/>
                    <w:szCs w:val="24"/>
                  </w:rPr>
                </w:rPrChange>
              </w:rPr>
            </w:pPr>
          </w:p>
        </w:tc>
        <w:tc>
          <w:tcPr>
            <w:tcW w:w="910" w:type="pct"/>
            <w:shd w:val="clear" w:color="auto" w:fill="auto"/>
            <w:tcPrChange w:id="1921" w:author="shashvindu jha" w:date="2024-09-13T11:38:00Z" w16du:dateUtc="2024-09-13T06:08:00Z">
              <w:tcPr>
                <w:tcW w:w="909" w:type="pct"/>
                <w:shd w:val="clear" w:color="auto" w:fill="auto"/>
              </w:tcPr>
            </w:tcPrChange>
          </w:tcPr>
          <w:p w14:paraId="36385BEE" w14:textId="77777777" w:rsidR="00B646E1" w:rsidRPr="009D4714" w:rsidRDefault="00B646E1" w:rsidP="009C4554">
            <w:pPr>
              <w:spacing w:after="0" w:line="240" w:lineRule="auto"/>
              <w:rPr>
                <w:ins w:id="1922" w:author="shashvindu jha" w:date="2024-09-12T17:21:00Z" w16du:dateUtc="2024-09-12T11:51:00Z"/>
                <w:rFonts w:ascii="Calibri" w:eastAsia="Calibri" w:hAnsi="Calibri" w:cs="Calibri"/>
                <w:b/>
                <w:sz w:val="24"/>
                <w:szCs w:val="24"/>
                <w:highlight w:val="yellow"/>
                <w:rPrChange w:id="1923" w:author="shashvindu jha" w:date="2024-09-13T11:50:00Z" w16du:dateUtc="2024-09-13T06:20:00Z">
                  <w:rPr>
                    <w:ins w:id="1924" w:author="shashvindu jha" w:date="2024-09-12T17:21:00Z" w16du:dateUtc="2024-09-12T11:51:00Z"/>
                    <w:rFonts w:ascii="Calibri" w:eastAsia="Calibri" w:hAnsi="Calibri" w:cs="Calibri"/>
                    <w:b/>
                    <w:sz w:val="24"/>
                    <w:szCs w:val="24"/>
                  </w:rPr>
                </w:rPrChange>
              </w:rPr>
            </w:pPr>
          </w:p>
        </w:tc>
      </w:tr>
      <w:tr w:rsidR="00B646E1" w:rsidRPr="009D4714" w14:paraId="34CDBB41" w14:textId="77777777" w:rsidTr="00F2751A">
        <w:trPr>
          <w:trHeight w:val="585"/>
          <w:ins w:id="1925" w:author="shashvindu jha" w:date="2024-09-12T17:21:00Z"/>
          <w:trPrChange w:id="1926" w:author="shashvindu jha" w:date="2024-09-13T11:38:00Z" w16du:dateUtc="2024-09-13T06:08:00Z">
            <w:trPr>
              <w:trHeight w:val="585"/>
            </w:trPr>
          </w:trPrChange>
        </w:trPr>
        <w:tc>
          <w:tcPr>
            <w:tcW w:w="1361" w:type="pct"/>
            <w:shd w:val="clear" w:color="auto" w:fill="auto"/>
            <w:vAlign w:val="center"/>
            <w:tcPrChange w:id="1927" w:author="shashvindu jha" w:date="2024-09-13T11:38:00Z" w16du:dateUtc="2024-09-13T06:08:00Z">
              <w:tcPr>
                <w:tcW w:w="1361" w:type="pct"/>
                <w:shd w:val="clear" w:color="auto" w:fill="auto"/>
                <w:vAlign w:val="center"/>
              </w:tcPr>
            </w:tcPrChange>
          </w:tcPr>
          <w:p w14:paraId="5D839292" w14:textId="0BF318B9" w:rsidR="00B646E1" w:rsidRPr="009D4714" w:rsidRDefault="00B646E1" w:rsidP="009C4554">
            <w:pPr>
              <w:spacing w:after="0" w:line="240" w:lineRule="auto"/>
              <w:rPr>
                <w:ins w:id="1928" w:author="shashvindu jha" w:date="2024-09-12T17:21:00Z" w16du:dateUtc="2024-09-12T11:51:00Z"/>
                <w:rFonts w:ascii="Calibri" w:eastAsia="Calibri" w:hAnsi="Calibri" w:cs="Calibri"/>
                <w:b/>
                <w:bCs/>
                <w:color w:val="2A2B6A"/>
                <w:sz w:val="24"/>
                <w:szCs w:val="24"/>
                <w:highlight w:val="yellow"/>
                <w:rPrChange w:id="1929" w:author="shashvindu jha" w:date="2024-09-13T11:50:00Z" w16du:dateUtc="2024-09-13T06:20:00Z">
                  <w:rPr>
                    <w:ins w:id="1930" w:author="shashvindu jha" w:date="2024-09-12T17:21:00Z" w16du:dateUtc="2024-09-12T11:51:00Z"/>
                    <w:rFonts w:ascii="Calibri" w:eastAsia="Calibri" w:hAnsi="Calibri" w:cs="Calibri"/>
                    <w:b/>
                    <w:bCs/>
                    <w:color w:val="2A2B6A"/>
                    <w:sz w:val="24"/>
                    <w:szCs w:val="24"/>
                  </w:rPr>
                </w:rPrChange>
              </w:rPr>
            </w:pPr>
            <w:ins w:id="1931" w:author="shashvindu jha" w:date="2024-09-12T17:22:00Z" w16du:dateUtc="2024-09-12T11:52:00Z">
              <w:r w:rsidRPr="009D4714">
                <w:rPr>
                  <w:rFonts w:ascii="Calibri" w:eastAsia="Calibri" w:hAnsi="Calibri" w:cstheme="minorHAnsi"/>
                  <w:b/>
                  <w:iCs/>
                  <w:color w:val="2A2B6A"/>
                  <w:sz w:val="24"/>
                  <w:szCs w:val="24"/>
                  <w:highlight w:val="yellow"/>
                  <w:rPrChange w:id="1932" w:author="shashvindu jha" w:date="2024-09-13T11:50:00Z" w16du:dateUtc="2024-09-13T06:20:00Z">
                    <w:rPr>
                      <w:rFonts w:ascii="Calibri" w:eastAsia="Calibri" w:hAnsi="Calibri" w:cstheme="minorHAnsi"/>
                      <w:b/>
                      <w:iCs/>
                      <w:color w:val="2A2B6A"/>
                      <w:sz w:val="24"/>
                      <w:szCs w:val="24"/>
                    </w:rPr>
                  </w:rPrChange>
                </w:rPr>
                <w:t>Value</w:t>
              </w:r>
            </w:ins>
          </w:p>
        </w:tc>
        <w:tc>
          <w:tcPr>
            <w:tcW w:w="758" w:type="pct"/>
            <w:shd w:val="clear" w:color="auto" w:fill="auto"/>
            <w:vAlign w:val="center"/>
            <w:tcPrChange w:id="1933" w:author="shashvindu jha" w:date="2024-09-13T11:38:00Z" w16du:dateUtc="2024-09-13T06:08:00Z">
              <w:tcPr>
                <w:tcW w:w="758" w:type="pct"/>
                <w:shd w:val="clear" w:color="auto" w:fill="auto"/>
                <w:vAlign w:val="center"/>
              </w:tcPr>
            </w:tcPrChange>
          </w:tcPr>
          <w:p w14:paraId="1B9ADC68" w14:textId="77777777" w:rsidR="00B646E1" w:rsidRPr="009D4714" w:rsidRDefault="00B646E1" w:rsidP="009C4554">
            <w:pPr>
              <w:spacing w:after="0" w:line="240" w:lineRule="auto"/>
              <w:rPr>
                <w:ins w:id="1934" w:author="shashvindu jha" w:date="2024-09-12T17:21:00Z" w16du:dateUtc="2024-09-12T11:51:00Z"/>
                <w:rFonts w:ascii="Calibri" w:eastAsia="Calibri" w:hAnsi="Calibri" w:cs="Calibri"/>
                <w:b/>
                <w:sz w:val="24"/>
                <w:szCs w:val="24"/>
                <w:highlight w:val="yellow"/>
                <w:rPrChange w:id="1935" w:author="shashvindu jha" w:date="2024-09-13T11:50:00Z" w16du:dateUtc="2024-09-13T06:20:00Z">
                  <w:rPr>
                    <w:ins w:id="1936"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937" w:author="shashvindu jha" w:date="2024-09-13T11:38:00Z" w16du:dateUtc="2024-09-13T06:08:00Z">
              <w:tcPr>
                <w:tcW w:w="1213" w:type="pct"/>
                <w:shd w:val="clear" w:color="auto" w:fill="auto"/>
                <w:vAlign w:val="center"/>
              </w:tcPr>
            </w:tcPrChange>
          </w:tcPr>
          <w:p w14:paraId="1F0654CE" w14:textId="77777777" w:rsidR="00B646E1" w:rsidRPr="009D4714" w:rsidRDefault="00B646E1" w:rsidP="009C4554">
            <w:pPr>
              <w:spacing w:after="0" w:line="240" w:lineRule="auto"/>
              <w:rPr>
                <w:ins w:id="1938" w:author="shashvindu jha" w:date="2024-09-12T17:21:00Z" w16du:dateUtc="2024-09-12T11:51:00Z"/>
                <w:rFonts w:ascii="Calibri" w:eastAsia="Calibri" w:hAnsi="Calibri" w:cs="Calibri"/>
                <w:b/>
                <w:sz w:val="24"/>
                <w:szCs w:val="24"/>
                <w:highlight w:val="yellow"/>
                <w:rPrChange w:id="1939" w:author="shashvindu jha" w:date="2024-09-13T11:50:00Z" w16du:dateUtc="2024-09-13T06:20:00Z">
                  <w:rPr>
                    <w:ins w:id="1940" w:author="shashvindu jha" w:date="2024-09-12T17:21:00Z" w16du:dateUtc="2024-09-12T11:51:00Z"/>
                    <w:rFonts w:ascii="Calibri" w:eastAsia="Calibri" w:hAnsi="Calibri" w:cs="Calibri"/>
                    <w:b/>
                    <w:sz w:val="24"/>
                    <w:szCs w:val="24"/>
                  </w:rPr>
                </w:rPrChange>
              </w:rPr>
            </w:pPr>
          </w:p>
        </w:tc>
        <w:tc>
          <w:tcPr>
            <w:tcW w:w="758" w:type="pct"/>
            <w:shd w:val="clear" w:color="auto" w:fill="auto"/>
            <w:vAlign w:val="center"/>
            <w:tcPrChange w:id="1941" w:author="shashvindu jha" w:date="2024-09-13T11:38:00Z" w16du:dateUtc="2024-09-13T06:08:00Z">
              <w:tcPr>
                <w:tcW w:w="758" w:type="pct"/>
                <w:shd w:val="clear" w:color="auto" w:fill="auto"/>
                <w:vAlign w:val="center"/>
              </w:tcPr>
            </w:tcPrChange>
          </w:tcPr>
          <w:p w14:paraId="50F02034" w14:textId="77777777" w:rsidR="00B646E1" w:rsidRPr="009D4714" w:rsidRDefault="00B646E1" w:rsidP="009C4554">
            <w:pPr>
              <w:spacing w:after="0" w:line="240" w:lineRule="auto"/>
              <w:rPr>
                <w:ins w:id="1942" w:author="shashvindu jha" w:date="2024-09-12T17:21:00Z" w16du:dateUtc="2024-09-12T11:51:00Z"/>
                <w:rFonts w:ascii="Calibri" w:eastAsia="Calibri" w:hAnsi="Calibri" w:cs="Calibri"/>
                <w:b/>
                <w:sz w:val="24"/>
                <w:szCs w:val="24"/>
                <w:highlight w:val="yellow"/>
                <w:rPrChange w:id="1943" w:author="shashvindu jha" w:date="2024-09-13T11:50:00Z" w16du:dateUtc="2024-09-13T06:20:00Z">
                  <w:rPr>
                    <w:ins w:id="1944" w:author="shashvindu jha" w:date="2024-09-12T17:21:00Z" w16du:dateUtc="2024-09-12T11:51:00Z"/>
                    <w:rFonts w:ascii="Calibri" w:eastAsia="Calibri" w:hAnsi="Calibri" w:cs="Calibri"/>
                    <w:b/>
                    <w:sz w:val="24"/>
                    <w:szCs w:val="24"/>
                  </w:rPr>
                </w:rPrChange>
              </w:rPr>
            </w:pPr>
          </w:p>
        </w:tc>
        <w:tc>
          <w:tcPr>
            <w:tcW w:w="910" w:type="pct"/>
            <w:shd w:val="clear" w:color="auto" w:fill="auto"/>
            <w:tcPrChange w:id="1945" w:author="shashvindu jha" w:date="2024-09-13T11:38:00Z" w16du:dateUtc="2024-09-13T06:08:00Z">
              <w:tcPr>
                <w:tcW w:w="909" w:type="pct"/>
                <w:shd w:val="clear" w:color="auto" w:fill="auto"/>
              </w:tcPr>
            </w:tcPrChange>
          </w:tcPr>
          <w:p w14:paraId="27103BAA" w14:textId="77777777" w:rsidR="00B646E1" w:rsidRPr="009D4714" w:rsidRDefault="00B646E1" w:rsidP="009C4554">
            <w:pPr>
              <w:spacing w:after="0" w:line="240" w:lineRule="auto"/>
              <w:rPr>
                <w:ins w:id="1946" w:author="shashvindu jha" w:date="2024-09-12T17:21:00Z" w16du:dateUtc="2024-09-12T11:51:00Z"/>
                <w:rFonts w:ascii="Calibri" w:eastAsia="Calibri" w:hAnsi="Calibri" w:cs="Calibri"/>
                <w:b/>
                <w:sz w:val="24"/>
                <w:szCs w:val="24"/>
                <w:highlight w:val="yellow"/>
                <w:rPrChange w:id="1947" w:author="shashvindu jha" w:date="2024-09-13T11:50:00Z" w16du:dateUtc="2024-09-13T06:20:00Z">
                  <w:rPr>
                    <w:ins w:id="1948" w:author="shashvindu jha" w:date="2024-09-12T17:21:00Z" w16du:dateUtc="2024-09-12T11:51:00Z"/>
                    <w:rFonts w:ascii="Calibri" w:eastAsia="Calibri" w:hAnsi="Calibri" w:cs="Calibri"/>
                    <w:b/>
                    <w:sz w:val="24"/>
                    <w:szCs w:val="24"/>
                  </w:rPr>
                </w:rPrChange>
              </w:rPr>
            </w:pPr>
          </w:p>
        </w:tc>
      </w:tr>
    </w:tbl>
    <w:p w14:paraId="3C3E3105" w14:textId="5EEAFB06" w:rsidR="001662A5" w:rsidRPr="009D4714" w:rsidRDefault="001662A5">
      <w:pPr>
        <w:spacing w:before="240" w:line="360" w:lineRule="auto"/>
        <w:rPr>
          <w:ins w:id="1949" w:author="shashvindu jha" w:date="2024-09-13T11:45:00Z" w16du:dateUtc="2024-09-13T06:15:00Z"/>
          <w:b/>
          <w:bCs/>
          <w:sz w:val="24"/>
          <w:szCs w:val="24"/>
          <w:highlight w:val="yellow"/>
          <w:rPrChange w:id="1950" w:author="shashvindu jha" w:date="2024-09-13T11:50:00Z" w16du:dateUtc="2024-09-13T06:20:00Z">
            <w:rPr>
              <w:ins w:id="1951" w:author="shashvindu jha" w:date="2024-09-13T11:45:00Z" w16du:dateUtc="2024-09-13T06:15:00Z"/>
            </w:rPr>
          </w:rPrChange>
        </w:rPr>
        <w:pPrChange w:id="1952" w:author="shashvindu jha" w:date="2024-09-13T11:45:00Z" w16du:dateUtc="2024-09-13T06:15:00Z">
          <w:pPr/>
        </w:pPrChange>
      </w:pPr>
      <w:ins w:id="1953" w:author="shashvindu jha" w:date="2024-09-13T11:45:00Z" w16du:dateUtc="2024-09-13T06:15:00Z">
        <w:r w:rsidRPr="009D4714">
          <w:rPr>
            <w:rFonts w:ascii="Calibri" w:hAnsi="Calibri" w:cs="Calibri"/>
            <w:b/>
            <w:sz w:val="24"/>
            <w:szCs w:val="24"/>
            <w:highlight w:val="yellow"/>
            <w:rPrChange w:id="1954" w:author="shashvindu jha" w:date="2024-09-13T11:50:00Z" w16du:dateUtc="2024-09-13T06:20:00Z">
              <w:rPr>
                <w:rFonts w:ascii="Calibri" w:hAnsi="Calibri" w:cs="Calibri"/>
                <w:b/>
                <w:sz w:val="24"/>
                <w:szCs w:val="24"/>
              </w:rPr>
            </w:rPrChange>
          </w:rPr>
          <w:t>CALCULATE</w:t>
        </w:r>
        <w:r w:rsidRPr="009D4714">
          <w:rPr>
            <w:b/>
            <w:bCs/>
            <w:sz w:val="24"/>
            <w:szCs w:val="24"/>
            <w:highlight w:val="yellow"/>
            <w:rPrChange w:id="1955" w:author="shashvindu jha" w:date="2024-09-13T11:50:00Z" w16du:dateUtc="2024-09-13T06:20:00Z">
              <w:rPr>
                <w:b/>
                <w:bCs/>
                <w:sz w:val="24"/>
                <w:szCs w:val="24"/>
              </w:rPr>
            </w:rPrChange>
          </w:rPr>
          <w:t xml:space="preserve"> </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Change w:id="1956" w:author="shashvindu jha" w:date="2024-09-13T11:38:00Z" w16du:dateUtc="2024-09-13T06:08:00Z">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PrChange>
      </w:tblPr>
      <w:tblGrid>
        <w:gridCol w:w="2546"/>
        <w:gridCol w:w="1417"/>
        <w:gridCol w:w="2268"/>
        <w:gridCol w:w="1417"/>
        <w:gridCol w:w="1702"/>
        <w:tblGridChange w:id="1957">
          <w:tblGrid>
            <w:gridCol w:w="2546"/>
            <w:gridCol w:w="1417"/>
            <w:gridCol w:w="2268"/>
            <w:gridCol w:w="1417"/>
            <w:gridCol w:w="1702"/>
          </w:tblGrid>
        </w:tblGridChange>
      </w:tblGrid>
      <w:tr w:rsidR="00B646E1" w:rsidRPr="009D4714" w14:paraId="20DB976D" w14:textId="77777777" w:rsidTr="00F2751A">
        <w:trPr>
          <w:trHeight w:val="585"/>
          <w:ins w:id="1958" w:author="shashvindu jha" w:date="2024-09-12T17:21:00Z"/>
          <w:trPrChange w:id="1959" w:author="shashvindu jha" w:date="2024-09-13T11:38:00Z" w16du:dateUtc="2024-09-13T06:08:00Z">
            <w:trPr>
              <w:trHeight w:val="585"/>
            </w:trPr>
          </w:trPrChange>
        </w:trPr>
        <w:tc>
          <w:tcPr>
            <w:tcW w:w="1361" w:type="pct"/>
            <w:shd w:val="clear" w:color="auto" w:fill="auto"/>
            <w:vAlign w:val="center"/>
            <w:tcPrChange w:id="1960" w:author="shashvindu jha" w:date="2024-09-13T11:38:00Z" w16du:dateUtc="2024-09-13T06:08:00Z">
              <w:tcPr>
                <w:tcW w:w="1361" w:type="pct"/>
                <w:shd w:val="clear" w:color="auto" w:fill="auto"/>
                <w:vAlign w:val="center"/>
              </w:tcPr>
            </w:tcPrChange>
          </w:tcPr>
          <w:p w14:paraId="3419DDF4" w14:textId="76F4C6FC" w:rsidR="00B646E1" w:rsidRPr="009D4714" w:rsidRDefault="00B646E1" w:rsidP="009C4554">
            <w:pPr>
              <w:spacing w:after="0" w:line="240" w:lineRule="auto"/>
              <w:rPr>
                <w:ins w:id="1961" w:author="shashvindu jha" w:date="2024-09-12T17:21:00Z" w16du:dateUtc="2024-09-12T11:51:00Z"/>
                <w:rFonts w:ascii="Calibri" w:eastAsia="Calibri" w:hAnsi="Calibri" w:cs="Calibri"/>
                <w:b/>
                <w:bCs/>
                <w:color w:val="2A2B6A"/>
                <w:sz w:val="24"/>
                <w:szCs w:val="24"/>
                <w:highlight w:val="yellow"/>
                <w:rPrChange w:id="1962" w:author="shashvindu jha" w:date="2024-09-13T11:50:00Z" w16du:dateUtc="2024-09-13T06:20:00Z">
                  <w:rPr>
                    <w:ins w:id="1963" w:author="shashvindu jha" w:date="2024-09-12T17:21:00Z" w16du:dateUtc="2024-09-12T11:51:00Z"/>
                    <w:rFonts w:ascii="Calibri" w:eastAsia="Calibri" w:hAnsi="Calibri" w:cs="Calibri"/>
                    <w:b/>
                    <w:bCs/>
                    <w:color w:val="2A2B6A"/>
                    <w:sz w:val="24"/>
                    <w:szCs w:val="24"/>
                  </w:rPr>
                </w:rPrChange>
              </w:rPr>
            </w:pPr>
            <w:ins w:id="1964" w:author="shashvindu jha" w:date="2024-09-12T17:22:00Z" w16du:dateUtc="2024-09-12T11:52:00Z">
              <w:r w:rsidRPr="009D4714">
                <w:rPr>
                  <w:rFonts w:ascii="Calibri" w:eastAsia="Calibri" w:hAnsi="Calibri" w:cs="Calibri"/>
                  <w:b/>
                  <w:bCs/>
                  <w:color w:val="2A2B6A"/>
                  <w:sz w:val="24"/>
                  <w:szCs w:val="24"/>
                  <w:highlight w:val="yellow"/>
                  <w:rPrChange w:id="1965" w:author="shashvindu jha" w:date="2024-09-13T11:50:00Z" w16du:dateUtc="2024-09-13T06:20:00Z">
                    <w:rPr>
                      <w:rFonts w:ascii="Calibri" w:eastAsia="Calibri" w:hAnsi="Calibri" w:cs="Calibri"/>
                      <w:b/>
                      <w:bCs/>
                      <w:color w:val="2A2B6A"/>
                      <w:sz w:val="24"/>
                      <w:szCs w:val="24"/>
                    </w:rPr>
                  </w:rPrChange>
                </w:rPr>
                <w:t>Column</w:t>
              </w:r>
            </w:ins>
          </w:p>
        </w:tc>
        <w:tc>
          <w:tcPr>
            <w:tcW w:w="758" w:type="pct"/>
            <w:shd w:val="clear" w:color="auto" w:fill="auto"/>
            <w:vAlign w:val="center"/>
            <w:tcPrChange w:id="1966" w:author="shashvindu jha" w:date="2024-09-13T11:38:00Z" w16du:dateUtc="2024-09-13T06:08:00Z">
              <w:tcPr>
                <w:tcW w:w="758" w:type="pct"/>
                <w:shd w:val="clear" w:color="auto" w:fill="auto"/>
                <w:vAlign w:val="center"/>
              </w:tcPr>
            </w:tcPrChange>
          </w:tcPr>
          <w:p w14:paraId="5F64A4B8" w14:textId="77777777" w:rsidR="00B646E1" w:rsidRPr="009D4714" w:rsidRDefault="00B646E1" w:rsidP="009C4554">
            <w:pPr>
              <w:spacing w:after="0" w:line="240" w:lineRule="auto"/>
              <w:rPr>
                <w:ins w:id="1967" w:author="shashvindu jha" w:date="2024-09-12T17:21:00Z" w16du:dateUtc="2024-09-12T11:51:00Z"/>
                <w:rFonts w:ascii="Calibri" w:eastAsia="Calibri" w:hAnsi="Calibri" w:cs="Calibri"/>
                <w:b/>
                <w:sz w:val="24"/>
                <w:szCs w:val="24"/>
                <w:highlight w:val="yellow"/>
                <w:rPrChange w:id="1968" w:author="shashvindu jha" w:date="2024-09-13T11:50:00Z" w16du:dateUtc="2024-09-13T06:20:00Z">
                  <w:rPr>
                    <w:ins w:id="1969"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970" w:author="shashvindu jha" w:date="2024-09-13T11:38:00Z" w16du:dateUtc="2024-09-13T06:08:00Z">
              <w:tcPr>
                <w:tcW w:w="1213" w:type="pct"/>
                <w:shd w:val="clear" w:color="auto" w:fill="auto"/>
                <w:vAlign w:val="center"/>
              </w:tcPr>
            </w:tcPrChange>
          </w:tcPr>
          <w:p w14:paraId="331000D5" w14:textId="77777777" w:rsidR="00B646E1" w:rsidRPr="009D4714" w:rsidRDefault="00B646E1" w:rsidP="009C4554">
            <w:pPr>
              <w:spacing w:after="0" w:line="240" w:lineRule="auto"/>
              <w:rPr>
                <w:ins w:id="1971" w:author="shashvindu jha" w:date="2024-09-12T17:21:00Z" w16du:dateUtc="2024-09-12T11:51:00Z"/>
                <w:rFonts w:ascii="Calibri" w:eastAsia="Calibri" w:hAnsi="Calibri" w:cs="Calibri"/>
                <w:b/>
                <w:sz w:val="24"/>
                <w:szCs w:val="24"/>
                <w:highlight w:val="yellow"/>
                <w:rPrChange w:id="1972" w:author="shashvindu jha" w:date="2024-09-13T11:50:00Z" w16du:dateUtc="2024-09-13T06:20:00Z">
                  <w:rPr>
                    <w:ins w:id="1973" w:author="shashvindu jha" w:date="2024-09-12T17:21:00Z" w16du:dateUtc="2024-09-12T11:51:00Z"/>
                    <w:rFonts w:ascii="Calibri" w:eastAsia="Calibri" w:hAnsi="Calibri" w:cs="Calibri"/>
                    <w:b/>
                    <w:sz w:val="24"/>
                    <w:szCs w:val="24"/>
                  </w:rPr>
                </w:rPrChange>
              </w:rPr>
            </w:pPr>
          </w:p>
        </w:tc>
        <w:tc>
          <w:tcPr>
            <w:tcW w:w="758" w:type="pct"/>
            <w:shd w:val="clear" w:color="auto" w:fill="auto"/>
            <w:vAlign w:val="center"/>
            <w:tcPrChange w:id="1974" w:author="shashvindu jha" w:date="2024-09-13T11:38:00Z" w16du:dateUtc="2024-09-13T06:08:00Z">
              <w:tcPr>
                <w:tcW w:w="758" w:type="pct"/>
                <w:shd w:val="clear" w:color="auto" w:fill="auto"/>
                <w:vAlign w:val="center"/>
              </w:tcPr>
            </w:tcPrChange>
          </w:tcPr>
          <w:p w14:paraId="07FCCAFE" w14:textId="77777777" w:rsidR="00B646E1" w:rsidRPr="009D4714" w:rsidRDefault="00B646E1" w:rsidP="009C4554">
            <w:pPr>
              <w:spacing w:after="0" w:line="240" w:lineRule="auto"/>
              <w:rPr>
                <w:ins w:id="1975" w:author="shashvindu jha" w:date="2024-09-12T17:21:00Z" w16du:dateUtc="2024-09-12T11:51:00Z"/>
                <w:rFonts w:ascii="Calibri" w:eastAsia="Calibri" w:hAnsi="Calibri" w:cs="Calibri"/>
                <w:b/>
                <w:sz w:val="24"/>
                <w:szCs w:val="24"/>
                <w:highlight w:val="yellow"/>
                <w:rPrChange w:id="1976" w:author="shashvindu jha" w:date="2024-09-13T11:50:00Z" w16du:dateUtc="2024-09-13T06:20:00Z">
                  <w:rPr>
                    <w:ins w:id="1977" w:author="shashvindu jha" w:date="2024-09-12T17:21:00Z" w16du:dateUtc="2024-09-12T11:51:00Z"/>
                    <w:rFonts w:ascii="Calibri" w:eastAsia="Calibri" w:hAnsi="Calibri" w:cs="Calibri"/>
                    <w:b/>
                    <w:sz w:val="24"/>
                    <w:szCs w:val="24"/>
                  </w:rPr>
                </w:rPrChange>
              </w:rPr>
            </w:pPr>
          </w:p>
        </w:tc>
        <w:tc>
          <w:tcPr>
            <w:tcW w:w="910" w:type="pct"/>
            <w:shd w:val="clear" w:color="auto" w:fill="auto"/>
            <w:tcPrChange w:id="1978" w:author="shashvindu jha" w:date="2024-09-13T11:38:00Z" w16du:dateUtc="2024-09-13T06:08:00Z">
              <w:tcPr>
                <w:tcW w:w="909" w:type="pct"/>
                <w:shd w:val="clear" w:color="auto" w:fill="auto"/>
              </w:tcPr>
            </w:tcPrChange>
          </w:tcPr>
          <w:p w14:paraId="08041D10" w14:textId="77777777" w:rsidR="00B646E1" w:rsidRPr="009D4714" w:rsidRDefault="00B646E1" w:rsidP="009C4554">
            <w:pPr>
              <w:spacing w:after="0" w:line="240" w:lineRule="auto"/>
              <w:rPr>
                <w:ins w:id="1979" w:author="shashvindu jha" w:date="2024-09-12T17:21:00Z" w16du:dateUtc="2024-09-12T11:51:00Z"/>
                <w:rFonts w:ascii="Calibri" w:eastAsia="Calibri" w:hAnsi="Calibri" w:cs="Calibri"/>
                <w:b/>
                <w:sz w:val="24"/>
                <w:szCs w:val="24"/>
                <w:highlight w:val="yellow"/>
                <w:rPrChange w:id="1980" w:author="shashvindu jha" w:date="2024-09-13T11:50:00Z" w16du:dateUtc="2024-09-13T06:20:00Z">
                  <w:rPr>
                    <w:ins w:id="1981" w:author="shashvindu jha" w:date="2024-09-12T17:21:00Z" w16du:dateUtc="2024-09-12T11:51:00Z"/>
                    <w:rFonts w:ascii="Calibri" w:eastAsia="Calibri" w:hAnsi="Calibri" w:cs="Calibri"/>
                    <w:b/>
                    <w:sz w:val="24"/>
                    <w:szCs w:val="24"/>
                  </w:rPr>
                </w:rPrChange>
              </w:rPr>
            </w:pPr>
          </w:p>
        </w:tc>
      </w:tr>
      <w:tr w:rsidR="00B646E1" w:rsidRPr="009D4714" w14:paraId="41C16EBE" w14:textId="77777777" w:rsidTr="00F2751A">
        <w:trPr>
          <w:trHeight w:val="585"/>
          <w:ins w:id="1982" w:author="shashvindu jha" w:date="2024-09-12T17:21:00Z"/>
          <w:trPrChange w:id="1983" w:author="shashvindu jha" w:date="2024-09-13T11:38:00Z" w16du:dateUtc="2024-09-13T06:08:00Z">
            <w:trPr>
              <w:trHeight w:val="585"/>
            </w:trPr>
          </w:trPrChange>
        </w:trPr>
        <w:tc>
          <w:tcPr>
            <w:tcW w:w="1361" w:type="pct"/>
            <w:shd w:val="clear" w:color="auto" w:fill="auto"/>
            <w:vAlign w:val="center"/>
            <w:tcPrChange w:id="1984" w:author="shashvindu jha" w:date="2024-09-13T11:38:00Z" w16du:dateUtc="2024-09-13T06:08:00Z">
              <w:tcPr>
                <w:tcW w:w="1361" w:type="pct"/>
                <w:shd w:val="clear" w:color="auto" w:fill="auto"/>
                <w:vAlign w:val="center"/>
              </w:tcPr>
            </w:tcPrChange>
          </w:tcPr>
          <w:p w14:paraId="71EA013A" w14:textId="05649F48" w:rsidR="00B646E1" w:rsidRPr="009D4714" w:rsidRDefault="00B646E1" w:rsidP="009C4554">
            <w:pPr>
              <w:spacing w:after="0" w:line="240" w:lineRule="auto"/>
              <w:rPr>
                <w:ins w:id="1985" w:author="shashvindu jha" w:date="2024-09-12T17:21:00Z" w16du:dateUtc="2024-09-12T11:51:00Z"/>
                <w:rFonts w:ascii="Calibri" w:eastAsia="Calibri" w:hAnsi="Calibri" w:cs="Calibri"/>
                <w:b/>
                <w:bCs/>
                <w:color w:val="2A2B6A"/>
                <w:sz w:val="24"/>
                <w:szCs w:val="24"/>
                <w:highlight w:val="yellow"/>
                <w:rPrChange w:id="1986" w:author="shashvindu jha" w:date="2024-09-13T11:50:00Z" w16du:dateUtc="2024-09-13T06:20:00Z">
                  <w:rPr>
                    <w:ins w:id="1987" w:author="shashvindu jha" w:date="2024-09-12T17:21:00Z" w16du:dateUtc="2024-09-12T11:51:00Z"/>
                    <w:rFonts w:ascii="Calibri" w:eastAsia="Calibri" w:hAnsi="Calibri" w:cs="Calibri"/>
                    <w:b/>
                    <w:bCs/>
                    <w:color w:val="2A2B6A"/>
                    <w:sz w:val="24"/>
                    <w:szCs w:val="24"/>
                  </w:rPr>
                </w:rPrChange>
              </w:rPr>
            </w:pPr>
            <w:ins w:id="1988" w:author="shashvindu jha" w:date="2024-09-12T17:22:00Z" w16du:dateUtc="2024-09-12T11:52:00Z">
              <w:r w:rsidRPr="009D4714">
                <w:rPr>
                  <w:rFonts w:ascii="Calibri" w:eastAsia="Calibri" w:hAnsi="Calibri" w:cs="Calibri"/>
                  <w:b/>
                  <w:bCs/>
                  <w:color w:val="2A2B6A"/>
                  <w:sz w:val="24"/>
                  <w:szCs w:val="24"/>
                  <w:highlight w:val="yellow"/>
                  <w:rPrChange w:id="1989" w:author="shashvindu jha" w:date="2024-09-13T11:50:00Z" w16du:dateUtc="2024-09-13T06:20:00Z">
                    <w:rPr>
                      <w:rFonts w:ascii="Calibri" w:eastAsia="Calibri" w:hAnsi="Calibri" w:cs="Calibri"/>
                      <w:b/>
                      <w:bCs/>
                      <w:color w:val="2A2B6A"/>
                      <w:sz w:val="24"/>
                      <w:szCs w:val="24"/>
                    </w:rPr>
                  </w:rPrChange>
                </w:rPr>
                <w:t>Formula</w:t>
              </w:r>
            </w:ins>
          </w:p>
        </w:tc>
        <w:tc>
          <w:tcPr>
            <w:tcW w:w="758" w:type="pct"/>
            <w:shd w:val="clear" w:color="auto" w:fill="auto"/>
            <w:vAlign w:val="center"/>
            <w:tcPrChange w:id="1990" w:author="shashvindu jha" w:date="2024-09-13T11:38:00Z" w16du:dateUtc="2024-09-13T06:08:00Z">
              <w:tcPr>
                <w:tcW w:w="758" w:type="pct"/>
                <w:shd w:val="clear" w:color="auto" w:fill="auto"/>
                <w:vAlign w:val="center"/>
              </w:tcPr>
            </w:tcPrChange>
          </w:tcPr>
          <w:p w14:paraId="393E09B4" w14:textId="77777777" w:rsidR="00B646E1" w:rsidRPr="009D4714" w:rsidRDefault="00B646E1" w:rsidP="009C4554">
            <w:pPr>
              <w:spacing w:after="0" w:line="240" w:lineRule="auto"/>
              <w:rPr>
                <w:ins w:id="1991" w:author="shashvindu jha" w:date="2024-09-12T17:21:00Z" w16du:dateUtc="2024-09-12T11:51:00Z"/>
                <w:rFonts w:ascii="Calibri" w:eastAsia="Calibri" w:hAnsi="Calibri" w:cs="Calibri"/>
                <w:b/>
                <w:sz w:val="24"/>
                <w:szCs w:val="24"/>
                <w:highlight w:val="yellow"/>
                <w:rPrChange w:id="1992" w:author="shashvindu jha" w:date="2024-09-13T11:50:00Z" w16du:dateUtc="2024-09-13T06:20:00Z">
                  <w:rPr>
                    <w:ins w:id="1993" w:author="shashvindu jha" w:date="2024-09-12T17:21:00Z" w16du:dateUtc="2024-09-12T11:51:00Z"/>
                    <w:rFonts w:ascii="Calibri" w:eastAsia="Calibri" w:hAnsi="Calibri" w:cs="Calibri"/>
                    <w:b/>
                    <w:sz w:val="24"/>
                    <w:szCs w:val="24"/>
                  </w:rPr>
                </w:rPrChange>
              </w:rPr>
            </w:pPr>
          </w:p>
        </w:tc>
        <w:tc>
          <w:tcPr>
            <w:tcW w:w="1213" w:type="pct"/>
            <w:shd w:val="clear" w:color="auto" w:fill="auto"/>
            <w:vAlign w:val="center"/>
            <w:tcPrChange w:id="1994" w:author="shashvindu jha" w:date="2024-09-13T11:38:00Z" w16du:dateUtc="2024-09-13T06:08:00Z">
              <w:tcPr>
                <w:tcW w:w="1213" w:type="pct"/>
                <w:shd w:val="clear" w:color="auto" w:fill="auto"/>
                <w:vAlign w:val="center"/>
              </w:tcPr>
            </w:tcPrChange>
          </w:tcPr>
          <w:p w14:paraId="1C070D25" w14:textId="208C6A94" w:rsidR="00B646E1" w:rsidRPr="009D4714" w:rsidRDefault="009D4714" w:rsidP="009C4554">
            <w:pPr>
              <w:spacing w:after="0" w:line="240" w:lineRule="auto"/>
              <w:rPr>
                <w:ins w:id="1995" w:author="shashvindu jha" w:date="2024-09-12T17:21:00Z" w16du:dateUtc="2024-09-12T11:51:00Z"/>
                <w:rFonts w:ascii="Calibri" w:eastAsia="Calibri" w:hAnsi="Calibri" w:cs="Calibri"/>
                <w:b/>
                <w:sz w:val="24"/>
                <w:szCs w:val="24"/>
                <w:highlight w:val="yellow"/>
                <w:rPrChange w:id="1996" w:author="shashvindu jha" w:date="2024-09-13T11:50:00Z" w16du:dateUtc="2024-09-13T06:20:00Z">
                  <w:rPr>
                    <w:ins w:id="1997" w:author="shashvindu jha" w:date="2024-09-12T17:21:00Z" w16du:dateUtc="2024-09-12T11:51:00Z"/>
                    <w:rFonts w:ascii="Calibri" w:eastAsia="Calibri" w:hAnsi="Calibri" w:cs="Calibri"/>
                    <w:b/>
                    <w:sz w:val="24"/>
                    <w:szCs w:val="24"/>
                  </w:rPr>
                </w:rPrChange>
              </w:rPr>
            </w:pPr>
            <w:ins w:id="1998" w:author="shashvindu jha" w:date="2024-09-13T11:50:00Z" w16du:dateUtc="2024-09-13T06:20:00Z">
              <w:r w:rsidRPr="00460417">
                <w:rPr>
                  <w:rFonts w:ascii="Calibri" w:eastAsia="Calibri" w:hAnsi="Calibri" w:cs="Calibri"/>
                  <w:bCs/>
                  <w:color w:val="2A2B6A"/>
                  <w:sz w:val="24"/>
                  <w:szCs w:val="24"/>
                  <w:highlight w:val="yellow"/>
                </w:rPr>
                <w:t>selecting column from the left column.</w:t>
              </w:r>
            </w:ins>
          </w:p>
        </w:tc>
        <w:tc>
          <w:tcPr>
            <w:tcW w:w="758" w:type="pct"/>
            <w:shd w:val="clear" w:color="auto" w:fill="auto"/>
            <w:vAlign w:val="center"/>
            <w:tcPrChange w:id="1999" w:author="shashvindu jha" w:date="2024-09-13T11:38:00Z" w16du:dateUtc="2024-09-13T06:08:00Z">
              <w:tcPr>
                <w:tcW w:w="758" w:type="pct"/>
                <w:shd w:val="clear" w:color="auto" w:fill="auto"/>
                <w:vAlign w:val="center"/>
              </w:tcPr>
            </w:tcPrChange>
          </w:tcPr>
          <w:p w14:paraId="558FF43F" w14:textId="77777777" w:rsidR="00B646E1" w:rsidRPr="009D4714" w:rsidRDefault="00B646E1" w:rsidP="009C4554">
            <w:pPr>
              <w:spacing w:after="0" w:line="240" w:lineRule="auto"/>
              <w:rPr>
                <w:ins w:id="2000" w:author="shashvindu jha" w:date="2024-09-12T17:21:00Z" w16du:dateUtc="2024-09-12T11:51:00Z"/>
                <w:rFonts w:ascii="Calibri" w:eastAsia="Calibri" w:hAnsi="Calibri" w:cs="Calibri"/>
                <w:b/>
                <w:sz w:val="24"/>
                <w:szCs w:val="24"/>
                <w:highlight w:val="yellow"/>
                <w:rPrChange w:id="2001" w:author="shashvindu jha" w:date="2024-09-13T11:50:00Z" w16du:dateUtc="2024-09-13T06:20:00Z">
                  <w:rPr>
                    <w:ins w:id="2002" w:author="shashvindu jha" w:date="2024-09-12T17:21:00Z" w16du:dateUtc="2024-09-12T11:51:00Z"/>
                    <w:rFonts w:ascii="Calibri" w:eastAsia="Calibri" w:hAnsi="Calibri" w:cs="Calibri"/>
                    <w:b/>
                    <w:sz w:val="24"/>
                    <w:szCs w:val="24"/>
                  </w:rPr>
                </w:rPrChange>
              </w:rPr>
            </w:pPr>
          </w:p>
        </w:tc>
        <w:tc>
          <w:tcPr>
            <w:tcW w:w="910" w:type="pct"/>
            <w:shd w:val="clear" w:color="auto" w:fill="auto"/>
            <w:tcPrChange w:id="2003" w:author="shashvindu jha" w:date="2024-09-13T11:38:00Z" w16du:dateUtc="2024-09-13T06:08:00Z">
              <w:tcPr>
                <w:tcW w:w="909" w:type="pct"/>
                <w:shd w:val="clear" w:color="auto" w:fill="auto"/>
              </w:tcPr>
            </w:tcPrChange>
          </w:tcPr>
          <w:p w14:paraId="0E99EA62" w14:textId="77777777" w:rsidR="00B646E1" w:rsidRPr="009D4714" w:rsidRDefault="00B646E1" w:rsidP="009C4554">
            <w:pPr>
              <w:spacing w:after="0" w:line="240" w:lineRule="auto"/>
              <w:rPr>
                <w:ins w:id="2004" w:author="shashvindu jha" w:date="2024-09-12T17:21:00Z" w16du:dateUtc="2024-09-12T11:51:00Z"/>
                <w:rFonts w:ascii="Calibri" w:eastAsia="Calibri" w:hAnsi="Calibri" w:cs="Calibri"/>
                <w:b/>
                <w:sz w:val="24"/>
                <w:szCs w:val="24"/>
                <w:highlight w:val="yellow"/>
                <w:rPrChange w:id="2005" w:author="shashvindu jha" w:date="2024-09-13T11:50:00Z" w16du:dateUtc="2024-09-13T06:20:00Z">
                  <w:rPr>
                    <w:ins w:id="2006" w:author="shashvindu jha" w:date="2024-09-12T17:21:00Z" w16du:dateUtc="2024-09-12T11:51:00Z"/>
                    <w:rFonts w:ascii="Calibri" w:eastAsia="Calibri" w:hAnsi="Calibri" w:cs="Calibri"/>
                    <w:b/>
                    <w:sz w:val="24"/>
                    <w:szCs w:val="24"/>
                  </w:rPr>
                </w:rPrChange>
              </w:rPr>
            </w:pPr>
          </w:p>
        </w:tc>
      </w:tr>
      <w:tr w:rsidR="00B646E1" w:rsidRPr="009D4714" w14:paraId="01C3EC56" w14:textId="77777777" w:rsidTr="00F2751A">
        <w:trPr>
          <w:trHeight w:val="585"/>
          <w:ins w:id="2007" w:author="shashvindu jha" w:date="2024-09-12T17:23:00Z"/>
          <w:trPrChange w:id="2008" w:author="shashvindu jha" w:date="2024-09-13T11:38:00Z" w16du:dateUtc="2024-09-13T06:08:00Z">
            <w:trPr>
              <w:trHeight w:val="585"/>
            </w:trPr>
          </w:trPrChange>
        </w:trPr>
        <w:tc>
          <w:tcPr>
            <w:tcW w:w="1361" w:type="pct"/>
            <w:shd w:val="clear" w:color="auto" w:fill="auto"/>
            <w:vAlign w:val="center"/>
            <w:tcPrChange w:id="2009" w:author="shashvindu jha" w:date="2024-09-13T11:38:00Z" w16du:dateUtc="2024-09-13T06:08:00Z">
              <w:tcPr>
                <w:tcW w:w="1361" w:type="pct"/>
                <w:shd w:val="clear" w:color="auto" w:fill="auto"/>
                <w:vAlign w:val="center"/>
              </w:tcPr>
            </w:tcPrChange>
          </w:tcPr>
          <w:p w14:paraId="3B5AFEDC" w14:textId="46F3EA89" w:rsidR="00B646E1" w:rsidRPr="009D4714" w:rsidRDefault="00B646E1" w:rsidP="009C4554">
            <w:pPr>
              <w:spacing w:after="0" w:line="240" w:lineRule="auto"/>
              <w:rPr>
                <w:ins w:id="2010" w:author="shashvindu jha" w:date="2024-09-12T17:23:00Z" w16du:dateUtc="2024-09-12T11:53:00Z"/>
                <w:rFonts w:ascii="Calibri" w:eastAsia="Calibri" w:hAnsi="Calibri" w:cs="Calibri"/>
                <w:b/>
                <w:bCs/>
                <w:color w:val="2A2B6A"/>
                <w:sz w:val="24"/>
                <w:szCs w:val="24"/>
                <w:highlight w:val="yellow"/>
                <w:rPrChange w:id="2011" w:author="shashvindu jha" w:date="2024-09-13T11:50:00Z" w16du:dateUtc="2024-09-13T06:20:00Z">
                  <w:rPr>
                    <w:ins w:id="2012" w:author="shashvindu jha" w:date="2024-09-12T17:23:00Z" w16du:dateUtc="2024-09-12T11:53:00Z"/>
                    <w:rFonts w:ascii="Calibri" w:eastAsia="Calibri" w:hAnsi="Calibri" w:cs="Calibri"/>
                    <w:b/>
                    <w:bCs/>
                    <w:color w:val="2A2B6A"/>
                    <w:sz w:val="24"/>
                    <w:szCs w:val="24"/>
                  </w:rPr>
                </w:rPrChange>
              </w:rPr>
            </w:pPr>
            <w:ins w:id="2013" w:author="shashvindu jha" w:date="2024-09-12T17:23:00Z" w16du:dateUtc="2024-09-12T11:53:00Z">
              <w:r w:rsidRPr="009D4714">
                <w:rPr>
                  <w:rFonts w:ascii="Calibri" w:eastAsia="Calibri" w:hAnsi="Calibri" w:cstheme="minorHAnsi"/>
                  <w:b/>
                  <w:color w:val="2A2B6A"/>
                  <w:sz w:val="24"/>
                  <w:szCs w:val="24"/>
                  <w:highlight w:val="yellow"/>
                  <w:rPrChange w:id="2014" w:author="shashvindu jha" w:date="2024-09-13T11:50:00Z" w16du:dateUtc="2024-09-13T06:20:00Z">
                    <w:rPr>
                      <w:rFonts w:ascii="Calibri" w:eastAsia="Calibri" w:hAnsi="Calibri" w:cstheme="minorHAnsi"/>
                      <w:b/>
                      <w:color w:val="2A2B6A"/>
                      <w:sz w:val="24"/>
                      <w:szCs w:val="24"/>
                    </w:rPr>
                  </w:rPrChange>
                </w:rPr>
                <w:t>Validate</w:t>
              </w:r>
            </w:ins>
          </w:p>
        </w:tc>
        <w:tc>
          <w:tcPr>
            <w:tcW w:w="758" w:type="pct"/>
            <w:shd w:val="clear" w:color="auto" w:fill="auto"/>
            <w:vAlign w:val="center"/>
            <w:tcPrChange w:id="2015" w:author="shashvindu jha" w:date="2024-09-13T11:38:00Z" w16du:dateUtc="2024-09-13T06:08:00Z">
              <w:tcPr>
                <w:tcW w:w="758" w:type="pct"/>
                <w:shd w:val="clear" w:color="auto" w:fill="auto"/>
                <w:vAlign w:val="center"/>
              </w:tcPr>
            </w:tcPrChange>
          </w:tcPr>
          <w:p w14:paraId="2CF00C13" w14:textId="77777777" w:rsidR="00B646E1" w:rsidRPr="009D4714" w:rsidRDefault="00B646E1" w:rsidP="009C4554">
            <w:pPr>
              <w:spacing w:after="0" w:line="240" w:lineRule="auto"/>
              <w:rPr>
                <w:ins w:id="2016" w:author="shashvindu jha" w:date="2024-09-12T17:23:00Z" w16du:dateUtc="2024-09-12T11:53:00Z"/>
                <w:rFonts w:ascii="Calibri" w:eastAsia="Calibri" w:hAnsi="Calibri" w:cs="Calibri"/>
                <w:b/>
                <w:sz w:val="24"/>
                <w:szCs w:val="24"/>
                <w:highlight w:val="yellow"/>
                <w:rPrChange w:id="2017" w:author="shashvindu jha" w:date="2024-09-13T11:50:00Z" w16du:dateUtc="2024-09-13T06:20:00Z">
                  <w:rPr>
                    <w:ins w:id="2018" w:author="shashvindu jha" w:date="2024-09-12T17:23:00Z" w16du:dateUtc="2024-09-12T11:53:00Z"/>
                    <w:rFonts w:ascii="Calibri" w:eastAsia="Calibri" w:hAnsi="Calibri" w:cs="Calibri"/>
                    <w:b/>
                    <w:sz w:val="24"/>
                    <w:szCs w:val="24"/>
                  </w:rPr>
                </w:rPrChange>
              </w:rPr>
            </w:pPr>
          </w:p>
        </w:tc>
        <w:tc>
          <w:tcPr>
            <w:tcW w:w="1213" w:type="pct"/>
            <w:shd w:val="clear" w:color="auto" w:fill="auto"/>
            <w:vAlign w:val="center"/>
            <w:tcPrChange w:id="2019" w:author="shashvindu jha" w:date="2024-09-13T11:38:00Z" w16du:dateUtc="2024-09-13T06:08:00Z">
              <w:tcPr>
                <w:tcW w:w="1213" w:type="pct"/>
                <w:shd w:val="clear" w:color="auto" w:fill="auto"/>
                <w:vAlign w:val="center"/>
              </w:tcPr>
            </w:tcPrChange>
          </w:tcPr>
          <w:p w14:paraId="100BF9B1" w14:textId="77777777" w:rsidR="00B646E1" w:rsidRPr="009D4714" w:rsidRDefault="00B646E1" w:rsidP="009C4554">
            <w:pPr>
              <w:spacing w:after="0" w:line="240" w:lineRule="auto"/>
              <w:rPr>
                <w:ins w:id="2020" w:author="shashvindu jha" w:date="2024-09-12T17:23:00Z" w16du:dateUtc="2024-09-12T11:53:00Z"/>
                <w:rFonts w:ascii="Calibri" w:eastAsia="Calibri" w:hAnsi="Calibri" w:cs="Calibri"/>
                <w:b/>
                <w:sz w:val="24"/>
                <w:szCs w:val="24"/>
                <w:highlight w:val="yellow"/>
                <w:rPrChange w:id="2021" w:author="shashvindu jha" w:date="2024-09-13T11:50:00Z" w16du:dateUtc="2024-09-13T06:20:00Z">
                  <w:rPr>
                    <w:ins w:id="2022" w:author="shashvindu jha" w:date="2024-09-12T17:23:00Z" w16du:dateUtc="2024-09-12T11:53:00Z"/>
                    <w:rFonts w:ascii="Calibri" w:eastAsia="Calibri" w:hAnsi="Calibri" w:cs="Calibri"/>
                    <w:b/>
                    <w:sz w:val="24"/>
                    <w:szCs w:val="24"/>
                  </w:rPr>
                </w:rPrChange>
              </w:rPr>
            </w:pPr>
          </w:p>
        </w:tc>
        <w:tc>
          <w:tcPr>
            <w:tcW w:w="758" w:type="pct"/>
            <w:shd w:val="clear" w:color="auto" w:fill="auto"/>
            <w:vAlign w:val="center"/>
            <w:tcPrChange w:id="2023" w:author="shashvindu jha" w:date="2024-09-13T11:38:00Z" w16du:dateUtc="2024-09-13T06:08:00Z">
              <w:tcPr>
                <w:tcW w:w="758" w:type="pct"/>
                <w:shd w:val="clear" w:color="auto" w:fill="auto"/>
                <w:vAlign w:val="center"/>
              </w:tcPr>
            </w:tcPrChange>
          </w:tcPr>
          <w:p w14:paraId="3676A509" w14:textId="77777777" w:rsidR="00B646E1" w:rsidRPr="009D4714" w:rsidRDefault="00B646E1" w:rsidP="009C4554">
            <w:pPr>
              <w:spacing w:after="0" w:line="240" w:lineRule="auto"/>
              <w:rPr>
                <w:ins w:id="2024" w:author="shashvindu jha" w:date="2024-09-12T17:23:00Z" w16du:dateUtc="2024-09-12T11:53:00Z"/>
                <w:rFonts w:ascii="Calibri" w:eastAsia="Calibri" w:hAnsi="Calibri" w:cs="Calibri"/>
                <w:b/>
                <w:sz w:val="24"/>
                <w:szCs w:val="24"/>
                <w:highlight w:val="yellow"/>
                <w:rPrChange w:id="2025" w:author="shashvindu jha" w:date="2024-09-13T11:50:00Z" w16du:dateUtc="2024-09-13T06:20:00Z">
                  <w:rPr>
                    <w:ins w:id="2026" w:author="shashvindu jha" w:date="2024-09-12T17:23:00Z" w16du:dateUtc="2024-09-12T11:53:00Z"/>
                    <w:rFonts w:ascii="Calibri" w:eastAsia="Calibri" w:hAnsi="Calibri" w:cs="Calibri"/>
                    <w:b/>
                    <w:sz w:val="24"/>
                    <w:szCs w:val="24"/>
                  </w:rPr>
                </w:rPrChange>
              </w:rPr>
            </w:pPr>
          </w:p>
        </w:tc>
        <w:tc>
          <w:tcPr>
            <w:tcW w:w="910" w:type="pct"/>
            <w:shd w:val="clear" w:color="auto" w:fill="auto"/>
            <w:tcPrChange w:id="2027" w:author="shashvindu jha" w:date="2024-09-13T11:38:00Z" w16du:dateUtc="2024-09-13T06:08:00Z">
              <w:tcPr>
                <w:tcW w:w="909" w:type="pct"/>
                <w:shd w:val="clear" w:color="auto" w:fill="auto"/>
              </w:tcPr>
            </w:tcPrChange>
          </w:tcPr>
          <w:p w14:paraId="00A62AC8" w14:textId="77777777" w:rsidR="00B646E1" w:rsidRPr="009D4714" w:rsidRDefault="00B646E1" w:rsidP="009C4554">
            <w:pPr>
              <w:spacing w:after="0" w:line="240" w:lineRule="auto"/>
              <w:rPr>
                <w:ins w:id="2028" w:author="shashvindu jha" w:date="2024-09-12T17:23:00Z" w16du:dateUtc="2024-09-12T11:53:00Z"/>
                <w:rFonts w:ascii="Calibri" w:eastAsia="Calibri" w:hAnsi="Calibri" w:cs="Calibri"/>
                <w:b/>
                <w:sz w:val="24"/>
                <w:szCs w:val="24"/>
                <w:highlight w:val="yellow"/>
                <w:rPrChange w:id="2029" w:author="shashvindu jha" w:date="2024-09-13T11:50:00Z" w16du:dateUtc="2024-09-13T06:20:00Z">
                  <w:rPr>
                    <w:ins w:id="2030" w:author="shashvindu jha" w:date="2024-09-12T17:23:00Z" w16du:dateUtc="2024-09-12T11:53:00Z"/>
                    <w:rFonts w:ascii="Calibri" w:eastAsia="Calibri" w:hAnsi="Calibri" w:cs="Calibri"/>
                    <w:b/>
                    <w:sz w:val="24"/>
                    <w:szCs w:val="24"/>
                  </w:rPr>
                </w:rPrChange>
              </w:rPr>
            </w:pPr>
          </w:p>
        </w:tc>
      </w:tr>
      <w:tr w:rsidR="00B646E1" w:rsidRPr="009D4714" w14:paraId="2F3C8890" w14:textId="77777777" w:rsidTr="00F2751A">
        <w:trPr>
          <w:trHeight w:val="585"/>
          <w:ins w:id="2031" w:author="shashvindu jha" w:date="2024-09-12T17:24:00Z"/>
          <w:trPrChange w:id="2032" w:author="shashvindu jha" w:date="2024-09-13T11:38:00Z" w16du:dateUtc="2024-09-13T06:08:00Z">
            <w:trPr>
              <w:trHeight w:val="585"/>
            </w:trPr>
          </w:trPrChange>
        </w:trPr>
        <w:tc>
          <w:tcPr>
            <w:tcW w:w="1361" w:type="pct"/>
            <w:shd w:val="clear" w:color="auto" w:fill="auto"/>
            <w:vAlign w:val="center"/>
            <w:tcPrChange w:id="2033" w:author="shashvindu jha" w:date="2024-09-13T11:38:00Z" w16du:dateUtc="2024-09-13T06:08:00Z">
              <w:tcPr>
                <w:tcW w:w="1361" w:type="pct"/>
                <w:shd w:val="clear" w:color="auto" w:fill="auto"/>
                <w:vAlign w:val="center"/>
              </w:tcPr>
            </w:tcPrChange>
          </w:tcPr>
          <w:p w14:paraId="5406B1A8" w14:textId="2B1912A4" w:rsidR="00B646E1" w:rsidRPr="009D4714" w:rsidRDefault="00B646E1" w:rsidP="009C4554">
            <w:pPr>
              <w:spacing w:after="0" w:line="240" w:lineRule="auto"/>
              <w:rPr>
                <w:ins w:id="2034" w:author="shashvindu jha" w:date="2024-09-12T17:24:00Z" w16du:dateUtc="2024-09-12T11:54:00Z"/>
                <w:rFonts w:ascii="Calibri" w:eastAsia="Calibri" w:hAnsi="Calibri" w:cstheme="minorHAnsi"/>
                <w:b/>
                <w:color w:val="2A2B6A"/>
                <w:sz w:val="24"/>
                <w:szCs w:val="24"/>
                <w:highlight w:val="yellow"/>
                <w:rPrChange w:id="2035" w:author="shashvindu jha" w:date="2024-09-13T11:50:00Z" w16du:dateUtc="2024-09-13T06:20:00Z">
                  <w:rPr>
                    <w:ins w:id="2036" w:author="shashvindu jha" w:date="2024-09-12T17:24:00Z" w16du:dateUtc="2024-09-12T11:54:00Z"/>
                    <w:rFonts w:ascii="Calibri" w:eastAsia="Calibri" w:hAnsi="Calibri" w:cstheme="minorHAnsi"/>
                    <w:b/>
                    <w:color w:val="2A2B6A"/>
                    <w:sz w:val="24"/>
                    <w:szCs w:val="24"/>
                  </w:rPr>
                </w:rPrChange>
              </w:rPr>
            </w:pPr>
            <w:ins w:id="2037" w:author="shashvindu jha" w:date="2024-09-12T17:25:00Z" w16du:dateUtc="2024-09-12T11:55:00Z">
              <w:r w:rsidRPr="009D4714">
                <w:rPr>
                  <w:rFonts w:ascii="Calibri" w:eastAsia="Calibri" w:hAnsi="Calibri" w:cstheme="minorHAnsi"/>
                  <w:b/>
                  <w:color w:val="000000"/>
                  <w:sz w:val="24"/>
                  <w:szCs w:val="24"/>
                  <w:highlight w:val="yellow"/>
                  <w:rPrChange w:id="2038" w:author="shashvindu jha" w:date="2024-09-13T11:50:00Z" w16du:dateUtc="2024-09-13T06:20:00Z">
                    <w:rPr>
                      <w:rFonts w:ascii="Calibri" w:eastAsia="Calibri" w:hAnsi="Calibri" w:cstheme="minorHAnsi"/>
                      <w:b/>
                      <w:color w:val="000000"/>
                      <w:sz w:val="24"/>
                      <w:szCs w:val="24"/>
                    </w:rPr>
                  </w:rPrChange>
                </w:rPr>
                <w:t>Decimal Place</w:t>
              </w:r>
            </w:ins>
          </w:p>
        </w:tc>
        <w:tc>
          <w:tcPr>
            <w:tcW w:w="758" w:type="pct"/>
            <w:shd w:val="clear" w:color="auto" w:fill="auto"/>
            <w:vAlign w:val="center"/>
            <w:tcPrChange w:id="2039" w:author="shashvindu jha" w:date="2024-09-13T11:38:00Z" w16du:dateUtc="2024-09-13T06:08:00Z">
              <w:tcPr>
                <w:tcW w:w="758" w:type="pct"/>
                <w:shd w:val="clear" w:color="auto" w:fill="auto"/>
                <w:vAlign w:val="center"/>
              </w:tcPr>
            </w:tcPrChange>
          </w:tcPr>
          <w:p w14:paraId="1FDA4C4E" w14:textId="77777777" w:rsidR="00B646E1" w:rsidRPr="009D4714" w:rsidRDefault="00B646E1" w:rsidP="009C4554">
            <w:pPr>
              <w:spacing w:after="0" w:line="240" w:lineRule="auto"/>
              <w:rPr>
                <w:ins w:id="2040" w:author="shashvindu jha" w:date="2024-09-12T17:24:00Z" w16du:dateUtc="2024-09-12T11:54:00Z"/>
                <w:rFonts w:ascii="Calibri" w:eastAsia="Calibri" w:hAnsi="Calibri" w:cs="Calibri"/>
                <w:b/>
                <w:sz w:val="24"/>
                <w:szCs w:val="24"/>
                <w:highlight w:val="yellow"/>
                <w:rPrChange w:id="2041" w:author="shashvindu jha" w:date="2024-09-13T11:50:00Z" w16du:dateUtc="2024-09-13T06:20:00Z">
                  <w:rPr>
                    <w:ins w:id="2042" w:author="shashvindu jha" w:date="2024-09-12T17:24:00Z" w16du:dateUtc="2024-09-12T11:54:00Z"/>
                    <w:rFonts w:ascii="Calibri" w:eastAsia="Calibri" w:hAnsi="Calibri" w:cs="Calibri"/>
                    <w:b/>
                    <w:sz w:val="24"/>
                    <w:szCs w:val="24"/>
                  </w:rPr>
                </w:rPrChange>
              </w:rPr>
            </w:pPr>
          </w:p>
        </w:tc>
        <w:tc>
          <w:tcPr>
            <w:tcW w:w="1213" w:type="pct"/>
            <w:shd w:val="clear" w:color="auto" w:fill="auto"/>
            <w:vAlign w:val="center"/>
            <w:tcPrChange w:id="2043" w:author="shashvindu jha" w:date="2024-09-13T11:38:00Z" w16du:dateUtc="2024-09-13T06:08:00Z">
              <w:tcPr>
                <w:tcW w:w="1213" w:type="pct"/>
                <w:shd w:val="clear" w:color="auto" w:fill="auto"/>
                <w:vAlign w:val="center"/>
              </w:tcPr>
            </w:tcPrChange>
          </w:tcPr>
          <w:p w14:paraId="14AE10C0" w14:textId="77777777" w:rsidR="00B646E1" w:rsidRPr="009D4714" w:rsidRDefault="00B646E1" w:rsidP="009C4554">
            <w:pPr>
              <w:spacing w:after="0" w:line="240" w:lineRule="auto"/>
              <w:rPr>
                <w:ins w:id="2044" w:author="shashvindu jha" w:date="2024-09-12T17:24:00Z" w16du:dateUtc="2024-09-12T11:54:00Z"/>
                <w:rFonts w:ascii="Calibri" w:eastAsia="Calibri" w:hAnsi="Calibri" w:cs="Calibri"/>
                <w:b/>
                <w:sz w:val="24"/>
                <w:szCs w:val="24"/>
                <w:highlight w:val="yellow"/>
                <w:rPrChange w:id="2045" w:author="shashvindu jha" w:date="2024-09-13T11:50:00Z" w16du:dateUtc="2024-09-13T06:20:00Z">
                  <w:rPr>
                    <w:ins w:id="2046" w:author="shashvindu jha" w:date="2024-09-12T17:24:00Z" w16du:dateUtc="2024-09-12T11:54:00Z"/>
                    <w:rFonts w:ascii="Calibri" w:eastAsia="Calibri" w:hAnsi="Calibri" w:cs="Calibri"/>
                    <w:b/>
                    <w:sz w:val="24"/>
                    <w:szCs w:val="24"/>
                  </w:rPr>
                </w:rPrChange>
              </w:rPr>
            </w:pPr>
          </w:p>
        </w:tc>
        <w:tc>
          <w:tcPr>
            <w:tcW w:w="758" w:type="pct"/>
            <w:shd w:val="clear" w:color="auto" w:fill="auto"/>
            <w:vAlign w:val="center"/>
            <w:tcPrChange w:id="2047" w:author="shashvindu jha" w:date="2024-09-13T11:38:00Z" w16du:dateUtc="2024-09-13T06:08:00Z">
              <w:tcPr>
                <w:tcW w:w="758" w:type="pct"/>
                <w:shd w:val="clear" w:color="auto" w:fill="auto"/>
                <w:vAlign w:val="center"/>
              </w:tcPr>
            </w:tcPrChange>
          </w:tcPr>
          <w:p w14:paraId="74C54301" w14:textId="77777777" w:rsidR="00B646E1" w:rsidRPr="009D4714" w:rsidRDefault="00B646E1" w:rsidP="009C4554">
            <w:pPr>
              <w:spacing w:after="0" w:line="240" w:lineRule="auto"/>
              <w:rPr>
                <w:ins w:id="2048" w:author="shashvindu jha" w:date="2024-09-12T17:24:00Z" w16du:dateUtc="2024-09-12T11:54:00Z"/>
                <w:rFonts w:ascii="Calibri" w:eastAsia="Calibri" w:hAnsi="Calibri" w:cs="Calibri"/>
                <w:b/>
                <w:sz w:val="24"/>
                <w:szCs w:val="24"/>
                <w:highlight w:val="yellow"/>
                <w:rPrChange w:id="2049" w:author="shashvindu jha" w:date="2024-09-13T11:50:00Z" w16du:dateUtc="2024-09-13T06:20:00Z">
                  <w:rPr>
                    <w:ins w:id="2050" w:author="shashvindu jha" w:date="2024-09-12T17:24:00Z" w16du:dateUtc="2024-09-12T11:54:00Z"/>
                    <w:rFonts w:ascii="Calibri" w:eastAsia="Calibri" w:hAnsi="Calibri" w:cs="Calibri"/>
                    <w:b/>
                    <w:sz w:val="24"/>
                    <w:szCs w:val="24"/>
                  </w:rPr>
                </w:rPrChange>
              </w:rPr>
            </w:pPr>
          </w:p>
        </w:tc>
        <w:tc>
          <w:tcPr>
            <w:tcW w:w="910" w:type="pct"/>
            <w:shd w:val="clear" w:color="auto" w:fill="auto"/>
            <w:tcPrChange w:id="2051" w:author="shashvindu jha" w:date="2024-09-13T11:38:00Z" w16du:dateUtc="2024-09-13T06:08:00Z">
              <w:tcPr>
                <w:tcW w:w="909" w:type="pct"/>
                <w:shd w:val="clear" w:color="auto" w:fill="auto"/>
              </w:tcPr>
            </w:tcPrChange>
          </w:tcPr>
          <w:p w14:paraId="4EA8727A" w14:textId="77777777" w:rsidR="00B646E1" w:rsidRPr="009D4714" w:rsidRDefault="00B646E1" w:rsidP="009C4554">
            <w:pPr>
              <w:spacing w:after="0" w:line="240" w:lineRule="auto"/>
              <w:rPr>
                <w:ins w:id="2052" w:author="shashvindu jha" w:date="2024-09-12T17:24:00Z" w16du:dateUtc="2024-09-12T11:54:00Z"/>
                <w:rFonts w:ascii="Calibri" w:eastAsia="Calibri" w:hAnsi="Calibri" w:cs="Calibri"/>
                <w:b/>
                <w:sz w:val="24"/>
                <w:szCs w:val="24"/>
                <w:highlight w:val="yellow"/>
                <w:rPrChange w:id="2053" w:author="shashvindu jha" w:date="2024-09-13T11:50:00Z" w16du:dateUtc="2024-09-13T06:20:00Z">
                  <w:rPr>
                    <w:ins w:id="2054" w:author="shashvindu jha" w:date="2024-09-12T17:24:00Z" w16du:dateUtc="2024-09-12T11:54:00Z"/>
                    <w:rFonts w:ascii="Calibri" w:eastAsia="Calibri" w:hAnsi="Calibri" w:cs="Calibri"/>
                    <w:b/>
                    <w:sz w:val="24"/>
                    <w:szCs w:val="24"/>
                  </w:rPr>
                </w:rPrChange>
              </w:rPr>
            </w:pPr>
          </w:p>
        </w:tc>
      </w:tr>
    </w:tbl>
    <w:p w14:paraId="1AB3C83C" w14:textId="45BAF8E5" w:rsidR="009D4714" w:rsidRPr="009D4714" w:rsidRDefault="009D4714">
      <w:pPr>
        <w:spacing w:before="240" w:line="360" w:lineRule="auto"/>
        <w:rPr>
          <w:ins w:id="2055" w:author="shashvindu jha" w:date="2024-09-13T11:51:00Z" w16du:dateUtc="2024-09-13T06:21:00Z"/>
          <w:rFonts w:ascii="Calibri" w:hAnsi="Calibri" w:cs="Calibri"/>
          <w:b/>
          <w:sz w:val="24"/>
          <w:szCs w:val="24"/>
          <w:highlight w:val="yellow"/>
          <w:rPrChange w:id="2056" w:author="shashvindu jha" w:date="2024-09-13T11:51:00Z" w16du:dateUtc="2024-09-13T06:21:00Z">
            <w:rPr>
              <w:ins w:id="2057" w:author="shashvindu jha" w:date="2024-09-13T11:51:00Z" w16du:dateUtc="2024-09-13T06:21:00Z"/>
            </w:rPr>
          </w:rPrChange>
        </w:rPr>
        <w:pPrChange w:id="2058" w:author="shashvindu jha" w:date="2024-09-13T11:51:00Z" w16du:dateUtc="2024-09-13T06:21:00Z">
          <w:pPr/>
        </w:pPrChange>
      </w:pPr>
      <w:ins w:id="2059" w:author="shashvindu jha" w:date="2024-09-13T11:51:00Z" w16du:dateUtc="2024-09-13T06:21:00Z">
        <w:r w:rsidRPr="00460417">
          <w:rPr>
            <w:rFonts w:ascii="Calibri" w:hAnsi="Calibri" w:cs="Calibri"/>
            <w:b/>
            <w:sz w:val="24"/>
            <w:szCs w:val="24"/>
            <w:highlight w:val="yellow"/>
          </w:rPr>
          <w:t>Conditional Column</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7"/>
        <w:gridCol w:w="2268"/>
        <w:gridCol w:w="1417"/>
        <w:gridCol w:w="1702"/>
      </w:tblGrid>
      <w:tr w:rsidR="009D4714" w:rsidRPr="009D4714" w14:paraId="02290B0D" w14:textId="77777777" w:rsidTr="00F2751A">
        <w:trPr>
          <w:trHeight w:val="585"/>
          <w:ins w:id="2060" w:author="shashvindu jha" w:date="2024-09-13T11:50:00Z"/>
        </w:trPr>
        <w:tc>
          <w:tcPr>
            <w:tcW w:w="1361" w:type="pct"/>
            <w:shd w:val="clear" w:color="auto" w:fill="auto"/>
            <w:vAlign w:val="center"/>
          </w:tcPr>
          <w:p w14:paraId="173C7D62" w14:textId="2DDE7E6B" w:rsidR="009D4714" w:rsidRPr="009D4714" w:rsidRDefault="009D4714" w:rsidP="009C4554">
            <w:pPr>
              <w:spacing w:after="0" w:line="240" w:lineRule="auto"/>
              <w:rPr>
                <w:ins w:id="2061" w:author="shashvindu jha" w:date="2024-09-13T11:50:00Z" w16du:dateUtc="2024-09-13T06:20:00Z"/>
                <w:rFonts w:ascii="Calibri" w:eastAsia="Calibri" w:hAnsi="Calibri" w:cstheme="minorHAnsi"/>
                <w:b/>
                <w:color w:val="000000"/>
                <w:sz w:val="24"/>
                <w:szCs w:val="24"/>
                <w:highlight w:val="yellow"/>
              </w:rPr>
            </w:pPr>
            <w:ins w:id="2062" w:author="shashvindu jha" w:date="2024-09-13T11:51:00Z" w16du:dateUtc="2024-09-13T06:21:00Z">
              <w:r w:rsidRPr="00460417">
                <w:rPr>
                  <w:rFonts w:ascii="Calibri" w:eastAsia="Calibri" w:hAnsi="Calibri" w:cs="Calibri"/>
                  <w:b/>
                  <w:bCs/>
                  <w:color w:val="2A2B6A"/>
                  <w:sz w:val="24"/>
                  <w:szCs w:val="24"/>
                  <w:highlight w:val="yellow"/>
                </w:rPr>
                <w:t>New Column</w:t>
              </w:r>
            </w:ins>
          </w:p>
        </w:tc>
        <w:tc>
          <w:tcPr>
            <w:tcW w:w="758" w:type="pct"/>
            <w:shd w:val="clear" w:color="auto" w:fill="auto"/>
            <w:vAlign w:val="center"/>
          </w:tcPr>
          <w:p w14:paraId="06A2C4F7" w14:textId="77777777" w:rsidR="009D4714" w:rsidRPr="009D4714" w:rsidRDefault="009D4714" w:rsidP="009C4554">
            <w:pPr>
              <w:spacing w:after="0" w:line="240" w:lineRule="auto"/>
              <w:rPr>
                <w:ins w:id="2063" w:author="shashvindu jha" w:date="2024-09-13T11:50:00Z" w16du:dateUtc="2024-09-13T06:20:00Z"/>
                <w:rFonts w:ascii="Calibri" w:eastAsia="Calibri" w:hAnsi="Calibri" w:cs="Calibri"/>
                <w:b/>
                <w:sz w:val="24"/>
                <w:szCs w:val="24"/>
                <w:highlight w:val="yellow"/>
              </w:rPr>
            </w:pPr>
          </w:p>
        </w:tc>
        <w:tc>
          <w:tcPr>
            <w:tcW w:w="1213" w:type="pct"/>
            <w:shd w:val="clear" w:color="auto" w:fill="auto"/>
            <w:vAlign w:val="center"/>
          </w:tcPr>
          <w:p w14:paraId="2D6AD93A" w14:textId="77777777" w:rsidR="009D4714" w:rsidRPr="009D4714" w:rsidRDefault="009D4714" w:rsidP="009C4554">
            <w:pPr>
              <w:spacing w:after="0" w:line="240" w:lineRule="auto"/>
              <w:rPr>
                <w:ins w:id="2064" w:author="shashvindu jha" w:date="2024-09-13T11:50:00Z" w16du:dateUtc="2024-09-13T06:20:00Z"/>
                <w:rFonts w:ascii="Calibri" w:eastAsia="Calibri" w:hAnsi="Calibri" w:cs="Calibri"/>
                <w:b/>
                <w:sz w:val="24"/>
                <w:szCs w:val="24"/>
                <w:highlight w:val="yellow"/>
              </w:rPr>
            </w:pPr>
          </w:p>
        </w:tc>
        <w:tc>
          <w:tcPr>
            <w:tcW w:w="758" w:type="pct"/>
            <w:shd w:val="clear" w:color="auto" w:fill="auto"/>
            <w:vAlign w:val="center"/>
          </w:tcPr>
          <w:p w14:paraId="771C40F6" w14:textId="77777777" w:rsidR="009D4714" w:rsidRPr="009D4714" w:rsidRDefault="009D4714" w:rsidP="009C4554">
            <w:pPr>
              <w:spacing w:after="0" w:line="240" w:lineRule="auto"/>
              <w:rPr>
                <w:ins w:id="2065" w:author="shashvindu jha" w:date="2024-09-13T11:50:00Z" w16du:dateUtc="2024-09-13T06:20:00Z"/>
                <w:rFonts w:ascii="Calibri" w:eastAsia="Calibri" w:hAnsi="Calibri" w:cs="Calibri"/>
                <w:b/>
                <w:sz w:val="24"/>
                <w:szCs w:val="24"/>
                <w:highlight w:val="yellow"/>
              </w:rPr>
            </w:pPr>
          </w:p>
        </w:tc>
        <w:tc>
          <w:tcPr>
            <w:tcW w:w="910" w:type="pct"/>
            <w:shd w:val="clear" w:color="auto" w:fill="auto"/>
          </w:tcPr>
          <w:p w14:paraId="11F514BB" w14:textId="77777777" w:rsidR="009D4714" w:rsidRPr="009D4714" w:rsidRDefault="009D4714" w:rsidP="009C4554">
            <w:pPr>
              <w:spacing w:after="0" w:line="240" w:lineRule="auto"/>
              <w:rPr>
                <w:ins w:id="2066" w:author="shashvindu jha" w:date="2024-09-13T11:50:00Z" w16du:dateUtc="2024-09-13T06:20:00Z"/>
                <w:rFonts w:ascii="Calibri" w:eastAsia="Calibri" w:hAnsi="Calibri" w:cs="Calibri"/>
                <w:b/>
                <w:sz w:val="24"/>
                <w:szCs w:val="24"/>
                <w:highlight w:val="yellow"/>
              </w:rPr>
            </w:pPr>
          </w:p>
        </w:tc>
      </w:tr>
      <w:tr w:rsidR="009D4714" w:rsidRPr="009D4714" w14:paraId="43249B3C" w14:textId="77777777" w:rsidTr="00F2751A">
        <w:trPr>
          <w:trHeight w:val="585"/>
          <w:ins w:id="2067" w:author="shashvindu jha" w:date="2024-09-13T11:51:00Z"/>
        </w:trPr>
        <w:tc>
          <w:tcPr>
            <w:tcW w:w="1361" w:type="pct"/>
            <w:shd w:val="clear" w:color="auto" w:fill="auto"/>
            <w:vAlign w:val="center"/>
          </w:tcPr>
          <w:p w14:paraId="3A6BD314" w14:textId="00DD2CE6" w:rsidR="009D4714" w:rsidRPr="009D4714" w:rsidRDefault="009D4714" w:rsidP="009C4554">
            <w:pPr>
              <w:spacing w:after="0" w:line="240" w:lineRule="auto"/>
              <w:rPr>
                <w:ins w:id="2068" w:author="shashvindu jha" w:date="2024-09-13T11:51:00Z" w16du:dateUtc="2024-09-13T06:21:00Z"/>
                <w:rFonts w:ascii="Calibri" w:eastAsia="Calibri" w:hAnsi="Calibri" w:cstheme="minorHAnsi"/>
                <w:b/>
                <w:color w:val="000000"/>
                <w:sz w:val="24"/>
                <w:szCs w:val="24"/>
                <w:highlight w:val="yellow"/>
              </w:rPr>
            </w:pPr>
            <w:ins w:id="2069" w:author="shashvindu jha" w:date="2024-09-13T11:51:00Z" w16du:dateUtc="2024-09-13T06:21:00Z">
              <w:r w:rsidRPr="00460417">
                <w:rPr>
                  <w:rFonts w:ascii="Calibri" w:eastAsia="Calibri" w:hAnsi="Calibri" w:cs="Calibri"/>
                  <w:b/>
                  <w:bCs/>
                  <w:color w:val="2A2B6A"/>
                  <w:sz w:val="24"/>
                  <w:szCs w:val="24"/>
                  <w:highlight w:val="yellow"/>
                </w:rPr>
                <w:t>Column</w:t>
              </w:r>
            </w:ins>
          </w:p>
        </w:tc>
        <w:tc>
          <w:tcPr>
            <w:tcW w:w="758" w:type="pct"/>
            <w:shd w:val="clear" w:color="auto" w:fill="auto"/>
            <w:vAlign w:val="center"/>
          </w:tcPr>
          <w:p w14:paraId="558D8B1F" w14:textId="77777777" w:rsidR="009D4714" w:rsidRPr="009D4714" w:rsidRDefault="009D4714" w:rsidP="009C4554">
            <w:pPr>
              <w:spacing w:after="0" w:line="240" w:lineRule="auto"/>
              <w:rPr>
                <w:ins w:id="2070" w:author="shashvindu jha" w:date="2024-09-13T11:51:00Z" w16du:dateUtc="2024-09-13T06:21:00Z"/>
                <w:rFonts w:ascii="Calibri" w:eastAsia="Calibri" w:hAnsi="Calibri" w:cs="Calibri"/>
                <w:b/>
                <w:sz w:val="24"/>
                <w:szCs w:val="24"/>
                <w:highlight w:val="yellow"/>
              </w:rPr>
            </w:pPr>
          </w:p>
        </w:tc>
        <w:tc>
          <w:tcPr>
            <w:tcW w:w="1213" w:type="pct"/>
            <w:shd w:val="clear" w:color="auto" w:fill="auto"/>
            <w:vAlign w:val="center"/>
          </w:tcPr>
          <w:p w14:paraId="321F0179" w14:textId="77777777" w:rsidR="009D4714" w:rsidRPr="009D4714" w:rsidRDefault="009D4714" w:rsidP="009C4554">
            <w:pPr>
              <w:spacing w:after="0" w:line="240" w:lineRule="auto"/>
              <w:rPr>
                <w:ins w:id="2071" w:author="shashvindu jha" w:date="2024-09-13T11:51:00Z" w16du:dateUtc="2024-09-13T06:21:00Z"/>
                <w:rFonts w:ascii="Calibri" w:eastAsia="Calibri" w:hAnsi="Calibri" w:cs="Calibri"/>
                <w:b/>
                <w:sz w:val="24"/>
                <w:szCs w:val="24"/>
                <w:highlight w:val="yellow"/>
              </w:rPr>
            </w:pPr>
          </w:p>
        </w:tc>
        <w:tc>
          <w:tcPr>
            <w:tcW w:w="758" w:type="pct"/>
            <w:shd w:val="clear" w:color="auto" w:fill="auto"/>
            <w:vAlign w:val="center"/>
          </w:tcPr>
          <w:p w14:paraId="6A88574C" w14:textId="77777777" w:rsidR="009D4714" w:rsidRPr="009D4714" w:rsidRDefault="009D4714" w:rsidP="009C4554">
            <w:pPr>
              <w:spacing w:after="0" w:line="240" w:lineRule="auto"/>
              <w:rPr>
                <w:ins w:id="2072" w:author="shashvindu jha" w:date="2024-09-13T11:51:00Z" w16du:dateUtc="2024-09-13T06:21:00Z"/>
                <w:rFonts w:ascii="Calibri" w:eastAsia="Calibri" w:hAnsi="Calibri" w:cs="Calibri"/>
                <w:b/>
                <w:sz w:val="24"/>
                <w:szCs w:val="24"/>
                <w:highlight w:val="yellow"/>
              </w:rPr>
            </w:pPr>
          </w:p>
        </w:tc>
        <w:tc>
          <w:tcPr>
            <w:tcW w:w="910" w:type="pct"/>
            <w:shd w:val="clear" w:color="auto" w:fill="auto"/>
          </w:tcPr>
          <w:p w14:paraId="0B89DE5F" w14:textId="77777777" w:rsidR="009D4714" w:rsidRPr="009D4714" w:rsidRDefault="009D4714" w:rsidP="009C4554">
            <w:pPr>
              <w:spacing w:after="0" w:line="240" w:lineRule="auto"/>
              <w:rPr>
                <w:ins w:id="2073" w:author="shashvindu jha" w:date="2024-09-13T11:51:00Z" w16du:dateUtc="2024-09-13T06:21:00Z"/>
                <w:rFonts w:ascii="Calibri" w:eastAsia="Calibri" w:hAnsi="Calibri" w:cs="Calibri"/>
                <w:b/>
                <w:sz w:val="24"/>
                <w:szCs w:val="24"/>
                <w:highlight w:val="yellow"/>
              </w:rPr>
            </w:pPr>
          </w:p>
        </w:tc>
      </w:tr>
      <w:tr w:rsidR="009D4714" w:rsidRPr="009D4714" w14:paraId="7EC95CD4" w14:textId="77777777" w:rsidTr="00F2751A">
        <w:trPr>
          <w:trHeight w:val="585"/>
          <w:ins w:id="2074" w:author="shashvindu jha" w:date="2024-09-13T11:51:00Z"/>
        </w:trPr>
        <w:tc>
          <w:tcPr>
            <w:tcW w:w="1361" w:type="pct"/>
            <w:shd w:val="clear" w:color="auto" w:fill="auto"/>
            <w:vAlign w:val="center"/>
          </w:tcPr>
          <w:p w14:paraId="27AD190B" w14:textId="2CA026C4" w:rsidR="009D4714" w:rsidRPr="009D4714" w:rsidRDefault="009D4714" w:rsidP="009C4554">
            <w:pPr>
              <w:spacing w:after="0" w:line="240" w:lineRule="auto"/>
              <w:rPr>
                <w:ins w:id="2075" w:author="shashvindu jha" w:date="2024-09-13T11:51:00Z" w16du:dateUtc="2024-09-13T06:21:00Z"/>
                <w:rFonts w:ascii="Calibri" w:eastAsia="Calibri" w:hAnsi="Calibri" w:cstheme="minorHAnsi"/>
                <w:b/>
                <w:color w:val="000000"/>
                <w:sz w:val="24"/>
                <w:szCs w:val="24"/>
                <w:highlight w:val="yellow"/>
              </w:rPr>
            </w:pPr>
            <w:ins w:id="2076" w:author="shashvindu jha" w:date="2024-09-13T11:52:00Z" w16du:dateUtc="2024-09-13T06:22:00Z">
              <w:r w:rsidRPr="00460417">
                <w:rPr>
                  <w:rFonts w:ascii="Calibri" w:eastAsia="Calibri" w:hAnsi="Calibri" w:cstheme="minorHAnsi"/>
                  <w:b/>
                  <w:color w:val="2A2B6A"/>
                  <w:sz w:val="24"/>
                  <w:szCs w:val="24"/>
                  <w:highlight w:val="yellow"/>
                </w:rPr>
                <w:lastRenderedPageBreak/>
                <w:t>Operator</w:t>
              </w:r>
            </w:ins>
          </w:p>
        </w:tc>
        <w:tc>
          <w:tcPr>
            <w:tcW w:w="758" w:type="pct"/>
            <w:shd w:val="clear" w:color="auto" w:fill="auto"/>
            <w:vAlign w:val="center"/>
          </w:tcPr>
          <w:p w14:paraId="36A68E04" w14:textId="77777777" w:rsidR="009D4714" w:rsidRPr="009D4714" w:rsidRDefault="009D4714" w:rsidP="009C4554">
            <w:pPr>
              <w:spacing w:after="0" w:line="240" w:lineRule="auto"/>
              <w:rPr>
                <w:ins w:id="2077" w:author="shashvindu jha" w:date="2024-09-13T11:51:00Z" w16du:dateUtc="2024-09-13T06:21:00Z"/>
                <w:rFonts w:ascii="Calibri" w:eastAsia="Calibri" w:hAnsi="Calibri" w:cs="Calibri"/>
                <w:b/>
                <w:sz w:val="24"/>
                <w:szCs w:val="24"/>
                <w:highlight w:val="yellow"/>
              </w:rPr>
            </w:pPr>
          </w:p>
        </w:tc>
        <w:tc>
          <w:tcPr>
            <w:tcW w:w="1213" w:type="pct"/>
            <w:shd w:val="clear" w:color="auto" w:fill="auto"/>
            <w:vAlign w:val="center"/>
          </w:tcPr>
          <w:p w14:paraId="2EA3132F" w14:textId="77777777" w:rsidR="009D4714" w:rsidRPr="009D4714" w:rsidRDefault="009D4714" w:rsidP="009C4554">
            <w:pPr>
              <w:spacing w:after="0" w:line="240" w:lineRule="auto"/>
              <w:rPr>
                <w:ins w:id="2078" w:author="shashvindu jha" w:date="2024-09-13T11:51:00Z" w16du:dateUtc="2024-09-13T06:21:00Z"/>
                <w:rFonts w:ascii="Calibri" w:eastAsia="Calibri" w:hAnsi="Calibri" w:cs="Calibri"/>
                <w:b/>
                <w:sz w:val="24"/>
                <w:szCs w:val="24"/>
                <w:highlight w:val="yellow"/>
              </w:rPr>
            </w:pPr>
          </w:p>
        </w:tc>
        <w:tc>
          <w:tcPr>
            <w:tcW w:w="758" w:type="pct"/>
            <w:shd w:val="clear" w:color="auto" w:fill="auto"/>
            <w:vAlign w:val="center"/>
          </w:tcPr>
          <w:p w14:paraId="4123C2D9" w14:textId="77777777" w:rsidR="009D4714" w:rsidRPr="009D4714" w:rsidRDefault="009D4714" w:rsidP="009C4554">
            <w:pPr>
              <w:spacing w:after="0" w:line="240" w:lineRule="auto"/>
              <w:rPr>
                <w:ins w:id="2079" w:author="shashvindu jha" w:date="2024-09-13T11:51:00Z" w16du:dateUtc="2024-09-13T06:21:00Z"/>
                <w:rFonts w:ascii="Calibri" w:eastAsia="Calibri" w:hAnsi="Calibri" w:cs="Calibri"/>
                <w:b/>
                <w:sz w:val="24"/>
                <w:szCs w:val="24"/>
                <w:highlight w:val="yellow"/>
              </w:rPr>
            </w:pPr>
          </w:p>
        </w:tc>
        <w:tc>
          <w:tcPr>
            <w:tcW w:w="910" w:type="pct"/>
            <w:shd w:val="clear" w:color="auto" w:fill="auto"/>
          </w:tcPr>
          <w:p w14:paraId="13F6D155" w14:textId="77777777" w:rsidR="009D4714" w:rsidRPr="009D4714" w:rsidRDefault="009D4714" w:rsidP="009C4554">
            <w:pPr>
              <w:spacing w:after="0" w:line="240" w:lineRule="auto"/>
              <w:rPr>
                <w:ins w:id="2080" w:author="shashvindu jha" w:date="2024-09-13T11:51:00Z" w16du:dateUtc="2024-09-13T06:21:00Z"/>
                <w:rFonts w:ascii="Calibri" w:eastAsia="Calibri" w:hAnsi="Calibri" w:cs="Calibri"/>
                <w:b/>
                <w:sz w:val="24"/>
                <w:szCs w:val="24"/>
                <w:highlight w:val="yellow"/>
              </w:rPr>
            </w:pPr>
          </w:p>
        </w:tc>
      </w:tr>
      <w:tr w:rsidR="009D4714" w:rsidRPr="009D4714" w14:paraId="09DF8F9B" w14:textId="77777777" w:rsidTr="00F2751A">
        <w:trPr>
          <w:trHeight w:val="585"/>
          <w:ins w:id="2081" w:author="shashvindu jha" w:date="2024-09-13T11:51:00Z"/>
        </w:trPr>
        <w:tc>
          <w:tcPr>
            <w:tcW w:w="1361" w:type="pct"/>
            <w:shd w:val="clear" w:color="auto" w:fill="auto"/>
            <w:vAlign w:val="center"/>
          </w:tcPr>
          <w:p w14:paraId="333A8034" w14:textId="6128D206" w:rsidR="009D4714" w:rsidRPr="009D4714" w:rsidRDefault="009D4714" w:rsidP="009C4554">
            <w:pPr>
              <w:spacing w:after="0" w:line="240" w:lineRule="auto"/>
              <w:rPr>
                <w:ins w:id="2082" w:author="shashvindu jha" w:date="2024-09-13T11:51:00Z" w16du:dateUtc="2024-09-13T06:21:00Z"/>
                <w:rFonts w:ascii="Calibri" w:eastAsia="Calibri" w:hAnsi="Calibri" w:cstheme="minorHAnsi"/>
                <w:b/>
                <w:color w:val="000000"/>
                <w:sz w:val="24"/>
                <w:szCs w:val="24"/>
                <w:highlight w:val="yellow"/>
              </w:rPr>
            </w:pPr>
            <w:ins w:id="2083" w:author="shashvindu jha" w:date="2024-09-13T11:52:00Z" w16du:dateUtc="2024-09-13T06:22:00Z">
              <w:r w:rsidRPr="00460417">
                <w:rPr>
                  <w:rFonts w:ascii="Calibri" w:eastAsia="Calibri" w:hAnsi="Calibri" w:cstheme="minorHAnsi"/>
                  <w:b/>
                  <w:color w:val="2A2B6A"/>
                  <w:sz w:val="24"/>
                  <w:szCs w:val="24"/>
                  <w:highlight w:val="yellow"/>
                </w:rPr>
                <w:t>Value</w:t>
              </w:r>
            </w:ins>
          </w:p>
        </w:tc>
        <w:tc>
          <w:tcPr>
            <w:tcW w:w="758" w:type="pct"/>
            <w:shd w:val="clear" w:color="auto" w:fill="auto"/>
            <w:vAlign w:val="center"/>
          </w:tcPr>
          <w:p w14:paraId="665513B8" w14:textId="77777777" w:rsidR="009D4714" w:rsidRPr="009D4714" w:rsidRDefault="009D4714" w:rsidP="009C4554">
            <w:pPr>
              <w:spacing w:after="0" w:line="240" w:lineRule="auto"/>
              <w:rPr>
                <w:ins w:id="2084" w:author="shashvindu jha" w:date="2024-09-13T11:51:00Z" w16du:dateUtc="2024-09-13T06:21:00Z"/>
                <w:rFonts w:ascii="Calibri" w:eastAsia="Calibri" w:hAnsi="Calibri" w:cs="Calibri"/>
                <w:b/>
                <w:sz w:val="24"/>
                <w:szCs w:val="24"/>
                <w:highlight w:val="yellow"/>
              </w:rPr>
            </w:pPr>
          </w:p>
        </w:tc>
        <w:tc>
          <w:tcPr>
            <w:tcW w:w="1213" w:type="pct"/>
            <w:shd w:val="clear" w:color="auto" w:fill="auto"/>
            <w:vAlign w:val="center"/>
          </w:tcPr>
          <w:p w14:paraId="68E268F6" w14:textId="77777777" w:rsidR="009D4714" w:rsidRPr="009D4714" w:rsidRDefault="009D4714" w:rsidP="009C4554">
            <w:pPr>
              <w:spacing w:after="0" w:line="240" w:lineRule="auto"/>
              <w:rPr>
                <w:ins w:id="2085" w:author="shashvindu jha" w:date="2024-09-13T11:51:00Z" w16du:dateUtc="2024-09-13T06:21:00Z"/>
                <w:rFonts w:ascii="Calibri" w:eastAsia="Calibri" w:hAnsi="Calibri" w:cs="Calibri"/>
                <w:b/>
                <w:sz w:val="24"/>
                <w:szCs w:val="24"/>
                <w:highlight w:val="yellow"/>
              </w:rPr>
            </w:pPr>
          </w:p>
        </w:tc>
        <w:tc>
          <w:tcPr>
            <w:tcW w:w="758" w:type="pct"/>
            <w:shd w:val="clear" w:color="auto" w:fill="auto"/>
            <w:vAlign w:val="center"/>
          </w:tcPr>
          <w:p w14:paraId="50E18D84" w14:textId="77777777" w:rsidR="009D4714" w:rsidRPr="009D4714" w:rsidRDefault="009D4714" w:rsidP="009C4554">
            <w:pPr>
              <w:spacing w:after="0" w:line="240" w:lineRule="auto"/>
              <w:rPr>
                <w:ins w:id="2086" w:author="shashvindu jha" w:date="2024-09-13T11:51:00Z" w16du:dateUtc="2024-09-13T06:21:00Z"/>
                <w:rFonts w:ascii="Calibri" w:eastAsia="Calibri" w:hAnsi="Calibri" w:cs="Calibri"/>
                <w:b/>
                <w:sz w:val="24"/>
                <w:szCs w:val="24"/>
                <w:highlight w:val="yellow"/>
              </w:rPr>
            </w:pPr>
          </w:p>
        </w:tc>
        <w:tc>
          <w:tcPr>
            <w:tcW w:w="910" w:type="pct"/>
            <w:shd w:val="clear" w:color="auto" w:fill="auto"/>
          </w:tcPr>
          <w:p w14:paraId="77FEED39" w14:textId="77777777" w:rsidR="009D4714" w:rsidRPr="009D4714" w:rsidRDefault="009D4714" w:rsidP="009C4554">
            <w:pPr>
              <w:spacing w:after="0" w:line="240" w:lineRule="auto"/>
              <w:rPr>
                <w:ins w:id="2087" w:author="shashvindu jha" w:date="2024-09-13T11:51:00Z" w16du:dateUtc="2024-09-13T06:21:00Z"/>
                <w:rFonts w:ascii="Calibri" w:eastAsia="Calibri" w:hAnsi="Calibri" w:cs="Calibri"/>
                <w:b/>
                <w:sz w:val="24"/>
                <w:szCs w:val="24"/>
                <w:highlight w:val="yellow"/>
              </w:rPr>
            </w:pPr>
          </w:p>
        </w:tc>
      </w:tr>
      <w:tr w:rsidR="009D4714" w:rsidRPr="009D4714" w14:paraId="1B0D5B3B" w14:textId="77777777" w:rsidTr="00F2751A">
        <w:trPr>
          <w:trHeight w:val="585"/>
          <w:ins w:id="2088" w:author="shashvindu jha" w:date="2024-09-13T11:52:00Z"/>
        </w:trPr>
        <w:tc>
          <w:tcPr>
            <w:tcW w:w="1361" w:type="pct"/>
            <w:shd w:val="clear" w:color="auto" w:fill="auto"/>
            <w:vAlign w:val="center"/>
          </w:tcPr>
          <w:p w14:paraId="548F908E" w14:textId="05CC62DA" w:rsidR="009D4714" w:rsidRPr="00460417" w:rsidRDefault="009D4714" w:rsidP="009C4554">
            <w:pPr>
              <w:spacing w:after="0" w:line="240" w:lineRule="auto"/>
              <w:rPr>
                <w:ins w:id="2089" w:author="shashvindu jha" w:date="2024-09-13T11:52:00Z" w16du:dateUtc="2024-09-13T06:22:00Z"/>
                <w:rFonts w:ascii="Calibri" w:eastAsia="Calibri" w:hAnsi="Calibri" w:cstheme="minorHAnsi"/>
                <w:b/>
                <w:color w:val="2A2B6A"/>
                <w:sz w:val="24"/>
                <w:szCs w:val="24"/>
                <w:highlight w:val="yellow"/>
              </w:rPr>
            </w:pPr>
            <w:ins w:id="2090" w:author="shashvindu jha" w:date="2024-09-13T11:52:00Z" w16du:dateUtc="2024-09-13T06:22:00Z">
              <w:r w:rsidRPr="00460417">
                <w:rPr>
                  <w:rFonts w:ascii="Calibri" w:eastAsia="Calibri" w:hAnsi="Calibri" w:cstheme="minorHAnsi"/>
                  <w:b/>
                  <w:color w:val="2A2B6A"/>
                  <w:sz w:val="24"/>
                  <w:szCs w:val="24"/>
                  <w:highlight w:val="yellow"/>
                </w:rPr>
                <w:t>Label</w:t>
              </w:r>
            </w:ins>
          </w:p>
        </w:tc>
        <w:tc>
          <w:tcPr>
            <w:tcW w:w="758" w:type="pct"/>
            <w:shd w:val="clear" w:color="auto" w:fill="auto"/>
            <w:vAlign w:val="center"/>
          </w:tcPr>
          <w:p w14:paraId="22A98848" w14:textId="77777777" w:rsidR="009D4714" w:rsidRPr="009D4714" w:rsidRDefault="009D4714" w:rsidP="009C4554">
            <w:pPr>
              <w:spacing w:after="0" w:line="240" w:lineRule="auto"/>
              <w:rPr>
                <w:ins w:id="2091" w:author="shashvindu jha" w:date="2024-09-13T11:52:00Z" w16du:dateUtc="2024-09-13T06:22:00Z"/>
                <w:rFonts w:ascii="Calibri" w:eastAsia="Calibri" w:hAnsi="Calibri" w:cs="Calibri"/>
                <w:b/>
                <w:sz w:val="24"/>
                <w:szCs w:val="24"/>
                <w:highlight w:val="yellow"/>
              </w:rPr>
            </w:pPr>
          </w:p>
        </w:tc>
        <w:tc>
          <w:tcPr>
            <w:tcW w:w="1213" w:type="pct"/>
            <w:shd w:val="clear" w:color="auto" w:fill="auto"/>
            <w:vAlign w:val="center"/>
          </w:tcPr>
          <w:p w14:paraId="5CDDECD3" w14:textId="77777777" w:rsidR="009D4714" w:rsidRPr="009D4714" w:rsidRDefault="009D4714" w:rsidP="009C4554">
            <w:pPr>
              <w:spacing w:after="0" w:line="240" w:lineRule="auto"/>
              <w:rPr>
                <w:ins w:id="2092" w:author="shashvindu jha" w:date="2024-09-13T11:52:00Z" w16du:dateUtc="2024-09-13T06:22:00Z"/>
                <w:rFonts w:ascii="Calibri" w:eastAsia="Calibri" w:hAnsi="Calibri" w:cs="Calibri"/>
                <w:b/>
                <w:sz w:val="24"/>
                <w:szCs w:val="24"/>
                <w:highlight w:val="yellow"/>
              </w:rPr>
            </w:pPr>
          </w:p>
        </w:tc>
        <w:tc>
          <w:tcPr>
            <w:tcW w:w="758" w:type="pct"/>
            <w:shd w:val="clear" w:color="auto" w:fill="auto"/>
            <w:vAlign w:val="center"/>
          </w:tcPr>
          <w:p w14:paraId="48D33D1C" w14:textId="77777777" w:rsidR="009D4714" w:rsidRPr="009D4714" w:rsidRDefault="009D4714" w:rsidP="009C4554">
            <w:pPr>
              <w:spacing w:after="0" w:line="240" w:lineRule="auto"/>
              <w:rPr>
                <w:ins w:id="2093" w:author="shashvindu jha" w:date="2024-09-13T11:52:00Z" w16du:dateUtc="2024-09-13T06:22:00Z"/>
                <w:rFonts w:ascii="Calibri" w:eastAsia="Calibri" w:hAnsi="Calibri" w:cs="Calibri"/>
                <w:b/>
                <w:sz w:val="24"/>
                <w:szCs w:val="24"/>
                <w:highlight w:val="yellow"/>
              </w:rPr>
            </w:pPr>
          </w:p>
        </w:tc>
        <w:tc>
          <w:tcPr>
            <w:tcW w:w="910" w:type="pct"/>
            <w:shd w:val="clear" w:color="auto" w:fill="auto"/>
          </w:tcPr>
          <w:p w14:paraId="6ADC2892" w14:textId="77777777" w:rsidR="009D4714" w:rsidRPr="009D4714" w:rsidRDefault="009D4714" w:rsidP="009C4554">
            <w:pPr>
              <w:spacing w:after="0" w:line="240" w:lineRule="auto"/>
              <w:rPr>
                <w:ins w:id="2094" w:author="shashvindu jha" w:date="2024-09-13T11:52:00Z" w16du:dateUtc="2024-09-13T06:22:00Z"/>
                <w:rFonts w:ascii="Calibri" w:eastAsia="Calibri" w:hAnsi="Calibri" w:cs="Calibri"/>
                <w:b/>
                <w:sz w:val="24"/>
                <w:szCs w:val="24"/>
                <w:highlight w:val="yellow"/>
              </w:rPr>
            </w:pPr>
          </w:p>
        </w:tc>
      </w:tr>
    </w:tbl>
    <w:p w14:paraId="78E7575B" w14:textId="33934DF4" w:rsidR="009D4714" w:rsidRPr="009D4714" w:rsidRDefault="009D4714">
      <w:pPr>
        <w:spacing w:before="240" w:line="360" w:lineRule="auto"/>
        <w:rPr>
          <w:ins w:id="2095" w:author="shashvindu jha" w:date="2024-09-13T11:52:00Z" w16du:dateUtc="2024-09-13T06:22:00Z"/>
          <w:rFonts w:ascii="Calibri" w:hAnsi="Calibri" w:cs="Calibri"/>
          <w:b/>
          <w:sz w:val="24"/>
          <w:szCs w:val="24"/>
          <w:highlight w:val="yellow"/>
          <w:rPrChange w:id="2096" w:author="shashvindu jha" w:date="2024-09-13T11:52:00Z" w16du:dateUtc="2024-09-13T06:22:00Z">
            <w:rPr>
              <w:ins w:id="2097" w:author="shashvindu jha" w:date="2024-09-13T11:52:00Z" w16du:dateUtc="2024-09-13T06:22:00Z"/>
            </w:rPr>
          </w:rPrChange>
        </w:rPr>
        <w:pPrChange w:id="2098" w:author="shashvindu jha" w:date="2024-09-13T11:52:00Z" w16du:dateUtc="2024-09-13T06:22:00Z">
          <w:pPr/>
        </w:pPrChange>
      </w:pPr>
      <w:ins w:id="2099" w:author="shashvindu jha" w:date="2024-09-13T11:52:00Z" w16du:dateUtc="2024-09-13T06:22:00Z">
        <w:r w:rsidRPr="00460417">
          <w:rPr>
            <w:rFonts w:ascii="Calibri" w:hAnsi="Calibri" w:cs="Calibri"/>
            <w:b/>
            <w:sz w:val="24"/>
            <w:szCs w:val="24"/>
            <w:highlight w:val="yellow"/>
          </w:rPr>
          <w:t>Layout</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7"/>
        <w:gridCol w:w="2268"/>
        <w:gridCol w:w="1417"/>
        <w:gridCol w:w="1702"/>
      </w:tblGrid>
      <w:tr w:rsidR="009D4714" w:rsidRPr="009D4714" w14:paraId="6DF9EC3E" w14:textId="77777777" w:rsidTr="00F2751A">
        <w:trPr>
          <w:trHeight w:val="585"/>
          <w:ins w:id="2100" w:author="shashvindu jha" w:date="2024-09-13T11:52:00Z"/>
        </w:trPr>
        <w:tc>
          <w:tcPr>
            <w:tcW w:w="1361" w:type="pct"/>
            <w:shd w:val="clear" w:color="auto" w:fill="auto"/>
            <w:vAlign w:val="center"/>
          </w:tcPr>
          <w:p w14:paraId="4BF6336A" w14:textId="4A2BC5FB" w:rsidR="009D4714" w:rsidRPr="00460417" w:rsidRDefault="009D4714" w:rsidP="009C4554">
            <w:pPr>
              <w:spacing w:after="0" w:line="240" w:lineRule="auto"/>
              <w:rPr>
                <w:ins w:id="2101" w:author="shashvindu jha" w:date="2024-09-13T11:52:00Z" w16du:dateUtc="2024-09-13T06:22:00Z"/>
                <w:rFonts w:ascii="Calibri" w:eastAsia="Calibri" w:hAnsi="Calibri" w:cstheme="minorHAnsi"/>
                <w:b/>
                <w:color w:val="2A2B6A"/>
                <w:sz w:val="24"/>
                <w:szCs w:val="24"/>
                <w:highlight w:val="yellow"/>
              </w:rPr>
            </w:pPr>
            <w:ins w:id="2102" w:author="shashvindu jha" w:date="2024-09-13T11:53:00Z" w16du:dateUtc="2024-09-13T06:23:00Z">
              <w:r w:rsidRPr="00460417">
                <w:rPr>
                  <w:rFonts w:ascii="Calibri" w:eastAsia="Calibri" w:hAnsi="Calibri" w:cs="Calibri"/>
                  <w:b/>
                  <w:bCs/>
                  <w:color w:val="2A2B6A"/>
                  <w:sz w:val="24"/>
                  <w:szCs w:val="24"/>
                  <w:highlight w:val="yellow"/>
                </w:rPr>
                <w:t>Title</w:t>
              </w:r>
            </w:ins>
          </w:p>
        </w:tc>
        <w:tc>
          <w:tcPr>
            <w:tcW w:w="758" w:type="pct"/>
            <w:shd w:val="clear" w:color="auto" w:fill="auto"/>
            <w:vAlign w:val="center"/>
          </w:tcPr>
          <w:p w14:paraId="3F1F3B68" w14:textId="77777777" w:rsidR="009D4714" w:rsidRPr="009D4714" w:rsidRDefault="009D4714" w:rsidP="009C4554">
            <w:pPr>
              <w:spacing w:after="0" w:line="240" w:lineRule="auto"/>
              <w:rPr>
                <w:ins w:id="2103" w:author="shashvindu jha" w:date="2024-09-13T11:52:00Z" w16du:dateUtc="2024-09-13T06:22:00Z"/>
                <w:rFonts w:ascii="Calibri" w:eastAsia="Calibri" w:hAnsi="Calibri" w:cs="Calibri"/>
                <w:b/>
                <w:sz w:val="24"/>
                <w:szCs w:val="24"/>
                <w:highlight w:val="yellow"/>
              </w:rPr>
            </w:pPr>
          </w:p>
        </w:tc>
        <w:tc>
          <w:tcPr>
            <w:tcW w:w="1213" w:type="pct"/>
            <w:shd w:val="clear" w:color="auto" w:fill="auto"/>
            <w:vAlign w:val="center"/>
          </w:tcPr>
          <w:p w14:paraId="2C36CCB7" w14:textId="77777777" w:rsidR="009D4714" w:rsidRPr="009D4714" w:rsidRDefault="009D4714" w:rsidP="009C4554">
            <w:pPr>
              <w:spacing w:after="0" w:line="240" w:lineRule="auto"/>
              <w:rPr>
                <w:ins w:id="2104" w:author="shashvindu jha" w:date="2024-09-13T11:52:00Z" w16du:dateUtc="2024-09-13T06:22:00Z"/>
                <w:rFonts w:ascii="Calibri" w:eastAsia="Calibri" w:hAnsi="Calibri" w:cs="Calibri"/>
                <w:b/>
                <w:sz w:val="24"/>
                <w:szCs w:val="24"/>
                <w:highlight w:val="yellow"/>
              </w:rPr>
            </w:pPr>
          </w:p>
        </w:tc>
        <w:tc>
          <w:tcPr>
            <w:tcW w:w="758" w:type="pct"/>
            <w:shd w:val="clear" w:color="auto" w:fill="auto"/>
            <w:vAlign w:val="center"/>
          </w:tcPr>
          <w:p w14:paraId="4D584A58" w14:textId="77777777" w:rsidR="009D4714" w:rsidRPr="009D4714" w:rsidRDefault="009D4714" w:rsidP="009C4554">
            <w:pPr>
              <w:spacing w:after="0" w:line="240" w:lineRule="auto"/>
              <w:rPr>
                <w:ins w:id="2105" w:author="shashvindu jha" w:date="2024-09-13T11:52:00Z" w16du:dateUtc="2024-09-13T06:22:00Z"/>
                <w:rFonts w:ascii="Calibri" w:eastAsia="Calibri" w:hAnsi="Calibri" w:cs="Calibri"/>
                <w:b/>
                <w:sz w:val="24"/>
                <w:szCs w:val="24"/>
                <w:highlight w:val="yellow"/>
              </w:rPr>
            </w:pPr>
          </w:p>
        </w:tc>
        <w:tc>
          <w:tcPr>
            <w:tcW w:w="910" w:type="pct"/>
            <w:shd w:val="clear" w:color="auto" w:fill="auto"/>
          </w:tcPr>
          <w:p w14:paraId="4F28DED8" w14:textId="77777777" w:rsidR="009D4714" w:rsidRPr="009D4714" w:rsidRDefault="009D4714" w:rsidP="009C4554">
            <w:pPr>
              <w:spacing w:after="0" w:line="240" w:lineRule="auto"/>
              <w:rPr>
                <w:ins w:id="2106" w:author="shashvindu jha" w:date="2024-09-13T11:52:00Z" w16du:dateUtc="2024-09-13T06:22:00Z"/>
                <w:rFonts w:ascii="Calibri" w:eastAsia="Calibri" w:hAnsi="Calibri" w:cs="Calibri"/>
                <w:b/>
                <w:sz w:val="24"/>
                <w:szCs w:val="24"/>
                <w:highlight w:val="yellow"/>
              </w:rPr>
            </w:pPr>
          </w:p>
        </w:tc>
      </w:tr>
      <w:tr w:rsidR="009D4714" w:rsidRPr="009D4714" w14:paraId="5EC02E05" w14:textId="77777777" w:rsidTr="00F2751A">
        <w:trPr>
          <w:trHeight w:val="585"/>
          <w:ins w:id="2107" w:author="shashvindu jha" w:date="2024-09-13T11:52:00Z"/>
        </w:trPr>
        <w:tc>
          <w:tcPr>
            <w:tcW w:w="1361" w:type="pct"/>
            <w:shd w:val="clear" w:color="auto" w:fill="auto"/>
            <w:vAlign w:val="center"/>
          </w:tcPr>
          <w:p w14:paraId="4DF88AB0" w14:textId="1372539D" w:rsidR="009D4714" w:rsidRPr="00460417" w:rsidRDefault="009D4714" w:rsidP="009C4554">
            <w:pPr>
              <w:spacing w:after="0" w:line="240" w:lineRule="auto"/>
              <w:rPr>
                <w:ins w:id="2108" w:author="shashvindu jha" w:date="2024-09-13T11:52:00Z" w16du:dateUtc="2024-09-13T06:22:00Z"/>
                <w:rFonts w:ascii="Calibri" w:eastAsia="Calibri" w:hAnsi="Calibri" w:cstheme="minorHAnsi"/>
                <w:b/>
                <w:color w:val="2A2B6A"/>
                <w:sz w:val="24"/>
                <w:szCs w:val="24"/>
                <w:highlight w:val="yellow"/>
              </w:rPr>
            </w:pPr>
            <w:ins w:id="2109" w:author="shashvindu jha" w:date="2024-09-13T11:53:00Z" w16du:dateUtc="2024-09-13T06:23:00Z">
              <w:r w:rsidRPr="00460417">
                <w:rPr>
                  <w:rFonts w:ascii="Calibri" w:eastAsia="Calibri" w:hAnsi="Calibri" w:cs="Calibri"/>
                  <w:b/>
                  <w:bCs/>
                  <w:color w:val="2A2B6A"/>
                  <w:sz w:val="24"/>
                  <w:szCs w:val="24"/>
                  <w:highlight w:val="yellow"/>
                </w:rPr>
                <w:t>Subtitle</w:t>
              </w:r>
            </w:ins>
          </w:p>
        </w:tc>
        <w:tc>
          <w:tcPr>
            <w:tcW w:w="758" w:type="pct"/>
            <w:shd w:val="clear" w:color="auto" w:fill="auto"/>
            <w:vAlign w:val="center"/>
          </w:tcPr>
          <w:p w14:paraId="52ED6EA8" w14:textId="77777777" w:rsidR="009D4714" w:rsidRPr="009D4714" w:rsidRDefault="009D4714" w:rsidP="009C4554">
            <w:pPr>
              <w:spacing w:after="0" w:line="240" w:lineRule="auto"/>
              <w:rPr>
                <w:ins w:id="2110" w:author="shashvindu jha" w:date="2024-09-13T11:52:00Z" w16du:dateUtc="2024-09-13T06:22:00Z"/>
                <w:rFonts w:ascii="Calibri" w:eastAsia="Calibri" w:hAnsi="Calibri" w:cs="Calibri"/>
                <w:b/>
                <w:sz w:val="24"/>
                <w:szCs w:val="24"/>
                <w:highlight w:val="yellow"/>
              </w:rPr>
            </w:pPr>
          </w:p>
        </w:tc>
        <w:tc>
          <w:tcPr>
            <w:tcW w:w="1213" w:type="pct"/>
            <w:shd w:val="clear" w:color="auto" w:fill="auto"/>
            <w:vAlign w:val="center"/>
          </w:tcPr>
          <w:p w14:paraId="79BB125F" w14:textId="77777777" w:rsidR="009D4714" w:rsidRPr="009D4714" w:rsidRDefault="009D4714" w:rsidP="009C4554">
            <w:pPr>
              <w:spacing w:after="0" w:line="240" w:lineRule="auto"/>
              <w:rPr>
                <w:ins w:id="2111" w:author="shashvindu jha" w:date="2024-09-13T11:52:00Z" w16du:dateUtc="2024-09-13T06:22:00Z"/>
                <w:rFonts w:ascii="Calibri" w:eastAsia="Calibri" w:hAnsi="Calibri" w:cs="Calibri"/>
                <w:b/>
                <w:sz w:val="24"/>
                <w:szCs w:val="24"/>
                <w:highlight w:val="yellow"/>
              </w:rPr>
            </w:pPr>
          </w:p>
        </w:tc>
        <w:tc>
          <w:tcPr>
            <w:tcW w:w="758" w:type="pct"/>
            <w:shd w:val="clear" w:color="auto" w:fill="auto"/>
            <w:vAlign w:val="center"/>
          </w:tcPr>
          <w:p w14:paraId="18BCC392" w14:textId="77777777" w:rsidR="009D4714" w:rsidRPr="009D4714" w:rsidRDefault="009D4714" w:rsidP="009C4554">
            <w:pPr>
              <w:spacing w:after="0" w:line="240" w:lineRule="auto"/>
              <w:rPr>
                <w:ins w:id="2112" w:author="shashvindu jha" w:date="2024-09-13T11:52:00Z" w16du:dateUtc="2024-09-13T06:22:00Z"/>
                <w:rFonts w:ascii="Calibri" w:eastAsia="Calibri" w:hAnsi="Calibri" w:cs="Calibri"/>
                <w:b/>
                <w:sz w:val="24"/>
                <w:szCs w:val="24"/>
                <w:highlight w:val="yellow"/>
              </w:rPr>
            </w:pPr>
          </w:p>
        </w:tc>
        <w:tc>
          <w:tcPr>
            <w:tcW w:w="910" w:type="pct"/>
            <w:shd w:val="clear" w:color="auto" w:fill="auto"/>
          </w:tcPr>
          <w:p w14:paraId="1CA771A9" w14:textId="77777777" w:rsidR="009D4714" w:rsidRPr="009D4714" w:rsidRDefault="009D4714" w:rsidP="009C4554">
            <w:pPr>
              <w:spacing w:after="0" w:line="240" w:lineRule="auto"/>
              <w:rPr>
                <w:ins w:id="2113" w:author="shashvindu jha" w:date="2024-09-13T11:52:00Z" w16du:dateUtc="2024-09-13T06:22:00Z"/>
                <w:rFonts w:ascii="Calibri" w:eastAsia="Calibri" w:hAnsi="Calibri" w:cs="Calibri"/>
                <w:b/>
                <w:sz w:val="24"/>
                <w:szCs w:val="24"/>
                <w:highlight w:val="yellow"/>
              </w:rPr>
            </w:pPr>
          </w:p>
        </w:tc>
      </w:tr>
      <w:tr w:rsidR="009D4714" w:rsidRPr="009D4714" w14:paraId="43D81A0C" w14:textId="77777777" w:rsidTr="00F2751A">
        <w:trPr>
          <w:trHeight w:val="585"/>
          <w:ins w:id="2114" w:author="shashvindu jha" w:date="2024-09-13T11:52:00Z"/>
        </w:trPr>
        <w:tc>
          <w:tcPr>
            <w:tcW w:w="1361" w:type="pct"/>
            <w:shd w:val="clear" w:color="auto" w:fill="auto"/>
            <w:vAlign w:val="center"/>
          </w:tcPr>
          <w:p w14:paraId="1FFE6137" w14:textId="77777777" w:rsidR="009D4714" w:rsidRPr="00460417" w:rsidRDefault="009D4714" w:rsidP="009D4714">
            <w:pPr>
              <w:numPr>
                <w:ilvl w:val="0"/>
                <w:numId w:val="28"/>
              </w:numPr>
              <w:pBdr>
                <w:top w:val="nil"/>
                <w:left w:val="nil"/>
                <w:bottom w:val="nil"/>
                <w:right w:val="nil"/>
                <w:between w:val="nil"/>
              </w:pBdr>
              <w:spacing w:before="100" w:beforeAutospacing="1" w:after="0" w:line="360" w:lineRule="auto"/>
              <w:jc w:val="both"/>
              <w:rPr>
                <w:ins w:id="2115" w:author="shashvindu jha" w:date="2024-09-13T11:53:00Z" w16du:dateUtc="2024-09-13T06:23:00Z"/>
                <w:rFonts w:ascii="Calibri" w:eastAsia="Calibri" w:hAnsi="Calibri" w:cs="Calibri"/>
                <w:color w:val="000000"/>
                <w:sz w:val="24"/>
                <w:szCs w:val="24"/>
                <w:highlight w:val="yellow"/>
              </w:rPr>
            </w:pPr>
            <w:ins w:id="2116" w:author="shashvindu jha" w:date="2024-09-13T11:53:00Z" w16du:dateUtc="2024-09-13T06:23:00Z">
              <w:r w:rsidRPr="00460417">
                <w:rPr>
                  <w:rFonts w:ascii="Calibri" w:eastAsia="Calibri" w:hAnsi="Calibri" w:cstheme="minorHAnsi"/>
                  <w:color w:val="2A2B6A"/>
                  <w:sz w:val="24"/>
                  <w:szCs w:val="24"/>
                  <w:highlight w:val="yellow"/>
                </w:rPr>
                <w:t xml:space="preserve">Drag and drop </w:t>
              </w:r>
              <w:r w:rsidRPr="00460417">
                <w:rPr>
                  <w:rFonts w:ascii="Calibri" w:eastAsia="Calibri" w:hAnsi="Calibri" w:cstheme="minorHAnsi"/>
                  <w:b/>
                  <w:color w:val="2A2B6A"/>
                  <w:sz w:val="24"/>
                  <w:szCs w:val="24"/>
                  <w:highlight w:val="yellow"/>
                </w:rPr>
                <w:t xml:space="preserve">Rows </w:t>
              </w:r>
              <w:r w:rsidRPr="00460417">
                <w:rPr>
                  <w:rFonts w:ascii="Calibri" w:eastAsia="Calibri" w:hAnsi="Calibri" w:cstheme="minorHAnsi"/>
                  <w:color w:val="2A2B6A"/>
                  <w:sz w:val="24"/>
                  <w:szCs w:val="24"/>
                  <w:highlight w:val="yellow"/>
                </w:rPr>
                <w:t xml:space="preserve">and </w:t>
              </w:r>
              <w:r w:rsidRPr="00460417">
                <w:rPr>
                  <w:rFonts w:ascii="Calibri" w:eastAsia="Calibri" w:hAnsi="Calibri" w:cstheme="minorHAnsi"/>
                  <w:b/>
                  <w:color w:val="2A2B6A"/>
                  <w:sz w:val="24"/>
                  <w:szCs w:val="24"/>
                  <w:highlight w:val="yellow"/>
                </w:rPr>
                <w:t>Columns</w:t>
              </w:r>
              <w:r w:rsidRPr="00460417">
                <w:rPr>
                  <w:rFonts w:ascii="Calibri" w:eastAsia="Calibri" w:hAnsi="Calibri" w:cstheme="minorHAnsi"/>
                  <w:color w:val="2A2B6A"/>
                  <w:sz w:val="24"/>
                  <w:szCs w:val="24"/>
                  <w:highlight w:val="yellow"/>
                </w:rPr>
                <w:t xml:space="preserve"> from the </w:t>
              </w:r>
              <w:r w:rsidRPr="00460417">
                <w:rPr>
                  <w:rFonts w:ascii="Calibri" w:eastAsia="Calibri" w:hAnsi="Calibri" w:cstheme="minorHAnsi"/>
                  <w:b/>
                  <w:color w:val="2A2B6A"/>
                  <w:sz w:val="24"/>
                  <w:szCs w:val="24"/>
                  <w:highlight w:val="yellow"/>
                </w:rPr>
                <w:t>Rows and Columns</w:t>
              </w:r>
              <w:r w:rsidRPr="00460417">
                <w:rPr>
                  <w:rFonts w:ascii="Calibri" w:eastAsia="Calibri" w:hAnsi="Calibri" w:cstheme="minorHAnsi"/>
                  <w:color w:val="2A2B6A"/>
                  <w:sz w:val="24"/>
                  <w:szCs w:val="24"/>
                  <w:highlight w:val="yellow"/>
                </w:rPr>
                <w:t xml:space="preserve"> section to </w:t>
              </w:r>
              <w:r w:rsidRPr="00460417">
                <w:rPr>
                  <w:rFonts w:ascii="Calibri" w:eastAsia="Calibri" w:hAnsi="Calibri" w:cstheme="minorHAnsi"/>
                  <w:b/>
                  <w:color w:val="2A2B6A"/>
                  <w:sz w:val="24"/>
                  <w:szCs w:val="24"/>
                  <w:highlight w:val="yellow"/>
                </w:rPr>
                <w:t>Columns, Rows,</w:t>
              </w:r>
              <w:r w:rsidRPr="00460417">
                <w:rPr>
                  <w:rFonts w:ascii="Calibri" w:eastAsia="Calibri" w:hAnsi="Calibri" w:cstheme="minorHAnsi"/>
                  <w:color w:val="2A2B6A"/>
                  <w:sz w:val="24"/>
                  <w:szCs w:val="24"/>
                  <w:highlight w:val="yellow"/>
                </w:rPr>
                <w:t xml:space="preserve"> and </w:t>
              </w:r>
              <w:r w:rsidRPr="00460417">
                <w:rPr>
                  <w:rFonts w:ascii="Calibri" w:eastAsia="Calibri" w:hAnsi="Calibri" w:cstheme="minorHAnsi"/>
                  <w:b/>
                  <w:color w:val="2A2B6A"/>
                  <w:sz w:val="24"/>
                  <w:szCs w:val="24"/>
                  <w:highlight w:val="yellow"/>
                </w:rPr>
                <w:t>Value</w:t>
              </w:r>
              <w:r w:rsidRPr="00460417">
                <w:rPr>
                  <w:rFonts w:ascii="Calibri" w:eastAsia="Calibri" w:hAnsi="Calibri" w:cstheme="minorHAnsi"/>
                  <w:color w:val="000000"/>
                  <w:sz w:val="24"/>
                  <w:szCs w:val="24"/>
                  <w:highlight w:val="yellow"/>
                </w:rPr>
                <w:t>.</w:t>
              </w:r>
            </w:ins>
          </w:p>
          <w:p w14:paraId="4EDF1EEE" w14:textId="77777777" w:rsidR="009D4714" w:rsidRPr="00460417" w:rsidRDefault="009D4714" w:rsidP="009C4554">
            <w:pPr>
              <w:spacing w:after="0" w:line="240" w:lineRule="auto"/>
              <w:rPr>
                <w:ins w:id="2117" w:author="shashvindu jha" w:date="2024-09-13T11:52:00Z" w16du:dateUtc="2024-09-13T06:22:00Z"/>
                <w:rFonts w:ascii="Calibri" w:eastAsia="Calibri" w:hAnsi="Calibri" w:cstheme="minorHAnsi"/>
                <w:b/>
                <w:color w:val="2A2B6A"/>
                <w:sz w:val="24"/>
                <w:szCs w:val="24"/>
                <w:highlight w:val="yellow"/>
              </w:rPr>
            </w:pPr>
          </w:p>
        </w:tc>
        <w:tc>
          <w:tcPr>
            <w:tcW w:w="758" w:type="pct"/>
            <w:shd w:val="clear" w:color="auto" w:fill="auto"/>
            <w:vAlign w:val="center"/>
          </w:tcPr>
          <w:p w14:paraId="60B25E03" w14:textId="77777777" w:rsidR="009D4714" w:rsidRPr="009D4714" w:rsidRDefault="009D4714" w:rsidP="009C4554">
            <w:pPr>
              <w:spacing w:after="0" w:line="240" w:lineRule="auto"/>
              <w:rPr>
                <w:ins w:id="2118" w:author="shashvindu jha" w:date="2024-09-13T11:52:00Z" w16du:dateUtc="2024-09-13T06:22:00Z"/>
                <w:rFonts w:ascii="Calibri" w:eastAsia="Calibri" w:hAnsi="Calibri" w:cs="Calibri"/>
                <w:b/>
                <w:sz w:val="24"/>
                <w:szCs w:val="24"/>
                <w:highlight w:val="yellow"/>
              </w:rPr>
            </w:pPr>
          </w:p>
        </w:tc>
        <w:tc>
          <w:tcPr>
            <w:tcW w:w="1213" w:type="pct"/>
            <w:shd w:val="clear" w:color="auto" w:fill="auto"/>
            <w:vAlign w:val="center"/>
          </w:tcPr>
          <w:p w14:paraId="35CD72DB" w14:textId="77777777" w:rsidR="009D4714" w:rsidRPr="009D4714" w:rsidRDefault="009D4714" w:rsidP="009C4554">
            <w:pPr>
              <w:spacing w:after="0" w:line="240" w:lineRule="auto"/>
              <w:rPr>
                <w:ins w:id="2119" w:author="shashvindu jha" w:date="2024-09-13T11:52:00Z" w16du:dateUtc="2024-09-13T06:22:00Z"/>
                <w:rFonts w:ascii="Calibri" w:eastAsia="Calibri" w:hAnsi="Calibri" w:cs="Calibri"/>
                <w:b/>
                <w:sz w:val="24"/>
                <w:szCs w:val="24"/>
                <w:highlight w:val="yellow"/>
              </w:rPr>
            </w:pPr>
          </w:p>
        </w:tc>
        <w:tc>
          <w:tcPr>
            <w:tcW w:w="758" w:type="pct"/>
            <w:shd w:val="clear" w:color="auto" w:fill="auto"/>
            <w:vAlign w:val="center"/>
          </w:tcPr>
          <w:p w14:paraId="25BC0644" w14:textId="77777777" w:rsidR="009D4714" w:rsidRPr="009D4714" w:rsidRDefault="009D4714" w:rsidP="009C4554">
            <w:pPr>
              <w:spacing w:after="0" w:line="240" w:lineRule="auto"/>
              <w:rPr>
                <w:ins w:id="2120" w:author="shashvindu jha" w:date="2024-09-13T11:52:00Z" w16du:dateUtc="2024-09-13T06:22:00Z"/>
                <w:rFonts w:ascii="Calibri" w:eastAsia="Calibri" w:hAnsi="Calibri" w:cs="Calibri"/>
                <w:b/>
                <w:sz w:val="24"/>
                <w:szCs w:val="24"/>
                <w:highlight w:val="yellow"/>
              </w:rPr>
            </w:pPr>
          </w:p>
        </w:tc>
        <w:tc>
          <w:tcPr>
            <w:tcW w:w="910" w:type="pct"/>
            <w:shd w:val="clear" w:color="auto" w:fill="auto"/>
          </w:tcPr>
          <w:p w14:paraId="394915DA" w14:textId="77777777" w:rsidR="009D4714" w:rsidRPr="009D4714" w:rsidRDefault="009D4714" w:rsidP="009C4554">
            <w:pPr>
              <w:spacing w:after="0" w:line="240" w:lineRule="auto"/>
              <w:rPr>
                <w:ins w:id="2121" w:author="shashvindu jha" w:date="2024-09-13T11:52:00Z" w16du:dateUtc="2024-09-13T06:22:00Z"/>
                <w:rFonts w:ascii="Calibri" w:eastAsia="Calibri" w:hAnsi="Calibri" w:cs="Calibri"/>
                <w:b/>
                <w:sz w:val="24"/>
                <w:szCs w:val="24"/>
                <w:highlight w:val="yellow"/>
              </w:rPr>
            </w:pPr>
          </w:p>
        </w:tc>
      </w:tr>
    </w:tbl>
    <w:p w14:paraId="1B5F26C4" w14:textId="745B624E" w:rsidR="00975722" w:rsidRPr="009D4714" w:rsidDel="00B646E1" w:rsidRDefault="00975722" w:rsidP="0012585F">
      <w:pPr>
        <w:spacing w:line="360" w:lineRule="auto"/>
        <w:jc w:val="both"/>
        <w:rPr>
          <w:del w:id="2122" w:author="shashvindu jha" w:date="2024-09-12T17:18:00Z" w16du:dateUtc="2024-09-12T11:48:00Z"/>
          <w:rFonts w:ascii="Calibri" w:hAnsi="Calibri" w:cs="Calibri"/>
          <w:sz w:val="24"/>
          <w:szCs w:val="24"/>
          <w:highlight w:val="yellow"/>
          <w:rPrChange w:id="2123" w:author="shashvindu jha" w:date="2024-09-13T11:50:00Z" w16du:dateUtc="2024-09-13T06:20:00Z">
            <w:rPr>
              <w:del w:id="2124" w:author="shashvindu jha" w:date="2024-09-12T17:18:00Z" w16du:dateUtc="2024-09-12T11:48:00Z"/>
              <w:rFonts w:ascii="Calibri" w:hAnsi="Calibri" w:cs="Calibri"/>
              <w:sz w:val="24"/>
              <w:szCs w:val="24"/>
            </w:rPr>
          </w:rPrChange>
        </w:rPr>
      </w:pPr>
    </w:p>
    <w:p w14:paraId="2B8CE625" w14:textId="22F9875D" w:rsidR="00313AE4" w:rsidRPr="009D4714" w:rsidDel="001662A5" w:rsidRDefault="00056B05" w:rsidP="00A31169">
      <w:pPr>
        <w:spacing w:before="160" w:after="0" w:line="360" w:lineRule="auto"/>
        <w:jc w:val="both"/>
        <w:rPr>
          <w:del w:id="2125" w:author="shashvindu jha" w:date="2024-09-13T11:46:00Z" w16du:dateUtc="2024-09-13T06:16:00Z"/>
          <w:rFonts w:ascii="Calibri" w:hAnsi="Calibri" w:cs="Calibri"/>
          <w:b/>
          <w:sz w:val="24"/>
          <w:szCs w:val="24"/>
          <w:highlight w:val="yellow"/>
          <w:rPrChange w:id="2126" w:author="shashvindu jha" w:date="2024-09-13T11:50:00Z" w16du:dateUtc="2024-09-13T06:20:00Z">
            <w:rPr>
              <w:del w:id="2127" w:author="shashvindu jha" w:date="2024-09-13T11:46:00Z" w16du:dateUtc="2024-09-13T06:16:00Z"/>
              <w:rFonts w:ascii="Calibri" w:hAnsi="Calibri" w:cs="Calibri"/>
              <w:b/>
              <w:sz w:val="24"/>
              <w:szCs w:val="24"/>
            </w:rPr>
          </w:rPrChange>
        </w:rPr>
      </w:pPr>
      <w:del w:id="2128" w:author="shashvindu jha" w:date="2024-09-13T11:46:00Z" w16du:dateUtc="2024-09-13T06:16:00Z">
        <w:r w:rsidRPr="009D4714" w:rsidDel="001662A5">
          <w:rPr>
            <w:rFonts w:ascii="Calibri" w:hAnsi="Calibri" w:cs="Calibri"/>
            <w:b/>
            <w:bCs/>
            <w:sz w:val="24"/>
            <w:szCs w:val="24"/>
            <w:highlight w:val="yellow"/>
            <w:rPrChange w:id="2129" w:author="shashvindu jha" w:date="2024-09-13T11:50:00Z" w16du:dateUtc="2024-09-13T06:20:00Z">
              <w:rPr>
                <w:rFonts w:ascii="Calibri" w:hAnsi="Calibri" w:cs="Calibri"/>
                <w:b/>
                <w:bCs/>
                <w:sz w:val="24"/>
                <w:szCs w:val="24"/>
              </w:rPr>
            </w:rPrChange>
          </w:rPr>
          <w:delText xml:space="preserve">Step </w:delText>
        </w:r>
        <w:r w:rsidR="0054522C" w:rsidRPr="009D4714" w:rsidDel="001662A5">
          <w:rPr>
            <w:rFonts w:ascii="Calibri" w:hAnsi="Calibri" w:cs="Calibri"/>
            <w:b/>
            <w:bCs/>
            <w:sz w:val="24"/>
            <w:szCs w:val="24"/>
            <w:highlight w:val="yellow"/>
            <w:rPrChange w:id="2130" w:author="shashvindu jha" w:date="2024-09-13T11:50:00Z" w16du:dateUtc="2024-09-13T06:20:00Z">
              <w:rPr>
                <w:rFonts w:ascii="Calibri" w:hAnsi="Calibri" w:cs="Calibri"/>
                <w:b/>
                <w:bCs/>
                <w:sz w:val="24"/>
                <w:szCs w:val="24"/>
              </w:rPr>
            </w:rPrChange>
          </w:rPr>
          <w:delText>44</w:delText>
        </w:r>
        <w:r w:rsidR="00996F50" w:rsidRPr="009D4714" w:rsidDel="001662A5">
          <w:rPr>
            <w:rFonts w:ascii="Calibri" w:hAnsi="Calibri" w:cs="Calibri"/>
            <w:b/>
            <w:bCs/>
            <w:sz w:val="24"/>
            <w:szCs w:val="24"/>
            <w:highlight w:val="yellow"/>
            <w:rPrChange w:id="2131" w:author="shashvindu jha" w:date="2024-09-13T11:50:00Z" w16du:dateUtc="2024-09-13T06:20:00Z">
              <w:rPr>
                <w:rFonts w:ascii="Calibri" w:hAnsi="Calibri" w:cs="Calibri"/>
                <w:b/>
                <w:bCs/>
                <w:sz w:val="24"/>
                <w:szCs w:val="24"/>
              </w:rPr>
            </w:rPrChange>
          </w:rPr>
          <w:delText>:</w:delText>
        </w:r>
        <w:r w:rsidR="00996F50" w:rsidRPr="009D4714" w:rsidDel="001662A5">
          <w:rPr>
            <w:rFonts w:ascii="Calibri" w:hAnsi="Calibri" w:cs="Calibri"/>
            <w:sz w:val="24"/>
            <w:szCs w:val="24"/>
            <w:highlight w:val="yellow"/>
            <w:rPrChange w:id="2132" w:author="shashvindu jha" w:date="2024-09-13T11:50:00Z" w16du:dateUtc="2024-09-13T06:20:00Z">
              <w:rPr>
                <w:rFonts w:ascii="Calibri" w:hAnsi="Calibri" w:cs="Calibri"/>
                <w:sz w:val="24"/>
                <w:szCs w:val="24"/>
              </w:rPr>
            </w:rPrChange>
          </w:rPr>
          <w:delText xml:space="preserve">  </w:delText>
        </w:r>
        <w:r w:rsidR="00313AE4" w:rsidRPr="009D4714" w:rsidDel="001662A5">
          <w:rPr>
            <w:rFonts w:ascii="Calibri" w:hAnsi="Calibri" w:cs="Calibri"/>
            <w:sz w:val="24"/>
            <w:szCs w:val="24"/>
            <w:highlight w:val="yellow"/>
            <w:rPrChange w:id="2133" w:author="shashvindu jha" w:date="2024-09-13T11:50:00Z" w16du:dateUtc="2024-09-13T06:20:00Z">
              <w:rPr>
                <w:rFonts w:ascii="Calibri" w:hAnsi="Calibri" w:cs="Calibri"/>
                <w:sz w:val="24"/>
                <w:szCs w:val="24"/>
              </w:rPr>
            </w:rPrChange>
          </w:rPr>
          <w:delText xml:space="preserve">First section is </w:delText>
        </w:r>
        <w:r w:rsidR="00313AE4" w:rsidRPr="009D4714" w:rsidDel="001662A5">
          <w:rPr>
            <w:rFonts w:ascii="Calibri" w:hAnsi="Calibri" w:cs="Calibri"/>
            <w:b/>
            <w:sz w:val="24"/>
            <w:szCs w:val="24"/>
            <w:highlight w:val="yellow"/>
            <w:rPrChange w:id="2134" w:author="shashvindu jha" w:date="2024-09-13T11:50:00Z" w16du:dateUtc="2024-09-13T06:20:00Z">
              <w:rPr>
                <w:rFonts w:ascii="Calibri" w:hAnsi="Calibri" w:cs="Calibri"/>
                <w:b/>
                <w:sz w:val="24"/>
                <w:szCs w:val="24"/>
              </w:rPr>
            </w:rPrChange>
          </w:rPr>
          <w:delText>Setup</w:delText>
        </w:r>
      </w:del>
    </w:p>
    <w:p w14:paraId="3217AA3F" w14:textId="33256E20" w:rsidR="003B18CD" w:rsidRPr="009D4714" w:rsidDel="001662A5" w:rsidRDefault="003B18CD" w:rsidP="00A31169">
      <w:pPr>
        <w:numPr>
          <w:ilvl w:val="0"/>
          <w:numId w:val="28"/>
        </w:numPr>
        <w:pBdr>
          <w:top w:val="nil"/>
          <w:left w:val="nil"/>
          <w:bottom w:val="nil"/>
          <w:right w:val="nil"/>
          <w:between w:val="nil"/>
        </w:pBdr>
        <w:spacing w:after="0" w:line="360" w:lineRule="auto"/>
        <w:jc w:val="both"/>
        <w:rPr>
          <w:del w:id="2135" w:author="shashvindu jha" w:date="2024-09-13T11:44:00Z" w16du:dateUtc="2024-09-13T06:14:00Z"/>
          <w:rFonts w:ascii="Calibri" w:eastAsia="Calibri" w:hAnsi="Calibri" w:cs="Calibri"/>
          <w:color w:val="2A2B6A"/>
          <w:sz w:val="24"/>
          <w:szCs w:val="24"/>
          <w:highlight w:val="yellow"/>
          <w:rPrChange w:id="2136" w:author="shashvindu jha" w:date="2024-09-13T11:50:00Z" w16du:dateUtc="2024-09-13T06:20:00Z">
            <w:rPr>
              <w:del w:id="2137" w:author="shashvindu jha" w:date="2024-09-13T11:44:00Z" w16du:dateUtc="2024-09-13T06:14:00Z"/>
              <w:rFonts w:ascii="Calibri" w:eastAsia="Calibri" w:hAnsi="Calibri" w:cs="Calibri"/>
              <w:color w:val="2A2B6A"/>
              <w:sz w:val="24"/>
              <w:szCs w:val="24"/>
            </w:rPr>
          </w:rPrChange>
        </w:rPr>
      </w:pPr>
      <w:del w:id="2138" w:author="shashvindu jha" w:date="2024-09-13T11:44:00Z" w16du:dateUtc="2024-09-13T06:14:00Z">
        <w:r w:rsidRPr="009D4714" w:rsidDel="001662A5">
          <w:rPr>
            <w:rFonts w:ascii="Calibri" w:eastAsia="Calibri" w:hAnsi="Calibri" w:cs="Calibri"/>
            <w:color w:val="2A2B6A"/>
            <w:sz w:val="24"/>
            <w:szCs w:val="24"/>
            <w:highlight w:val="yellow"/>
            <w:rPrChange w:id="2139" w:author="shashvindu jha" w:date="2024-09-13T11:50:00Z" w16du:dateUtc="2024-09-13T06:20:00Z">
              <w:rPr>
                <w:rFonts w:ascii="Calibri" w:eastAsia="Calibri" w:hAnsi="Calibri" w:cs="Calibri"/>
                <w:color w:val="2A2B6A"/>
                <w:sz w:val="24"/>
                <w:szCs w:val="24"/>
              </w:rPr>
            </w:rPrChange>
          </w:rPr>
          <w:delText xml:space="preserve">Enter </w:delText>
        </w:r>
        <w:r w:rsidR="00313AE4" w:rsidRPr="009D4714" w:rsidDel="001662A5">
          <w:rPr>
            <w:rFonts w:ascii="Calibri" w:eastAsia="Calibri" w:hAnsi="Calibri" w:cs="Calibri"/>
            <w:b/>
            <w:bCs/>
            <w:color w:val="2A2B6A"/>
            <w:sz w:val="24"/>
            <w:szCs w:val="24"/>
            <w:highlight w:val="yellow"/>
            <w:rPrChange w:id="2140" w:author="shashvindu jha" w:date="2024-09-13T11:50:00Z" w16du:dateUtc="2024-09-13T06:20:00Z">
              <w:rPr>
                <w:rFonts w:ascii="Calibri" w:eastAsia="Calibri" w:hAnsi="Calibri" w:cs="Calibri"/>
                <w:b/>
                <w:bCs/>
                <w:color w:val="2A2B6A"/>
                <w:sz w:val="24"/>
                <w:szCs w:val="24"/>
              </w:rPr>
            </w:rPrChange>
          </w:rPr>
          <w:delText>Report</w:delText>
        </w:r>
        <w:r w:rsidRPr="009D4714" w:rsidDel="001662A5">
          <w:rPr>
            <w:rFonts w:ascii="Calibri" w:eastAsia="Calibri" w:hAnsi="Calibri" w:cs="Calibri"/>
            <w:b/>
            <w:bCs/>
            <w:color w:val="2A2B6A"/>
            <w:sz w:val="24"/>
            <w:szCs w:val="24"/>
            <w:highlight w:val="yellow"/>
            <w:rPrChange w:id="2141" w:author="shashvindu jha" w:date="2024-09-13T11:50:00Z" w16du:dateUtc="2024-09-13T06:20:00Z">
              <w:rPr>
                <w:rFonts w:ascii="Calibri" w:eastAsia="Calibri" w:hAnsi="Calibri" w:cs="Calibri"/>
                <w:b/>
                <w:bCs/>
                <w:color w:val="2A2B6A"/>
                <w:sz w:val="24"/>
                <w:szCs w:val="24"/>
              </w:rPr>
            </w:rPrChange>
          </w:rPr>
          <w:delText xml:space="preserve"> Name</w:delText>
        </w:r>
      </w:del>
    </w:p>
    <w:p w14:paraId="50EAF9FE" w14:textId="1D31B97F" w:rsidR="003B18CD" w:rsidRPr="009D4714" w:rsidDel="001662A5" w:rsidRDefault="00313AE4" w:rsidP="00A31169">
      <w:pPr>
        <w:numPr>
          <w:ilvl w:val="0"/>
          <w:numId w:val="28"/>
        </w:numPr>
        <w:pBdr>
          <w:top w:val="nil"/>
          <w:left w:val="nil"/>
          <w:bottom w:val="nil"/>
          <w:right w:val="nil"/>
          <w:between w:val="nil"/>
        </w:pBdr>
        <w:spacing w:before="100" w:beforeAutospacing="1" w:after="0" w:line="360" w:lineRule="auto"/>
        <w:jc w:val="both"/>
        <w:rPr>
          <w:del w:id="2142" w:author="shashvindu jha" w:date="2024-09-13T11:44:00Z" w16du:dateUtc="2024-09-13T06:14:00Z"/>
          <w:rFonts w:ascii="Calibri" w:eastAsia="Calibri" w:hAnsi="Calibri" w:cs="Calibri"/>
          <w:color w:val="000000"/>
          <w:sz w:val="24"/>
          <w:szCs w:val="24"/>
          <w:highlight w:val="yellow"/>
          <w:rPrChange w:id="2143" w:author="shashvindu jha" w:date="2024-09-13T11:50:00Z" w16du:dateUtc="2024-09-13T06:20:00Z">
            <w:rPr>
              <w:del w:id="2144" w:author="shashvindu jha" w:date="2024-09-13T11:44:00Z" w16du:dateUtc="2024-09-13T06:14:00Z"/>
              <w:rFonts w:ascii="Calibri" w:eastAsia="Calibri" w:hAnsi="Calibri" w:cs="Calibri"/>
              <w:color w:val="000000"/>
              <w:sz w:val="24"/>
              <w:szCs w:val="24"/>
            </w:rPr>
          </w:rPrChange>
        </w:rPr>
      </w:pPr>
      <w:del w:id="2145" w:author="shashvindu jha" w:date="2024-09-13T11:44:00Z" w16du:dateUtc="2024-09-13T06:14:00Z">
        <w:r w:rsidRPr="009D4714" w:rsidDel="001662A5">
          <w:rPr>
            <w:rFonts w:ascii="Calibri" w:eastAsia="Calibri" w:hAnsi="Calibri" w:cs="Calibri"/>
            <w:color w:val="000000"/>
            <w:sz w:val="24"/>
            <w:szCs w:val="24"/>
            <w:highlight w:val="yellow"/>
            <w:rPrChange w:id="2146" w:author="shashvindu jha" w:date="2024-09-13T11:50:00Z" w16du:dateUtc="2024-09-13T06:20:00Z">
              <w:rPr>
                <w:rFonts w:ascii="Calibri" w:eastAsia="Calibri" w:hAnsi="Calibri" w:cs="Calibri"/>
                <w:color w:val="000000"/>
                <w:sz w:val="24"/>
                <w:szCs w:val="24"/>
              </w:rPr>
            </w:rPrChange>
          </w:rPr>
          <w:delText>Enter</w:delText>
        </w:r>
        <w:r w:rsidR="003B18CD" w:rsidRPr="009D4714" w:rsidDel="001662A5">
          <w:rPr>
            <w:rFonts w:ascii="Calibri" w:eastAsia="Calibri" w:hAnsi="Calibri" w:cs="Calibri"/>
            <w:b/>
            <w:bCs/>
            <w:color w:val="000000"/>
            <w:sz w:val="24"/>
            <w:szCs w:val="24"/>
            <w:highlight w:val="yellow"/>
            <w:rPrChange w:id="2147" w:author="shashvindu jha" w:date="2024-09-13T11:50:00Z" w16du:dateUtc="2024-09-13T06:20:00Z">
              <w:rPr>
                <w:rFonts w:ascii="Calibri" w:eastAsia="Calibri" w:hAnsi="Calibri" w:cs="Calibri"/>
                <w:b/>
                <w:bCs/>
                <w:color w:val="000000"/>
                <w:sz w:val="24"/>
                <w:szCs w:val="24"/>
              </w:rPr>
            </w:rPrChange>
          </w:rPr>
          <w:delText xml:space="preserve"> Description</w:delText>
        </w:r>
      </w:del>
    </w:p>
    <w:p w14:paraId="22EC33AC" w14:textId="4E04D9E4" w:rsidR="007A2B1C" w:rsidRPr="009D4714" w:rsidDel="001662A5" w:rsidRDefault="007A2B1C" w:rsidP="00A31169">
      <w:pPr>
        <w:numPr>
          <w:ilvl w:val="0"/>
          <w:numId w:val="28"/>
        </w:numPr>
        <w:pBdr>
          <w:top w:val="nil"/>
          <w:left w:val="nil"/>
          <w:bottom w:val="nil"/>
          <w:right w:val="nil"/>
          <w:between w:val="nil"/>
        </w:pBdr>
        <w:spacing w:before="100" w:beforeAutospacing="1" w:after="0" w:line="360" w:lineRule="auto"/>
        <w:jc w:val="both"/>
        <w:rPr>
          <w:del w:id="2148" w:author="shashvindu jha" w:date="2024-09-13T11:44:00Z" w16du:dateUtc="2024-09-13T06:14:00Z"/>
          <w:rFonts w:ascii="Calibri" w:eastAsia="Calibri" w:hAnsi="Calibri" w:cs="Calibri"/>
          <w:color w:val="2A2B6A"/>
          <w:sz w:val="24"/>
          <w:szCs w:val="24"/>
          <w:highlight w:val="yellow"/>
          <w:rPrChange w:id="2149" w:author="shashvindu jha" w:date="2024-09-13T11:50:00Z" w16du:dateUtc="2024-09-13T06:20:00Z">
            <w:rPr>
              <w:del w:id="2150" w:author="shashvindu jha" w:date="2024-09-13T11:44:00Z" w16du:dateUtc="2024-09-13T06:14:00Z"/>
              <w:rFonts w:ascii="Calibri" w:eastAsia="Calibri" w:hAnsi="Calibri" w:cs="Calibri"/>
              <w:color w:val="2A2B6A"/>
              <w:sz w:val="24"/>
              <w:szCs w:val="24"/>
            </w:rPr>
          </w:rPrChange>
        </w:rPr>
      </w:pPr>
      <w:del w:id="2151" w:author="shashvindu jha" w:date="2024-09-13T11:44:00Z" w16du:dateUtc="2024-09-13T06:14:00Z">
        <w:r w:rsidRPr="009D4714" w:rsidDel="001662A5">
          <w:rPr>
            <w:rFonts w:ascii="Calibri" w:eastAsia="Calibri" w:hAnsi="Calibri" w:cs="Calibri"/>
            <w:bCs/>
            <w:color w:val="2A2B6A"/>
            <w:sz w:val="24"/>
            <w:szCs w:val="24"/>
            <w:highlight w:val="yellow"/>
            <w:rPrChange w:id="2152" w:author="shashvindu jha" w:date="2024-09-13T11:50:00Z" w16du:dateUtc="2024-09-13T06:20:00Z">
              <w:rPr>
                <w:rFonts w:ascii="Calibri" w:eastAsia="Calibri" w:hAnsi="Calibri" w:cs="Calibri"/>
                <w:bCs/>
                <w:color w:val="2A2B6A"/>
                <w:sz w:val="24"/>
                <w:szCs w:val="24"/>
              </w:rPr>
            </w:rPrChange>
          </w:rPr>
          <w:delText xml:space="preserve">Select </w:delText>
        </w:r>
        <w:r w:rsidRPr="009D4714" w:rsidDel="001662A5">
          <w:rPr>
            <w:rFonts w:ascii="Calibri" w:eastAsia="Calibri" w:hAnsi="Calibri" w:cs="Calibri"/>
            <w:b/>
            <w:bCs/>
            <w:color w:val="2A2B6A"/>
            <w:sz w:val="24"/>
            <w:szCs w:val="24"/>
            <w:highlight w:val="yellow"/>
            <w:rPrChange w:id="2153" w:author="shashvindu jha" w:date="2024-09-13T11:50:00Z" w16du:dateUtc="2024-09-13T06:20:00Z">
              <w:rPr>
                <w:rFonts w:ascii="Calibri" w:eastAsia="Calibri" w:hAnsi="Calibri" w:cs="Calibri"/>
                <w:b/>
                <w:bCs/>
                <w:color w:val="2A2B6A"/>
                <w:sz w:val="24"/>
                <w:szCs w:val="24"/>
              </w:rPr>
            </w:rPrChange>
          </w:rPr>
          <w:delText xml:space="preserve">Dataset Type </w:delText>
        </w:r>
        <w:r w:rsidRPr="009D4714" w:rsidDel="001662A5">
          <w:rPr>
            <w:rFonts w:ascii="Calibri" w:eastAsia="Calibri" w:hAnsi="Calibri" w:cs="Calibri"/>
            <w:bCs/>
            <w:color w:val="2A2B6A"/>
            <w:sz w:val="24"/>
            <w:szCs w:val="24"/>
            <w:highlight w:val="yellow"/>
            <w:rPrChange w:id="2154" w:author="shashvindu jha" w:date="2024-09-13T11:50:00Z" w16du:dateUtc="2024-09-13T06:20:00Z">
              <w:rPr>
                <w:rFonts w:ascii="Calibri" w:eastAsia="Calibri" w:hAnsi="Calibri" w:cs="Calibri"/>
                <w:bCs/>
                <w:color w:val="2A2B6A"/>
                <w:sz w:val="24"/>
                <w:szCs w:val="24"/>
              </w:rPr>
            </w:rPrChange>
          </w:rPr>
          <w:delText>(Primary/Secondary)</w:delText>
        </w:r>
      </w:del>
    </w:p>
    <w:p w14:paraId="61856D92" w14:textId="7A71CF20" w:rsidR="003B18CD" w:rsidRPr="009D4714" w:rsidDel="001662A5" w:rsidRDefault="003B18CD" w:rsidP="00A31169">
      <w:pPr>
        <w:numPr>
          <w:ilvl w:val="0"/>
          <w:numId w:val="28"/>
        </w:numPr>
        <w:pBdr>
          <w:top w:val="nil"/>
          <w:left w:val="nil"/>
          <w:bottom w:val="nil"/>
          <w:right w:val="nil"/>
          <w:between w:val="nil"/>
        </w:pBdr>
        <w:spacing w:before="100" w:beforeAutospacing="1" w:after="0" w:line="360" w:lineRule="auto"/>
        <w:jc w:val="both"/>
        <w:rPr>
          <w:del w:id="2155" w:author="shashvindu jha" w:date="2024-09-13T11:44:00Z" w16du:dateUtc="2024-09-13T06:14:00Z"/>
          <w:rFonts w:ascii="Calibri" w:eastAsia="Calibri" w:hAnsi="Calibri" w:cs="Calibri"/>
          <w:color w:val="2A2B6A"/>
          <w:sz w:val="24"/>
          <w:szCs w:val="24"/>
          <w:highlight w:val="yellow"/>
          <w:rPrChange w:id="2156" w:author="shashvindu jha" w:date="2024-09-13T11:50:00Z" w16du:dateUtc="2024-09-13T06:20:00Z">
            <w:rPr>
              <w:del w:id="2157" w:author="shashvindu jha" w:date="2024-09-13T11:44:00Z" w16du:dateUtc="2024-09-13T06:14:00Z"/>
              <w:rFonts w:ascii="Calibri" w:eastAsia="Calibri" w:hAnsi="Calibri" w:cs="Calibri"/>
              <w:color w:val="2A2B6A"/>
              <w:sz w:val="24"/>
              <w:szCs w:val="24"/>
            </w:rPr>
          </w:rPrChange>
        </w:rPr>
      </w:pPr>
      <w:del w:id="2158" w:author="shashvindu jha" w:date="2024-09-13T11:44:00Z" w16du:dateUtc="2024-09-13T06:14:00Z">
        <w:r w:rsidRPr="009D4714" w:rsidDel="001662A5">
          <w:rPr>
            <w:rFonts w:ascii="Calibri" w:eastAsia="Calibri" w:hAnsi="Calibri" w:cs="Calibri"/>
            <w:color w:val="2A2B6A"/>
            <w:sz w:val="24"/>
            <w:szCs w:val="24"/>
            <w:highlight w:val="yellow"/>
            <w:rPrChange w:id="2159" w:author="shashvindu jha" w:date="2024-09-13T11:50:00Z" w16du:dateUtc="2024-09-13T06:20:00Z">
              <w:rPr>
                <w:rFonts w:ascii="Calibri" w:eastAsia="Calibri" w:hAnsi="Calibri" w:cs="Calibri"/>
                <w:color w:val="2A2B6A"/>
                <w:sz w:val="24"/>
                <w:szCs w:val="24"/>
              </w:rPr>
            </w:rPrChange>
          </w:rPr>
          <w:delText xml:space="preserve">Select </w:delText>
        </w:r>
        <w:r w:rsidR="00313AE4" w:rsidRPr="009D4714" w:rsidDel="001662A5">
          <w:rPr>
            <w:rFonts w:ascii="Calibri" w:eastAsia="Calibri" w:hAnsi="Calibri" w:cs="Calibri"/>
            <w:b/>
            <w:bCs/>
            <w:color w:val="2A2B6A"/>
            <w:sz w:val="24"/>
            <w:szCs w:val="24"/>
            <w:highlight w:val="yellow"/>
            <w:rPrChange w:id="2160" w:author="shashvindu jha" w:date="2024-09-13T11:50:00Z" w16du:dateUtc="2024-09-13T06:20:00Z">
              <w:rPr>
                <w:rFonts w:ascii="Calibri" w:eastAsia="Calibri" w:hAnsi="Calibri" w:cs="Calibri"/>
                <w:b/>
                <w:bCs/>
                <w:color w:val="2A2B6A"/>
                <w:sz w:val="24"/>
                <w:szCs w:val="24"/>
              </w:rPr>
            </w:rPrChange>
          </w:rPr>
          <w:delText>SM Unit</w:delText>
        </w:r>
        <w:r w:rsidRPr="009D4714" w:rsidDel="001662A5">
          <w:rPr>
            <w:rFonts w:ascii="Calibri" w:eastAsia="Calibri" w:hAnsi="Calibri" w:cs="Calibri"/>
            <w:bCs/>
            <w:i/>
            <w:color w:val="2A2B6A"/>
            <w:sz w:val="24"/>
            <w:szCs w:val="24"/>
            <w:highlight w:val="yellow"/>
            <w:rPrChange w:id="2161" w:author="shashvindu jha" w:date="2024-09-13T11:50:00Z" w16du:dateUtc="2024-09-13T06:20:00Z">
              <w:rPr>
                <w:rFonts w:ascii="Calibri" w:eastAsia="Calibri" w:hAnsi="Calibri" w:cs="Calibri"/>
                <w:bCs/>
                <w:i/>
                <w:color w:val="2A2B6A"/>
                <w:sz w:val="24"/>
                <w:szCs w:val="24"/>
              </w:rPr>
            </w:rPrChange>
          </w:rPr>
          <w:delText xml:space="preserve"> </w:delText>
        </w:r>
      </w:del>
    </w:p>
    <w:p w14:paraId="29588D38" w14:textId="46C78DCC" w:rsidR="007A2B1C" w:rsidRPr="009D4714" w:rsidDel="001662A5" w:rsidRDefault="007A2B1C" w:rsidP="00A31169">
      <w:pPr>
        <w:numPr>
          <w:ilvl w:val="0"/>
          <w:numId w:val="28"/>
        </w:numPr>
        <w:pBdr>
          <w:top w:val="nil"/>
          <w:left w:val="nil"/>
          <w:bottom w:val="nil"/>
          <w:right w:val="nil"/>
          <w:between w:val="nil"/>
        </w:pBdr>
        <w:spacing w:before="100" w:beforeAutospacing="1" w:after="0" w:line="360" w:lineRule="auto"/>
        <w:jc w:val="both"/>
        <w:rPr>
          <w:del w:id="2162" w:author="shashvindu jha" w:date="2024-09-13T11:44:00Z" w16du:dateUtc="2024-09-13T06:14:00Z"/>
          <w:rFonts w:ascii="Calibri" w:eastAsia="Calibri" w:hAnsi="Calibri" w:cs="Calibri"/>
          <w:color w:val="2A2B6A"/>
          <w:sz w:val="24"/>
          <w:szCs w:val="24"/>
          <w:highlight w:val="yellow"/>
          <w:rPrChange w:id="2163" w:author="shashvindu jha" w:date="2024-09-13T11:50:00Z" w16du:dateUtc="2024-09-13T06:20:00Z">
            <w:rPr>
              <w:del w:id="2164" w:author="shashvindu jha" w:date="2024-09-13T11:44:00Z" w16du:dateUtc="2024-09-13T06:14:00Z"/>
              <w:rFonts w:ascii="Calibri" w:eastAsia="Calibri" w:hAnsi="Calibri" w:cs="Calibri"/>
              <w:color w:val="2A2B6A"/>
              <w:sz w:val="24"/>
              <w:szCs w:val="24"/>
            </w:rPr>
          </w:rPrChange>
        </w:rPr>
      </w:pPr>
      <w:del w:id="2165" w:author="shashvindu jha" w:date="2024-09-13T11:44:00Z" w16du:dateUtc="2024-09-13T06:14:00Z">
        <w:r w:rsidRPr="009D4714" w:rsidDel="001662A5">
          <w:rPr>
            <w:rFonts w:ascii="Calibri" w:eastAsia="Calibri" w:hAnsi="Calibri" w:cs="Calibri"/>
            <w:bCs/>
            <w:color w:val="2A2B6A"/>
            <w:sz w:val="24"/>
            <w:szCs w:val="24"/>
            <w:highlight w:val="yellow"/>
            <w:rPrChange w:id="2166" w:author="shashvindu jha" w:date="2024-09-13T11:50:00Z" w16du:dateUtc="2024-09-13T06:20:00Z">
              <w:rPr>
                <w:rFonts w:ascii="Calibri" w:eastAsia="Calibri" w:hAnsi="Calibri" w:cs="Calibri"/>
                <w:bCs/>
                <w:color w:val="2A2B6A"/>
                <w:sz w:val="24"/>
                <w:szCs w:val="24"/>
              </w:rPr>
            </w:rPrChange>
          </w:rPr>
          <w:delText xml:space="preserve">Select </w:delText>
        </w:r>
        <w:r w:rsidRPr="009D4714" w:rsidDel="001662A5">
          <w:rPr>
            <w:rFonts w:ascii="Calibri" w:eastAsia="Calibri" w:hAnsi="Calibri" w:cs="Calibri"/>
            <w:b/>
            <w:bCs/>
            <w:color w:val="2A2B6A"/>
            <w:sz w:val="24"/>
            <w:szCs w:val="24"/>
            <w:highlight w:val="yellow"/>
            <w:rPrChange w:id="2167" w:author="shashvindu jha" w:date="2024-09-13T11:50:00Z" w16du:dateUtc="2024-09-13T06:20:00Z">
              <w:rPr>
                <w:rFonts w:ascii="Calibri" w:eastAsia="Calibri" w:hAnsi="Calibri" w:cs="Calibri"/>
                <w:b/>
                <w:bCs/>
                <w:color w:val="2A2B6A"/>
                <w:sz w:val="24"/>
                <w:szCs w:val="24"/>
              </w:rPr>
            </w:rPrChange>
          </w:rPr>
          <w:delText>Topic and Subtopic</w:delText>
        </w:r>
        <w:r w:rsidRPr="009D4714" w:rsidDel="001662A5">
          <w:rPr>
            <w:rFonts w:ascii="Calibri" w:eastAsia="Calibri" w:hAnsi="Calibri" w:cs="Calibri"/>
            <w:bCs/>
            <w:color w:val="2A2B6A"/>
            <w:sz w:val="24"/>
            <w:szCs w:val="24"/>
            <w:highlight w:val="yellow"/>
            <w:rPrChange w:id="2168" w:author="shashvindu jha" w:date="2024-09-13T11:50:00Z" w16du:dateUtc="2024-09-13T06:20:00Z">
              <w:rPr>
                <w:rFonts w:ascii="Calibri" w:eastAsia="Calibri" w:hAnsi="Calibri" w:cs="Calibri"/>
                <w:bCs/>
                <w:color w:val="2A2B6A"/>
                <w:sz w:val="24"/>
                <w:szCs w:val="24"/>
              </w:rPr>
            </w:rPrChange>
          </w:rPr>
          <w:delText xml:space="preserve"> </w:delText>
        </w:r>
        <w:r w:rsidRPr="009D4714" w:rsidDel="001662A5">
          <w:rPr>
            <w:rFonts w:ascii="Calibri" w:eastAsia="Calibri" w:hAnsi="Calibri" w:cstheme="minorHAnsi"/>
            <w:bCs/>
            <w:color w:val="2A2B6A"/>
            <w:sz w:val="24"/>
            <w:szCs w:val="24"/>
            <w:highlight w:val="yellow"/>
            <w:rPrChange w:id="2169" w:author="shashvindu jha" w:date="2024-09-13T11:50:00Z" w16du:dateUtc="2024-09-13T06:20:00Z">
              <w:rPr>
                <w:rFonts w:ascii="Calibri" w:eastAsia="Calibri" w:hAnsi="Calibri" w:cstheme="minorHAnsi"/>
                <w:bCs/>
                <w:color w:val="2A2B6A"/>
                <w:sz w:val="24"/>
                <w:szCs w:val="24"/>
              </w:rPr>
            </w:rPrChange>
          </w:rPr>
          <w:delText>(if primary is selected)</w:delText>
        </w:r>
      </w:del>
    </w:p>
    <w:p w14:paraId="04BED72A" w14:textId="645D557D" w:rsidR="007A2B1C" w:rsidRPr="009D4714" w:rsidDel="001662A5" w:rsidRDefault="007A2B1C" w:rsidP="00A31169">
      <w:pPr>
        <w:numPr>
          <w:ilvl w:val="0"/>
          <w:numId w:val="28"/>
        </w:numPr>
        <w:pBdr>
          <w:top w:val="nil"/>
          <w:left w:val="nil"/>
          <w:bottom w:val="nil"/>
          <w:right w:val="nil"/>
          <w:between w:val="nil"/>
        </w:pBdr>
        <w:spacing w:before="100" w:beforeAutospacing="1" w:after="0" w:line="360" w:lineRule="auto"/>
        <w:jc w:val="both"/>
        <w:rPr>
          <w:del w:id="2170" w:author="shashvindu jha" w:date="2024-09-13T11:44:00Z" w16du:dateUtc="2024-09-13T06:14:00Z"/>
          <w:rFonts w:ascii="Calibri" w:eastAsia="Calibri" w:hAnsi="Calibri" w:cs="Calibri"/>
          <w:color w:val="2A2B6A"/>
          <w:sz w:val="24"/>
          <w:szCs w:val="24"/>
          <w:highlight w:val="yellow"/>
          <w:rPrChange w:id="2171" w:author="shashvindu jha" w:date="2024-09-13T11:50:00Z" w16du:dateUtc="2024-09-13T06:20:00Z">
            <w:rPr>
              <w:del w:id="2172" w:author="shashvindu jha" w:date="2024-09-13T11:44:00Z" w16du:dateUtc="2024-09-13T06:14:00Z"/>
              <w:rFonts w:ascii="Calibri" w:eastAsia="Calibri" w:hAnsi="Calibri" w:cs="Calibri"/>
              <w:color w:val="2A2B6A"/>
              <w:sz w:val="24"/>
              <w:szCs w:val="24"/>
            </w:rPr>
          </w:rPrChange>
        </w:rPr>
      </w:pPr>
      <w:del w:id="2173" w:author="shashvindu jha" w:date="2024-09-13T11:44:00Z" w16du:dateUtc="2024-09-13T06:14:00Z">
        <w:r w:rsidRPr="009D4714" w:rsidDel="001662A5">
          <w:rPr>
            <w:rFonts w:ascii="Calibri" w:eastAsia="Calibri" w:hAnsi="Calibri" w:cstheme="minorHAnsi"/>
            <w:bCs/>
            <w:color w:val="2A2B6A"/>
            <w:sz w:val="24"/>
            <w:szCs w:val="24"/>
            <w:highlight w:val="yellow"/>
            <w:rPrChange w:id="2174" w:author="shashvindu jha" w:date="2024-09-13T11:50:00Z" w16du:dateUtc="2024-09-13T06:20:00Z">
              <w:rPr>
                <w:rFonts w:ascii="Calibri" w:eastAsia="Calibri" w:hAnsi="Calibri" w:cstheme="minorHAnsi"/>
                <w:bCs/>
                <w:color w:val="2A2B6A"/>
                <w:sz w:val="24"/>
                <w:szCs w:val="24"/>
              </w:rPr>
            </w:rPrChange>
          </w:rPr>
          <w:delText xml:space="preserve">Select </w:delText>
        </w:r>
        <w:r w:rsidRPr="009D4714" w:rsidDel="001662A5">
          <w:rPr>
            <w:rFonts w:ascii="Calibri" w:eastAsia="Calibri" w:hAnsi="Calibri" w:cstheme="minorHAnsi"/>
            <w:b/>
            <w:bCs/>
            <w:color w:val="2A2B6A"/>
            <w:sz w:val="24"/>
            <w:szCs w:val="24"/>
            <w:highlight w:val="yellow"/>
            <w:rPrChange w:id="2175" w:author="shashvindu jha" w:date="2024-09-13T11:50:00Z" w16du:dateUtc="2024-09-13T06:20:00Z">
              <w:rPr>
                <w:rFonts w:ascii="Calibri" w:eastAsia="Calibri" w:hAnsi="Calibri" w:cstheme="minorHAnsi"/>
                <w:b/>
                <w:bCs/>
                <w:color w:val="2A2B6A"/>
                <w:sz w:val="24"/>
                <w:szCs w:val="24"/>
              </w:rPr>
            </w:rPrChange>
          </w:rPr>
          <w:delText>Files</w:delText>
        </w:r>
        <w:r w:rsidRPr="009D4714" w:rsidDel="001662A5">
          <w:rPr>
            <w:rFonts w:ascii="Calibri" w:eastAsia="Calibri" w:hAnsi="Calibri" w:cstheme="minorHAnsi"/>
            <w:bCs/>
            <w:color w:val="2A2B6A"/>
            <w:sz w:val="24"/>
            <w:szCs w:val="24"/>
            <w:highlight w:val="yellow"/>
            <w:rPrChange w:id="2176" w:author="shashvindu jha" w:date="2024-09-13T11:50:00Z" w16du:dateUtc="2024-09-13T06:20:00Z">
              <w:rPr>
                <w:rFonts w:ascii="Calibri" w:eastAsia="Calibri" w:hAnsi="Calibri" w:cstheme="minorHAnsi"/>
                <w:bCs/>
                <w:color w:val="2A2B6A"/>
                <w:sz w:val="24"/>
                <w:szCs w:val="24"/>
              </w:rPr>
            </w:rPrChange>
          </w:rPr>
          <w:delText xml:space="preserve"> (if primary is selected)</w:delText>
        </w:r>
      </w:del>
    </w:p>
    <w:p w14:paraId="097D788C" w14:textId="24FF8631" w:rsidR="003B18CD" w:rsidRPr="009D4714" w:rsidDel="001662A5" w:rsidRDefault="00313AE4" w:rsidP="00A31169">
      <w:pPr>
        <w:numPr>
          <w:ilvl w:val="0"/>
          <w:numId w:val="28"/>
        </w:numPr>
        <w:pBdr>
          <w:top w:val="nil"/>
          <w:left w:val="nil"/>
          <w:bottom w:val="nil"/>
          <w:right w:val="nil"/>
          <w:between w:val="nil"/>
        </w:pBdr>
        <w:spacing w:before="100" w:beforeAutospacing="1" w:after="100" w:afterAutospacing="1" w:line="360" w:lineRule="auto"/>
        <w:jc w:val="both"/>
        <w:rPr>
          <w:del w:id="2177" w:author="shashvindu jha" w:date="2024-09-13T11:44:00Z" w16du:dateUtc="2024-09-13T06:14:00Z"/>
          <w:rFonts w:ascii="Calibri" w:eastAsia="Calibri" w:hAnsi="Calibri" w:cstheme="minorHAnsi"/>
          <w:color w:val="2A2B6A"/>
          <w:sz w:val="24"/>
          <w:szCs w:val="24"/>
          <w:highlight w:val="yellow"/>
          <w:rPrChange w:id="2178" w:author="shashvindu jha" w:date="2024-09-13T11:50:00Z" w16du:dateUtc="2024-09-13T06:20:00Z">
            <w:rPr>
              <w:del w:id="2179" w:author="shashvindu jha" w:date="2024-09-13T11:44:00Z" w16du:dateUtc="2024-09-13T06:14:00Z"/>
              <w:rFonts w:ascii="Calibri" w:eastAsia="Calibri" w:hAnsi="Calibri" w:cstheme="minorHAnsi"/>
              <w:color w:val="2A2B6A"/>
              <w:sz w:val="24"/>
              <w:szCs w:val="24"/>
            </w:rPr>
          </w:rPrChange>
        </w:rPr>
      </w:pPr>
      <w:del w:id="2180" w:author="shashvindu jha" w:date="2024-09-13T11:44:00Z" w16du:dateUtc="2024-09-13T06:14:00Z">
        <w:r w:rsidRPr="009D4714" w:rsidDel="001662A5">
          <w:rPr>
            <w:rFonts w:ascii="Calibri" w:eastAsia="Calibri" w:hAnsi="Calibri" w:cstheme="minorHAnsi"/>
            <w:color w:val="2A2B6A"/>
            <w:sz w:val="24"/>
            <w:szCs w:val="24"/>
            <w:highlight w:val="yellow"/>
            <w:rPrChange w:id="2181" w:author="shashvindu jha" w:date="2024-09-13T11:50:00Z" w16du:dateUtc="2024-09-13T06:20:00Z">
              <w:rPr>
                <w:rFonts w:ascii="Calibri" w:eastAsia="Calibri" w:hAnsi="Calibri" w:cstheme="minorHAnsi"/>
                <w:color w:val="2A2B6A"/>
                <w:sz w:val="24"/>
                <w:szCs w:val="24"/>
              </w:rPr>
            </w:rPrChange>
          </w:rPr>
          <w:delText>Select</w:delText>
        </w:r>
        <w:r w:rsidR="003B18CD" w:rsidRPr="009D4714" w:rsidDel="001662A5">
          <w:rPr>
            <w:rFonts w:ascii="Calibri" w:eastAsia="Calibri" w:hAnsi="Calibri" w:cstheme="minorHAnsi"/>
            <w:color w:val="2A2B6A"/>
            <w:sz w:val="24"/>
            <w:szCs w:val="24"/>
            <w:highlight w:val="yellow"/>
            <w:rPrChange w:id="2182" w:author="shashvindu jha" w:date="2024-09-13T11:50:00Z" w16du:dateUtc="2024-09-13T06:20:00Z">
              <w:rPr>
                <w:rFonts w:ascii="Calibri" w:eastAsia="Calibri" w:hAnsi="Calibri" w:cstheme="minorHAnsi"/>
                <w:color w:val="2A2B6A"/>
                <w:sz w:val="24"/>
                <w:szCs w:val="24"/>
              </w:rPr>
            </w:rPrChange>
          </w:rPr>
          <w:delText xml:space="preserve"> </w:delText>
        </w:r>
        <w:r w:rsidR="007A2B1C" w:rsidRPr="009D4714" w:rsidDel="001662A5">
          <w:rPr>
            <w:rFonts w:ascii="Calibri" w:eastAsia="Calibri" w:hAnsi="Calibri" w:cstheme="minorHAnsi"/>
            <w:b/>
            <w:bCs/>
            <w:color w:val="2A2B6A"/>
            <w:sz w:val="24"/>
            <w:szCs w:val="24"/>
            <w:highlight w:val="yellow"/>
            <w:rPrChange w:id="2183" w:author="shashvindu jha" w:date="2024-09-13T11:50:00Z" w16du:dateUtc="2024-09-13T06:20:00Z">
              <w:rPr>
                <w:rFonts w:ascii="Calibri" w:eastAsia="Calibri" w:hAnsi="Calibri" w:cstheme="minorHAnsi"/>
                <w:b/>
                <w:bCs/>
                <w:color w:val="2A2B6A"/>
                <w:sz w:val="24"/>
                <w:szCs w:val="24"/>
              </w:rPr>
            </w:rPrChange>
          </w:rPr>
          <w:delText xml:space="preserve">Data Category </w:delText>
        </w:r>
        <w:r w:rsidR="007A2B1C" w:rsidRPr="009D4714" w:rsidDel="001662A5">
          <w:rPr>
            <w:rFonts w:ascii="Calibri" w:eastAsia="Calibri" w:hAnsi="Calibri" w:cstheme="minorHAnsi"/>
            <w:bCs/>
            <w:color w:val="2A2B6A"/>
            <w:sz w:val="24"/>
            <w:szCs w:val="24"/>
            <w:highlight w:val="yellow"/>
            <w:rPrChange w:id="2184" w:author="shashvindu jha" w:date="2024-09-13T11:50:00Z" w16du:dateUtc="2024-09-13T06:20:00Z">
              <w:rPr>
                <w:rFonts w:ascii="Calibri" w:eastAsia="Calibri" w:hAnsi="Calibri" w:cstheme="minorHAnsi"/>
                <w:bCs/>
                <w:color w:val="2A2B6A"/>
                <w:sz w:val="24"/>
                <w:szCs w:val="24"/>
              </w:rPr>
            </w:rPrChange>
          </w:rPr>
          <w:delText>(if secondary is selected)</w:delText>
        </w:r>
      </w:del>
    </w:p>
    <w:p w14:paraId="2D86364D" w14:textId="5157ED18" w:rsidR="003B18CD" w:rsidRPr="009D4714" w:rsidDel="001662A5" w:rsidRDefault="003B18CD" w:rsidP="00A31169">
      <w:pPr>
        <w:numPr>
          <w:ilvl w:val="0"/>
          <w:numId w:val="28"/>
        </w:numPr>
        <w:pBdr>
          <w:top w:val="nil"/>
          <w:left w:val="nil"/>
          <w:bottom w:val="nil"/>
          <w:right w:val="nil"/>
          <w:between w:val="nil"/>
        </w:pBdr>
        <w:spacing w:before="100" w:beforeAutospacing="1" w:after="100" w:afterAutospacing="1" w:line="360" w:lineRule="auto"/>
        <w:jc w:val="both"/>
        <w:rPr>
          <w:del w:id="2185" w:author="shashvindu jha" w:date="2024-09-13T11:44:00Z" w16du:dateUtc="2024-09-13T06:14:00Z"/>
          <w:rFonts w:ascii="Calibri" w:eastAsia="Calibri" w:hAnsi="Calibri" w:cstheme="minorHAnsi"/>
          <w:color w:val="2A2B6A"/>
          <w:sz w:val="24"/>
          <w:szCs w:val="24"/>
          <w:highlight w:val="yellow"/>
          <w:rPrChange w:id="2186" w:author="shashvindu jha" w:date="2024-09-13T11:50:00Z" w16du:dateUtc="2024-09-13T06:20:00Z">
            <w:rPr>
              <w:del w:id="2187" w:author="shashvindu jha" w:date="2024-09-13T11:44:00Z" w16du:dateUtc="2024-09-13T06:14:00Z"/>
              <w:rFonts w:ascii="Calibri" w:eastAsia="Calibri" w:hAnsi="Calibri" w:cstheme="minorHAnsi"/>
              <w:color w:val="2A2B6A"/>
              <w:sz w:val="24"/>
              <w:szCs w:val="24"/>
            </w:rPr>
          </w:rPrChange>
        </w:rPr>
      </w:pPr>
      <w:del w:id="2188" w:author="shashvindu jha" w:date="2024-09-13T11:44:00Z" w16du:dateUtc="2024-09-13T06:14:00Z">
        <w:r w:rsidRPr="009D4714" w:rsidDel="001662A5">
          <w:rPr>
            <w:rFonts w:ascii="Calibri" w:eastAsia="Calibri" w:hAnsi="Calibri" w:cstheme="minorHAnsi"/>
            <w:iCs/>
            <w:color w:val="2A2B6A"/>
            <w:sz w:val="24"/>
            <w:szCs w:val="24"/>
            <w:highlight w:val="yellow"/>
            <w:rPrChange w:id="2189" w:author="shashvindu jha" w:date="2024-09-13T11:50:00Z" w16du:dateUtc="2024-09-13T06:20:00Z">
              <w:rPr>
                <w:rFonts w:ascii="Calibri" w:eastAsia="Calibri" w:hAnsi="Calibri" w:cstheme="minorHAnsi"/>
                <w:iCs/>
                <w:color w:val="2A2B6A"/>
                <w:sz w:val="24"/>
                <w:szCs w:val="24"/>
              </w:rPr>
            </w:rPrChange>
          </w:rPr>
          <w:delText xml:space="preserve">Select </w:delText>
        </w:r>
        <w:r w:rsidR="007A2B1C" w:rsidRPr="009D4714" w:rsidDel="001662A5">
          <w:rPr>
            <w:rFonts w:ascii="Calibri" w:eastAsia="Calibri" w:hAnsi="Calibri" w:cstheme="minorHAnsi"/>
            <w:b/>
            <w:iCs/>
            <w:color w:val="2A2B6A"/>
            <w:sz w:val="24"/>
            <w:szCs w:val="24"/>
            <w:highlight w:val="yellow"/>
            <w:rPrChange w:id="2190" w:author="shashvindu jha" w:date="2024-09-13T11:50:00Z" w16du:dateUtc="2024-09-13T06:20:00Z">
              <w:rPr>
                <w:rFonts w:ascii="Calibri" w:eastAsia="Calibri" w:hAnsi="Calibri" w:cstheme="minorHAnsi"/>
                <w:b/>
                <w:iCs/>
                <w:color w:val="2A2B6A"/>
                <w:sz w:val="24"/>
                <w:szCs w:val="24"/>
              </w:rPr>
            </w:rPrChange>
          </w:rPr>
          <w:delText xml:space="preserve">Dataset </w:delText>
        </w:r>
        <w:r w:rsidR="007A2B1C" w:rsidRPr="009D4714" w:rsidDel="001662A5">
          <w:rPr>
            <w:rFonts w:ascii="Calibri" w:eastAsia="Calibri" w:hAnsi="Calibri" w:cstheme="minorHAnsi"/>
            <w:bCs/>
            <w:color w:val="2A2B6A"/>
            <w:sz w:val="24"/>
            <w:szCs w:val="24"/>
            <w:highlight w:val="yellow"/>
            <w:rPrChange w:id="2191" w:author="shashvindu jha" w:date="2024-09-13T11:50:00Z" w16du:dateUtc="2024-09-13T06:20:00Z">
              <w:rPr>
                <w:rFonts w:ascii="Calibri" w:eastAsia="Calibri" w:hAnsi="Calibri" w:cstheme="minorHAnsi"/>
                <w:bCs/>
                <w:color w:val="2A2B6A"/>
                <w:sz w:val="24"/>
                <w:szCs w:val="24"/>
              </w:rPr>
            </w:rPrChange>
          </w:rPr>
          <w:delText>(if secondary is selected)</w:delText>
        </w:r>
      </w:del>
    </w:p>
    <w:p w14:paraId="10DDFE98" w14:textId="465F98E5" w:rsidR="003B18CD" w:rsidRPr="009D4714" w:rsidDel="001662A5" w:rsidRDefault="007A2B1C" w:rsidP="00A31169">
      <w:pPr>
        <w:numPr>
          <w:ilvl w:val="0"/>
          <w:numId w:val="28"/>
        </w:numPr>
        <w:pBdr>
          <w:top w:val="nil"/>
          <w:left w:val="nil"/>
          <w:bottom w:val="nil"/>
          <w:right w:val="nil"/>
          <w:between w:val="nil"/>
        </w:pBdr>
        <w:spacing w:before="100" w:beforeAutospacing="1" w:after="100" w:afterAutospacing="1" w:line="360" w:lineRule="auto"/>
        <w:jc w:val="both"/>
        <w:rPr>
          <w:del w:id="2192" w:author="shashvindu jha" w:date="2024-09-13T11:44:00Z" w16du:dateUtc="2024-09-13T06:14:00Z"/>
          <w:rFonts w:ascii="Calibri" w:eastAsia="Calibri" w:hAnsi="Calibri" w:cstheme="minorHAnsi"/>
          <w:color w:val="2A2B6A"/>
          <w:sz w:val="24"/>
          <w:szCs w:val="24"/>
          <w:highlight w:val="yellow"/>
          <w:rPrChange w:id="2193" w:author="shashvindu jha" w:date="2024-09-13T11:50:00Z" w16du:dateUtc="2024-09-13T06:20:00Z">
            <w:rPr>
              <w:del w:id="2194" w:author="shashvindu jha" w:date="2024-09-13T11:44:00Z" w16du:dateUtc="2024-09-13T06:14:00Z"/>
              <w:rFonts w:ascii="Calibri" w:eastAsia="Calibri" w:hAnsi="Calibri" w:cstheme="minorHAnsi"/>
              <w:color w:val="2A2B6A"/>
              <w:sz w:val="24"/>
              <w:szCs w:val="24"/>
            </w:rPr>
          </w:rPrChange>
        </w:rPr>
      </w:pPr>
      <w:del w:id="2195" w:author="shashvindu jha" w:date="2024-09-13T11:44:00Z" w16du:dateUtc="2024-09-13T06:14:00Z">
        <w:r w:rsidRPr="009D4714" w:rsidDel="001662A5">
          <w:rPr>
            <w:rFonts w:ascii="Calibri" w:hAnsi="Calibri" w:cs="Calibri"/>
            <w:noProof/>
            <w:color w:val="2A2B6A"/>
            <w:sz w:val="24"/>
            <w:szCs w:val="24"/>
            <w:highlight w:val="yellow"/>
            <w:rPrChange w:id="2196" w:author="shashvindu jha" w:date="2024-09-13T11:50:00Z" w16du:dateUtc="2024-09-13T06:20:00Z">
              <w:rPr>
                <w:rFonts w:ascii="Calibri" w:hAnsi="Calibri" w:cs="Calibri"/>
                <w:noProof/>
                <w:color w:val="2A2B6A"/>
                <w:sz w:val="24"/>
                <w:szCs w:val="24"/>
              </w:rPr>
            </w:rPrChange>
          </w:rPr>
          <w:drawing>
            <wp:anchor distT="0" distB="91440" distL="114300" distR="114300" simplePos="0" relativeHeight="251849728" behindDoc="0" locked="0" layoutInCell="1" allowOverlap="1" wp14:anchorId="759D5ECB" wp14:editId="23D6E2A3">
              <wp:simplePos x="0" y="0"/>
              <wp:positionH relativeFrom="margin">
                <wp:align>left</wp:align>
              </wp:positionH>
              <wp:positionV relativeFrom="paragraph">
                <wp:posOffset>267970</wp:posOffset>
              </wp:positionV>
              <wp:extent cx="5934456" cy="3336778"/>
              <wp:effectExtent l="19050" t="19050" r="9525" b="1651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540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4456" cy="333677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13AE4" w:rsidRPr="009D4714" w:rsidDel="001662A5">
          <w:rPr>
            <w:rFonts w:ascii="Calibri" w:eastAsia="Calibri" w:hAnsi="Calibri" w:cstheme="minorHAnsi"/>
            <w:color w:val="2A2B6A"/>
            <w:sz w:val="24"/>
            <w:szCs w:val="24"/>
            <w:highlight w:val="yellow"/>
            <w:rPrChange w:id="2197" w:author="shashvindu jha" w:date="2024-09-13T11:50:00Z" w16du:dateUtc="2024-09-13T06:20:00Z">
              <w:rPr>
                <w:rFonts w:ascii="Calibri" w:eastAsia="Calibri" w:hAnsi="Calibri" w:cstheme="minorHAnsi"/>
                <w:color w:val="2A2B6A"/>
                <w:sz w:val="24"/>
                <w:szCs w:val="24"/>
              </w:rPr>
            </w:rPrChange>
          </w:rPr>
          <w:delText xml:space="preserve">Select the </w:delText>
        </w:r>
        <w:r w:rsidR="00313AE4" w:rsidRPr="009D4714" w:rsidDel="001662A5">
          <w:rPr>
            <w:rFonts w:ascii="Calibri" w:eastAsia="Calibri" w:hAnsi="Calibri" w:cstheme="minorHAnsi"/>
            <w:b/>
            <w:color w:val="2A2B6A"/>
            <w:sz w:val="24"/>
            <w:szCs w:val="24"/>
            <w:highlight w:val="yellow"/>
            <w:rPrChange w:id="2198" w:author="shashvindu jha" w:date="2024-09-13T11:50:00Z" w16du:dateUtc="2024-09-13T06:20:00Z">
              <w:rPr>
                <w:rFonts w:ascii="Calibri" w:eastAsia="Calibri" w:hAnsi="Calibri" w:cstheme="minorHAnsi"/>
                <w:b/>
                <w:color w:val="2A2B6A"/>
                <w:sz w:val="24"/>
                <w:szCs w:val="24"/>
              </w:rPr>
            </w:rPrChange>
          </w:rPr>
          <w:delText>Column Names</w:delText>
        </w:r>
        <w:r w:rsidR="00313AE4" w:rsidRPr="009D4714" w:rsidDel="001662A5">
          <w:rPr>
            <w:rFonts w:ascii="Calibri" w:eastAsia="Calibri" w:hAnsi="Calibri" w:cstheme="minorHAnsi"/>
            <w:color w:val="2A2B6A"/>
            <w:sz w:val="24"/>
            <w:szCs w:val="24"/>
            <w:highlight w:val="yellow"/>
            <w:rPrChange w:id="2199" w:author="shashvindu jha" w:date="2024-09-13T11:50:00Z" w16du:dateUtc="2024-09-13T06:20:00Z">
              <w:rPr>
                <w:rFonts w:ascii="Calibri" w:eastAsia="Calibri" w:hAnsi="Calibri" w:cstheme="minorHAnsi"/>
                <w:color w:val="2A2B6A"/>
                <w:sz w:val="24"/>
                <w:szCs w:val="24"/>
              </w:rPr>
            </w:rPrChange>
          </w:rPr>
          <w:delText xml:space="preserve"> that you want in the report</w:delText>
        </w:r>
      </w:del>
    </w:p>
    <w:p w14:paraId="2F7CBFCC" w14:textId="2F19B1FC" w:rsidR="003B18CD" w:rsidRPr="009D4714" w:rsidDel="001662A5" w:rsidRDefault="0054522C" w:rsidP="0012585F">
      <w:pPr>
        <w:spacing w:after="0" w:line="360" w:lineRule="auto"/>
        <w:jc w:val="both"/>
        <w:rPr>
          <w:del w:id="2200" w:author="shashvindu jha" w:date="2024-09-13T11:44:00Z" w16du:dateUtc="2024-09-13T06:14:00Z"/>
          <w:rFonts w:ascii="Calibri" w:eastAsia="Calibri" w:hAnsi="Calibri" w:cs="Calibri"/>
          <w:sz w:val="24"/>
          <w:szCs w:val="24"/>
          <w:highlight w:val="yellow"/>
          <w:rPrChange w:id="2201" w:author="shashvindu jha" w:date="2024-09-13T11:50:00Z" w16du:dateUtc="2024-09-13T06:20:00Z">
            <w:rPr>
              <w:del w:id="2202" w:author="shashvindu jha" w:date="2024-09-13T11:44:00Z" w16du:dateUtc="2024-09-13T06:14:00Z"/>
              <w:rFonts w:ascii="Calibri" w:eastAsia="Calibri" w:hAnsi="Calibri" w:cs="Calibri"/>
              <w:sz w:val="24"/>
              <w:szCs w:val="24"/>
            </w:rPr>
          </w:rPrChange>
        </w:rPr>
      </w:pPr>
      <w:del w:id="2203" w:author="shashvindu jha" w:date="2024-09-13T11:44:00Z" w16du:dateUtc="2024-09-13T06:14:00Z">
        <w:r w:rsidRPr="009D4714" w:rsidDel="001662A5">
          <w:rPr>
            <w:sz w:val="24"/>
            <w:szCs w:val="24"/>
            <w:highlight w:val="yellow"/>
            <w:rPrChange w:id="2204" w:author="shashvindu jha" w:date="2024-09-13T11:50:00Z" w16du:dateUtc="2024-09-13T06:20:00Z">
              <w:rPr>
                <w:sz w:val="24"/>
                <w:szCs w:val="24"/>
              </w:rPr>
            </w:rPrChange>
          </w:rPr>
          <w:delText>Blue color</w:delText>
        </w:r>
        <w:r w:rsidRPr="009D4714" w:rsidDel="001662A5">
          <w:rPr>
            <w:b/>
            <w:sz w:val="24"/>
            <w:szCs w:val="24"/>
            <w:highlight w:val="yellow"/>
            <w:rPrChange w:id="2205" w:author="shashvindu jha" w:date="2024-09-13T11:50:00Z" w16du:dateUtc="2024-09-13T06:20:00Z">
              <w:rPr>
                <w:b/>
                <w:sz w:val="24"/>
                <w:szCs w:val="24"/>
              </w:rPr>
            </w:rPrChange>
          </w:rPr>
          <w:delText xml:space="preserve"> </w:delText>
        </w:r>
        <w:r w:rsidRPr="009D4714" w:rsidDel="001662A5">
          <w:rPr>
            <w:rFonts w:ascii="Calibri" w:eastAsia="Calibri" w:hAnsi="Calibri" w:cs="Calibri"/>
            <w:sz w:val="24"/>
            <w:szCs w:val="24"/>
            <w:highlight w:val="yellow"/>
            <w:rPrChange w:id="2206" w:author="shashvindu jha" w:date="2024-09-13T11:50:00Z" w16du:dateUtc="2024-09-13T06:20:00Z">
              <w:rPr>
                <w:rFonts w:ascii="Calibri" w:eastAsia="Calibri" w:hAnsi="Calibri" w:cs="Calibri"/>
                <w:sz w:val="24"/>
                <w:szCs w:val="24"/>
              </w:rPr>
            </w:rPrChange>
          </w:rPr>
          <w:delText xml:space="preserve">details are mandatory to be entered. </w:delText>
        </w:r>
        <w:r w:rsidR="003B18CD" w:rsidRPr="009D4714" w:rsidDel="001662A5">
          <w:rPr>
            <w:rFonts w:ascii="Calibri" w:eastAsia="Calibri" w:hAnsi="Calibri" w:cs="Calibri"/>
            <w:sz w:val="24"/>
            <w:szCs w:val="24"/>
            <w:highlight w:val="yellow"/>
            <w:rPrChange w:id="2207" w:author="shashvindu jha" w:date="2024-09-13T11:50:00Z" w16du:dateUtc="2024-09-13T06:20:00Z">
              <w:rPr>
                <w:rFonts w:ascii="Calibri" w:eastAsia="Calibri" w:hAnsi="Calibri" w:cs="Calibri"/>
                <w:sz w:val="24"/>
                <w:szCs w:val="24"/>
              </w:rPr>
            </w:rPrChange>
          </w:rPr>
          <w:delText xml:space="preserve">Click on the </w:delText>
        </w:r>
        <w:r w:rsidR="00313AE4" w:rsidRPr="009D4714" w:rsidDel="001662A5">
          <w:rPr>
            <w:rFonts w:ascii="Calibri" w:eastAsia="Calibri" w:hAnsi="Calibri" w:cs="Calibri"/>
            <w:b/>
            <w:bCs/>
            <w:sz w:val="24"/>
            <w:szCs w:val="24"/>
            <w:highlight w:val="yellow"/>
            <w:rPrChange w:id="2208" w:author="shashvindu jha" w:date="2024-09-13T11:50:00Z" w16du:dateUtc="2024-09-13T06:20:00Z">
              <w:rPr>
                <w:rFonts w:ascii="Calibri" w:eastAsia="Calibri" w:hAnsi="Calibri" w:cs="Calibri"/>
                <w:b/>
                <w:bCs/>
                <w:sz w:val="24"/>
                <w:szCs w:val="24"/>
              </w:rPr>
            </w:rPrChange>
          </w:rPr>
          <w:delText>Next</w:delText>
        </w:r>
        <w:r w:rsidR="00313AE4" w:rsidRPr="009D4714" w:rsidDel="001662A5">
          <w:rPr>
            <w:rFonts w:ascii="Calibri" w:eastAsia="Calibri" w:hAnsi="Calibri" w:cs="Calibri"/>
            <w:sz w:val="24"/>
            <w:szCs w:val="24"/>
            <w:highlight w:val="yellow"/>
            <w:rPrChange w:id="2209" w:author="shashvindu jha" w:date="2024-09-13T11:50:00Z" w16du:dateUtc="2024-09-13T06:20:00Z">
              <w:rPr>
                <w:rFonts w:ascii="Calibri" w:eastAsia="Calibri" w:hAnsi="Calibri" w:cs="Calibri"/>
                <w:sz w:val="24"/>
                <w:szCs w:val="24"/>
              </w:rPr>
            </w:rPrChange>
          </w:rPr>
          <w:delText xml:space="preserve"> button to save and move to next section</w:delText>
        </w:r>
        <w:r w:rsidR="003B18CD" w:rsidRPr="009D4714" w:rsidDel="001662A5">
          <w:rPr>
            <w:rFonts w:ascii="Calibri" w:eastAsia="Calibri" w:hAnsi="Calibri" w:cs="Calibri"/>
            <w:sz w:val="24"/>
            <w:szCs w:val="24"/>
            <w:highlight w:val="yellow"/>
            <w:rPrChange w:id="2210" w:author="shashvindu jha" w:date="2024-09-13T11:50:00Z" w16du:dateUtc="2024-09-13T06:20:00Z">
              <w:rPr>
                <w:rFonts w:ascii="Calibri" w:eastAsia="Calibri" w:hAnsi="Calibri" w:cs="Calibri"/>
                <w:sz w:val="24"/>
                <w:szCs w:val="24"/>
              </w:rPr>
            </w:rPrChange>
          </w:rPr>
          <w:delText xml:space="preserve">. </w:delText>
        </w:r>
      </w:del>
    </w:p>
    <w:p w14:paraId="496DFE25" w14:textId="09622D5D" w:rsidR="00996F50" w:rsidRPr="009D4714" w:rsidDel="001662A5" w:rsidRDefault="0054522C" w:rsidP="0012585F">
      <w:pPr>
        <w:spacing w:before="160" w:after="0" w:line="360" w:lineRule="auto"/>
        <w:jc w:val="both"/>
        <w:rPr>
          <w:del w:id="2211" w:author="shashvindu jha" w:date="2024-09-13T11:45:00Z" w16du:dateUtc="2024-09-13T06:15:00Z"/>
          <w:rFonts w:ascii="Calibri" w:hAnsi="Calibri" w:cs="Calibri"/>
          <w:sz w:val="24"/>
          <w:szCs w:val="24"/>
          <w:highlight w:val="yellow"/>
          <w:rPrChange w:id="2212" w:author="shashvindu jha" w:date="2024-09-13T11:50:00Z" w16du:dateUtc="2024-09-13T06:20:00Z">
            <w:rPr>
              <w:del w:id="2213" w:author="shashvindu jha" w:date="2024-09-13T11:45:00Z" w16du:dateUtc="2024-09-13T06:15:00Z"/>
              <w:rFonts w:ascii="Calibri" w:hAnsi="Calibri" w:cs="Calibri"/>
              <w:sz w:val="24"/>
              <w:szCs w:val="24"/>
            </w:rPr>
          </w:rPrChange>
        </w:rPr>
      </w:pPr>
      <w:del w:id="2214" w:author="shashvindu jha" w:date="2024-09-13T11:45:00Z" w16du:dateUtc="2024-09-13T06:15:00Z">
        <w:r w:rsidRPr="009D4714" w:rsidDel="001662A5">
          <w:rPr>
            <w:rFonts w:ascii="Calibri" w:hAnsi="Calibri" w:cs="Calibri"/>
            <w:b/>
            <w:bCs/>
            <w:sz w:val="24"/>
            <w:szCs w:val="24"/>
            <w:highlight w:val="yellow"/>
            <w:rPrChange w:id="2215" w:author="shashvindu jha" w:date="2024-09-13T11:50:00Z" w16du:dateUtc="2024-09-13T06:20:00Z">
              <w:rPr>
                <w:rFonts w:ascii="Calibri" w:hAnsi="Calibri" w:cs="Calibri"/>
                <w:b/>
                <w:bCs/>
                <w:sz w:val="24"/>
                <w:szCs w:val="24"/>
              </w:rPr>
            </w:rPrChange>
          </w:rPr>
          <w:delText>Step 45</w:delText>
        </w:r>
        <w:r w:rsidR="00996F50" w:rsidRPr="009D4714" w:rsidDel="001662A5">
          <w:rPr>
            <w:rFonts w:ascii="Calibri" w:hAnsi="Calibri" w:cs="Calibri"/>
            <w:b/>
            <w:bCs/>
            <w:sz w:val="24"/>
            <w:szCs w:val="24"/>
            <w:highlight w:val="yellow"/>
            <w:rPrChange w:id="2216" w:author="shashvindu jha" w:date="2024-09-13T11:50:00Z" w16du:dateUtc="2024-09-13T06:20:00Z">
              <w:rPr>
                <w:rFonts w:ascii="Calibri" w:hAnsi="Calibri" w:cs="Calibri"/>
                <w:b/>
                <w:bCs/>
                <w:sz w:val="24"/>
                <w:szCs w:val="24"/>
              </w:rPr>
            </w:rPrChange>
          </w:rPr>
          <w:delText>:</w:delText>
        </w:r>
        <w:r w:rsidR="00996F50" w:rsidRPr="009D4714" w:rsidDel="001662A5">
          <w:rPr>
            <w:rFonts w:ascii="Calibri" w:hAnsi="Calibri" w:cs="Calibri"/>
            <w:sz w:val="24"/>
            <w:szCs w:val="24"/>
            <w:highlight w:val="yellow"/>
            <w:rPrChange w:id="2217" w:author="shashvindu jha" w:date="2024-09-13T11:50:00Z" w16du:dateUtc="2024-09-13T06:20:00Z">
              <w:rPr>
                <w:rFonts w:ascii="Calibri" w:hAnsi="Calibri" w:cs="Calibri"/>
                <w:sz w:val="24"/>
                <w:szCs w:val="24"/>
              </w:rPr>
            </w:rPrChange>
          </w:rPr>
          <w:delText xml:space="preserve"> Second section is </w:delText>
        </w:r>
        <w:r w:rsidR="007A2B1C" w:rsidRPr="009D4714" w:rsidDel="001662A5">
          <w:rPr>
            <w:rFonts w:ascii="Calibri" w:hAnsi="Calibri" w:cs="Calibri"/>
            <w:b/>
            <w:sz w:val="24"/>
            <w:szCs w:val="24"/>
            <w:highlight w:val="yellow"/>
            <w:rPrChange w:id="2218" w:author="shashvindu jha" w:date="2024-09-13T11:50:00Z" w16du:dateUtc="2024-09-13T06:20:00Z">
              <w:rPr>
                <w:rFonts w:ascii="Calibri" w:hAnsi="Calibri" w:cs="Calibri"/>
                <w:b/>
                <w:sz w:val="24"/>
                <w:szCs w:val="24"/>
              </w:rPr>
            </w:rPrChange>
          </w:rPr>
          <w:delText>Query</w:delText>
        </w:r>
        <w:r w:rsidR="00996F50" w:rsidRPr="009D4714" w:rsidDel="001662A5">
          <w:rPr>
            <w:rFonts w:ascii="Calibri" w:hAnsi="Calibri" w:cs="Calibri"/>
            <w:b/>
            <w:sz w:val="24"/>
            <w:szCs w:val="24"/>
            <w:highlight w:val="yellow"/>
            <w:rPrChange w:id="2219" w:author="shashvindu jha" w:date="2024-09-13T11:50:00Z" w16du:dateUtc="2024-09-13T06:20:00Z">
              <w:rPr>
                <w:rFonts w:ascii="Calibri" w:hAnsi="Calibri" w:cs="Calibri"/>
                <w:b/>
                <w:sz w:val="24"/>
                <w:szCs w:val="24"/>
              </w:rPr>
            </w:rPrChange>
          </w:rPr>
          <w:delText xml:space="preserve"> </w:delText>
        </w:r>
        <w:r w:rsidR="00996F50" w:rsidRPr="009D4714" w:rsidDel="001662A5">
          <w:rPr>
            <w:rFonts w:ascii="Calibri" w:hAnsi="Calibri" w:cs="Calibri"/>
            <w:sz w:val="24"/>
            <w:szCs w:val="24"/>
            <w:highlight w:val="yellow"/>
            <w:rPrChange w:id="2220" w:author="shashvindu jha" w:date="2024-09-13T11:50:00Z" w16du:dateUtc="2024-09-13T06:20:00Z">
              <w:rPr>
                <w:rFonts w:ascii="Calibri" w:hAnsi="Calibri" w:cs="Calibri"/>
                <w:sz w:val="24"/>
                <w:szCs w:val="24"/>
              </w:rPr>
            </w:rPrChange>
          </w:rPr>
          <w:delText>(if you want to apply filter and get filtered data)</w:delText>
        </w:r>
      </w:del>
    </w:p>
    <w:p w14:paraId="5B4F65D7" w14:textId="676F1929" w:rsidR="00996F50" w:rsidRPr="009D4714" w:rsidDel="001662A5" w:rsidRDefault="00996F50" w:rsidP="00A31169">
      <w:pPr>
        <w:numPr>
          <w:ilvl w:val="0"/>
          <w:numId w:val="28"/>
        </w:numPr>
        <w:pBdr>
          <w:top w:val="nil"/>
          <w:left w:val="nil"/>
          <w:bottom w:val="nil"/>
          <w:right w:val="nil"/>
          <w:between w:val="nil"/>
        </w:pBdr>
        <w:spacing w:after="0" w:line="360" w:lineRule="auto"/>
        <w:jc w:val="both"/>
        <w:rPr>
          <w:del w:id="2221" w:author="shashvindu jha" w:date="2024-09-13T11:45:00Z" w16du:dateUtc="2024-09-13T06:15:00Z"/>
          <w:rFonts w:ascii="Calibri" w:eastAsia="Calibri" w:hAnsi="Calibri" w:cs="Calibri"/>
          <w:color w:val="2A2B6A"/>
          <w:sz w:val="24"/>
          <w:szCs w:val="24"/>
          <w:highlight w:val="yellow"/>
          <w:rPrChange w:id="2222" w:author="shashvindu jha" w:date="2024-09-13T11:50:00Z" w16du:dateUtc="2024-09-13T06:20:00Z">
            <w:rPr>
              <w:del w:id="2223" w:author="shashvindu jha" w:date="2024-09-13T11:45:00Z" w16du:dateUtc="2024-09-13T06:15:00Z"/>
              <w:rFonts w:ascii="Calibri" w:eastAsia="Calibri" w:hAnsi="Calibri" w:cs="Calibri"/>
              <w:color w:val="2A2B6A"/>
              <w:sz w:val="24"/>
              <w:szCs w:val="24"/>
            </w:rPr>
          </w:rPrChange>
        </w:rPr>
      </w:pPr>
      <w:del w:id="2224" w:author="shashvindu jha" w:date="2024-09-13T11:45:00Z" w16du:dateUtc="2024-09-13T06:15:00Z">
        <w:r w:rsidRPr="009D4714" w:rsidDel="001662A5">
          <w:rPr>
            <w:rFonts w:ascii="Calibri" w:eastAsia="Calibri" w:hAnsi="Calibri" w:cs="Calibri"/>
            <w:color w:val="2A2B6A"/>
            <w:sz w:val="24"/>
            <w:szCs w:val="24"/>
            <w:highlight w:val="yellow"/>
            <w:rPrChange w:id="2225" w:author="shashvindu jha" w:date="2024-09-13T11:50:00Z" w16du:dateUtc="2024-09-13T06:20:00Z">
              <w:rPr>
                <w:rFonts w:ascii="Calibri" w:eastAsia="Calibri" w:hAnsi="Calibri" w:cs="Calibri"/>
                <w:color w:val="2A2B6A"/>
                <w:sz w:val="24"/>
                <w:szCs w:val="24"/>
              </w:rPr>
            </w:rPrChange>
          </w:rPr>
          <w:delText xml:space="preserve">Enter </w:delText>
        </w:r>
        <w:r w:rsidRPr="009D4714" w:rsidDel="001662A5">
          <w:rPr>
            <w:rFonts w:ascii="Calibri" w:eastAsia="Calibri" w:hAnsi="Calibri" w:cs="Calibri"/>
            <w:b/>
            <w:bCs/>
            <w:color w:val="2A2B6A"/>
            <w:sz w:val="24"/>
            <w:szCs w:val="24"/>
            <w:highlight w:val="yellow"/>
            <w:rPrChange w:id="2226" w:author="shashvindu jha" w:date="2024-09-13T11:50:00Z" w16du:dateUtc="2024-09-13T06:20:00Z">
              <w:rPr>
                <w:rFonts w:ascii="Calibri" w:eastAsia="Calibri" w:hAnsi="Calibri" w:cs="Calibri"/>
                <w:b/>
                <w:bCs/>
                <w:color w:val="2A2B6A"/>
                <w:sz w:val="24"/>
                <w:szCs w:val="24"/>
              </w:rPr>
            </w:rPrChange>
          </w:rPr>
          <w:delText>Filter Name</w:delText>
        </w:r>
      </w:del>
    </w:p>
    <w:p w14:paraId="1D8BDCA7" w14:textId="776C08DE" w:rsidR="00996F50" w:rsidRPr="009D4714" w:rsidDel="001662A5" w:rsidRDefault="00996F50" w:rsidP="00A31169">
      <w:pPr>
        <w:numPr>
          <w:ilvl w:val="0"/>
          <w:numId w:val="28"/>
        </w:numPr>
        <w:pBdr>
          <w:top w:val="nil"/>
          <w:left w:val="nil"/>
          <w:bottom w:val="nil"/>
          <w:right w:val="nil"/>
          <w:between w:val="nil"/>
        </w:pBdr>
        <w:spacing w:before="100" w:beforeAutospacing="1" w:after="0" w:line="360" w:lineRule="auto"/>
        <w:jc w:val="both"/>
        <w:rPr>
          <w:del w:id="2227" w:author="shashvindu jha" w:date="2024-09-13T11:45:00Z" w16du:dateUtc="2024-09-13T06:15:00Z"/>
          <w:rFonts w:ascii="Calibri" w:eastAsia="Calibri" w:hAnsi="Calibri" w:cs="Calibri"/>
          <w:color w:val="2A2B6A"/>
          <w:sz w:val="24"/>
          <w:szCs w:val="24"/>
          <w:highlight w:val="yellow"/>
          <w:rPrChange w:id="2228" w:author="shashvindu jha" w:date="2024-09-13T11:50:00Z" w16du:dateUtc="2024-09-13T06:20:00Z">
            <w:rPr>
              <w:del w:id="2229" w:author="shashvindu jha" w:date="2024-09-13T11:45:00Z" w16du:dateUtc="2024-09-13T06:15:00Z"/>
              <w:rFonts w:ascii="Calibri" w:eastAsia="Calibri" w:hAnsi="Calibri" w:cs="Calibri"/>
              <w:color w:val="2A2B6A"/>
              <w:sz w:val="24"/>
              <w:szCs w:val="24"/>
            </w:rPr>
          </w:rPrChange>
        </w:rPr>
      </w:pPr>
      <w:del w:id="2230" w:author="shashvindu jha" w:date="2024-09-13T11:45:00Z" w16du:dateUtc="2024-09-13T06:15:00Z">
        <w:r w:rsidRPr="009D4714" w:rsidDel="001662A5">
          <w:rPr>
            <w:rFonts w:ascii="Calibri" w:eastAsia="Calibri" w:hAnsi="Calibri" w:cs="Calibri"/>
            <w:color w:val="2A2B6A"/>
            <w:sz w:val="24"/>
            <w:szCs w:val="24"/>
            <w:highlight w:val="yellow"/>
            <w:rPrChange w:id="2231" w:author="shashvindu jha" w:date="2024-09-13T11:50:00Z" w16du:dateUtc="2024-09-13T06:20:00Z">
              <w:rPr>
                <w:rFonts w:ascii="Calibri" w:eastAsia="Calibri" w:hAnsi="Calibri" w:cs="Calibri"/>
                <w:color w:val="2A2B6A"/>
                <w:sz w:val="24"/>
                <w:szCs w:val="24"/>
              </w:rPr>
            </w:rPrChange>
          </w:rPr>
          <w:delText xml:space="preserve">Select </w:delText>
        </w:r>
        <w:r w:rsidRPr="009D4714" w:rsidDel="001662A5">
          <w:rPr>
            <w:rFonts w:ascii="Calibri" w:eastAsia="Calibri" w:hAnsi="Calibri" w:cs="Calibri"/>
            <w:b/>
            <w:bCs/>
            <w:color w:val="2A2B6A"/>
            <w:sz w:val="24"/>
            <w:szCs w:val="24"/>
            <w:highlight w:val="yellow"/>
            <w:rPrChange w:id="2232" w:author="shashvindu jha" w:date="2024-09-13T11:50:00Z" w16du:dateUtc="2024-09-13T06:20:00Z">
              <w:rPr>
                <w:rFonts w:ascii="Calibri" w:eastAsia="Calibri" w:hAnsi="Calibri" w:cs="Calibri"/>
                <w:b/>
                <w:bCs/>
                <w:color w:val="2A2B6A"/>
                <w:sz w:val="24"/>
                <w:szCs w:val="24"/>
              </w:rPr>
            </w:rPrChange>
          </w:rPr>
          <w:delText>Column</w:delText>
        </w:r>
        <w:r w:rsidRPr="009D4714" w:rsidDel="001662A5">
          <w:rPr>
            <w:rFonts w:ascii="Calibri" w:eastAsia="Calibri" w:hAnsi="Calibri" w:cs="Calibri"/>
            <w:bCs/>
            <w:i/>
            <w:color w:val="2A2B6A"/>
            <w:sz w:val="24"/>
            <w:szCs w:val="24"/>
            <w:highlight w:val="yellow"/>
            <w:rPrChange w:id="2233" w:author="shashvindu jha" w:date="2024-09-13T11:50:00Z" w16du:dateUtc="2024-09-13T06:20:00Z">
              <w:rPr>
                <w:rFonts w:ascii="Calibri" w:eastAsia="Calibri" w:hAnsi="Calibri" w:cs="Calibri"/>
                <w:bCs/>
                <w:i/>
                <w:color w:val="2A2B6A"/>
                <w:sz w:val="24"/>
                <w:szCs w:val="24"/>
              </w:rPr>
            </w:rPrChange>
          </w:rPr>
          <w:delText xml:space="preserve"> </w:delText>
        </w:r>
      </w:del>
    </w:p>
    <w:p w14:paraId="668BB888" w14:textId="20C4069B" w:rsidR="007A2B1C" w:rsidRPr="009D4714" w:rsidDel="001662A5" w:rsidRDefault="007A2B1C" w:rsidP="00A31169">
      <w:pPr>
        <w:numPr>
          <w:ilvl w:val="0"/>
          <w:numId w:val="28"/>
        </w:numPr>
        <w:pBdr>
          <w:top w:val="nil"/>
          <w:left w:val="nil"/>
          <w:bottom w:val="nil"/>
          <w:right w:val="nil"/>
          <w:between w:val="nil"/>
        </w:pBdr>
        <w:spacing w:before="100" w:beforeAutospacing="1" w:after="0" w:line="360" w:lineRule="auto"/>
        <w:jc w:val="both"/>
        <w:rPr>
          <w:del w:id="2234" w:author="shashvindu jha" w:date="2024-09-13T11:45:00Z" w16du:dateUtc="2024-09-13T06:15:00Z"/>
          <w:rFonts w:ascii="Calibri" w:eastAsia="Calibri" w:hAnsi="Calibri" w:cs="Calibri"/>
          <w:color w:val="2A2B6A"/>
          <w:sz w:val="24"/>
          <w:szCs w:val="24"/>
          <w:highlight w:val="yellow"/>
          <w:rPrChange w:id="2235" w:author="shashvindu jha" w:date="2024-09-13T11:50:00Z" w16du:dateUtc="2024-09-13T06:20:00Z">
            <w:rPr>
              <w:del w:id="2236" w:author="shashvindu jha" w:date="2024-09-13T11:45:00Z" w16du:dateUtc="2024-09-13T06:15:00Z"/>
              <w:rFonts w:ascii="Calibri" w:eastAsia="Calibri" w:hAnsi="Calibri" w:cs="Calibri"/>
              <w:color w:val="2A2B6A"/>
              <w:sz w:val="24"/>
              <w:szCs w:val="24"/>
            </w:rPr>
          </w:rPrChange>
        </w:rPr>
      </w:pPr>
      <w:del w:id="2237" w:author="shashvindu jha" w:date="2024-09-13T11:45:00Z" w16du:dateUtc="2024-09-13T06:15:00Z">
        <w:r w:rsidRPr="009D4714" w:rsidDel="001662A5">
          <w:rPr>
            <w:rFonts w:ascii="Calibri" w:eastAsia="Calibri" w:hAnsi="Calibri" w:cs="Calibri"/>
            <w:bCs/>
            <w:color w:val="2A2B6A"/>
            <w:sz w:val="24"/>
            <w:szCs w:val="24"/>
            <w:highlight w:val="yellow"/>
            <w:rPrChange w:id="2238" w:author="shashvindu jha" w:date="2024-09-13T11:50:00Z" w16du:dateUtc="2024-09-13T06:20:00Z">
              <w:rPr>
                <w:rFonts w:ascii="Calibri" w:eastAsia="Calibri" w:hAnsi="Calibri" w:cs="Calibri"/>
                <w:bCs/>
                <w:color w:val="2A2B6A"/>
                <w:sz w:val="24"/>
                <w:szCs w:val="24"/>
              </w:rPr>
            </w:rPrChange>
          </w:rPr>
          <w:delText xml:space="preserve">Select </w:delText>
        </w:r>
        <w:r w:rsidRPr="009D4714" w:rsidDel="001662A5">
          <w:rPr>
            <w:rFonts w:ascii="Calibri" w:eastAsia="Calibri" w:hAnsi="Calibri" w:cs="Calibri"/>
            <w:b/>
            <w:bCs/>
            <w:color w:val="2A2B6A"/>
            <w:sz w:val="24"/>
            <w:szCs w:val="24"/>
            <w:highlight w:val="yellow"/>
            <w:rPrChange w:id="2239" w:author="shashvindu jha" w:date="2024-09-13T11:50:00Z" w16du:dateUtc="2024-09-13T06:20:00Z">
              <w:rPr>
                <w:rFonts w:ascii="Calibri" w:eastAsia="Calibri" w:hAnsi="Calibri" w:cs="Calibri"/>
                <w:b/>
                <w:bCs/>
                <w:color w:val="2A2B6A"/>
                <w:sz w:val="24"/>
                <w:szCs w:val="24"/>
              </w:rPr>
            </w:rPrChange>
          </w:rPr>
          <w:delText>Level</w:delText>
        </w:r>
        <w:r w:rsidRPr="009D4714" w:rsidDel="001662A5">
          <w:rPr>
            <w:rFonts w:ascii="Calibri" w:eastAsia="Calibri" w:hAnsi="Calibri" w:cs="Calibri"/>
            <w:bCs/>
            <w:color w:val="2A2B6A"/>
            <w:sz w:val="24"/>
            <w:szCs w:val="24"/>
            <w:highlight w:val="yellow"/>
            <w:rPrChange w:id="2240" w:author="shashvindu jha" w:date="2024-09-13T11:50:00Z" w16du:dateUtc="2024-09-13T06:20:00Z">
              <w:rPr>
                <w:rFonts w:ascii="Calibri" w:eastAsia="Calibri" w:hAnsi="Calibri" w:cs="Calibri"/>
                <w:bCs/>
                <w:color w:val="2A2B6A"/>
                <w:sz w:val="24"/>
                <w:szCs w:val="24"/>
              </w:rPr>
            </w:rPrChange>
          </w:rPr>
          <w:delText xml:space="preserve"> Associated</w:delText>
        </w:r>
      </w:del>
    </w:p>
    <w:p w14:paraId="199CBD4D" w14:textId="062B51BA" w:rsidR="00996F50" w:rsidRPr="009D4714" w:rsidDel="001662A5" w:rsidRDefault="00996F50" w:rsidP="00A31169">
      <w:pPr>
        <w:numPr>
          <w:ilvl w:val="0"/>
          <w:numId w:val="28"/>
        </w:numPr>
        <w:pBdr>
          <w:top w:val="nil"/>
          <w:left w:val="nil"/>
          <w:bottom w:val="nil"/>
          <w:right w:val="nil"/>
          <w:between w:val="nil"/>
        </w:pBdr>
        <w:spacing w:before="100" w:beforeAutospacing="1" w:after="100" w:afterAutospacing="1" w:line="360" w:lineRule="auto"/>
        <w:jc w:val="both"/>
        <w:rPr>
          <w:del w:id="2241" w:author="shashvindu jha" w:date="2024-09-13T11:45:00Z" w16du:dateUtc="2024-09-13T06:15:00Z"/>
          <w:rFonts w:ascii="Calibri" w:eastAsia="Calibri" w:hAnsi="Calibri" w:cstheme="minorHAnsi"/>
          <w:color w:val="2A2B6A"/>
          <w:sz w:val="24"/>
          <w:szCs w:val="24"/>
          <w:highlight w:val="yellow"/>
          <w:rPrChange w:id="2242" w:author="shashvindu jha" w:date="2024-09-13T11:50:00Z" w16du:dateUtc="2024-09-13T06:20:00Z">
            <w:rPr>
              <w:del w:id="2243" w:author="shashvindu jha" w:date="2024-09-13T11:45:00Z" w16du:dateUtc="2024-09-13T06:15:00Z"/>
              <w:rFonts w:ascii="Calibri" w:eastAsia="Calibri" w:hAnsi="Calibri" w:cstheme="minorHAnsi"/>
              <w:color w:val="2A2B6A"/>
              <w:sz w:val="24"/>
              <w:szCs w:val="24"/>
            </w:rPr>
          </w:rPrChange>
        </w:rPr>
      </w:pPr>
      <w:del w:id="2244" w:author="shashvindu jha" w:date="2024-09-13T11:45:00Z" w16du:dateUtc="2024-09-13T06:15:00Z">
        <w:r w:rsidRPr="009D4714" w:rsidDel="001662A5">
          <w:rPr>
            <w:rFonts w:ascii="Calibri" w:eastAsia="Calibri" w:hAnsi="Calibri" w:cstheme="minorHAnsi"/>
            <w:color w:val="2A2B6A"/>
            <w:sz w:val="24"/>
            <w:szCs w:val="24"/>
            <w:highlight w:val="yellow"/>
            <w:rPrChange w:id="2245" w:author="shashvindu jha" w:date="2024-09-13T11:50:00Z" w16du:dateUtc="2024-09-13T06:20:00Z">
              <w:rPr>
                <w:rFonts w:ascii="Calibri" w:eastAsia="Calibri" w:hAnsi="Calibri" w:cstheme="minorHAnsi"/>
                <w:color w:val="2A2B6A"/>
                <w:sz w:val="24"/>
                <w:szCs w:val="24"/>
              </w:rPr>
            </w:rPrChange>
          </w:rPr>
          <w:delText xml:space="preserve">Select </w:delText>
        </w:r>
        <w:r w:rsidRPr="009D4714" w:rsidDel="001662A5">
          <w:rPr>
            <w:rFonts w:ascii="Calibri" w:eastAsia="Calibri" w:hAnsi="Calibri" w:cstheme="minorHAnsi"/>
            <w:b/>
            <w:bCs/>
            <w:color w:val="2A2B6A"/>
            <w:sz w:val="24"/>
            <w:szCs w:val="24"/>
            <w:highlight w:val="yellow"/>
            <w:rPrChange w:id="2246" w:author="shashvindu jha" w:date="2024-09-13T11:50:00Z" w16du:dateUtc="2024-09-13T06:20:00Z">
              <w:rPr>
                <w:rFonts w:ascii="Calibri" w:eastAsia="Calibri" w:hAnsi="Calibri" w:cstheme="minorHAnsi"/>
                <w:b/>
                <w:bCs/>
                <w:color w:val="2A2B6A"/>
                <w:sz w:val="24"/>
                <w:szCs w:val="24"/>
              </w:rPr>
            </w:rPrChange>
          </w:rPr>
          <w:delText>Operator</w:delText>
        </w:r>
      </w:del>
    </w:p>
    <w:p w14:paraId="608450BB" w14:textId="42DE0051" w:rsidR="00996F50" w:rsidRPr="009D4714" w:rsidDel="001662A5" w:rsidRDefault="00996F50" w:rsidP="00A31169">
      <w:pPr>
        <w:numPr>
          <w:ilvl w:val="0"/>
          <w:numId w:val="28"/>
        </w:numPr>
        <w:pBdr>
          <w:top w:val="nil"/>
          <w:left w:val="nil"/>
          <w:bottom w:val="nil"/>
          <w:right w:val="nil"/>
          <w:between w:val="nil"/>
        </w:pBdr>
        <w:spacing w:before="100" w:beforeAutospacing="1" w:after="100" w:afterAutospacing="1" w:line="360" w:lineRule="auto"/>
        <w:jc w:val="both"/>
        <w:rPr>
          <w:del w:id="2247" w:author="shashvindu jha" w:date="2024-09-13T11:45:00Z" w16du:dateUtc="2024-09-13T06:15:00Z"/>
          <w:rFonts w:ascii="Calibri" w:eastAsia="Calibri" w:hAnsi="Calibri" w:cstheme="minorHAnsi"/>
          <w:color w:val="2A2B6A"/>
          <w:sz w:val="24"/>
          <w:szCs w:val="24"/>
          <w:highlight w:val="yellow"/>
          <w:rPrChange w:id="2248" w:author="shashvindu jha" w:date="2024-09-13T11:50:00Z" w16du:dateUtc="2024-09-13T06:20:00Z">
            <w:rPr>
              <w:del w:id="2249" w:author="shashvindu jha" w:date="2024-09-13T11:45:00Z" w16du:dateUtc="2024-09-13T06:15:00Z"/>
              <w:rFonts w:ascii="Calibri" w:eastAsia="Calibri" w:hAnsi="Calibri" w:cstheme="minorHAnsi"/>
              <w:color w:val="2A2B6A"/>
              <w:sz w:val="24"/>
              <w:szCs w:val="24"/>
            </w:rPr>
          </w:rPrChange>
        </w:rPr>
      </w:pPr>
      <w:del w:id="2250" w:author="shashvindu jha" w:date="2024-09-13T11:45:00Z" w16du:dateUtc="2024-09-13T06:15:00Z">
        <w:r w:rsidRPr="009D4714" w:rsidDel="001662A5">
          <w:rPr>
            <w:rFonts w:ascii="Calibri" w:eastAsia="Calibri" w:hAnsi="Calibri" w:cstheme="minorHAnsi"/>
            <w:iCs/>
            <w:color w:val="2A2B6A"/>
            <w:sz w:val="24"/>
            <w:szCs w:val="24"/>
            <w:highlight w:val="yellow"/>
            <w:rPrChange w:id="2251" w:author="shashvindu jha" w:date="2024-09-13T11:50:00Z" w16du:dateUtc="2024-09-13T06:20:00Z">
              <w:rPr>
                <w:rFonts w:ascii="Calibri" w:eastAsia="Calibri" w:hAnsi="Calibri" w:cstheme="minorHAnsi"/>
                <w:iCs/>
                <w:color w:val="2A2B6A"/>
                <w:sz w:val="24"/>
                <w:szCs w:val="24"/>
              </w:rPr>
            </w:rPrChange>
          </w:rPr>
          <w:delText xml:space="preserve">Enter </w:delText>
        </w:r>
        <w:r w:rsidRPr="009D4714" w:rsidDel="001662A5">
          <w:rPr>
            <w:rFonts w:ascii="Calibri" w:eastAsia="Calibri" w:hAnsi="Calibri" w:cstheme="minorHAnsi"/>
            <w:b/>
            <w:iCs/>
            <w:color w:val="2A2B6A"/>
            <w:sz w:val="24"/>
            <w:szCs w:val="24"/>
            <w:highlight w:val="yellow"/>
            <w:rPrChange w:id="2252" w:author="shashvindu jha" w:date="2024-09-13T11:50:00Z" w16du:dateUtc="2024-09-13T06:20:00Z">
              <w:rPr>
                <w:rFonts w:ascii="Calibri" w:eastAsia="Calibri" w:hAnsi="Calibri" w:cstheme="minorHAnsi"/>
                <w:b/>
                <w:iCs/>
                <w:color w:val="2A2B6A"/>
                <w:sz w:val="24"/>
                <w:szCs w:val="24"/>
              </w:rPr>
            </w:rPrChange>
          </w:rPr>
          <w:delText>Value</w:delText>
        </w:r>
      </w:del>
    </w:p>
    <w:p w14:paraId="33D0B877" w14:textId="1D533CBA" w:rsidR="00996F50" w:rsidRPr="009D4714" w:rsidDel="001662A5" w:rsidRDefault="0012585F" w:rsidP="007A2B1C">
      <w:pPr>
        <w:pBdr>
          <w:top w:val="nil"/>
          <w:left w:val="nil"/>
          <w:bottom w:val="nil"/>
          <w:right w:val="nil"/>
          <w:between w:val="nil"/>
        </w:pBdr>
        <w:spacing w:beforeLines="160" w:before="384" w:line="360" w:lineRule="auto"/>
        <w:jc w:val="both"/>
        <w:rPr>
          <w:del w:id="2253" w:author="shashvindu jha" w:date="2024-09-13T11:45:00Z" w16du:dateUtc="2024-09-13T06:15:00Z"/>
          <w:rFonts w:ascii="Calibri" w:eastAsia="Calibri" w:hAnsi="Calibri" w:cstheme="minorHAnsi"/>
          <w:color w:val="000000"/>
          <w:sz w:val="24"/>
          <w:szCs w:val="24"/>
          <w:highlight w:val="yellow"/>
          <w:rPrChange w:id="2254" w:author="shashvindu jha" w:date="2024-09-13T11:50:00Z" w16du:dateUtc="2024-09-13T06:20:00Z">
            <w:rPr>
              <w:del w:id="2255" w:author="shashvindu jha" w:date="2024-09-13T11:45:00Z" w16du:dateUtc="2024-09-13T06:15:00Z"/>
              <w:rFonts w:ascii="Calibri" w:eastAsia="Calibri" w:hAnsi="Calibri" w:cstheme="minorHAnsi"/>
              <w:color w:val="000000"/>
              <w:sz w:val="24"/>
              <w:szCs w:val="24"/>
            </w:rPr>
          </w:rPrChange>
        </w:rPr>
      </w:pPr>
      <w:del w:id="2256" w:author="shashvindu jha" w:date="2024-09-13T11:45:00Z" w16du:dateUtc="2024-09-13T06:15:00Z">
        <w:r w:rsidRPr="009D4714" w:rsidDel="001662A5">
          <w:rPr>
            <w:rFonts w:ascii="Calibri" w:eastAsia="Calibri" w:hAnsi="Calibri" w:cs="Calibri"/>
            <w:noProof/>
            <w:sz w:val="24"/>
            <w:szCs w:val="24"/>
            <w:highlight w:val="yellow"/>
            <w:rPrChange w:id="2257" w:author="shashvindu jha" w:date="2024-09-13T11:50:00Z" w16du:dateUtc="2024-09-13T06:20:00Z">
              <w:rPr>
                <w:rFonts w:ascii="Calibri" w:eastAsia="Calibri" w:hAnsi="Calibri" w:cs="Calibri"/>
                <w:noProof/>
                <w:sz w:val="24"/>
                <w:szCs w:val="24"/>
              </w:rPr>
            </w:rPrChange>
          </w:rPr>
          <w:drawing>
            <wp:anchor distT="0" distB="91440" distL="114300" distR="114300" simplePos="0" relativeHeight="251858944" behindDoc="0" locked="0" layoutInCell="1" allowOverlap="1" wp14:anchorId="21944108" wp14:editId="013F4CB3">
              <wp:simplePos x="0" y="0"/>
              <wp:positionH relativeFrom="margin">
                <wp:align>left</wp:align>
              </wp:positionH>
              <wp:positionV relativeFrom="paragraph">
                <wp:posOffset>19050</wp:posOffset>
              </wp:positionV>
              <wp:extent cx="5952744" cy="3346704"/>
              <wp:effectExtent l="19050" t="19050" r="10160" b="2540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29 010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4522C" w:rsidRPr="009D4714" w:rsidDel="001662A5">
          <w:rPr>
            <w:sz w:val="24"/>
            <w:szCs w:val="24"/>
            <w:highlight w:val="yellow"/>
            <w:rPrChange w:id="2258" w:author="shashvindu jha" w:date="2024-09-13T11:50:00Z" w16du:dateUtc="2024-09-13T06:20:00Z">
              <w:rPr>
                <w:sz w:val="24"/>
                <w:szCs w:val="24"/>
              </w:rPr>
            </w:rPrChange>
          </w:rPr>
          <w:delText xml:space="preserve"> Blue color</w:delText>
        </w:r>
        <w:r w:rsidR="0054522C" w:rsidRPr="009D4714" w:rsidDel="001662A5">
          <w:rPr>
            <w:b/>
            <w:sz w:val="24"/>
            <w:szCs w:val="24"/>
            <w:highlight w:val="yellow"/>
            <w:rPrChange w:id="2259" w:author="shashvindu jha" w:date="2024-09-13T11:50:00Z" w16du:dateUtc="2024-09-13T06:20:00Z">
              <w:rPr>
                <w:b/>
                <w:sz w:val="24"/>
                <w:szCs w:val="24"/>
              </w:rPr>
            </w:rPrChange>
          </w:rPr>
          <w:delText xml:space="preserve"> </w:delText>
        </w:r>
        <w:r w:rsidR="0054522C" w:rsidRPr="009D4714" w:rsidDel="001662A5">
          <w:rPr>
            <w:rFonts w:ascii="Calibri" w:eastAsia="Calibri" w:hAnsi="Calibri" w:cs="Calibri"/>
            <w:sz w:val="24"/>
            <w:szCs w:val="24"/>
            <w:highlight w:val="yellow"/>
            <w:rPrChange w:id="2260" w:author="shashvindu jha" w:date="2024-09-13T11:50:00Z" w16du:dateUtc="2024-09-13T06:20:00Z">
              <w:rPr>
                <w:rFonts w:ascii="Calibri" w:eastAsia="Calibri" w:hAnsi="Calibri" w:cs="Calibri"/>
                <w:sz w:val="24"/>
                <w:szCs w:val="24"/>
              </w:rPr>
            </w:rPrChange>
          </w:rPr>
          <w:delText xml:space="preserve">details are mandatory to be entered. </w:delText>
        </w:r>
        <w:r w:rsidR="00996F50" w:rsidRPr="009D4714" w:rsidDel="001662A5">
          <w:rPr>
            <w:rFonts w:ascii="Calibri" w:eastAsia="Calibri" w:hAnsi="Calibri" w:cs="Calibri"/>
            <w:sz w:val="24"/>
            <w:szCs w:val="24"/>
            <w:highlight w:val="yellow"/>
            <w:rPrChange w:id="2261" w:author="shashvindu jha" w:date="2024-09-13T11:50:00Z" w16du:dateUtc="2024-09-13T06:20:00Z">
              <w:rPr>
                <w:rFonts w:ascii="Calibri" w:eastAsia="Calibri" w:hAnsi="Calibri" w:cs="Calibri"/>
                <w:sz w:val="24"/>
                <w:szCs w:val="24"/>
              </w:rPr>
            </w:rPrChange>
          </w:rPr>
          <w:delText xml:space="preserve">Click on the </w:delText>
        </w:r>
        <w:r w:rsidR="00996F50" w:rsidRPr="009D4714" w:rsidDel="001662A5">
          <w:rPr>
            <w:rFonts w:ascii="Calibri" w:eastAsia="Calibri" w:hAnsi="Calibri" w:cs="Calibri"/>
            <w:b/>
            <w:bCs/>
            <w:sz w:val="24"/>
            <w:szCs w:val="24"/>
            <w:highlight w:val="yellow"/>
            <w:rPrChange w:id="2262" w:author="shashvindu jha" w:date="2024-09-13T11:50:00Z" w16du:dateUtc="2024-09-13T06:20:00Z">
              <w:rPr>
                <w:rFonts w:ascii="Calibri" w:eastAsia="Calibri" w:hAnsi="Calibri" w:cs="Calibri"/>
                <w:b/>
                <w:bCs/>
                <w:sz w:val="24"/>
                <w:szCs w:val="24"/>
              </w:rPr>
            </w:rPrChange>
          </w:rPr>
          <w:delText>Add</w:delText>
        </w:r>
        <w:r w:rsidR="00996F50" w:rsidRPr="009D4714" w:rsidDel="001662A5">
          <w:rPr>
            <w:rFonts w:ascii="Calibri" w:eastAsia="Calibri" w:hAnsi="Calibri" w:cs="Calibri"/>
            <w:sz w:val="24"/>
            <w:szCs w:val="24"/>
            <w:highlight w:val="yellow"/>
            <w:rPrChange w:id="2263" w:author="shashvindu jha" w:date="2024-09-13T11:50:00Z" w16du:dateUtc="2024-09-13T06:20:00Z">
              <w:rPr>
                <w:rFonts w:ascii="Calibri" w:eastAsia="Calibri" w:hAnsi="Calibri" w:cs="Calibri"/>
                <w:sz w:val="24"/>
                <w:szCs w:val="24"/>
              </w:rPr>
            </w:rPrChange>
          </w:rPr>
          <w:delText xml:space="preserve"> button to save and then click on </w:delText>
        </w:r>
        <w:r w:rsidR="00996F50" w:rsidRPr="009D4714" w:rsidDel="001662A5">
          <w:rPr>
            <w:rFonts w:ascii="Calibri" w:eastAsia="Calibri" w:hAnsi="Calibri" w:cs="Calibri"/>
            <w:b/>
            <w:sz w:val="24"/>
            <w:szCs w:val="24"/>
            <w:highlight w:val="yellow"/>
            <w:rPrChange w:id="2264" w:author="shashvindu jha" w:date="2024-09-13T11:50:00Z" w16du:dateUtc="2024-09-13T06:20:00Z">
              <w:rPr>
                <w:rFonts w:ascii="Calibri" w:eastAsia="Calibri" w:hAnsi="Calibri" w:cs="Calibri"/>
                <w:b/>
                <w:sz w:val="24"/>
                <w:szCs w:val="24"/>
              </w:rPr>
            </w:rPrChange>
          </w:rPr>
          <w:delText xml:space="preserve">Next </w:delText>
        </w:r>
        <w:r w:rsidR="00996F50" w:rsidRPr="009D4714" w:rsidDel="001662A5">
          <w:rPr>
            <w:rFonts w:ascii="Calibri" w:eastAsia="Calibri" w:hAnsi="Calibri" w:cs="Calibri"/>
            <w:sz w:val="24"/>
            <w:szCs w:val="24"/>
            <w:highlight w:val="yellow"/>
            <w:rPrChange w:id="2265" w:author="shashvindu jha" w:date="2024-09-13T11:50:00Z" w16du:dateUtc="2024-09-13T06:20:00Z">
              <w:rPr>
                <w:rFonts w:ascii="Calibri" w:eastAsia="Calibri" w:hAnsi="Calibri" w:cs="Calibri"/>
                <w:sz w:val="24"/>
                <w:szCs w:val="24"/>
              </w:rPr>
            </w:rPrChange>
          </w:rPr>
          <w:delText xml:space="preserve">to move to next section. </w:delText>
        </w:r>
      </w:del>
    </w:p>
    <w:p w14:paraId="638EE864" w14:textId="7DFC1E0A" w:rsidR="00611743" w:rsidRPr="009D4714" w:rsidDel="009D4714" w:rsidRDefault="00056B05" w:rsidP="0012585F">
      <w:pPr>
        <w:spacing w:after="0" w:line="360" w:lineRule="auto"/>
        <w:jc w:val="both"/>
        <w:rPr>
          <w:del w:id="2266" w:author="shashvindu jha" w:date="2024-09-13T11:51:00Z" w16du:dateUtc="2024-09-13T06:21:00Z"/>
          <w:rFonts w:ascii="Calibri" w:hAnsi="Calibri" w:cs="Calibri"/>
          <w:sz w:val="24"/>
          <w:szCs w:val="24"/>
          <w:highlight w:val="yellow"/>
          <w:rPrChange w:id="2267" w:author="shashvindu jha" w:date="2024-09-13T11:50:00Z" w16du:dateUtc="2024-09-13T06:20:00Z">
            <w:rPr>
              <w:del w:id="2268" w:author="shashvindu jha" w:date="2024-09-13T11:51:00Z" w16du:dateUtc="2024-09-13T06:21:00Z"/>
              <w:rFonts w:ascii="Calibri" w:hAnsi="Calibri" w:cs="Calibri"/>
              <w:sz w:val="24"/>
              <w:szCs w:val="24"/>
            </w:rPr>
          </w:rPrChange>
        </w:rPr>
      </w:pPr>
      <w:del w:id="2269" w:author="shashvindu jha" w:date="2024-09-13T11:51:00Z" w16du:dateUtc="2024-09-13T06:21:00Z">
        <w:r w:rsidRPr="009D4714" w:rsidDel="009D4714">
          <w:rPr>
            <w:rFonts w:ascii="Calibri" w:hAnsi="Calibri" w:cs="Calibri"/>
            <w:b/>
            <w:bCs/>
            <w:sz w:val="24"/>
            <w:szCs w:val="24"/>
            <w:highlight w:val="yellow"/>
            <w:rPrChange w:id="2270" w:author="shashvindu jha" w:date="2024-09-13T11:50:00Z" w16du:dateUtc="2024-09-13T06:20:00Z">
              <w:rPr>
                <w:rFonts w:ascii="Calibri" w:hAnsi="Calibri" w:cs="Calibri"/>
                <w:b/>
                <w:bCs/>
                <w:sz w:val="24"/>
                <w:szCs w:val="24"/>
              </w:rPr>
            </w:rPrChange>
          </w:rPr>
          <w:delText>St</w:delText>
        </w:r>
        <w:r w:rsidR="0054522C" w:rsidRPr="009D4714" w:rsidDel="009D4714">
          <w:rPr>
            <w:rFonts w:ascii="Calibri" w:hAnsi="Calibri" w:cs="Calibri"/>
            <w:b/>
            <w:bCs/>
            <w:sz w:val="24"/>
            <w:szCs w:val="24"/>
            <w:highlight w:val="yellow"/>
            <w:rPrChange w:id="2271" w:author="shashvindu jha" w:date="2024-09-13T11:50:00Z" w16du:dateUtc="2024-09-13T06:20:00Z">
              <w:rPr>
                <w:rFonts w:ascii="Calibri" w:hAnsi="Calibri" w:cs="Calibri"/>
                <w:b/>
                <w:bCs/>
                <w:sz w:val="24"/>
                <w:szCs w:val="24"/>
              </w:rPr>
            </w:rPrChange>
          </w:rPr>
          <w:delText>ep 46</w:delText>
        </w:r>
        <w:r w:rsidR="00611743" w:rsidRPr="009D4714" w:rsidDel="009D4714">
          <w:rPr>
            <w:rFonts w:ascii="Calibri" w:hAnsi="Calibri" w:cs="Calibri"/>
            <w:b/>
            <w:bCs/>
            <w:sz w:val="24"/>
            <w:szCs w:val="24"/>
            <w:highlight w:val="yellow"/>
            <w:rPrChange w:id="2272" w:author="shashvindu jha" w:date="2024-09-13T11:50:00Z" w16du:dateUtc="2024-09-13T06:20:00Z">
              <w:rPr>
                <w:rFonts w:ascii="Calibri" w:hAnsi="Calibri" w:cs="Calibri"/>
                <w:b/>
                <w:bCs/>
                <w:sz w:val="24"/>
                <w:szCs w:val="24"/>
              </w:rPr>
            </w:rPrChange>
          </w:rPr>
          <w:delText>:</w:delText>
        </w:r>
        <w:r w:rsidR="00611743" w:rsidRPr="009D4714" w:rsidDel="009D4714">
          <w:rPr>
            <w:rFonts w:ascii="Calibri" w:hAnsi="Calibri" w:cs="Calibri"/>
            <w:sz w:val="24"/>
            <w:szCs w:val="24"/>
            <w:highlight w:val="yellow"/>
            <w:rPrChange w:id="2273" w:author="shashvindu jha" w:date="2024-09-13T11:50:00Z" w16du:dateUtc="2024-09-13T06:20:00Z">
              <w:rPr>
                <w:rFonts w:ascii="Calibri" w:hAnsi="Calibri" w:cs="Calibri"/>
                <w:sz w:val="24"/>
                <w:szCs w:val="24"/>
              </w:rPr>
            </w:rPrChange>
          </w:rPr>
          <w:delText xml:space="preserve"> Third section is </w:delText>
        </w:r>
        <w:r w:rsidR="007A2B1C" w:rsidRPr="009D4714" w:rsidDel="009D4714">
          <w:rPr>
            <w:rFonts w:ascii="Calibri" w:hAnsi="Calibri" w:cs="Calibri"/>
            <w:b/>
            <w:sz w:val="24"/>
            <w:szCs w:val="24"/>
            <w:highlight w:val="yellow"/>
            <w:rPrChange w:id="2274" w:author="shashvindu jha" w:date="2024-09-13T11:50:00Z" w16du:dateUtc="2024-09-13T06:20:00Z">
              <w:rPr>
                <w:rFonts w:ascii="Calibri" w:hAnsi="Calibri" w:cs="Calibri"/>
                <w:b/>
                <w:sz w:val="24"/>
                <w:szCs w:val="24"/>
              </w:rPr>
            </w:rPrChange>
          </w:rPr>
          <w:delText>Calculate</w:delText>
        </w:r>
        <w:r w:rsidR="00611743" w:rsidRPr="009D4714" w:rsidDel="009D4714">
          <w:rPr>
            <w:rFonts w:ascii="Calibri" w:hAnsi="Calibri" w:cs="Calibri"/>
            <w:b/>
            <w:sz w:val="24"/>
            <w:szCs w:val="24"/>
            <w:highlight w:val="yellow"/>
            <w:rPrChange w:id="2275" w:author="shashvindu jha" w:date="2024-09-13T11:50:00Z" w16du:dateUtc="2024-09-13T06:20:00Z">
              <w:rPr>
                <w:rFonts w:ascii="Calibri" w:hAnsi="Calibri" w:cs="Calibri"/>
                <w:b/>
                <w:sz w:val="24"/>
                <w:szCs w:val="24"/>
              </w:rPr>
            </w:rPrChange>
          </w:rPr>
          <w:delText xml:space="preserve"> </w:delText>
        </w:r>
      </w:del>
    </w:p>
    <w:p w14:paraId="5FDF6AB3" w14:textId="27C9DF62" w:rsidR="00611743" w:rsidRPr="009D4714" w:rsidDel="009D4714" w:rsidRDefault="00611743" w:rsidP="00A31169">
      <w:pPr>
        <w:numPr>
          <w:ilvl w:val="0"/>
          <w:numId w:val="28"/>
        </w:numPr>
        <w:pBdr>
          <w:top w:val="nil"/>
          <w:left w:val="nil"/>
          <w:bottom w:val="nil"/>
          <w:right w:val="nil"/>
          <w:between w:val="nil"/>
        </w:pBdr>
        <w:spacing w:after="0" w:line="360" w:lineRule="auto"/>
        <w:jc w:val="both"/>
        <w:rPr>
          <w:del w:id="2276" w:author="shashvindu jha" w:date="2024-09-13T11:51:00Z" w16du:dateUtc="2024-09-13T06:21:00Z"/>
          <w:rFonts w:ascii="Calibri" w:eastAsia="Calibri" w:hAnsi="Calibri" w:cs="Calibri"/>
          <w:color w:val="2A2B6A"/>
          <w:sz w:val="24"/>
          <w:szCs w:val="24"/>
          <w:highlight w:val="yellow"/>
          <w:rPrChange w:id="2277" w:author="shashvindu jha" w:date="2024-09-13T11:50:00Z" w16du:dateUtc="2024-09-13T06:20:00Z">
            <w:rPr>
              <w:del w:id="2278" w:author="shashvindu jha" w:date="2024-09-13T11:51:00Z" w16du:dateUtc="2024-09-13T06:21:00Z"/>
              <w:rFonts w:ascii="Calibri" w:eastAsia="Calibri" w:hAnsi="Calibri" w:cs="Calibri"/>
              <w:color w:val="2A2B6A"/>
              <w:sz w:val="24"/>
              <w:szCs w:val="24"/>
            </w:rPr>
          </w:rPrChange>
        </w:rPr>
      </w:pPr>
      <w:del w:id="2279" w:author="shashvindu jha" w:date="2024-09-13T11:51:00Z" w16du:dateUtc="2024-09-13T06:21:00Z">
        <w:r w:rsidRPr="009D4714" w:rsidDel="009D4714">
          <w:rPr>
            <w:rFonts w:ascii="Calibri" w:eastAsia="Calibri" w:hAnsi="Calibri" w:cs="Calibri"/>
            <w:color w:val="2A2B6A"/>
            <w:sz w:val="24"/>
            <w:szCs w:val="24"/>
            <w:highlight w:val="yellow"/>
            <w:rPrChange w:id="2280" w:author="shashvindu jha" w:date="2024-09-13T11:50:00Z" w16du:dateUtc="2024-09-13T06:20:00Z">
              <w:rPr>
                <w:rFonts w:ascii="Calibri" w:eastAsia="Calibri" w:hAnsi="Calibri" w:cs="Calibri"/>
                <w:color w:val="2A2B6A"/>
                <w:sz w:val="24"/>
                <w:szCs w:val="24"/>
              </w:rPr>
            </w:rPrChange>
          </w:rPr>
          <w:delText xml:space="preserve">Enter </w:delText>
        </w:r>
        <w:r w:rsidR="007A2B1C" w:rsidRPr="009D4714" w:rsidDel="009D4714">
          <w:rPr>
            <w:rFonts w:ascii="Calibri" w:eastAsia="Calibri" w:hAnsi="Calibri" w:cs="Calibri"/>
            <w:b/>
            <w:bCs/>
            <w:color w:val="2A2B6A"/>
            <w:sz w:val="24"/>
            <w:szCs w:val="24"/>
            <w:highlight w:val="yellow"/>
            <w:rPrChange w:id="2281" w:author="shashvindu jha" w:date="2024-09-13T11:50:00Z" w16du:dateUtc="2024-09-13T06:20:00Z">
              <w:rPr>
                <w:rFonts w:ascii="Calibri" w:eastAsia="Calibri" w:hAnsi="Calibri" w:cs="Calibri"/>
                <w:b/>
                <w:bCs/>
                <w:color w:val="2A2B6A"/>
                <w:sz w:val="24"/>
                <w:szCs w:val="24"/>
              </w:rPr>
            </w:rPrChange>
          </w:rPr>
          <w:delText>Column</w:delText>
        </w:r>
        <w:r w:rsidRPr="009D4714" w:rsidDel="009D4714">
          <w:rPr>
            <w:rFonts w:ascii="Calibri" w:eastAsia="Calibri" w:hAnsi="Calibri" w:cs="Calibri"/>
            <w:bCs/>
            <w:color w:val="2A2B6A"/>
            <w:sz w:val="24"/>
            <w:szCs w:val="24"/>
            <w:highlight w:val="yellow"/>
            <w:rPrChange w:id="2282" w:author="shashvindu jha" w:date="2024-09-13T11:50:00Z" w16du:dateUtc="2024-09-13T06:20:00Z">
              <w:rPr>
                <w:rFonts w:ascii="Calibri" w:eastAsia="Calibri" w:hAnsi="Calibri" w:cs="Calibri"/>
                <w:bCs/>
                <w:color w:val="2A2B6A"/>
                <w:sz w:val="24"/>
                <w:szCs w:val="24"/>
              </w:rPr>
            </w:rPrChange>
          </w:rPr>
          <w:delText>.</w:delText>
        </w:r>
      </w:del>
    </w:p>
    <w:p w14:paraId="78421ADF" w14:textId="09ED7A79" w:rsidR="00611743" w:rsidRPr="009D4714" w:rsidDel="009D4714" w:rsidRDefault="00611743" w:rsidP="00A31169">
      <w:pPr>
        <w:numPr>
          <w:ilvl w:val="0"/>
          <w:numId w:val="28"/>
        </w:numPr>
        <w:pBdr>
          <w:top w:val="nil"/>
          <w:left w:val="nil"/>
          <w:bottom w:val="nil"/>
          <w:right w:val="nil"/>
          <w:between w:val="nil"/>
        </w:pBdr>
        <w:spacing w:before="100" w:beforeAutospacing="1" w:after="0" w:line="360" w:lineRule="auto"/>
        <w:jc w:val="both"/>
        <w:rPr>
          <w:del w:id="2283" w:author="shashvindu jha" w:date="2024-09-13T11:51:00Z" w16du:dateUtc="2024-09-13T06:21:00Z"/>
          <w:rFonts w:ascii="Calibri" w:eastAsia="Calibri" w:hAnsi="Calibri" w:cs="Calibri"/>
          <w:color w:val="2A2B6A"/>
          <w:sz w:val="24"/>
          <w:szCs w:val="24"/>
          <w:highlight w:val="yellow"/>
          <w:rPrChange w:id="2284" w:author="shashvindu jha" w:date="2024-09-13T11:50:00Z" w16du:dateUtc="2024-09-13T06:20:00Z">
            <w:rPr>
              <w:del w:id="2285" w:author="shashvindu jha" w:date="2024-09-13T11:51:00Z" w16du:dateUtc="2024-09-13T06:21:00Z"/>
              <w:rFonts w:ascii="Calibri" w:eastAsia="Calibri" w:hAnsi="Calibri" w:cs="Calibri"/>
              <w:color w:val="2A2B6A"/>
              <w:sz w:val="24"/>
              <w:szCs w:val="24"/>
            </w:rPr>
          </w:rPrChange>
        </w:rPr>
      </w:pPr>
      <w:del w:id="2286" w:author="shashvindu jha" w:date="2024-09-13T11:51:00Z" w16du:dateUtc="2024-09-13T06:21:00Z">
        <w:r w:rsidRPr="009D4714" w:rsidDel="009D4714">
          <w:rPr>
            <w:rFonts w:ascii="Calibri" w:eastAsia="Calibri" w:hAnsi="Calibri" w:cs="Calibri"/>
            <w:color w:val="2A2B6A"/>
            <w:sz w:val="24"/>
            <w:szCs w:val="24"/>
            <w:highlight w:val="yellow"/>
            <w:rPrChange w:id="2287" w:author="shashvindu jha" w:date="2024-09-13T11:50:00Z" w16du:dateUtc="2024-09-13T06:20:00Z">
              <w:rPr>
                <w:rFonts w:ascii="Calibri" w:eastAsia="Calibri" w:hAnsi="Calibri" w:cs="Calibri"/>
                <w:color w:val="2A2B6A"/>
                <w:sz w:val="24"/>
                <w:szCs w:val="24"/>
              </w:rPr>
            </w:rPrChange>
          </w:rPr>
          <w:delText xml:space="preserve">Enter </w:delText>
        </w:r>
        <w:r w:rsidR="007A2B1C" w:rsidRPr="009D4714" w:rsidDel="009D4714">
          <w:rPr>
            <w:rFonts w:ascii="Calibri" w:eastAsia="Calibri" w:hAnsi="Calibri" w:cs="Calibri"/>
            <w:b/>
            <w:bCs/>
            <w:color w:val="2A2B6A"/>
            <w:sz w:val="24"/>
            <w:szCs w:val="24"/>
            <w:highlight w:val="yellow"/>
            <w:rPrChange w:id="2288" w:author="shashvindu jha" w:date="2024-09-13T11:50:00Z" w16du:dateUtc="2024-09-13T06:20:00Z">
              <w:rPr>
                <w:rFonts w:ascii="Calibri" w:eastAsia="Calibri" w:hAnsi="Calibri" w:cs="Calibri"/>
                <w:b/>
                <w:bCs/>
                <w:color w:val="2A2B6A"/>
                <w:sz w:val="24"/>
                <w:szCs w:val="24"/>
              </w:rPr>
            </w:rPrChange>
          </w:rPr>
          <w:delText xml:space="preserve">Formula </w:delText>
        </w:r>
        <w:r w:rsidR="007A2B1C" w:rsidRPr="009D4714" w:rsidDel="009D4714">
          <w:rPr>
            <w:rFonts w:ascii="Calibri" w:eastAsia="Calibri" w:hAnsi="Calibri" w:cs="Calibri"/>
            <w:bCs/>
            <w:color w:val="2A2B6A"/>
            <w:sz w:val="24"/>
            <w:szCs w:val="24"/>
            <w:highlight w:val="yellow"/>
            <w:rPrChange w:id="2289" w:author="shashvindu jha" w:date="2024-09-13T11:50:00Z" w16du:dateUtc="2024-09-13T06:20:00Z">
              <w:rPr>
                <w:rFonts w:ascii="Calibri" w:eastAsia="Calibri" w:hAnsi="Calibri" w:cs="Calibri"/>
                <w:bCs/>
                <w:color w:val="2A2B6A"/>
                <w:sz w:val="24"/>
                <w:szCs w:val="24"/>
              </w:rPr>
            </w:rPrChange>
          </w:rPr>
          <w:delText xml:space="preserve">by </w:delText>
        </w:r>
      </w:del>
      <w:del w:id="2290" w:author="shashvindu jha" w:date="2024-09-13T11:50:00Z" w16du:dateUtc="2024-09-13T06:20:00Z">
        <w:r w:rsidR="004A415C" w:rsidRPr="009D4714" w:rsidDel="009D4714">
          <w:rPr>
            <w:rFonts w:ascii="Calibri" w:eastAsia="Calibri" w:hAnsi="Calibri" w:cs="Calibri"/>
            <w:bCs/>
            <w:color w:val="2A2B6A"/>
            <w:sz w:val="24"/>
            <w:szCs w:val="24"/>
            <w:highlight w:val="yellow"/>
            <w:rPrChange w:id="2291" w:author="shashvindu jha" w:date="2024-09-13T11:50:00Z" w16du:dateUtc="2024-09-13T06:20:00Z">
              <w:rPr>
                <w:rFonts w:ascii="Calibri" w:eastAsia="Calibri" w:hAnsi="Calibri" w:cs="Calibri"/>
                <w:bCs/>
                <w:color w:val="2A2B6A"/>
                <w:sz w:val="24"/>
                <w:szCs w:val="24"/>
              </w:rPr>
            </w:rPrChange>
          </w:rPr>
          <w:delText>selecting column from the left column</w:delText>
        </w:r>
        <w:r w:rsidRPr="009D4714" w:rsidDel="009D4714">
          <w:rPr>
            <w:rFonts w:ascii="Calibri" w:eastAsia="Calibri" w:hAnsi="Calibri" w:cs="Calibri"/>
            <w:bCs/>
            <w:color w:val="2A2B6A"/>
            <w:sz w:val="24"/>
            <w:szCs w:val="24"/>
            <w:highlight w:val="yellow"/>
            <w:rPrChange w:id="2292" w:author="shashvindu jha" w:date="2024-09-13T11:50:00Z" w16du:dateUtc="2024-09-13T06:20:00Z">
              <w:rPr>
                <w:rFonts w:ascii="Calibri" w:eastAsia="Calibri" w:hAnsi="Calibri" w:cs="Calibri"/>
                <w:bCs/>
                <w:color w:val="2A2B6A"/>
                <w:sz w:val="24"/>
                <w:szCs w:val="24"/>
              </w:rPr>
            </w:rPrChange>
          </w:rPr>
          <w:delText>.</w:delText>
        </w:r>
        <w:r w:rsidRPr="009D4714" w:rsidDel="009D4714">
          <w:rPr>
            <w:rFonts w:ascii="Calibri" w:eastAsia="Calibri" w:hAnsi="Calibri" w:cs="Calibri"/>
            <w:b/>
            <w:bCs/>
            <w:color w:val="2A2B6A"/>
            <w:sz w:val="24"/>
            <w:szCs w:val="24"/>
            <w:highlight w:val="yellow"/>
            <w:rPrChange w:id="2293" w:author="shashvindu jha" w:date="2024-09-13T11:50:00Z" w16du:dateUtc="2024-09-13T06:20:00Z">
              <w:rPr>
                <w:rFonts w:ascii="Calibri" w:eastAsia="Calibri" w:hAnsi="Calibri" w:cs="Calibri"/>
                <w:b/>
                <w:bCs/>
                <w:color w:val="2A2B6A"/>
                <w:sz w:val="24"/>
                <w:szCs w:val="24"/>
              </w:rPr>
            </w:rPrChange>
          </w:rPr>
          <w:delText xml:space="preserve"> </w:delText>
        </w:r>
      </w:del>
    </w:p>
    <w:p w14:paraId="190D2EDE" w14:textId="69F6E6BD" w:rsidR="00611743" w:rsidRPr="009D4714" w:rsidDel="009D4714" w:rsidRDefault="004A415C" w:rsidP="00A31169">
      <w:pPr>
        <w:numPr>
          <w:ilvl w:val="0"/>
          <w:numId w:val="28"/>
        </w:numPr>
        <w:pBdr>
          <w:top w:val="nil"/>
          <w:left w:val="nil"/>
          <w:bottom w:val="nil"/>
          <w:right w:val="nil"/>
          <w:between w:val="nil"/>
        </w:pBdr>
        <w:spacing w:before="100" w:beforeAutospacing="1" w:after="0" w:line="360" w:lineRule="auto"/>
        <w:jc w:val="both"/>
        <w:rPr>
          <w:del w:id="2294" w:author="shashvindu jha" w:date="2024-09-13T11:51:00Z" w16du:dateUtc="2024-09-13T06:21:00Z"/>
          <w:rFonts w:ascii="Calibri" w:eastAsia="Calibri" w:hAnsi="Calibri" w:cs="Calibri"/>
          <w:color w:val="2A2B6A"/>
          <w:sz w:val="24"/>
          <w:szCs w:val="24"/>
          <w:highlight w:val="yellow"/>
          <w:rPrChange w:id="2295" w:author="shashvindu jha" w:date="2024-09-13T11:50:00Z" w16du:dateUtc="2024-09-13T06:20:00Z">
            <w:rPr>
              <w:del w:id="2296" w:author="shashvindu jha" w:date="2024-09-13T11:51:00Z" w16du:dateUtc="2024-09-13T06:21:00Z"/>
              <w:rFonts w:ascii="Calibri" w:eastAsia="Calibri" w:hAnsi="Calibri" w:cs="Calibri"/>
              <w:color w:val="2A2B6A"/>
              <w:sz w:val="24"/>
              <w:szCs w:val="24"/>
            </w:rPr>
          </w:rPrChange>
        </w:rPr>
      </w:pPr>
      <w:del w:id="2297" w:author="shashvindu jha" w:date="2024-09-13T11:51:00Z" w16du:dateUtc="2024-09-13T06:21:00Z">
        <w:r w:rsidRPr="009D4714" w:rsidDel="009D4714">
          <w:rPr>
            <w:rFonts w:ascii="Calibri" w:eastAsia="Calibri" w:hAnsi="Calibri" w:cstheme="minorHAnsi"/>
            <w:b/>
            <w:color w:val="2A2B6A"/>
            <w:sz w:val="24"/>
            <w:szCs w:val="24"/>
            <w:highlight w:val="yellow"/>
            <w:rPrChange w:id="2298" w:author="shashvindu jha" w:date="2024-09-13T11:50:00Z" w16du:dateUtc="2024-09-13T06:20:00Z">
              <w:rPr>
                <w:rFonts w:ascii="Calibri" w:eastAsia="Calibri" w:hAnsi="Calibri" w:cstheme="minorHAnsi"/>
                <w:b/>
                <w:color w:val="2A2B6A"/>
                <w:sz w:val="24"/>
                <w:szCs w:val="24"/>
              </w:rPr>
            </w:rPrChange>
          </w:rPr>
          <w:delText xml:space="preserve">Validate </w:delText>
        </w:r>
        <w:r w:rsidRPr="009D4714" w:rsidDel="009D4714">
          <w:rPr>
            <w:rFonts w:ascii="Calibri" w:eastAsia="Calibri" w:hAnsi="Calibri" w:cstheme="minorHAnsi"/>
            <w:color w:val="2A2B6A"/>
            <w:sz w:val="24"/>
            <w:szCs w:val="24"/>
            <w:highlight w:val="yellow"/>
            <w:rPrChange w:id="2299" w:author="shashvindu jha" w:date="2024-09-13T11:50:00Z" w16du:dateUtc="2024-09-13T06:20:00Z">
              <w:rPr>
                <w:rFonts w:ascii="Calibri" w:eastAsia="Calibri" w:hAnsi="Calibri" w:cstheme="minorHAnsi"/>
                <w:color w:val="2A2B6A"/>
                <w:sz w:val="24"/>
                <w:szCs w:val="24"/>
              </w:rPr>
            </w:rPrChange>
          </w:rPr>
          <w:delText>the formula</w:delText>
        </w:r>
        <w:r w:rsidR="00611743" w:rsidRPr="009D4714" w:rsidDel="009D4714">
          <w:rPr>
            <w:rFonts w:ascii="Calibri" w:eastAsia="Calibri" w:hAnsi="Calibri" w:cstheme="minorHAnsi"/>
            <w:color w:val="2A2B6A"/>
            <w:sz w:val="24"/>
            <w:szCs w:val="24"/>
            <w:highlight w:val="yellow"/>
            <w:rPrChange w:id="2300" w:author="shashvindu jha" w:date="2024-09-13T11:50:00Z" w16du:dateUtc="2024-09-13T06:20:00Z">
              <w:rPr>
                <w:rFonts w:ascii="Calibri" w:eastAsia="Calibri" w:hAnsi="Calibri" w:cstheme="minorHAnsi"/>
                <w:color w:val="2A2B6A"/>
                <w:sz w:val="24"/>
                <w:szCs w:val="24"/>
              </w:rPr>
            </w:rPrChange>
          </w:rPr>
          <w:delText>.</w:delText>
        </w:r>
      </w:del>
    </w:p>
    <w:p w14:paraId="331F8E56" w14:textId="190C183C" w:rsidR="004A415C" w:rsidRPr="009D4714" w:rsidDel="009D4714" w:rsidRDefault="004A415C" w:rsidP="00A31169">
      <w:pPr>
        <w:numPr>
          <w:ilvl w:val="0"/>
          <w:numId w:val="28"/>
        </w:numPr>
        <w:pBdr>
          <w:top w:val="nil"/>
          <w:left w:val="nil"/>
          <w:bottom w:val="nil"/>
          <w:right w:val="nil"/>
          <w:between w:val="nil"/>
        </w:pBdr>
        <w:spacing w:before="100" w:beforeAutospacing="1" w:after="0" w:line="360" w:lineRule="auto"/>
        <w:jc w:val="both"/>
        <w:rPr>
          <w:del w:id="2301" w:author="shashvindu jha" w:date="2024-09-13T11:51:00Z" w16du:dateUtc="2024-09-13T06:21:00Z"/>
          <w:rFonts w:ascii="Calibri" w:eastAsia="Calibri" w:hAnsi="Calibri" w:cs="Calibri"/>
          <w:color w:val="000000"/>
          <w:sz w:val="24"/>
          <w:szCs w:val="24"/>
          <w:highlight w:val="yellow"/>
          <w:rPrChange w:id="2302" w:author="shashvindu jha" w:date="2024-09-13T11:50:00Z" w16du:dateUtc="2024-09-13T06:20:00Z">
            <w:rPr>
              <w:del w:id="2303" w:author="shashvindu jha" w:date="2024-09-13T11:51:00Z" w16du:dateUtc="2024-09-13T06:21:00Z"/>
              <w:rFonts w:ascii="Calibri" w:eastAsia="Calibri" w:hAnsi="Calibri" w:cs="Calibri"/>
              <w:color w:val="000000"/>
              <w:sz w:val="24"/>
              <w:szCs w:val="24"/>
            </w:rPr>
          </w:rPrChange>
        </w:rPr>
      </w:pPr>
      <w:del w:id="2304" w:author="shashvindu jha" w:date="2024-09-13T11:51:00Z" w16du:dateUtc="2024-09-13T06:21:00Z">
        <w:r w:rsidRPr="009D4714" w:rsidDel="009D4714">
          <w:rPr>
            <w:rFonts w:ascii="Calibri" w:eastAsia="Calibri" w:hAnsi="Calibri" w:cstheme="minorHAnsi"/>
            <w:color w:val="000000"/>
            <w:sz w:val="24"/>
            <w:szCs w:val="24"/>
            <w:highlight w:val="yellow"/>
            <w:rPrChange w:id="2305" w:author="shashvindu jha" w:date="2024-09-13T11:50:00Z" w16du:dateUtc="2024-09-13T06:20:00Z">
              <w:rPr>
                <w:rFonts w:ascii="Calibri" w:eastAsia="Calibri" w:hAnsi="Calibri" w:cstheme="minorHAnsi"/>
                <w:color w:val="000000"/>
                <w:sz w:val="24"/>
                <w:szCs w:val="24"/>
              </w:rPr>
            </w:rPrChange>
          </w:rPr>
          <w:delText>Enter the</w:delText>
        </w:r>
        <w:r w:rsidRPr="009D4714" w:rsidDel="009D4714">
          <w:rPr>
            <w:rFonts w:ascii="Calibri" w:eastAsia="Calibri" w:hAnsi="Calibri" w:cstheme="minorHAnsi"/>
            <w:b/>
            <w:color w:val="000000"/>
            <w:sz w:val="24"/>
            <w:szCs w:val="24"/>
            <w:highlight w:val="yellow"/>
            <w:rPrChange w:id="2306" w:author="shashvindu jha" w:date="2024-09-13T11:50:00Z" w16du:dateUtc="2024-09-13T06:20:00Z">
              <w:rPr>
                <w:rFonts w:ascii="Calibri" w:eastAsia="Calibri" w:hAnsi="Calibri" w:cstheme="minorHAnsi"/>
                <w:b/>
                <w:color w:val="000000"/>
                <w:sz w:val="24"/>
                <w:szCs w:val="24"/>
              </w:rPr>
            </w:rPrChange>
          </w:rPr>
          <w:delText xml:space="preserve"> Decimal Place</w:delText>
        </w:r>
      </w:del>
    </w:p>
    <w:p w14:paraId="3688DDDE" w14:textId="43CB18C5" w:rsidR="00611743" w:rsidRPr="009D4714" w:rsidDel="009D4714" w:rsidRDefault="0012585F" w:rsidP="007A2B1C">
      <w:pPr>
        <w:pBdr>
          <w:top w:val="nil"/>
          <w:left w:val="nil"/>
          <w:bottom w:val="nil"/>
          <w:right w:val="nil"/>
          <w:between w:val="nil"/>
        </w:pBdr>
        <w:spacing w:after="0" w:line="360" w:lineRule="auto"/>
        <w:jc w:val="both"/>
        <w:rPr>
          <w:del w:id="2307" w:author="shashvindu jha" w:date="2024-09-13T11:51:00Z" w16du:dateUtc="2024-09-13T06:21:00Z"/>
          <w:rFonts w:ascii="Calibri" w:eastAsia="Calibri" w:hAnsi="Calibri" w:cstheme="minorHAnsi"/>
          <w:color w:val="000000"/>
          <w:sz w:val="24"/>
          <w:szCs w:val="24"/>
          <w:highlight w:val="yellow"/>
          <w:rPrChange w:id="2308" w:author="shashvindu jha" w:date="2024-09-13T11:50:00Z" w16du:dateUtc="2024-09-13T06:20:00Z">
            <w:rPr>
              <w:del w:id="2309" w:author="shashvindu jha" w:date="2024-09-13T11:51:00Z" w16du:dateUtc="2024-09-13T06:21:00Z"/>
              <w:rFonts w:ascii="Calibri" w:eastAsia="Calibri" w:hAnsi="Calibri" w:cstheme="minorHAnsi"/>
              <w:color w:val="000000"/>
              <w:sz w:val="24"/>
              <w:szCs w:val="24"/>
            </w:rPr>
          </w:rPrChange>
        </w:rPr>
      </w:pPr>
      <w:del w:id="2310" w:author="shashvindu jha" w:date="2024-09-13T11:51:00Z" w16du:dateUtc="2024-09-13T06:21:00Z">
        <w:r w:rsidRPr="009D4714" w:rsidDel="009D4714">
          <w:rPr>
            <w:rFonts w:ascii="Calibri" w:eastAsia="Calibri" w:hAnsi="Calibri" w:cstheme="minorHAnsi"/>
            <w:noProof/>
            <w:color w:val="000000"/>
            <w:sz w:val="24"/>
            <w:szCs w:val="24"/>
            <w:highlight w:val="yellow"/>
            <w:rPrChange w:id="2311" w:author="shashvindu jha" w:date="2024-09-13T11:50:00Z" w16du:dateUtc="2024-09-13T06:20:00Z">
              <w:rPr>
                <w:rFonts w:ascii="Calibri" w:eastAsia="Calibri" w:hAnsi="Calibri" w:cstheme="minorHAnsi"/>
                <w:noProof/>
                <w:color w:val="000000"/>
                <w:sz w:val="24"/>
                <w:szCs w:val="24"/>
              </w:rPr>
            </w:rPrChange>
          </w:rPr>
          <w:drawing>
            <wp:anchor distT="0" distB="91440" distL="114300" distR="114300" simplePos="0" relativeHeight="251851776" behindDoc="0" locked="0" layoutInCell="1" allowOverlap="1" wp14:anchorId="5700EEB6" wp14:editId="0D5D0981">
              <wp:simplePos x="0" y="0"/>
              <wp:positionH relativeFrom="margin">
                <wp:posOffset>23277</wp:posOffset>
              </wp:positionH>
              <wp:positionV relativeFrom="paragraph">
                <wp:posOffset>0</wp:posOffset>
              </wp:positionV>
              <wp:extent cx="5952744" cy="3346704"/>
              <wp:effectExtent l="19050" t="19050" r="10160" b="254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2-16 19071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4522C" w:rsidRPr="009D4714" w:rsidDel="009D4714">
          <w:rPr>
            <w:sz w:val="24"/>
            <w:szCs w:val="24"/>
            <w:highlight w:val="yellow"/>
            <w:rPrChange w:id="2312" w:author="shashvindu jha" w:date="2024-09-13T11:50:00Z" w16du:dateUtc="2024-09-13T06:20:00Z">
              <w:rPr>
                <w:sz w:val="24"/>
                <w:szCs w:val="24"/>
              </w:rPr>
            </w:rPrChange>
          </w:rPr>
          <w:delText>Blue color</w:delText>
        </w:r>
        <w:r w:rsidR="0054522C" w:rsidRPr="009D4714" w:rsidDel="009D4714">
          <w:rPr>
            <w:b/>
            <w:sz w:val="24"/>
            <w:szCs w:val="24"/>
            <w:highlight w:val="yellow"/>
            <w:rPrChange w:id="2313" w:author="shashvindu jha" w:date="2024-09-13T11:50:00Z" w16du:dateUtc="2024-09-13T06:20:00Z">
              <w:rPr>
                <w:b/>
                <w:sz w:val="24"/>
                <w:szCs w:val="24"/>
              </w:rPr>
            </w:rPrChange>
          </w:rPr>
          <w:delText xml:space="preserve"> </w:delText>
        </w:r>
        <w:r w:rsidR="0054522C" w:rsidRPr="009D4714" w:rsidDel="009D4714">
          <w:rPr>
            <w:rFonts w:ascii="Calibri" w:eastAsia="Calibri" w:hAnsi="Calibri" w:cs="Calibri"/>
            <w:sz w:val="24"/>
            <w:szCs w:val="24"/>
            <w:highlight w:val="yellow"/>
            <w:rPrChange w:id="2314" w:author="shashvindu jha" w:date="2024-09-13T11:50:00Z" w16du:dateUtc="2024-09-13T06:20:00Z">
              <w:rPr>
                <w:rFonts w:ascii="Calibri" w:eastAsia="Calibri" w:hAnsi="Calibri" w:cs="Calibri"/>
                <w:sz w:val="24"/>
                <w:szCs w:val="24"/>
              </w:rPr>
            </w:rPrChange>
          </w:rPr>
          <w:delText xml:space="preserve">details are mandatory to be entered. </w:delText>
        </w:r>
        <w:r w:rsidR="007A2B1C" w:rsidRPr="009D4714" w:rsidDel="009D4714">
          <w:rPr>
            <w:rFonts w:ascii="Calibri" w:eastAsia="Calibri" w:hAnsi="Calibri" w:cs="Calibri"/>
            <w:sz w:val="24"/>
            <w:szCs w:val="24"/>
            <w:highlight w:val="yellow"/>
            <w:rPrChange w:id="2315" w:author="shashvindu jha" w:date="2024-09-13T11:50:00Z" w16du:dateUtc="2024-09-13T06:20:00Z">
              <w:rPr>
                <w:rFonts w:ascii="Calibri" w:eastAsia="Calibri" w:hAnsi="Calibri" w:cs="Calibri"/>
                <w:sz w:val="24"/>
                <w:szCs w:val="24"/>
              </w:rPr>
            </w:rPrChange>
          </w:rPr>
          <w:delText xml:space="preserve">Click on the </w:delText>
        </w:r>
        <w:r w:rsidR="007A2B1C" w:rsidRPr="009D4714" w:rsidDel="009D4714">
          <w:rPr>
            <w:rFonts w:ascii="Calibri" w:eastAsia="Calibri" w:hAnsi="Calibri" w:cs="Calibri"/>
            <w:b/>
            <w:bCs/>
            <w:sz w:val="24"/>
            <w:szCs w:val="24"/>
            <w:highlight w:val="yellow"/>
            <w:rPrChange w:id="2316" w:author="shashvindu jha" w:date="2024-09-13T11:50:00Z" w16du:dateUtc="2024-09-13T06:20:00Z">
              <w:rPr>
                <w:rFonts w:ascii="Calibri" w:eastAsia="Calibri" w:hAnsi="Calibri" w:cs="Calibri"/>
                <w:b/>
                <w:bCs/>
                <w:sz w:val="24"/>
                <w:szCs w:val="24"/>
              </w:rPr>
            </w:rPrChange>
          </w:rPr>
          <w:delText>Add</w:delText>
        </w:r>
        <w:r w:rsidR="007A2B1C" w:rsidRPr="009D4714" w:rsidDel="009D4714">
          <w:rPr>
            <w:rFonts w:ascii="Calibri" w:eastAsia="Calibri" w:hAnsi="Calibri" w:cs="Calibri"/>
            <w:sz w:val="24"/>
            <w:szCs w:val="24"/>
            <w:highlight w:val="yellow"/>
            <w:rPrChange w:id="2317" w:author="shashvindu jha" w:date="2024-09-13T11:50:00Z" w16du:dateUtc="2024-09-13T06:20:00Z">
              <w:rPr>
                <w:rFonts w:ascii="Calibri" w:eastAsia="Calibri" w:hAnsi="Calibri" w:cs="Calibri"/>
                <w:sz w:val="24"/>
                <w:szCs w:val="24"/>
              </w:rPr>
            </w:rPrChange>
          </w:rPr>
          <w:delText xml:space="preserve"> button to save and then click on </w:delText>
        </w:r>
        <w:r w:rsidR="007A2B1C" w:rsidRPr="009D4714" w:rsidDel="009D4714">
          <w:rPr>
            <w:rFonts w:ascii="Calibri" w:eastAsia="Calibri" w:hAnsi="Calibri" w:cs="Calibri"/>
            <w:b/>
            <w:sz w:val="24"/>
            <w:szCs w:val="24"/>
            <w:highlight w:val="yellow"/>
            <w:rPrChange w:id="2318" w:author="shashvindu jha" w:date="2024-09-13T11:50:00Z" w16du:dateUtc="2024-09-13T06:20:00Z">
              <w:rPr>
                <w:rFonts w:ascii="Calibri" w:eastAsia="Calibri" w:hAnsi="Calibri" w:cs="Calibri"/>
                <w:b/>
                <w:sz w:val="24"/>
                <w:szCs w:val="24"/>
              </w:rPr>
            </w:rPrChange>
          </w:rPr>
          <w:delText xml:space="preserve">Next </w:delText>
        </w:r>
        <w:r w:rsidR="007A2B1C" w:rsidRPr="009D4714" w:rsidDel="009D4714">
          <w:rPr>
            <w:rFonts w:ascii="Calibri" w:eastAsia="Calibri" w:hAnsi="Calibri" w:cs="Calibri"/>
            <w:sz w:val="24"/>
            <w:szCs w:val="24"/>
            <w:highlight w:val="yellow"/>
            <w:rPrChange w:id="2319" w:author="shashvindu jha" w:date="2024-09-13T11:50:00Z" w16du:dateUtc="2024-09-13T06:20:00Z">
              <w:rPr>
                <w:rFonts w:ascii="Calibri" w:eastAsia="Calibri" w:hAnsi="Calibri" w:cs="Calibri"/>
                <w:sz w:val="24"/>
                <w:szCs w:val="24"/>
              </w:rPr>
            </w:rPrChange>
          </w:rPr>
          <w:delText>to move to next section.</w:delText>
        </w:r>
      </w:del>
    </w:p>
    <w:p w14:paraId="0345F33F" w14:textId="0B1198BB" w:rsidR="004A415C" w:rsidRPr="009D4714" w:rsidDel="009D4714" w:rsidRDefault="0054522C" w:rsidP="004A415C">
      <w:pPr>
        <w:spacing w:before="240" w:after="0" w:line="360" w:lineRule="auto"/>
        <w:jc w:val="both"/>
        <w:rPr>
          <w:del w:id="2320" w:author="shashvindu jha" w:date="2024-09-13T11:52:00Z" w16du:dateUtc="2024-09-13T06:22:00Z"/>
          <w:rFonts w:ascii="Calibri" w:hAnsi="Calibri" w:cs="Calibri"/>
          <w:sz w:val="24"/>
          <w:szCs w:val="24"/>
          <w:highlight w:val="yellow"/>
          <w:rPrChange w:id="2321" w:author="shashvindu jha" w:date="2024-09-13T11:50:00Z" w16du:dateUtc="2024-09-13T06:20:00Z">
            <w:rPr>
              <w:del w:id="2322" w:author="shashvindu jha" w:date="2024-09-13T11:52:00Z" w16du:dateUtc="2024-09-13T06:22:00Z"/>
              <w:rFonts w:ascii="Calibri" w:hAnsi="Calibri" w:cs="Calibri"/>
              <w:sz w:val="24"/>
              <w:szCs w:val="24"/>
            </w:rPr>
          </w:rPrChange>
        </w:rPr>
      </w:pPr>
      <w:del w:id="2323" w:author="shashvindu jha" w:date="2024-09-13T11:52:00Z" w16du:dateUtc="2024-09-13T06:22:00Z">
        <w:r w:rsidRPr="009D4714" w:rsidDel="009D4714">
          <w:rPr>
            <w:rFonts w:ascii="Calibri" w:hAnsi="Calibri" w:cs="Calibri"/>
            <w:b/>
            <w:bCs/>
            <w:sz w:val="24"/>
            <w:szCs w:val="24"/>
            <w:highlight w:val="yellow"/>
            <w:rPrChange w:id="2324" w:author="shashvindu jha" w:date="2024-09-13T11:50:00Z" w16du:dateUtc="2024-09-13T06:20:00Z">
              <w:rPr>
                <w:rFonts w:ascii="Calibri" w:hAnsi="Calibri" w:cs="Calibri"/>
                <w:b/>
                <w:bCs/>
                <w:sz w:val="24"/>
                <w:szCs w:val="24"/>
              </w:rPr>
            </w:rPrChange>
          </w:rPr>
          <w:delText>Step 47</w:delText>
        </w:r>
        <w:r w:rsidR="004A415C" w:rsidRPr="009D4714" w:rsidDel="009D4714">
          <w:rPr>
            <w:rFonts w:ascii="Calibri" w:hAnsi="Calibri" w:cs="Calibri"/>
            <w:b/>
            <w:bCs/>
            <w:sz w:val="24"/>
            <w:szCs w:val="24"/>
            <w:highlight w:val="yellow"/>
            <w:rPrChange w:id="2325" w:author="shashvindu jha" w:date="2024-09-13T11:50:00Z" w16du:dateUtc="2024-09-13T06:20:00Z">
              <w:rPr>
                <w:rFonts w:ascii="Calibri" w:hAnsi="Calibri" w:cs="Calibri"/>
                <w:b/>
                <w:bCs/>
                <w:sz w:val="24"/>
                <w:szCs w:val="24"/>
              </w:rPr>
            </w:rPrChange>
          </w:rPr>
          <w:delText>:</w:delText>
        </w:r>
        <w:r w:rsidR="004A415C" w:rsidRPr="009D4714" w:rsidDel="009D4714">
          <w:rPr>
            <w:rFonts w:ascii="Calibri" w:hAnsi="Calibri" w:cs="Calibri"/>
            <w:sz w:val="24"/>
            <w:szCs w:val="24"/>
            <w:highlight w:val="yellow"/>
            <w:rPrChange w:id="2326" w:author="shashvindu jha" w:date="2024-09-13T11:50:00Z" w16du:dateUtc="2024-09-13T06:20:00Z">
              <w:rPr>
                <w:rFonts w:ascii="Calibri" w:hAnsi="Calibri" w:cs="Calibri"/>
                <w:sz w:val="24"/>
                <w:szCs w:val="24"/>
              </w:rPr>
            </w:rPrChange>
          </w:rPr>
          <w:delText xml:space="preserve"> Fourth section is </w:delText>
        </w:r>
        <w:r w:rsidR="004A415C" w:rsidRPr="009D4714" w:rsidDel="009D4714">
          <w:rPr>
            <w:rFonts w:ascii="Calibri" w:hAnsi="Calibri" w:cs="Calibri"/>
            <w:b/>
            <w:sz w:val="24"/>
            <w:szCs w:val="24"/>
            <w:highlight w:val="yellow"/>
            <w:rPrChange w:id="2327" w:author="shashvindu jha" w:date="2024-09-13T11:50:00Z" w16du:dateUtc="2024-09-13T06:20:00Z">
              <w:rPr>
                <w:rFonts w:ascii="Calibri" w:hAnsi="Calibri" w:cs="Calibri"/>
                <w:b/>
                <w:sz w:val="24"/>
                <w:szCs w:val="24"/>
              </w:rPr>
            </w:rPrChange>
          </w:rPr>
          <w:delText xml:space="preserve">Conditional Column </w:delText>
        </w:r>
      </w:del>
    </w:p>
    <w:p w14:paraId="2D9178DA" w14:textId="72A19091" w:rsidR="004A415C" w:rsidRPr="009D4714" w:rsidDel="009D4714" w:rsidRDefault="004A415C" w:rsidP="004A415C">
      <w:pPr>
        <w:numPr>
          <w:ilvl w:val="0"/>
          <w:numId w:val="28"/>
        </w:numPr>
        <w:pBdr>
          <w:top w:val="nil"/>
          <w:left w:val="nil"/>
          <w:bottom w:val="nil"/>
          <w:right w:val="nil"/>
          <w:between w:val="nil"/>
        </w:pBdr>
        <w:spacing w:after="0" w:line="360" w:lineRule="auto"/>
        <w:jc w:val="both"/>
        <w:rPr>
          <w:del w:id="2328" w:author="shashvindu jha" w:date="2024-09-13T11:52:00Z" w16du:dateUtc="2024-09-13T06:22:00Z"/>
          <w:rFonts w:ascii="Calibri" w:eastAsia="Calibri" w:hAnsi="Calibri" w:cs="Calibri"/>
          <w:color w:val="2A2B6A"/>
          <w:sz w:val="24"/>
          <w:szCs w:val="24"/>
          <w:highlight w:val="yellow"/>
          <w:rPrChange w:id="2329" w:author="shashvindu jha" w:date="2024-09-13T11:50:00Z" w16du:dateUtc="2024-09-13T06:20:00Z">
            <w:rPr>
              <w:del w:id="2330" w:author="shashvindu jha" w:date="2024-09-13T11:52:00Z" w16du:dateUtc="2024-09-13T06:22:00Z"/>
              <w:rFonts w:ascii="Calibri" w:eastAsia="Calibri" w:hAnsi="Calibri" w:cs="Calibri"/>
              <w:color w:val="2A2B6A"/>
              <w:sz w:val="24"/>
              <w:szCs w:val="24"/>
            </w:rPr>
          </w:rPrChange>
        </w:rPr>
      </w:pPr>
      <w:del w:id="2331" w:author="shashvindu jha" w:date="2024-09-13T11:52:00Z" w16du:dateUtc="2024-09-13T06:22:00Z">
        <w:r w:rsidRPr="009D4714" w:rsidDel="009D4714">
          <w:rPr>
            <w:rFonts w:ascii="Calibri" w:eastAsia="Calibri" w:hAnsi="Calibri" w:cs="Calibri"/>
            <w:color w:val="2A2B6A"/>
            <w:sz w:val="24"/>
            <w:szCs w:val="24"/>
            <w:highlight w:val="yellow"/>
            <w:rPrChange w:id="2332" w:author="shashvindu jha" w:date="2024-09-13T11:50:00Z" w16du:dateUtc="2024-09-13T06:20:00Z">
              <w:rPr>
                <w:rFonts w:ascii="Calibri" w:eastAsia="Calibri" w:hAnsi="Calibri" w:cs="Calibri"/>
                <w:color w:val="2A2B6A"/>
                <w:sz w:val="24"/>
                <w:szCs w:val="24"/>
              </w:rPr>
            </w:rPrChange>
          </w:rPr>
          <w:delText xml:space="preserve">Enter </w:delText>
        </w:r>
        <w:r w:rsidR="00513F84" w:rsidRPr="009D4714" w:rsidDel="009D4714">
          <w:rPr>
            <w:rFonts w:ascii="Calibri" w:eastAsia="Calibri" w:hAnsi="Calibri" w:cs="Calibri"/>
            <w:b/>
            <w:bCs/>
            <w:color w:val="2A2B6A"/>
            <w:sz w:val="24"/>
            <w:szCs w:val="24"/>
            <w:highlight w:val="yellow"/>
            <w:rPrChange w:id="2333" w:author="shashvindu jha" w:date="2024-09-13T11:50:00Z" w16du:dateUtc="2024-09-13T06:20:00Z">
              <w:rPr>
                <w:rFonts w:ascii="Calibri" w:eastAsia="Calibri" w:hAnsi="Calibri" w:cs="Calibri"/>
                <w:b/>
                <w:bCs/>
                <w:color w:val="2A2B6A"/>
                <w:sz w:val="24"/>
                <w:szCs w:val="24"/>
              </w:rPr>
            </w:rPrChange>
          </w:rPr>
          <w:delText>New Column</w:delText>
        </w:r>
        <w:r w:rsidRPr="009D4714" w:rsidDel="009D4714">
          <w:rPr>
            <w:rFonts w:ascii="Calibri" w:eastAsia="Calibri" w:hAnsi="Calibri" w:cs="Calibri"/>
            <w:bCs/>
            <w:color w:val="2A2B6A"/>
            <w:sz w:val="24"/>
            <w:szCs w:val="24"/>
            <w:highlight w:val="yellow"/>
            <w:rPrChange w:id="2334" w:author="shashvindu jha" w:date="2024-09-13T11:50:00Z" w16du:dateUtc="2024-09-13T06:20:00Z">
              <w:rPr>
                <w:rFonts w:ascii="Calibri" w:eastAsia="Calibri" w:hAnsi="Calibri" w:cs="Calibri"/>
                <w:bCs/>
                <w:color w:val="2A2B6A"/>
                <w:sz w:val="24"/>
                <w:szCs w:val="24"/>
              </w:rPr>
            </w:rPrChange>
          </w:rPr>
          <w:delText>.</w:delText>
        </w:r>
      </w:del>
    </w:p>
    <w:p w14:paraId="40D6092E" w14:textId="3FE4AC0F" w:rsidR="004A415C" w:rsidRPr="009D4714" w:rsidDel="009D4714" w:rsidRDefault="004A415C" w:rsidP="004A415C">
      <w:pPr>
        <w:numPr>
          <w:ilvl w:val="0"/>
          <w:numId w:val="28"/>
        </w:numPr>
        <w:pBdr>
          <w:top w:val="nil"/>
          <w:left w:val="nil"/>
          <w:bottom w:val="nil"/>
          <w:right w:val="nil"/>
          <w:between w:val="nil"/>
        </w:pBdr>
        <w:spacing w:before="100" w:beforeAutospacing="1" w:after="0" w:line="360" w:lineRule="auto"/>
        <w:jc w:val="both"/>
        <w:rPr>
          <w:del w:id="2335" w:author="shashvindu jha" w:date="2024-09-13T11:52:00Z" w16du:dateUtc="2024-09-13T06:22:00Z"/>
          <w:rFonts w:ascii="Calibri" w:eastAsia="Calibri" w:hAnsi="Calibri" w:cs="Calibri"/>
          <w:color w:val="2A2B6A"/>
          <w:sz w:val="24"/>
          <w:szCs w:val="24"/>
          <w:highlight w:val="yellow"/>
          <w:rPrChange w:id="2336" w:author="shashvindu jha" w:date="2024-09-13T11:50:00Z" w16du:dateUtc="2024-09-13T06:20:00Z">
            <w:rPr>
              <w:del w:id="2337" w:author="shashvindu jha" w:date="2024-09-13T11:52:00Z" w16du:dateUtc="2024-09-13T06:22:00Z"/>
              <w:rFonts w:ascii="Calibri" w:eastAsia="Calibri" w:hAnsi="Calibri" w:cs="Calibri"/>
              <w:color w:val="2A2B6A"/>
              <w:sz w:val="24"/>
              <w:szCs w:val="24"/>
            </w:rPr>
          </w:rPrChange>
        </w:rPr>
      </w:pPr>
      <w:del w:id="2338" w:author="shashvindu jha" w:date="2024-09-13T11:52:00Z" w16du:dateUtc="2024-09-13T06:22:00Z">
        <w:r w:rsidRPr="009D4714" w:rsidDel="009D4714">
          <w:rPr>
            <w:rFonts w:ascii="Calibri" w:eastAsia="Calibri" w:hAnsi="Calibri" w:cs="Calibri"/>
            <w:color w:val="2A2B6A"/>
            <w:sz w:val="24"/>
            <w:szCs w:val="24"/>
            <w:highlight w:val="yellow"/>
            <w:rPrChange w:id="2339" w:author="shashvindu jha" w:date="2024-09-13T11:50:00Z" w16du:dateUtc="2024-09-13T06:20:00Z">
              <w:rPr>
                <w:rFonts w:ascii="Calibri" w:eastAsia="Calibri" w:hAnsi="Calibri" w:cs="Calibri"/>
                <w:color w:val="2A2B6A"/>
                <w:sz w:val="24"/>
                <w:szCs w:val="24"/>
              </w:rPr>
            </w:rPrChange>
          </w:rPr>
          <w:delText xml:space="preserve">Enter </w:delText>
        </w:r>
        <w:r w:rsidR="00513F84" w:rsidRPr="009D4714" w:rsidDel="009D4714">
          <w:rPr>
            <w:rFonts w:ascii="Calibri" w:eastAsia="Calibri" w:hAnsi="Calibri" w:cs="Calibri"/>
            <w:b/>
            <w:bCs/>
            <w:color w:val="2A2B6A"/>
            <w:sz w:val="24"/>
            <w:szCs w:val="24"/>
            <w:highlight w:val="yellow"/>
            <w:rPrChange w:id="2340" w:author="shashvindu jha" w:date="2024-09-13T11:50:00Z" w16du:dateUtc="2024-09-13T06:20:00Z">
              <w:rPr>
                <w:rFonts w:ascii="Calibri" w:eastAsia="Calibri" w:hAnsi="Calibri" w:cs="Calibri"/>
                <w:b/>
                <w:bCs/>
                <w:color w:val="2A2B6A"/>
                <w:sz w:val="24"/>
                <w:szCs w:val="24"/>
              </w:rPr>
            </w:rPrChange>
          </w:rPr>
          <w:delText>Column</w:delText>
        </w:r>
        <w:r w:rsidRPr="009D4714" w:rsidDel="009D4714">
          <w:rPr>
            <w:rFonts w:ascii="Calibri" w:eastAsia="Calibri" w:hAnsi="Calibri" w:cs="Calibri"/>
            <w:bCs/>
            <w:color w:val="2A2B6A"/>
            <w:sz w:val="24"/>
            <w:szCs w:val="24"/>
            <w:highlight w:val="yellow"/>
            <w:rPrChange w:id="2341" w:author="shashvindu jha" w:date="2024-09-13T11:50:00Z" w16du:dateUtc="2024-09-13T06:20:00Z">
              <w:rPr>
                <w:rFonts w:ascii="Calibri" w:eastAsia="Calibri" w:hAnsi="Calibri" w:cs="Calibri"/>
                <w:bCs/>
                <w:color w:val="2A2B6A"/>
                <w:sz w:val="24"/>
                <w:szCs w:val="24"/>
              </w:rPr>
            </w:rPrChange>
          </w:rPr>
          <w:delText>.</w:delText>
        </w:r>
        <w:r w:rsidRPr="009D4714" w:rsidDel="009D4714">
          <w:rPr>
            <w:rFonts w:ascii="Calibri" w:eastAsia="Calibri" w:hAnsi="Calibri" w:cs="Calibri"/>
            <w:b/>
            <w:bCs/>
            <w:color w:val="2A2B6A"/>
            <w:sz w:val="24"/>
            <w:szCs w:val="24"/>
            <w:highlight w:val="yellow"/>
            <w:rPrChange w:id="2342" w:author="shashvindu jha" w:date="2024-09-13T11:50:00Z" w16du:dateUtc="2024-09-13T06:20:00Z">
              <w:rPr>
                <w:rFonts w:ascii="Calibri" w:eastAsia="Calibri" w:hAnsi="Calibri" w:cs="Calibri"/>
                <w:b/>
                <w:bCs/>
                <w:color w:val="2A2B6A"/>
                <w:sz w:val="24"/>
                <w:szCs w:val="24"/>
              </w:rPr>
            </w:rPrChange>
          </w:rPr>
          <w:delText xml:space="preserve"> </w:delText>
        </w:r>
      </w:del>
    </w:p>
    <w:p w14:paraId="6E2B0D37" w14:textId="44BF48D4" w:rsidR="004A415C" w:rsidRPr="009D4714" w:rsidDel="009D4714" w:rsidRDefault="00513F84" w:rsidP="004A415C">
      <w:pPr>
        <w:numPr>
          <w:ilvl w:val="0"/>
          <w:numId w:val="28"/>
        </w:numPr>
        <w:pBdr>
          <w:top w:val="nil"/>
          <w:left w:val="nil"/>
          <w:bottom w:val="nil"/>
          <w:right w:val="nil"/>
          <w:between w:val="nil"/>
        </w:pBdr>
        <w:spacing w:before="100" w:beforeAutospacing="1" w:after="0" w:line="360" w:lineRule="auto"/>
        <w:jc w:val="both"/>
        <w:rPr>
          <w:del w:id="2343" w:author="shashvindu jha" w:date="2024-09-13T11:52:00Z" w16du:dateUtc="2024-09-13T06:22:00Z"/>
          <w:rFonts w:ascii="Calibri" w:eastAsia="Calibri" w:hAnsi="Calibri" w:cs="Calibri"/>
          <w:color w:val="2A2B6A"/>
          <w:sz w:val="24"/>
          <w:szCs w:val="24"/>
          <w:highlight w:val="yellow"/>
          <w:rPrChange w:id="2344" w:author="shashvindu jha" w:date="2024-09-13T11:50:00Z" w16du:dateUtc="2024-09-13T06:20:00Z">
            <w:rPr>
              <w:del w:id="2345" w:author="shashvindu jha" w:date="2024-09-13T11:52:00Z" w16du:dateUtc="2024-09-13T06:22:00Z"/>
              <w:rFonts w:ascii="Calibri" w:eastAsia="Calibri" w:hAnsi="Calibri" w:cs="Calibri"/>
              <w:color w:val="2A2B6A"/>
              <w:sz w:val="24"/>
              <w:szCs w:val="24"/>
            </w:rPr>
          </w:rPrChange>
        </w:rPr>
      </w:pPr>
      <w:del w:id="2346" w:author="shashvindu jha" w:date="2024-09-13T11:52:00Z" w16du:dateUtc="2024-09-13T06:22:00Z">
        <w:r w:rsidRPr="009D4714" w:rsidDel="009D4714">
          <w:rPr>
            <w:rFonts w:ascii="Calibri" w:eastAsia="Calibri" w:hAnsi="Calibri" w:cstheme="minorHAnsi"/>
            <w:color w:val="2A2B6A"/>
            <w:sz w:val="24"/>
            <w:szCs w:val="24"/>
            <w:highlight w:val="yellow"/>
            <w:rPrChange w:id="2347" w:author="shashvindu jha" w:date="2024-09-13T11:50:00Z" w16du:dateUtc="2024-09-13T06:20:00Z">
              <w:rPr>
                <w:rFonts w:ascii="Calibri" w:eastAsia="Calibri" w:hAnsi="Calibri" w:cstheme="minorHAnsi"/>
                <w:color w:val="2A2B6A"/>
                <w:sz w:val="24"/>
                <w:szCs w:val="24"/>
              </w:rPr>
            </w:rPrChange>
          </w:rPr>
          <w:delText>Select</w:delText>
        </w:r>
        <w:r w:rsidRPr="009D4714" w:rsidDel="009D4714">
          <w:rPr>
            <w:rFonts w:ascii="Calibri" w:eastAsia="Calibri" w:hAnsi="Calibri" w:cstheme="minorHAnsi"/>
            <w:b/>
            <w:color w:val="2A2B6A"/>
            <w:sz w:val="24"/>
            <w:szCs w:val="24"/>
            <w:highlight w:val="yellow"/>
            <w:rPrChange w:id="2348" w:author="shashvindu jha" w:date="2024-09-13T11:50:00Z" w16du:dateUtc="2024-09-13T06:20:00Z">
              <w:rPr>
                <w:rFonts w:ascii="Calibri" w:eastAsia="Calibri" w:hAnsi="Calibri" w:cstheme="minorHAnsi"/>
                <w:b/>
                <w:color w:val="2A2B6A"/>
                <w:sz w:val="24"/>
                <w:szCs w:val="24"/>
              </w:rPr>
            </w:rPrChange>
          </w:rPr>
          <w:delText xml:space="preserve"> </w:delText>
        </w:r>
        <w:r w:rsidRPr="009D4714" w:rsidDel="009D4714">
          <w:rPr>
            <w:rFonts w:ascii="Calibri" w:eastAsia="Calibri" w:hAnsi="Calibri" w:cstheme="minorHAnsi"/>
            <w:color w:val="2A2B6A"/>
            <w:sz w:val="24"/>
            <w:szCs w:val="24"/>
            <w:highlight w:val="yellow"/>
            <w:rPrChange w:id="2349" w:author="shashvindu jha" w:date="2024-09-13T11:50:00Z" w16du:dateUtc="2024-09-13T06:20:00Z">
              <w:rPr>
                <w:rFonts w:ascii="Calibri" w:eastAsia="Calibri" w:hAnsi="Calibri" w:cstheme="minorHAnsi"/>
                <w:color w:val="2A2B6A"/>
                <w:sz w:val="24"/>
                <w:szCs w:val="24"/>
              </w:rPr>
            </w:rPrChange>
          </w:rPr>
          <w:delText>the</w:delText>
        </w:r>
        <w:r w:rsidRPr="009D4714" w:rsidDel="009D4714">
          <w:rPr>
            <w:rFonts w:ascii="Calibri" w:eastAsia="Calibri" w:hAnsi="Calibri" w:cstheme="minorHAnsi"/>
            <w:b/>
            <w:color w:val="2A2B6A"/>
            <w:sz w:val="24"/>
            <w:szCs w:val="24"/>
            <w:highlight w:val="yellow"/>
            <w:rPrChange w:id="2350" w:author="shashvindu jha" w:date="2024-09-13T11:50:00Z" w16du:dateUtc="2024-09-13T06:20:00Z">
              <w:rPr>
                <w:rFonts w:ascii="Calibri" w:eastAsia="Calibri" w:hAnsi="Calibri" w:cstheme="minorHAnsi"/>
                <w:b/>
                <w:color w:val="2A2B6A"/>
                <w:sz w:val="24"/>
                <w:szCs w:val="24"/>
              </w:rPr>
            </w:rPrChange>
          </w:rPr>
          <w:delText xml:space="preserve"> Operator</w:delText>
        </w:r>
        <w:r w:rsidR="004A415C" w:rsidRPr="009D4714" w:rsidDel="009D4714">
          <w:rPr>
            <w:rFonts w:ascii="Calibri" w:eastAsia="Calibri" w:hAnsi="Calibri" w:cstheme="minorHAnsi"/>
            <w:color w:val="2A2B6A"/>
            <w:sz w:val="24"/>
            <w:szCs w:val="24"/>
            <w:highlight w:val="yellow"/>
            <w:rPrChange w:id="2351" w:author="shashvindu jha" w:date="2024-09-13T11:50:00Z" w16du:dateUtc="2024-09-13T06:20:00Z">
              <w:rPr>
                <w:rFonts w:ascii="Calibri" w:eastAsia="Calibri" w:hAnsi="Calibri" w:cstheme="minorHAnsi"/>
                <w:color w:val="2A2B6A"/>
                <w:sz w:val="24"/>
                <w:szCs w:val="24"/>
              </w:rPr>
            </w:rPrChange>
          </w:rPr>
          <w:delText>.</w:delText>
        </w:r>
      </w:del>
    </w:p>
    <w:p w14:paraId="53DBA8ED" w14:textId="07BE96F2" w:rsidR="00513F84" w:rsidRPr="009D4714" w:rsidDel="009D4714" w:rsidRDefault="00513F84" w:rsidP="004A415C">
      <w:pPr>
        <w:numPr>
          <w:ilvl w:val="0"/>
          <w:numId w:val="28"/>
        </w:numPr>
        <w:pBdr>
          <w:top w:val="nil"/>
          <w:left w:val="nil"/>
          <w:bottom w:val="nil"/>
          <w:right w:val="nil"/>
          <w:between w:val="nil"/>
        </w:pBdr>
        <w:spacing w:before="100" w:beforeAutospacing="1" w:after="0" w:line="360" w:lineRule="auto"/>
        <w:jc w:val="both"/>
        <w:rPr>
          <w:del w:id="2352" w:author="shashvindu jha" w:date="2024-09-13T11:52:00Z" w16du:dateUtc="2024-09-13T06:22:00Z"/>
          <w:rFonts w:ascii="Calibri" w:eastAsia="Calibri" w:hAnsi="Calibri" w:cs="Calibri"/>
          <w:b/>
          <w:color w:val="2A2B6A"/>
          <w:sz w:val="24"/>
          <w:szCs w:val="24"/>
          <w:highlight w:val="yellow"/>
          <w:rPrChange w:id="2353" w:author="shashvindu jha" w:date="2024-09-13T11:50:00Z" w16du:dateUtc="2024-09-13T06:20:00Z">
            <w:rPr>
              <w:del w:id="2354" w:author="shashvindu jha" w:date="2024-09-13T11:52:00Z" w16du:dateUtc="2024-09-13T06:22:00Z"/>
              <w:rFonts w:ascii="Calibri" w:eastAsia="Calibri" w:hAnsi="Calibri" w:cs="Calibri"/>
              <w:b/>
              <w:color w:val="2A2B6A"/>
              <w:sz w:val="24"/>
              <w:szCs w:val="24"/>
            </w:rPr>
          </w:rPrChange>
        </w:rPr>
      </w:pPr>
      <w:del w:id="2355" w:author="shashvindu jha" w:date="2024-09-13T11:52:00Z" w16du:dateUtc="2024-09-13T06:22:00Z">
        <w:r w:rsidRPr="009D4714" w:rsidDel="009D4714">
          <w:rPr>
            <w:rFonts w:ascii="Calibri" w:eastAsia="Calibri" w:hAnsi="Calibri" w:cstheme="minorHAnsi"/>
            <w:color w:val="2A2B6A"/>
            <w:sz w:val="24"/>
            <w:szCs w:val="24"/>
            <w:highlight w:val="yellow"/>
            <w:rPrChange w:id="2356" w:author="shashvindu jha" w:date="2024-09-13T11:50:00Z" w16du:dateUtc="2024-09-13T06:20:00Z">
              <w:rPr>
                <w:rFonts w:ascii="Calibri" w:eastAsia="Calibri" w:hAnsi="Calibri" w:cstheme="minorHAnsi"/>
                <w:color w:val="2A2B6A"/>
                <w:sz w:val="24"/>
                <w:szCs w:val="24"/>
              </w:rPr>
            </w:rPrChange>
          </w:rPr>
          <w:delText xml:space="preserve">Enter the </w:delText>
        </w:r>
        <w:r w:rsidRPr="009D4714" w:rsidDel="009D4714">
          <w:rPr>
            <w:rFonts w:ascii="Calibri" w:eastAsia="Calibri" w:hAnsi="Calibri" w:cstheme="minorHAnsi"/>
            <w:b/>
            <w:color w:val="2A2B6A"/>
            <w:sz w:val="24"/>
            <w:szCs w:val="24"/>
            <w:highlight w:val="yellow"/>
            <w:rPrChange w:id="2357" w:author="shashvindu jha" w:date="2024-09-13T11:50:00Z" w16du:dateUtc="2024-09-13T06:20:00Z">
              <w:rPr>
                <w:rFonts w:ascii="Calibri" w:eastAsia="Calibri" w:hAnsi="Calibri" w:cstheme="minorHAnsi"/>
                <w:b/>
                <w:color w:val="2A2B6A"/>
                <w:sz w:val="24"/>
                <w:szCs w:val="24"/>
              </w:rPr>
            </w:rPrChange>
          </w:rPr>
          <w:delText>Value</w:delText>
        </w:r>
      </w:del>
    </w:p>
    <w:p w14:paraId="2AD37369" w14:textId="5DC1E8B0" w:rsidR="00157AE4" w:rsidRPr="009D4714" w:rsidDel="009D4714" w:rsidRDefault="00157AE4" w:rsidP="004A415C">
      <w:pPr>
        <w:numPr>
          <w:ilvl w:val="0"/>
          <w:numId w:val="28"/>
        </w:numPr>
        <w:pBdr>
          <w:top w:val="nil"/>
          <w:left w:val="nil"/>
          <w:bottom w:val="nil"/>
          <w:right w:val="nil"/>
          <w:between w:val="nil"/>
        </w:pBdr>
        <w:spacing w:before="100" w:beforeAutospacing="1" w:after="0" w:line="360" w:lineRule="auto"/>
        <w:jc w:val="both"/>
        <w:rPr>
          <w:del w:id="2358" w:author="shashvindu jha" w:date="2024-09-13T11:52:00Z" w16du:dateUtc="2024-09-13T06:22:00Z"/>
          <w:rFonts w:ascii="Calibri" w:eastAsia="Calibri" w:hAnsi="Calibri" w:cs="Calibri"/>
          <w:b/>
          <w:color w:val="2A2B6A"/>
          <w:sz w:val="24"/>
          <w:szCs w:val="24"/>
          <w:highlight w:val="yellow"/>
          <w:rPrChange w:id="2359" w:author="shashvindu jha" w:date="2024-09-13T11:50:00Z" w16du:dateUtc="2024-09-13T06:20:00Z">
            <w:rPr>
              <w:del w:id="2360" w:author="shashvindu jha" w:date="2024-09-13T11:52:00Z" w16du:dateUtc="2024-09-13T06:22:00Z"/>
              <w:rFonts w:ascii="Calibri" w:eastAsia="Calibri" w:hAnsi="Calibri" w:cs="Calibri"/>
              <w:b/>
              <w:color w:val="2A2B6A"/>
              <w:sz w:val="24"/>
              <w:szCs w:val="24"/>
            </w:rPr>
          </w:rPrChange>
        </w:rPr>
      </w:pPr>
      <w:del w:id="2361" w:author="shashvindu jha" w:date="2024-09-13T11:52:00Z" w16du:dateUtc="2024-09-13T06:22:00Z">
        <w:r w:rsidRPr="009D4714" w:rsidDel="009D4714">
          <w:rPr>
            <w:rFonts w:ascii="Calibri" w:eastAsia="Calibri" w:hAnsi="Calibri" w:cstheme="minorHAnsi"/>
            <w:color w:val="2A2B6A"/>
            <w:sz w:val="24"/>
            <w:szCs w:val="24"/>
            <w:highlight w:val="yellow"/>
            <w:rPrChange w:id="2362" w:author="shashvindu jha" w:date="2024-09-13T11:50:00Z" w16du:dateUtc="2024-09-13T06:20:00Z">
              <w:rPr>
                <w:rFonts w:ascii="Calibri" w:eastAsia="Calibri" w:hAnsi="Calibri" w:cstheme="minorHAnsi"/>
                <w:color w:val="2A2B6A"/>
                <w:sz w:val="24"/>
                <w:szCs w:val="24"/>
              </w:rPr>
            </w:rPrChange>
          </w:rPr>
          <w:delText>Enter the</w:delText>
        </w:r>
        <w:r w:rsidRPr="009D4714" w:rsidDel="009D4714">
          <w:rPr>
            <w:rFonts w:ascii="Calibri" w:eastAsia="Calibri" w:hAnsi="Calibri" w:cstheme="minorHAnsi"/>
            <w:b/>
            <w:color w:val="2A2B6A"/>
            <w:sz w:val="24"/>
            <w:szCs w:val="24"/>
            <w:highlight w:val="yellow"/>
            <w:rPrChange w:id="2363" w:author="shashvindu jha" w:date="2024-09-13T11:50:00Z" w16du:dateUtc="2024-09-13T06:20:00Z">
              <w:rPr>
                <w:rFonts w:ascii="Calibri" w:eastAsia="Calibri" w:hAnsi="Calibri" w:cstheme="minorHAnsi"/>
                <w:b/>
                <w:color w:val="2A2B6A"/>
                <w:sz w:val="24"/>
                <w:szCs w:val="24"/>
              </w:rPr>
            </w:rPrChange>
          </w:rPr>
          <w:delText xml:space="preserve"> Label</w:delText>
        </w:r>
      </w:del>
    </w:p>
    <w:p w14:paraId="7B9977AA" w14:textId="4C470F32" w:rsidR="004A415C" w:rsidRPr="009D4714" w:rsidDel="009D4714" w:rsidRDefault="004A415C" w:rsidP="00157AE4">
      <w:pPr>
        <w:pBdr>
          <w:top w:val="nil"/>
          <w:left w:val="nil"/>
          <w:bottom w:val="nil"/>
          <w:right w:val="nil"/>
          <w:between w:val="nil"/>
        </w:pBdr>
        <w:spacing w:line="360" w:lineRule="auto"/>
        <w:jc w:val="both"/>
        <w:rPr>
          <w:del w:id="2364" w:author="shashvindu jha" w:date="2024-09-13T11:52:00Z" w16du:dateUtc="2024-09-13T06:22:00Z"/>
          <w:rFonts w:ascii="Calibri" w:hAnsi="Calibri" w:cs="Calibri"/>
          <w:b/>
          <w:bCs/>
          <w:sz w:val="24"/>
          <w:szCs w:val="24"/>
          <w:highlight w:val="yellow"/>
          <w:rPrChange w:id="2365" w:author="shashvindu jha" w:date="2024-09-13T11:50:00Z" w16du:dateUtc="2024-09-13T06:20:00Z">
            <w:rPr>
              <w:del w:id="2366" w:author="shashvindu jha" w:date="2024-09-13T11:52:00Z" w16du:dateUtc="2024-09-13T06:22:00Z"/>
              <w:rFonts w:ascii="Calibri" w:hAnsi="Calibri" w:cs="Calibri"/>
              <w:b/>
              <w:bCs/>
              <w:sz w:val="24"/>
              <w:szCs w:val="24"/>
            </w:rPr>
          </w:rPrChange>
        </w:rPr>
      </w:pPr>
      <w:del w:id="2367" w:author="shashvindu jha" w:date="2024-09-13T11:51:00Z" w16du:dateUtc="2024-09-13T06:21:00Z">
        <w:r w:rsidRPr="009D4714" w:rsidDel="009D4714">
          <w:rPr>
            <w:rFonts w:ascii="Calibri" w:eastAsia="Calibri" w:hAnsi="Calibri" w:cs="Calibri"/>
            <w:noProof/>
            <w:color w:val="000000"/>
            <w:sz w:val="24"/>
            <w:szCs w:val="24"/>
            <w:highlight w:val="yellow"/>
            <w:rPrChange w:id="2368" w:author="shashvindu jha" w:date="2024-09-13T11:50:00Z" w16du:dateUtc="2024-09-13T06:20:00Z">
              <w:rPr>
                <w:rFonts w:ascii="Calibri" w:eastAsia="Calibri" w:hAnsi="Calibri" w:cs="Calibri"/>
                <w:noProof/>
                <w:color w:val="000000"/>
                <w:sz w:val="24"/>
                <w:szCs w:val="24"/>
              </w:rPr>
            </w:rPrChange>
          </w:rPr>
          <w:drawing>
            <wp:anchor distT="0" distB="91440" distL="114300" distR="114300" simplePos="0" relativeHeight="251876352" behindDoc="0" locked="0" layoutInCell="1" allowOverlap="1" wp14:anchorId="0774BB7A" wp14:editId="3B1A5A26">
              <wp:simplePos x="0" y="0"/>
              <wp:positionH relativeFrom="margin">
                <wp:align>left</wp:align>
              </wp:positionH>
              <wp:positionV relativeFrom="paragraph">
                <wp:posOffset>19050</wp:posOffset>
              </wp:positionV>
              <wp:extent cx="5952744" cy="3346704"/>
              <wp:effectExtent l="19050" t="19050" r="10160" b="254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6-19 21483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del>
      <w:del w:id="2369" w:author="shashvindu jha" w:date="2024-09-13T11:52:00Z" w16du:dateUtc="2024-09-13T06:22:00Z">
        <w:r w:rsidR="0054522C" w:rsidRPr="009D4714" w:rsidDel="009D4714">
          <w:rPr>
            <w:sz w:val="24"/>
            <w:szCs w:val="24"/>
            <w:highlight w:val="yellow"/>
            <w:rPrChange w:id="2370" w:author="shashvindu jha" w:date="2024-09-13T11:50:00Z" w16du:dateUtc="2024-09-13T06:20:00Z">
              <w:rPr>
                <w:sz w:val="24"/>
                <w:szCs w:val="24"/>
              </w:rPr>
            </w:rPrChange>
          </w:rPr>
          <w:delText>Blue color</w:delText>
        </w:r>
        <w:r w:rsidR="0054522C" w:rsidRPr="009D4714" w:rsidDel="009D4714">
          <w:rPr>
            <w:b/>
            <w:sz w:val="24"/>
            <w:szCs w:val="24"/>
            <w:highlight w:val="yellow"/>
            <w:rPrChange w:id="2371" w:author="shashvindu jha" w:date="2024-09-13T11:50:00Z" w16du:dateUtc="2024-09-13T06:20:00Z">
              <w:rPr>
                <w:b/>
                <w:sz w:val="24"/>
                <w:szCs w:val="24"/>
              </w:rPr>
            </w:rPrChange>
          </w:rPr>
          <w:delText xml:space="preserve"> </w:delText>
        </w:r>
        <w:r w:rsidR="0054522C" w:rsidRPr="009D4714" w:rsidDel="009D4714">
          <w:rPr>
            <w:rFonts w:ascii="Calibri" w:eastAsia="Calibri" w:hAnsi="Calibri" w:cs="Calibri"/>
            <w:sz w:val="24"/>
            <w:szCs w:val="24"/>
            <w:highlight w:val="yellow"/>
            <w:rPrChange w:id="2372" w:author="shashvindu jha" w:date="2024-09-13T11:50:00Z" w16du:dateUtc="2024-09-13T06:20:00Z">
              <w:rPr>
                <w:rFonts w:ascii="Calibri" w:eastAsia="Calibri" w:hAnsi="Calibri" w:cs="Calibri"/>
                <w:sz w:val="24"/>
                <w:szCs w:val="24"/>
              </w:rPr>
            </w:rPrChange>
          </w:rPr>
          <w:delText xml:space="preserve">details are mandatory to be entered. </w:delText>
        </w:r>
        <w:r w:rsidRPr="009D4714" w:rsidDel="009D4714">
          <w:rPr>
            <w:rFonts w:ascii="Calibri" w:eastAsia="Calibri" w:hAnsi="Calibri" w:cs="Calibri"/>
            <w:sz w:val="24"/>
            <w:szCs w:val="24"/>
            <w:highlight w:val="yellow"/>
            <w:rPrChange w:id="2373" w:author="shashvindu jha" w:date="2024-09-13T11:50:00Z" w16du:dateUtc="2024-09-13T06:20:00Z">
              <w:rPr>
                <w:rFonts w:ascii="Calibri" w:eastAsia="Calibri" w:hAnsi="Calibri" w:cs="Calibri"/>
                <w:sz w:val="24"/>
                <w:szCs w:val="24"/>
              </w:rPr>
            </w:rPrChange>
          </w:rPr>
          <w:delText xml:space="preserve">Click on the </w:delText>
        </w:r>
        <w:r w:rsidRPr="009D4714" w:rsidDel="009D4714">
          <w:rPr>
            <w:rFonts w:ascii="Calibri" w:eastAsia="Calibri" w:hAnsi="Calibri" w:cs="Calibri"/>
            <w:b/>
            <w:bCs/>
            <w:sz w:val="24"/>
            <w:szCs w:val="24"/>
            <w:highlight w:val="yellow"/>
            <w:rPrChange w:id="2374" w:author="shashvindu jha" w:date="2024-09-13T11:50:00Z" w16du:dateUtc="2024-09-13T06:20:00Z">
              <w:rPr>
                <w:rFonts w:ascii="Calibri" w:eastAsia="Calibri" w:hAnsi="Calibri" w:cs="Calibri"/>
                <w:b/>
                <w:bCs/>
                <w:sz w:val="24"/>
                <w:szCs w:val="24"/>
              </w:rPr>
            </w:rPrChange>
          </w:rPr>
          <w:delText>Add</w:delText>
        </w:r>
        <w:r w:rsidRPr="009D4714" w:rsidDel="009D4714">
          <w:rPr>
            <w:rFonts w:ascii="Calibri" w:eastAsia="Calibri" w:hAnsi="Calibri" w:cs="Calibri"/>
            <w:sz w:val="24"/>
            <w:szCs w:val="24"/>
            <w:highlight w:val="yellow"/>
            <w:rPrChange w:id="2375" w:author="shashvindu jha" w:date="2024-09-13T11:50:00Z" w16du:dateUtc="2024-09-13T06:20:00Z">
              <w:rPr>
                <w:rFonts w:ascii="Calibri" w:eastAsia="Calibri" w:hAnsi="Calibri" w:cs="Calibri"/>
                <w:sz w:val="24"/>
                <w:szCs w:val="24"/>
              </w:rPr>
            </w:rPrChange>
          </w:rPr>
          <w:delText xml:space="preserve"> button to save and then click on </w:delText>
        </w:r>
        <w:r w:rsidRPr="009D4714" w:rsidDel="009D4714">
          <w:rPr>
            <w:rFonts w:ascii="Calibri" w:eastAsia="Calibri" w:hAnsi="Calibri" w:cs="Calibri"/>
            <w:b/>
            <w:sz w:val="24"/>
            <w:szCs w:val="24"/>
            <w:highlight w:val="yellow"/>
            <w:rPrChange w:id="2376" w:author="shashvindu jha" w:date="2024-09-13T11:50:00Z" w16du:dateUtc="2024-09-13T06:20:00Z">
              <w:rPr>
                <w:rFonts w:ascii="Calibri" w:eastAsia="Calibri" w:hAnsi="Calibri" w:cs="Calibri"/>
                <w:b/>
                <w:sz w:val="24"/>
                <w:szCs w:val="24"/>
              </w:rPr>
            </w:rPrChange>
          </w:rPr>
          <w:delText xml:space="preserve">Next </w:delText>
        </w:r>
        <w:r w:rsidRPr="009D4714" w:rsidDel="009D4714">
          <w:rPr>
            <w:rFonts w:ascii="Calibri" w:eastAsia="Calibri" w:hAnsi="Calibri" w:cs="Calibri"/>
            <w:sz w:val="24"/>
            <w:szCs w:val="24"/>
            <w:highlight w:val="yellow"/>
            <w:rPrChange w:id="2377" w:author="shashvindu jha" w:date="2024-09-13T11:50:00Z" w16du:dateUtc="2024-09-13T06:20:00Z">
              <w:rPr>
                <w:rFonts w:ascii="Calibri" w:eastAsia="Calibri" w:hAnsi="Calibri" w:cs="Calibri"/>
                <w:sz w:val="24"/>
                <w:szCs w:val="24"/>
              </w:rPr>
            </w:rPrChange>
          </w:rPr>
          <w:delText>to move to next section</w:delText>
        </w:r>
        <w:r w:rsidRPr="009D4714" w:rsidDel="009D4714">
          <w:rPr>
            <w:rFonts w:ascii="Calibri" w:hAnsi="Calibri" w:cs="Calibri"/>
            <w:b/>
            <w:bCs/>
            <w:sz w:val="24"/>
            <w:szCs w:val="24"/>
            <w:highlight w:val="yellow"/>
            <w:rPrChange w:id="2378" w:author="shashvindu jha" w:date="2024-09-13T11:50:00Z" w16du:dateUtc="2024-09-13T06:20:00Z">
              <w:rPr>
                <w:rFonts w:ascii="Calibri" w:hAnsi="Calibri" w:cs="Calibri"/>
                <w:b/>
                <w:bCs/>
                <w:sz w:val="24"/>
                <w:szCs w:val="24"/>
              </w:rPr>
            </w:rPrChange>
          </w:rPr>
          <w:delText xml:space="preserve"> </w:delText>
        </w:r>
      </w:del>
    </w:p>
    <w:p w14:paraId="00B6B179" w14:textId="233F24E7" w:rsidR="00157AE4" w:rsidRPr="009D4714" w:rsidDel="009D4714" w:rsidRDefault="0054522C" w:rsidP="00157AE4">
      <w:pPr>
        <w:spacing w:before="240" w:after="0" w:line="360" w:lineRule="auto"/>
        <w:jc w:val="both"/>
        <w:rPr>
          <w:del w:id="2379" w:author="shashvindu jha" w:date="2024-09-13T11:53:00Z" w16du:dateUtc="2024-09-13T06:23:00Z"/>
          <w:rFonts w:ascii="Calibri" w:hAnsi="Calibri" w:cs="Calibri"/>
          <w:sz w:val="24"/>
          <w:szCs w:val="24"/>
          <w:highlight w:val="yellow"/>
          <w:rPrChange w:id="2380" w:author="shashvindu jha" w:date="2024-09-13T11:50:00Z" w16du:dateUtc="2024-09-13T06:20:00Z">
            <w:rPr>
              <w:del w:id="2381" w:author="shashvindu jha" w:date="2024-09-13T11:53:00Z" w16du:dateUtc="2024-09-13T06:23:00Z"/>
              <w:rFonts w:ascii="Calibri" w:hAnsi="Calibri" w:cs="Calibri"/>
              <w:sz w:val="24"/>
              <w:szCs w:val="24"/>
            </w:rPr>
          </w:rPrChange>
        </w:rPr>
      </w:pPr>
      <w:del w:id="2382" w:author="shashvindu jha" w:date="2024-09-13T11:53:00Z" w16du:dateUtc="2024-09-13T06:23:00Z">
        <w:r w:rsidRPr="009D4714" w:rsidDel="009D4714">
          <w:rPr>
            <w:rFonts w:ascii="Calibri" w:hAnsi="Calibri" w:cs="Calibri"/>
            <w:b/>
            <w:bCs/>
            <w:sz w:val="24"/>
            <w:szCs w:val="24"/>
            <w:highlight w:val="yellow"/>
            <w:rPrChange w:id="2383" w:author="shashvindu jha" w:date="2024-09-13T11:50:00Z" w16du:dateUtc="2024-09-13T06:20:00Z">
              <w:rPr>
                <w:rFonts w:ascii="Calibri" w:hAnsi="Calibri" w:cs="Calibri"/>
                <w:b/>
                <w:bCs/>
                <w:sz w:val="24"/>
                <w:szCs w:val="24"/>
              </w:rPr>
            </w:rPrChange>
          </w:rPr>
          <w:delText>Step 48</w:delText>
        </w:r>
        <w:r w:rsidR="00157AE4" w:rsidRPr="009D4714" w:rsidDel="009D4714">
          <w:rPr>
            <w:rFonts w:ascii="Calibri" w:hAnsi="Calibri" w:cs="Calibri"/>
            <w:b/>
            <w:bCs/>
            <w:sz w:val="24"/>
            <w:szCs w:val="24"/>
            <w:highlight w:val="yellow"/>
            <w:rPrChange w:id="2384" w:author="shashvindu jha" w:date="2024-09-13T11:50:00Z" w16du:dateUtc="2024-09-13T06:20:00Z">
              <w:rPr>
                <w:rFonts w:ascii="Calibri" w:hAnsi="Calibri" w:cs="Calibri"/>
                <w:b/>
                <w:bCs/>
                <w:sz w:val="24"/>
                <w:szCs w:val="24"/>
              </w:rPr>
            </w:rPrChange>
          </w:rPr>
          <w:delText>:</w:delText>
        </w:r>
        <w:r w:rsidR="00157AE4" w:rsidRPr="009D4714" w:rsidDel="009D4714">
          <w:rPr>
            <w:rFonts w:ascii="Calibri" w:hAnsi="Calibri" w:cs="Calibri"/>
            <w:sz w:val="24"/>
            <w:szCs w:val="24"/>
            <w:highlight w:val="yellow"/>
            <w:rPrChange w:id="2385" w:author="shashvindu jha" w:date="2024-09-13T11:50:00Z" w16du:dateUtc="2024-09-13T06:20:00Z">
              <w:rPr>
                <w:rFonts w:ascii="Calibri" w:hAnsi="Calibri" w:cs="Calibri"/>
                <w:sz w:val="24"/>
                <w:szCs w:val="24"/>
              </w:rPr>
            </w:rPrChange>
          </w:rPr>
          <w:delText xml:space="preserve"> </w:delText>
        </w:r>
      </w:del>
      <w:del w:id="2386" w:author="shashvindu jha" w:date="2024-09-12T18:00:00Z" w16du:dateUtc="2024-09-12T12:30:00Z">
        <w:r w:rsidR="00157AE4" w:rsidRPr="009D4714" w:rsidDel="0004346E">
          <w:rPr>
            <w:rFonts w:ascii="Calibri" w:hAnsi="Calibri" w:cs="Calibri"/>
            <w:sz w:val="24"/>
            <w:szCs w:val="24"/>
            <w:highlight w:val="yellow"/>
            <w:rPrChange w:id="2387" w:author="shashvindu jha" w:date="2024-09-13T11:50:00Z" w16du:dateUtc="2024-09-13T06:20:00Z">
              <w:rPr>
                <w:rFonts w:ascii="Calibri" w:hAnsi="Calibri" w:cs="Calibri"/>
                <w:sz w:val="24"/>
                <w:szCs w:val="24"/>
              </w:rPr>
            </w:rPrChange>
          </w:rPr>
          <w:delText xml:space="preserve">Fifth </w:delText>
        </w:r>
      </w:del>
      <w:del w:id="2388" w:author="shashvindu jha" w:date="2024-09-13T11:53:00Z" w16du:dateUtc="2024-09-13T06:23:00Z">
        <w:r w:rsidR="00157AE4" w:rsidRPr="009D4714" w:rsidDel="009D4714">
          <w:rPr>
            <w:rFonts w:ascii="Calibri" w:hAnsi="Calibri" w:cs="Calibri"/>
            <w:sz w:val="24"/>
            <w:szCs w:val="24"/>
            <w:highlight w:val="yellow"/>
            <w:rPrChange w:id="2389" w:author="shashvindu jha" w:date="2024-09-13T11:50:00Z" w16du:dateUtc="2024-09-13T06:20:00Z">
              <w:rPr>
                <w:rFonts w:ascii="Calibri" w:hAnsi="Calibri" w:cs="Calibri"/>
                <w:sz w:val="24"/>
                <w:szCs w:val="24"/>
              </w:rPr>
            </w:rPrChange>
          </w:rPr>
          <w:delText xml:space="preserve">section is </w:delText>
        </w:r>
        <w:r w:rsidR="00157AE4" w:rsidRPr="009D4714" w:rsidDel="009D4714">
          <w:rPr>
            <w:rFonts w:ascii="Calibri" w:hAnsi="Calibri" w:cs="Calibri"/>
            <w:b/>
            <w:sz w:val="24"/>
            <w:szCs w:val="24"/>
            <w:highlight w:val="yellow"/>
            <w:rPrChange w:id="2390" w:author="shashvindu jha" w:date="2024-09-13T11:50:00Z" w16du:dateUtc="2024-09-13T06:20:00Z">
              <w:rPr>
                <w:rFonts w:ascii="Calibri" w:hAnsi="Calibri" w:cs="Calibri"/>
                <w:b/>
                <w:sz w:val="24"/>
                <w:szCs w:val="24"/>
              </w:rPr>
            </w:rPrChange>
          </w:rPr>
          <w:delText xml:space="preserve">Layout </w:delText>
        </w:r>
      </w:del>
    </w:p>
    <w:p w14:paraId="7BC32AD2" w14:textId="5D05BE39" w:rsidR="00157AE4" w:rsidRPr="009D4714" w:rsidDel="009D4714" w:rsidRDefault="00157AE4" w:rsidP="00157AE4">
      <w:pPr>
        <w:numPr>
          <w:ilvl w:val="0"/>
          <w:numId w:val="28"/>
        </w:numPr>
        <w:pBdr>
          <w:top w:val="nil"/>
          <w:left w:val="nil"/>
          <w:bottom w:val="nil"/>
          <w:right w:val="nil"/>
          <w:between w:val="nil"/>
        </w:pBdr>
        <w:spacing w:after="0" w:line="360" w:lineRule="auto"/>
        <w:jc w:val="both"/>
        <w:rPr>
          <w:del w:id="2391" w:author="shashvindu jha" w:date="2024-09-13T11:53:00Z" w16du:dateUtc="2024-09-13T06:23:00Z"/>
          <w:rFonts w:ascii="Calibri" w:eastAsia="Calibri" w:hAnsi="Calibri" w:cs="Calibri"/>
          <w:color w:val="2A2B6A"/>
          <w:sz w:val="24"/>
          <w:szCs w:val="24"/>
          <w:highlight w:val="yellow"/>
          <w:rPrChange w:id="2392" w:author="shashvindu jha" w:date="2024-09-13T11:50:00Z" w16du:dateUtc="2024-09-13T06:20:00Z">
            <w:rPr>
              <w:del w:id="2393" w:author="shashvindu jha" w:date="2024-09-13T11:53:00Z" w16du:dateUtc="2024-09-13T06:23:00Z"/>
              <w:rFonts w:ascii="Calibri" w:eastAsia="Calibri" w:hAnsi="Calibri" w:cs="Calibri"/>
              <w:color w:val="2A2B6A"/>
              <w:sz w:val="24"/>
              <w:szCs w:val="24"/>
            </w:rPr>
          </w:rPrChange>
        </w:rPr>
      </w:pPr>
      <w:del w:id="2394" w:author="shashvindu jha" w:date="2024-09-13T11:53:00Z" w16du:dateUtc="2024-09-13T06:23:00Z">
        <w:r w:rsidRPr="009D4714" w:rsidDel="009D4714">
          <w:rPr>
            <w:rFonts w:ascii="Calibri" w:eastAsia="Calibri" w:hAnsi="Calibri" w:cs="Calibri"/>
            <w:color w:val="2A2B6A"/>
            <w:sz w:val="24"/>
            <w:szCs w:val="24"/>
            <w:highlight w:val="yellow"/>
            <w:rPrChange w:id="2395" w:author="shashvindu jha" w:date="2024-09-13T11:50:00Z" w16du:dateUtc="2024-09-13T06:20:00Z">
              <w:rPr>
                <w:rFonts w:ascii="Calibri" w:eastAsia="Calibri" w:hAnsi="Calibri" w:cs="Calibri"/>
                <w:color w:val="2A2B6A"/>
                <w:sz w:val="24"/>
                <w:szCs w:val="24"/>
              </w:rPr>
            </w:rPrChange>
          </w:rPr>
          <w:delText xml:space="preserve">Enter </w:delText>
        </w:r>
        <w:r w:rsidRPr="009D4714" w:rsidDel="009D4714">
          <w:rPr>
            <w:rFonts w:ascii="Calibri" w:eastAsia="Calibri" w:hAnsi="Calibri" w:cs="Calibri"/>
            <w:b/>
            <w:bCs/>
            <w:color w:val="2A2B6A"/>
            <w:sz w:val="24"/>
            <w:szCs w:val="24"/>
            <w:highlight w:val="yellow"/>
            <w:rPrChange w:id="2396" w:author="shashvindu jha" w:date="2024-09-13T11:50:00Z" w16du:dateUtc="2024-09-13T06:20:00Z">
              <w:rPr>
                <w:rFonts w:ascii="Calibri" w:eastAsia="Calibri" w:hAnsi="Calibri" w:cs="Calibri"/>
                <w:b/>
                <w:bCs/>
                <w:color w:val="2A2B6A"/>
                <w:sz w:val="24"/>
                <w:szCs w:val="24"/>
              </w:rPr>
            </w:rPrChange>
          </w:rPr>
          <w:delText>Title</w:delText>
        </w:r>
        <w:r w:rsidRPr="009D4714" w:rsidDel="009D4714">
          <w:rPr>
            <w:rFonts w:ascii="Calibri" w:eastAsia="Calibri" w:hAnsi="Calibri" w:cs="Calibri"/>
            <w:bCs/>
            <w:color w:val="2A2B6A"/>
            <w:sz w:val="24"/>
            <w:szCs w:val="24"/>
            <w:highlight w:val="yellow"/>
            <w:rPrChange w:id="2397" w:author="shashvindu jha" w:date="2024-09-13T11:50:00Z" w16du:dateUtc="2024-09-13T06:20:00Z">
              <w:rPr>
                <w:rFonts w:ascii="Calibri" w:eastAsia="Calibri" w:hAnsi="Calibri" w:cs="Calibri"/>
                <w:bCs/>
                <w:color w:val="2A2B6A"/>
                <w:sz w:val="24"/>
                <w:szCs w:val="24"/>
              </w:rPr>
            </w:rPrChange>
          </w:rPr>
          <w:delText>.</w:delText>
        </w:r>
      </w:del>
    </w:p>
    <w:p w14:paraId="094EBF84" w14:textId="1712B370" w:rsidR="00157AE4" w:rsidRPr="009D4714" w:rsidDel="009D4714" w:rsidRDefault="00157AE4" w:rsidP="00157AE4">
      <w:pPr>
        <w:numPr>
          <w:ilvl w:val="0"/>
          <w:numId w:val="28"/>
        </w:numPr>
        <w:pBdr>
          <w:top w:val="nil"/>
          <w:left w:val="nil"/>
          <w:bottom w:val="nil"/>
          <w:right w:val="nil"/>
          <w:between w:val="nil"/>
        </w:pBdr>
        <w:spacing w:before="100" w:beforeAutospacing="1" w:after="0" w:line="360" w:lineRule="auto"/>
        <w:jc w:val="both"/>
        <w:rPr>
          <w:del w:id="2398" w:author="shashvindu jha" w:date="2024-09-13T11:53:00Z" w16du:dateUtc="2024-09-13T06:23:00Z"/>
          <w:rFonts w:ascii="Calibri" w:eastAsia="Calibri" w:hAnsi="Calibri" w:cs="Calibri"/>
          <w:color w:val="2A2B6A"/>
          <w:sz w:val="24"/>
          <w:szCs w:val="24"/>
          <w:highlight w:val="yellow"/>
          <w:rPrChange w:id="2399" w:author="shashvindu jha" w:date="2024-09-13T11:50:00Z" w16du:dateUtc="2024-09-13T06:20:00Z">
            <w:rPr>
              <w:del w:id="2400" w:author="shashvindu jha" w:date="2024-09-13T11:53:00Z" w16du:dateUtc="2024-09-13T06:23:00Z"/>
              <w:rFonts w:ascii="Calibri" w:eastAsia="Calibri" w:hAnsi="Calibri" w:cs="Calibri"/>
              <w:color w:val="2A2B6A"/>
              <w:sz w:val="24"/>
              <w:szCs w:val="24"/>
            </w:rPr>
          </w:rPrChange>
        </w:rPr>
      </w:pPr>
      <w:del w:id="2401" w:author="shashvindu jha" w:date="2024-09-13T11:53:00Z" w16du:dateUtc="2024-09-13T06:23:00Z">
        <w:r w:rsidRPr="009D4714" w:rsidDel="009D4714">
          <w:rPr>
            <w:rFonts w:ascii="Calibri" w:eastAsia="Calibri" w:hAnsi="Calibri" w:cs="Calibri"/>
            <w:color w:val="2A2B6A"/>
            <w:sz w:val="24"/>
            <w:szCs w:val="24"/>
            <w:highlight w:val="yellow"/>
            <w:rPrChange w:id="2402" w:author="shashvindu jha" w:date="2024-09-13T11:50:00Z" w16du:dateUtc="2024-09-13T06:20:00Z">
              <w:rPr>
                <w:rFonts w:ascii="Calibri" w:eastAsia="Calibri" w:hAnsi="Calibri" w:cs="Calibri"/>
                <w:color w:val="2A2B6A"/>
                <w:sz w:val="24"/>
                <w:szCs w:val="24"/>
              </w:rPr>
            </w:rPrChange>
          </w:rPr>
          <w:delText xml:space="preserve">Enter </w:delText>
        </w:r>
        <w:r w:rsidRPr="009D4714" w:rsidDel="009D4714">
          <w:rPr>
            <w:rFonts w:ascii="Calibri" w:eastAsia="Calibri" w:hAnsi="Calibri" w:cs="Calibri"/>
            <w:b/>
            <w:bCs/>
            <w:color w:val="2A2B6A"/>
            <w:sz w:val="24"/>
            <w:szCs w:val="24"/>
            <w:highlight w:val="yellow"/>
            <w:rPrChange w:id="2403" w:author="shashvindu jha" w:date="2024-09-13T11:50:00Z" w16du:dateUtc="2024-09-13T06:20:00Z">
              <w:rPr>
                <w:rFonts w:ascii="Calibri" w:eastAsia="Calibri" w:hAnsi="Calibri" w:cs="Calibri"/>
                <w:b/>
                <w:bCs/>
                <w:color w:val="2A2B6A"/>
                <w:sz w:val="24"/>
                <w:szCs w:val="24"/>
              </w:rPr>
            </w:rPrChange>
          </w:rPr>
          <w:delText>Subtitle</w:delText>
        </w:r>
        <w:r w:rsidRPr="009D4714" w:rsidDel="009D4714">
          <w:rPr>
            <w:rFonts w:ascii="Calibri" w:eastAsia="Calibri" w:hAnsi="Calibri" w:cs="Calibri"/>
            <w:bCs/>
            <w:color w:val="2A2B6A"/>
            <w:sz w:val="24"/>
            <w:szCs w:val="24"/>
            <w:highlight w:val="yellow"/>
            <w:rPrChange w:id="2404" w:author="shashvindu jha" w:date="2024-09-13T11:50:00Z" w16du:dateUtc="2024-09-13T06:20:00Z">
              <w:rPr>
                <w:rFonts w:ascii="Calibri" w:eastAsia="Calibri" w:hAnsi="Calibri" w:cs="Calibri"/>
                <w:bCs/>
                <w:color w:val="2A2B6A"/>
                <w:sz w:val="24"/>
                <w:szCs w:val="24"/>
              </w:rPr>
            </w:rPrChange>
          </w:rPr>
          <w:delText>.</w:delText>
        </w:r>
        <w:r w:rsidRPr="009D4714" w:rsidDel="009D4714">
          <w:rPr>
            <w:rFonts w:ascii="Calibri" w:eastAsia="Calibri" w:hAnsi="Calibri" w:cs="Calibri"/>
            <w:b/>
            <w:bCs/>
            <w:color w:val="2A2B6A"/>
            <w:sz w:val="24"/>
            <w:szCs w:val="24"/>
            <w:highlight w:val="yellow"/>
            <w:rPrChange w:id="2405" w:author="shashvindu jha" w:date="2024-09-13T11:50:00Z" w16du:dateUtc="2024-09-13T06:20:00Z">
              <w:rPr>
                <w:rFonts w:ascii="Calibri" w:eastAsia="Calibri" w:hAnsi="Calibri" w:cs="Calibri"/>
                <w:b/>
                <w:bCs/>
                <w:color w:val="2A2B6A"/>
                <w:sz w:val="24"/>
                <w:szCs w:val="24"/>
              </w:rPr>
            </w:rPrChange>
          </w:rPr>
          <w:delText xml:space="preserve"> </w:delText>
        </w:r>
      </w:del>
    </w:p>
    <w:p w14:paraId="2D15E852" w14:textId="2421D147" w:rsidR="00157AE4" w:rsidRPr="009D4714" w:rsidDel="009D4714" w:rsidRDefault="00157AE4" w:rsidP="00157AE4">
      <w:pPr>
        <w:numPr>
          <w:ilvl w:val="0"/>
          <w:numId w:val="28"/>
        </w:numPr>
        <w:pBdr>
          <w:top w:val="nil"/>
          <w:left w:val="nil"/>
          <w:bottom w:val="nil"/>
          <w:right w:val="nil"/>
          <w:between w:val="nil"/>
        </w:pBdr>
        <w:spacing w:before="100" w:beforeAutospacing="1" w:after="0" w:line="360" w:lineRule="auto"/>
        <w:jc w:val="both"/>
        <w:rPr>
          <w:del w:id="2406" w:author="shashvindu jha" w:date="2024-09-13T11:53:00Z" w16du:dateUtc="2024-09-13T06:23:00Z"/>
          <w:rFonts w:ascii="Calibri" w:eastAsia="Calibri" w:hAnsi="Calibri" w:cs="Calibri"/>
          <w:color w:val="000000"/>
          <w:sz w:val="24"/>
          <w:szCs w:val="24"/>
          <w:highlight w:val="yellow"/>
          <w:rPrChange w:id="2407" w:author="shashvindu jha" w:date="2024-09-13T11:50:00Z" w16du:dateUtc="2024-09-13T06:20:00Z">
            <w:rPr>
              <w:del w:id="2408" w:author="shashvindu jha" w:date="2024-09-13T11:53:00Z" w16du:dateUtc="2024-09-13T06:23:00Z"/>
              <w:rFonts w:ascii="Calibri" w:eastAsia="Calibri" w:hAnsi="Calibri" w:cs="Calibri"/>
              <w:color w:val="000000"/>
              <w:sz w:val="24"/>
              <w:szCs w:val="24"/>
            </w:rPr>
          </w:rPrChange>
        </w:rPr>
      </w:pPr>
      <w:del w:id="2409" w:author="shashvindu jha" w:date="2024-09-13T11:53:00Z" w16du:dateUtc="2024-09-13T06:23:00Z">
        <w:r w:rsidRPr="009D4714" w:rsidDel="009D4714">
          <w:rPr>
            <w:rFonts w:ascii="Calibri" w:eastAsia="Calibri" w:hAnsi="Calibri" w:cstheme="minorHAnsi"/>
            <w:color w:val="2A2B6A"/>
            <w:sz w:val="24"/>
            <w:szCs w:val="24"/>
            <w:highlight w:val="yellow"/>
            <w:rPrChange w:id="2410" w:author="shashvindu jha" w:date="2024-09-13T11:50:00Z" w16du:dateUtc="2024-09-13T06:20:00Z">
              <w:rPr>
                <w:rFonts w:ascii="Calibri" w:eastAsia="Calibri" w:hAnsi="Calibri" w:cstheme="minorHAnsi"/>
                <w:color w:val="2A2B6A"/>
                <w:sz w:val="24"/>
                <w:szCs w:val="24"/>
              </w:rPr>
            </w:rPrChange>
          </w:rPr>
          <w:delText xml:space="preserve">Drag and drop </w:delText>
        </w:r>
        <w:r w:rsidRPr="009D4714" w:rsidDel="009D4714">
          <w:rPr>
            <w:rFonts w:ascii="Calibri" w:eastAsia="Calibri" w:hAnsi="Calibri" w:cstheme="minorHAnsi"/>
            <w:b/>
            <w:color w:val="2A2B6A"/>
            <w:sz w:val="24"/>
            <w:szCs w:val="24"/>
            <w:highlight w:val="yellow"/>
            <w:rPrChange w:id="2411" w:author="shashvindu jha" w:date="2024-09-13T11:50:00Z" w16du:dateUtc="2024-09-13T06:20:00Z">
              <w:rPr>
                <w:rFonts w:ascii="Calibri" w:eastAsia="Calibri" w:hAnsi="Calibri" w:cstheme="minorHAnsi"/>
                <w:b/>
                <w:color w:val="2A2B6A"/>
                <w:sz w:val="24"/>
                <w:szCs w:val="24"/>
              </w:rPr>
            </w:rPrChange>
          </w:rPr>
          <w:delText xml:space="preserve">Rows </w:delText>
        </w:r>
        <w:r w:rsidRPr="009D4714" w:rsidDel="009D4714">
          <w:rPr>
            <w:rFonts w:ascii="Calibri" w:eastAsia="Calibri" w:hAnsi="Calibri" w:cstheme="minorHAnsi"/>
            <w:color w:val="2A2B6A"/>
            <w:sz w:val="24"/>
            <w:szCs w:val="24"/>
            <w:highlight w:val="yellow"/>
            <w:rPrChange w:id="2412" w:author="shashvindu jha" w:date="2024-09-13T11:50:00Z" w16du:dateUtc="2024-09-13T06:20:00Z">
              <w:rPr>
                <w:rFonts w:ascii="Calibri" w:eastAsia="Calibri" w:hAnsi="Calibri" w:cstheme="minorHAnsi"/>
                <w:color w:val="2A2B6A"/>
                <w:sz w:val="24"/>
                <w:szCs w:val="24"/>
              </w:rPr>
            </w:rPrChange>
          </w:rPr>
          <w:delText xml:space="preserve">and </w:delText>
        </w:r>
        <w:r w:rsidRPr="009D4714" w:rsidDel="009D4714">
          <w:rPr>
            <w:rFonts w:ascii="Calibri" w:eastAsia="Calibri" w:hAnsi="Calibri" w:cstheme="minorHAnsi"/>
            <w:b/>
            <w:color w:val="2A2B6A"/>
            <w:sz w:val="24"/>
            <w:szCs w:val="24"/>
            <w:highlight w:val="yellow"/>
            <w:rPrChange w:id="2413" w:author="shashvindu jha" w:date="2024-09-13T11:50:00Z" w16du:dateUtc="2024-09-13T06:20:00Z">
              <w:rPr>
                <w:rFonts w:ascii="Calibri" w:eastAsia="Calibri" w:hAnsi="Calibri" w:cstheme="minorHAnsi"/>
                <w:b/>
                <w:color w:val="2A2B6A"/>
                <w:sz w:val="24"/>
                <w:szCs w:val="24"/>
              </w:rPr>
            </w:rPrChange>
          </w:rPr>
          <w:delText>Columns</w:delText>
        </w:r>
        <w:r w:rsidRPr="009D4714" w:rsidDel="009D4714">
          <w:rPr>
            <w:rFonts w:ascii="Calibri" w:eastAsia="Calibri" w:hAnsi="Calibri" w:cstheme="minorHAnsi"/>
            <w:color w:val="2A2B6A"/>
            <w:sz w:val="24"/>
            <w:szCs w:val="24"/>
            <w:highlight w:val="yellow"/>
            <w:rPrChange w:id="2414" w:author="shashvindu jha" w:date="2024-09-13T11:50:00Z" w16du:dateUtc="2024-09-13T06:20:00Z">
              <w:rPr>
                <w:rFonts w:ascii="Calibri" w:eastAsia="Calibri" w:hAnsi="Calibri" w:cstheme="minorHAnsi"/>
                <w:color w:val="2A2B6A"/>
                <w:sz w:val="24"/>
                <w:szCs w:val="24"/>
              </w:rPr>
            </w:rPrChange>
          </w:rPr>
          <w:delText xml:space="preserve"> from </w:delText>
        </w:r>
        <w:r w:rsidRPr="009D4714" w:rsidDel="009D4714">
          <w:rPr>
            <w:rFonts w:ascii="Calibri" w:eastAsia="Calibri" w:hAnsi="Calibri" w:cstheme="minorHAnsi"/>
            <w:b/>
            <w:color w:val="2A2B6A"/>
            <w:sz w:val="24"/>
            <w:szCs w:val="24"/>
            <w:highlight w:val="yellow"/>
            <w:rPrChange w:id="2415" w:author="shashvindu jha" w:date="2024-09-13T11:50:00Z" w16du:dateUtc="2024-09-13T06:20:00Z">
              <w:rPr>
                <w:rFonts w:ascii="Calibri" w:eastAsia="Calibri" w:hAnsi="Calibri" w:cstheme="minorHAnsi"/>
                <w:b/>
                <w:color w:val="2A2B6A"/>
                <w:sz w:val="24"/>
                <w:szCs w:val="24"/>
              </w:rPr>
            </w:rPrChange>
          </w:rPr>
          <w:delText>Rows and Columns</w:delText>
        </w:r>
        <w:r w:rsidRPr="009D4714" w:rsidDel="009D4714">
          <w:rPr>
            <w:rFonts w:ascii="Calibri" w:eastAsia="Calibri" w:hAnsi="Calibri" w:cstheme="minorHAnsi"/>
            <w:color w:val="2A2B6A"/>
            <w:sz w:val="24"/>
            <w:szCs w:val="24"/>
            <w:highlight w:val="yellow"/>
            <w:rPrChange w:id="2416" w:author="shashvindu jha" w:date="2024-09-13T11:50:00Z" w16du:dateUtc="2024-09-13T06:20:00Z">
              <w:rPr>
                <w:rFonts w:ascii="Calibri" w:eastAsia="Calibri" w:hAnsi="Calibri" w:cstheme="minorHAnsi"/>
                <w:color w:val="2A2B6A"/>
                <w:sz w:val="24"/>
                <w:szCs w:val="24"/>
              </w:rPr>
            </w:rPrChange>
          </w:rPr>
          <w:delText xml:space="preserve"> section to </w:delText>
        </w:r>
        <w:r w:rsidRPr="009D4714" w:rsidDel="009D4714">
          <w:rPr>
            <w:rFonts w:ascii="Calibri" w:eastAsia="Calibri" w:hAnsi="Calibri" w:cstheme="minorHAnsi"/>
            <w:b/>
            <w:color w:val="2A2B6A"/>
            <w:sz w:val="24"/>
            <w:szCs w:val="24"/>
            <w:highlight w:val="yellow"/>
            <w:rPrChange w:id="2417" w:author="shashvindu jha" w:date="2024-09-13T11:50:00Z" w16du:dateUtc="2024-09-13T06:20:00Z">
              <w:rPr>
                <w:rFonts w:ascii="Calibri" w:eastAsia="Calibri" w:hAnsi="Calibri" w:cstheme="minorHAnsi"/>
                <w:b/>
                <w:color w:val="2A2B6A"/>
                <w:sz w:val="24"/>
                <w:szCs w:val="24"/>
              </w:rPr>
            </w:rPrChange>
          </w:rPr>
          <w:delText>Columns, Rows</w:delText>
        </w:r>
        <w:r w:rsidRPr="009D4714" w:rsidDel="009D4714">
          <w:rPr>
            <w:rFonts w:ascii="Calibri" w:eastAsia="Calibri" w:hAnsi="Calibri" w:cstheme="minorHAnsi"/>
            <w:color w:val="2A2B6A"/>
            <w:sz w:val="24"/>
            <w:szCs w:val="24"/>
            <w:highlight w:val="yellow"/>
            <w:rPrChange w:id="2418" w:author="shashvindu jha" w:date="2024-09-13T11:50:00Z" w16du:dateUtc="2024-09-13T06:20:00Z">
              <w:rPr>
                <w:rFonts w:ascii="Calibri" w:eastAsia="Calibri" w:hAnsi="Calibri" w:cstheme="minorHAnsi"/>
                <w:color w:val="2A2B6A"/>
                <w:sz w:val="24"/>
                <w:szCs w:val="24"/>
              </w:rPr>
            </w:rPrChange>
          </w:rPr>
          <w:delText xml:space="preserve"> and </w:delText>
        </w:r>
        <w:r w:rsidRPr="009D4714" w:rsidDel="009D4714">
          <w:rPr>
            <w:rFonts w:ascii="Calibri" w:eastAsia="Calibri" w:hAnsi="Calibri" w:cstheme="minorHAnsi"/>
            <w:b/>
            <w:color w:val="2A2B6A"/>
            <w:sz w:val="24"/>
            <w:szCs w:val="24"/>
            <w:highlight w:val="yellow"/>
            <w:rPrChange w:id="2419" w:author="shashvindu jha" w:date="2024-09-13T11:50:00Z" w16du:dateUtc="2024-09-13T06:20:00Z">
              <w:rPr>
                <w:rFonts w:ascii="Calibri" w:eastAsia="Calibri" w:hAnsi="Calibri" w:cstheme="minorHAnsi"/>
                <w:b/>
                <w:color w:val="2A2B6A"/>
                <w:sz w:val="24"/>
                <w:szCs w:val="24"/>
              </w:rPr>
            </w:rPrChange>
          </w:rPr>
          <w:delText>Value</w:delText>
        </w:r>
        <w:r w:rsidRPr="009D4714" w:rsidDel="009D4714">
          <w:rPr>
            <w:rFonts w:ascii="Calibri" w:eastAsia="Calibri" w:hAnsi="Calibri" w:cstheme="minorHAnsi"/>
            <w:color w:val="000000"/>
            <w:sz w:val="24"/>
            <w:szCs w:val="24"/>
            <w:highlight w:val="yellow"/>
            <w:rPrChange w:id="2420" w:author="shashvindu jha" w:date="2024-09-13T11:50:00Z" w16du:dateUtc="2024-09-13T06:20:00Z">
              <w:rPr>
                <w:rFonts w:ascii="Calibri" w:eastAsia="Calibri" w:hAnsi="Calibri" w:cstheme="minorHAnsi"/>
                <w:color w:val="000000"/>
                <w:sz w:val="24"/>
                <w:szCs w:val="24"/>
              </w:rPr>
            </w:rPrChange>
          </w:rPr>
          <w:delText>.</w:delText>
        </w:r>
      </w:del>
    </w:p>
    <w:p w14:paraId="545F5392" w14:textId="339CAB78" w:rsidR="00157AE4" w:rsidRPr="009D4714" w:rsidRDefault="00157AE4" w:rsidP="00157AE4">
      <w:pPr>
        <w:pBdr>
          <w:top w:val="nil"/>
          <w:left w:val="nil"/>
          <w:bottom w:val="nil"/>
          <w:right w:val="nil"/>
          <w:between w:val="nil"/>
        </w:pBdr>
        <w:spacing w:line="360" w:lineRule="auto"/>
        <w:jc w:val="both"/>
        <w:rPr>
          <w:ins w:id="2421" w:author="shashvindu jha" w:date="2024-09-12T16:40:00Z" w16du:dateUtc="2024-09-12T11:10:00Z"/>
          <w:rFonts w:ascii="Calibri" w:eastAsia="Calibri" w:hAnsi="Calibri" w:cs="Calibri"/>
          <w:sz w:val="24"/>
          <w:szCs w:val="24"/>
          <w:highlight w:val="yellow"/>
          <w:rPrChange w:id="2422" w:author="shashvindu jha" w:date="2024-09-13T11:50:00Z" w16du:dateUtc="2024-09-13T06:20:00Z">
            <w:rPr>
              <w:ins w:id="2423" w:author="shashvindu jha" w:date="2024-09-12T16:40:00Z" w16du:dateUtc="2024-09-12T11:10:00Z"/>
              <w:rFonts w:ascii="Calibri" w:eastAsia="Calibri" w:hAnsi="Calibri" w:cs="Calibri"/>
              <w:sz w:val="24"/>
              <w:szCs w:val="24"/>
            </w:rPr>
          </w:rPrChange>
        </w:rPr>
      </w:pPr>
      <w:del w:id="2424" w:author="shashvindu jha" w:date="2024-09-13T11:51:00Z" w16du:dateUtc="2024-09-13T06:21:00Z">
        <w:r w:rsidRPr="009D4714" w:rsidDel="009D4714">
          <w:rPr>
            <w:rFonts w:ascii="Calibri" w:eastAsia="Calibri" w:hAnsi="Calibri" w:cs="Calibri"/>
            <w:noProof/>
            <w:color w:val="000000"/>
            <w:sz w:val="24"/>
            <w:szCs w:val="24"/>
            <w:highlight w:val="yellow"/>
            <w:rPrChange w:id="2425" w:author="shashvindu jha" w:date="2024-09-13T11:50:00Z" w16du:dateUtc="2024-09-13T06:20:00Z">
              <w:rPr>
                <w:rFonts w:ascii="Calibri" w:eastAsia="Calibri" w:hAnsi="Calibri" w:cs="Calibri"/>
                <w:noProof/>
                <w:color w:val="000000"/>
                <w:sz w:val="24"/>
                <w:szCs w:val="24"/>
              </w:rPr>
            </w:rPrChange>
          </w:rPr>
          <w:drawing>
            <wp:anchor distT="0" distB="91440" distL="114300" distR="114300" simplePos="0" relativeHeight="251878400" behindDoc="0" locked="0" layoutInCell="1" allowOverlap="1" wp14:anchorId="7B5C3535" wp14:editId="1C6AE6E0">
              <wp:simplePos x="0" y="0"/>
              <wp:positionH relativeFrom="margin">
                <wp:align>left</wp:align>
              </wp:positionH>
              <wp:positionV relativeFrom="paragraph">
                <wp:posOffset>19050</wp:posOffset>
              </wp:positionV>
              <wp:extent cx="5952744" cy="3346704"/>
              <wp:effectExtent l="19050" t="19050" r="10160" b="25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6-19 21483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del>
      <w:del w:id="2426" w:author="shashvindu jha" w:date="2024-09-12T16:40:00Z" w16du:dateUtc="2024-09-12T11:10:00Z">
        <w:r w:rsidR="0054522C" w:rsidRPr="009D4714" w:rsidDel="00B01CCA">
          <w:rPr>
            <w:sz w:val="24"/>
            <w:szCs w:val="24"/>
            <w:highlight w:val="yellow"/>
            <w:rPrChange w:id="2427" w:author="shashvindu jha" w:date="2024-09-13T11:50:00Z" w16du:dateUtc="2024-09-13T06:20:00Z">
              <w:rPr>
                <w:sz w:val="24"/>
                <w:szCs w:val="24"/>
              </w:rPr>
            </w:rPrChange>
          </w:rPr>
          <w:delText>Blue color</w:delText>
        </w:r>
        <w:r w:rsidR="0054522C" w:rsidRPr="009D4714" w:rsidDel="00B01CCA">
          <w:rPr>
            <w:b/>
            <w:sz w:val="24"/>
            <w:szCs w:val="24"/>
            <w:highlight w:val="yellow"/>
            <w:rPrChange w:id="2428" w:author="shashvindu jha" w:date="2024-09-13T11:50:00Z" w16du:dateUtc="2024-09-13T06:20:00Z">
              <w:rPr>
                <w:b/>
                <w:sz w:val="24"/>
                <w:szCs w:val="24"/>
              </w:rPr>
            </w:rPrChange>
          </w:rPr>
          <w:delText xml:space="preserve"> </w:delText>
        </w:r>
        <w:r w:rsidR="0054522C" w:rsidRPr="009D4714" w:rsidDel="00B01CCA">
          <w:rPr>
            <w:rFonts w:ascii="Calibri" w:eastAsia="Calibri" w:hAnsi="Calibri" w:cs="Calibri"/>
            <w:sz w:val="24"/>
            <w:szCs w:val="24"/>
            <w:highlight w:val="yellow"/>
            <w:rPrChange w:id="2429" w:author="shashvindu jha" w:date="2024-09-13T11:50:00Z" w16du:dateUtc="2024-09-13T06:20:00Z">
              <w:rPr>
                <w:rFonts w:ascii="Calibri" w:eastAsia="Calibri" w:hAnsi="Calibri" w:cs="Calibri"/>
                <w:sz w:val="24"/>
                <w:szCs w:val="24"/>
              </w:rPr>
            </w:rPrChange>
          </w:rPr>
          <w:delText>details are mandatory to be entered.</w:delText>
        </w:r>
        <w:r w:rsidRPr="009D4714" w:rsidDel="00B01CCA">
          <w:rPr>
            <w:rFonts w:ascii="Calibri" w:eastAsia="Calibri" w:hAnsi="Calibri" w:cs="Calibri"/>
            <w:sz w:val="24"/>
            <w:szCs w:val="24"/>
            <w:highlight w:val="yellow"/>
            <w:rPrChange w:id="2430" w:author="shashvindu jha" w:date="2024-09-13T11:50:00Z" w16du:dateUtc="2024-09-13T06:20:00Z">
              <w:rPr>
                <w:rFonts w:ascii="Calibri" w:eastAsia="Calibri" w:hAnsi="Calibri" w:cs="Calibri"/>
                <w:sz w:val="24"/>
                <w:szCs w:val="24"/>
              </w:rPr>
            </w:rPrChange>
          </w:rPr>
          <w:delText>.</w:delText>
        </w:r>
      </w:del>
      <w:r w:rsidRPr="009D4714">
        <w:rPr>
          <w:rFonts w:ascii="Calibri" w:hAnsi="Calibri" w:cs="Calibri"/>
          <w:b/>
          <w:bCs/>
          <w:sz w:val="24"/>
          <w:szCs w:val="24"/>
          <w:highlight w:val="yellow"/>
          <w:rPrChange w:id="2431" w:author="shashvindu jha" w:date="2024-09-13T11:50:00Z" w16du:dateUtc="2024-09-13T06:20:00Z">
            <w:rPr>
              <w:rFonts w:ascii="Calibri" w:hAnsi="Calibri" w:cs="Calibri"/>
              <w:b/>
              <w:bCs/>
              <w:sz w:val="24"/>
              <w:szCs w:val="24"/>
            </w:rPr>
          </w:rPrChange>
        </w:rPr>
        <w:t xml:space="preserve"> </w:t>
      </w:r>
      <w:r w:rsidRPr="009D4714">
        <w:rPr>
          <w:rFonts w:ascii="Calibri" w:eastAsia="Calibri" w:hAnsi="Calibri" w:cs="Calibri"/>
          <w:sz w:val="24"/>
          <w:szCs w:val="24"/>
          <w:highlight w:val="yellow"/>
          <w:rPrChange w:id="2432" w:author="shashvindu jha" w:date="2024-09-13T11:50:00Z" w16du:dateUtc="2024-09-13T06:20:00Z">
            <w:rPr>
              <w:rFonts w:ascii="Calibri" w:eastAsia="Calibri" w:hAnsi="Calibri" w:cs="Calibri"/>
              <w:sz w:val="24"/>
              <w:szCs w:val="24"/>
            </w:rPr>
          </w:rPrChange>
        </w:rPr>
        <w:t xml:space="preserve">Click on the </w:t>
      </w:r>
      <w:r w:rsidRPr="009D4714">
        <w:rPr>
          <w:rFonts w:ascii="Calibri" w:eastAsia="Calibri" w:hAnsi="Calibri" w:cs="Calibri"/>
          <w:b/>
          <w:bCs/>
          <w:sz w:val="24"/>
          <w:szCs w:val="24"/>
          <w:highlight w:val="yellow"/>
          <w:rPrChange w:id="2433" w:author="shashvindu jha" w:date="2024-09-13T11:50:00Z" w16du:dateUtc="2024-09-13T06:20:00Z">
            <w:rPr>
              <w:rFonts w:ascii="Calibri" w:eastAsia="Calibri" w:hAnsi="Calibri" w:cs="Calibri"/>
              <w:b/>
              <w:bCs/>
              <w:sz w:val="24"/>
              <w:szCs w:val="24"/>
            </w:rPr>
          </w:rPrChange>
        </w:rPr>
        <w:t>Add</w:t>
      </w:r>
      <w:r w:rsidRPr="009D4714">
        <w:rPr>
          <w:rFonts w:ascii="Calibri" w:eastAsia="Calibri" w:hAnsi="Calibri" w:cs="Calibri"/>
          <w:sz w:val="24"/>
          <w:szCs w:val="24"/>
          <w:highlight w:val="yellow"/>
          <w:rPrChange w:id="2434" w:author="shashvindu jha" w:date="2024-09-13T11:50:00Z" w16du:dateUtc="2024-09-13T06:20:00Z">
            <w:rPr>
              <w:rFonts w:ascii="Calibri" w:eastAsia="Calibri" w:hAnsi="Calibri" w:cs="Calibri"/>
              <w:sz w:val="24"/>
              <w:szCs w:val="24"/>
            </w:rPr>
          </w:rPrChange>
        </w:rPr>
        <w:t xml:space="preserve"> button to save.</w:t>
      </w:r>
    </w:p>
    <w:p w14:paraId="6C262B99" w14:textId="77777777" w:rsidR="009D4714" w:rsidRPr="009D4714" w:rsidRDefault="009D4714" w:rsidP="009D4714">
      <w:pPr>
        <w:spacing w:before="100" w:beforeAutospacing="1" w:after="100" w:afterAutospacing="1" w:line="360" w:lineRule="auto"/>
        <w:jc w:val="both"/>
        <w:rPr>
          <w:ins w:id="2435" w:author="shashvindu jha" w:date="2024-09-13T11:54:00Z" w16du:dateUtc="2024-09-13T06:24:00Z"/>
          <w:rFonts w:ascii="Calibri" w:eastAsia="Calibri" w:hAnsi="Calibri" w:cs="Calibri"/>
          <w:sz w:val="24"/>
          <w:szCs w:val="24"/>
          <w:highlight w:val="yellow"/>
          <w:rPrChange w:id="2436" w:author="shashvindu jha" w:date="2024-09-13T11:54:00Z" w16du:dateUtc="2024-09-13T06:24:00Z">
            <w:rPr>
              <w:ins w:id="2437" w:author="shashvindu jha" w:date="2024-09-13T11:54:00Z" w16du:dateUtc="2024-09-13T06:24:00Z"/>
              <w:rFonts w:ascii="Calibri" w:eastAsia="Calibri" w:hAnsi="Calibri" w:cs="Calibri"/>
              <w:sz w:val="24"/>
              <w:szCs w:val="24"/>
            </w:rPr>
          </w:rPrChange>
        </w:rPr>
      </w:pPr>
      <w:ins w:id="2438" w:author="shashvindu jha" w:date="2024-09-13T11:54:00Z" w16du:dateUtc="2024-09-13T06:24:00Z">
        <w:r w:rsidRPr="009D4714">
          <w:rPr>
            <w:rFonts w:ascii="Calibri" w:hAnsi="Calibri" w:cs="Calibri"/>
            <w:b/>
            <w:bCs/>
            <w:sz w:val="24"/>
            <w:szCs w:val="24"/>
            <w:highlight w:val="yellow"/>
            <w:rPrChange w:id="2439" w:author="shashvindu jha" w:date="2024-09-13T11:54:00Z" w16du:dateUtc="2024-09-13T06:24:00Z">
              <w:rPr>
                <w:rFonts w:ascii="Calibri" w:hAnsi="Calibri" w:cs="Calibri"/>
                <w:b/>
                <w:bCs/>
                <w:sz w:val="24"/>
                <w:szCs w:val="24"/>
              </w:rPr>
            </w:rPrChange>
          </w:rPr>
          <w:t>Step 5:</w:t>
        </w:r>
        <w:r w:rsidRPr="009D4714">
          <w:rPr>
            <w:rFonts w:ascii="Calibri" w:hAnsi="Calibri" w:cs="Calibri"/>
            <w:sz w:val="24"/>
            <w:szCs w:val="24"/>
            <w:highlight w:val="yellow"/>
            <w:rPrChange w:id="2440" w:author="shashvindu jha" w:date="2024-09-13T11:54:00Z" w16du:dateUtc="2024-09-13T06:24:00Z">
              <w:rPr>
                <w:rFonts w:ascii="Calibri" w:hAnsi="Calibri" w:cs="Calibri"/>
                <w:sz w:val="24"/>
                <w:szCs w:val="24"/>
              </w:rPr>
            </w:rPrChange>
          </w:rPr>
          <w:t xml:space="preserve"> S</w:t>
        </w:r>
        <w:r w:rsidRPr="009D4714">
          <w:rPr>
            <w:rFonts w:ascii="Calibri" w:eastAsia="Calibri" w:hAnsi="Calibri" w:cs="Calibri"/>
            <w:sz w:val="24"/>
            <w:szCs w:val="24"/>
            <w:highlight w:val="yellow"/>
            <w:rPrChange w:id="2441" w:author="shashvindu jha" w:date="2024-09-13T11:54:00Z" w16du:dateUtc="2024-09-13T06:24:00Z">
              <w:rPr>
                <w:rFonts w:ascii="Calibri" w:eastAsia="Calibri" w:hAnsi="Calibri" w:cs="Calibri"/>
                <w:sz w:val="24"/>
                <w:szCs w:val="24"/>
              </w:rPr>
            </w:rPrChange>
          </w:rPr>
          <w:t xml:space="preserve">elect the </w:t>
        </w:r>
        <w:r w:rsidRPr="009D4714">
          <w:rPr>
            <w:rFonts w:ascii="Calibri" w:eastAsia="Calibri" w:hAnsi="Calibri" w:cs="Calibri"/>
            <w:b/>
            <w:bCs/>
            <w:sz w:val="24"/>
            <w:szCs w:val="24"/>
            <w:highlight w:val="yellow"/>
            <w:rPrChange w:id="2442" w:author="shashvindu jha" w:date="2024-09-13T11:54:00Z" w16du:dateUtc="2024-09-13T06:24:00Z">
              <w:rPr>
                <w:rFonts w:ascii="Calibri" w:eastAsia="Calibri" w:hAnsi="Calibri" w:cs="Calibri"/>
                <w:b/>
                <w:bCs/>
                <w:sz w:val="24"/>
                <w:szCs w:val="24"/>
              </w:rPr>
            </w:rPrChange>
          </w:rPr>
          <w:t>Edit</w:t>
        </w:r>
        <w:r w:rsidRPr="009D4714">
          <w:rPr>
            <w:rFonts w:ascii="Calibri" w:eastAsia="Calibri" w:hAnsi="Calibri" w:cs="Calibri"/>
            <w:sz w:val="24"/>
            <w:szCs w:val="24"/>
            <w:highlight w:val="yellow"/>
            <w:rPrChange w:id="2443" w:author="shashvindu jha" w:date="2024-09-13T11:54:00Z" w16du:dateUtc="2024-09-13T06:24:00Z">
              <w:rPr>
                <w:rFonts w:ascii="Calibri" w:eastAsia="Calibri" w:hAnsi="Calibri" w:cs="Calibri"/>
                <w:sz w:val="24"/>
                <w:szCs w:val="24"/>
              </w:rPr>
            </w:rPrChange>
          </w:rPr>
          <w:t xml:space="preserve"> option available in the action dropdown to edit the details of the selected element. Edit the required detail and click on the update button to save and confirm.</w:t>
        </w:r>
      </w:ins>
    </w:p>
    <w:p w14:paraId="0F636E84" w14:textId="77777777" w:rsidR="009D4714" w:rsidRPr="008C5C87" w:rsidRDefault="009D4714" w:rsidP="009D4714">
      <w:pPr>
        <w:spacing w:before="100" w:beforeAutospacing="1" w:after="100" w:afterAutospacing="1" w:line="360" w:lineRule="auto"/>
        <w:jc w:val="both"/>
        <w:rPr>
          <w:ins w:id="2444" w:author="shashvindu jha" w:date="2024-09-13T11:54:00Z" w16du:dateUtc="2024-09-13T06:24:00Z"/>
          <w:rFonts w:ascii="Calibri" w:eastAsia="Calibri" w:hAnsi="Calibri" w:cs="Calibri"/>
          <w:sz w:val="24"/>
          <w:szCs w:val="24"/>
        </w:rPr>
      </w:pPr>
      <w:ins w:id="2445" w:author="shashvindu jha" w:date="2024-09-13T11:54:00Z" w16du:dateUtc="2024-09-13T06:24:00Z">
        <w:r w:rsidRPr="009D4714">
          <w:rPr>
            <w:rFonts w:ascii="Calibri" w:hAnsi="Calibri" w:cs="Calibri"/>
            <w:b/>
            <w:bCs/>
            <w:sz w:val="24"/>
            <w:szCs w:val="24"/>
            <w:highlight w:val="yellow"/>
            <w:rPrChange w:id="2446" w:author="shashvindu jha" w:date="2024-09-13T11:54:00Z" w16du:dateUtc="2024-09-13T06:24:00Z">
              <w:rPr>
                <w:rFonts w:ascii="Calibri" w:hAnsi="Calibri" w:cs="Calibri"/>
                <w:b/>
                <w:bCs/>
                <w:sz w:val="24"/>
                <w:szCs w:val="24"/>
              </w:rPr>
            </w:rPrChange>
          </w:rPr>
          <w:t>Step 6:</w:t>
        </w:r>
        <w:r w:rsidRPr="009D4714">
          <w:rPr>
            <w:rFonts w:ascii="Calibri" w:hAnsi="Calibri" w:cs="Calibri"/>
            <w:sz w:val="24"/>
            <w:szCs w:val="24"/>
            <w:highlight w:val="yellow"/>
            <w:rPrChange w:id="2447" w:author="shashvindu jha" w:date="2024-09-13T11:54:00Z" w16du:dateUtc="2024-09-13T06:24:00Z">
              <w:rPr>
                <w:rFonts w:ascii="Calibri" w:hAnsi="Calibri" w:cs="Calibri"/>
                <w:sz w:val="24"/>
                <w:szCs w:val="24"/>
              </w:rPr>
            </w:rPrChange>
          </w:rPr>
          <w:t xml:space="preserve"> S</w:t>
        </w:r>
        <w:r w:rsidRPr="009D4714">
          <w:rPr>
            <w:rFonts w:ascii="Calibri" w:eastAsia="Calibri" w:hAnsi="Calibri" w:cs="Calibri"/>
            <w:sz w:val="24"/>
            <w:szCs w:val="24"/>
            <w:highlight w:val="yellow"/>
            <w:rPrChange w:id="2448" w:author="shashvindu jha" w:date="2024-09-13T11:54:00Z" w16du:dateUtc="2024-09-13T06:24:00Z">
              <w:rPr>
                <w:rFonts w:ascii="Calibri" w:eastAsia="Calibri" w:hAnsi="Calibri" w:cs="Calibri"/>
                <w:sz w:val="24"/>
                <w:szCs w:val="24"/>
              </w:rPr>
            </w:rPrChange>
          </w:rPr>
          <w:t>elect</w:t>
        </w:r>
        <w:r w:rsidRPr="009D4714">
          <w:rPr>
            <w:rFonts w:ascii="Calibri" w:eastAsia="Calibri" w:hAnsi="Calibri" w:cs="Calibri"/>
            <w:b/>
            <w:bCs/>
            <w:sz w:val="24"/>
            <w:szCs w:val="24"/>
            <w:highlight w:val="yellow"/>
            <w:rPrChange w:id="2449" w:author="shashvindu jha" w:date="2024-09-13T11:54:00Z" w16du:dateUtc="2024-09-13T06:24:00Z">
              <w:rPr>
                <w:rFonts w:ascii="Calibri" w:eastAsia="Calibri" w:hAnsi="Calibri" w:cs="Calibri"/>
                <w:b/>
                <w:bCs/>
                <w:sz w:val="24"/>
                <w:szCs w:val="24"/>
              </w:rPr>
            </w:rPrChange>
          </w:rPr>
          <w:t xml:space="preserve"> </w:t>
        </w:r>
        <w:r w:rsidRPr="009D4714">
          <w:rPr>
            <w:rFonts w:ascii="Calibri" w:eastAsia="Calibri" w:hAnsi="Calibri" w:cs="Calibri"/>
            <w:sz w:val="24"/>
            <w:szCs w:val="24"/>
            <w:highlight w:val="yellow"/>
            <w:rPrChange w:id="2450" w:author="shashvindu jha" w:date="2024-09-13T11:54:00Z" w16du:dateUtc="2024-09-13T06:24:00Z">
              <w:rPr>
                <w:rFonts w:ascii="Calibri" w:eastAsia="Calibri" w:hAnsi="Calibri" w:cs="Calibri"/>
                <w:sz w:val="24"/>
                <w:szCs w:val="24"/>
              </w:rPr>
            </w:rPrChange>
          </w:rPr>
          <w:t>the</w:t>
        </w:r>
        <w:r w:rsidRPr="009D4714">
          <w:rPr>
            <w:rFonts w:ascii="Calibri" w:eastAsia="Calibri" w:hAnsi="Calibri" w:cs="Calibri"/>
            <w:b/>
            <w:bCs/>
            <w:sz w:val="24"/>
            <w:szCs w:val="24"/>
            <w:highlight w:val="yellow"/>
            <w:rPrChange w:id="2451" w:author="shashvindu jha" w:date="2024-09-13T11:54:00Z" w16du:dateUtc="2024-09-13T06:24:00Z">
              <w:rPr>
                <w:rFonts w:ascii="Calibri" w:eastAsia="Calibri" w:hAnsi="Calibri" w:cs="Calibri"/>
                <w:b/>
                <w:bCs/>
                <w:sz w:val="24"/>
                <w:szCs w:val="24"/>
              </w:rPr>
            </w:rPrChange>
          </w:rPr>
          <w:t xml:space="preserve"> Delete</w:t>
        </w:r>
        <w:r w:rsidRPr="009D4714">
          <w:rPr>
            <w:rFonts w:ascii="Calibri" w:eastAsia="Calibri" w:hAnsi="Calibri" w:cs="Calibri"/>
            <w:sz w:val="24"/>
            <w:szCs w:val="24"/>
            <w:highlight w:val="yellow"/>
            <w:rPrChange w:id="2452" w:author="shashvindu jha" w:date="2024-09-13T11:54:00Z" w16du:dateUtc="2024-09-13T06:24:00Z">
              <w:rPr>
                <w:rFonts w:ascii="Calibri" w:eastAsia="Calibri" w:hAnsi="Calibri" w:cs="Calibri"/>
                <w:sz w:val="24"/>
                <w:szCs w:val="24"/>
              </w:rPr>
            </w:rPrChange>
          </w:rPr>
          <w:t xml:space="preserve"> option available in the action dropdown to delete the selected element. A confirmation popup will appear, click </w:t>
        </w:r>
        <w:r w:rsidRPr="009D4714">
          <w:rPr>
            <w:rFonts w:ascii="Calibri" w:eastAsia="Calibri" w:hAnsi="Calibri" w:cs="Calibri"/>
            <w:b/>
            <w:bCs/>
            <w:sz w:val="24"/>
            <w:szCs w:val="24"/>
            <w:highlight w:val="yellow"/>
            <w:rPrChange w:id="2453" w:author="shashvindu jha" w:date="2024-09-13T11:54:00Z" w16du:dateUtc="2024-09-13T06:24:00Z">
              <w:rPr>
                <w:rFonts w:ascii="Calibri" w:eastAsia="Calibri" w:hAnsi="Calibri" w:cs="Calibri"/>
                <w:b/>
                <w:bCs/>
                <w:sz w:val="24"/>
                <w:szCs w:val="24"/>
              </w:rPr>
            </w:rPrChange>
          </w:rPr>
          <w:t>Yes</w:t>
        </w:r>
        <w:r w:rsidRPr="009D4714">
          <w:rPr>
            <w:rFonts w:ascii="Calibri" w:eastAsia="Calibri" w:hAnsi="Calibri" w:cs="Calibri"/>
            <w:sz w:val="24"/>
            <w:szCs w:val="24"/>
            <w:highlight w:val="yellow"/>
            <w:rPrChange w:id="2454" w:author="shashvindu jha" w:date="2024-09-13T11:54:00Z" w16du:dateUtc="2024-09-13T06:24:00Z">
              <w:rPr>
                <w:rFonts w:ascii="Calibri" w:eastAsia="Calibri" w:hAnsi="Calibri" w:cs="Calibri"/>
                <w:sz w:val="24"/>
                <w:szCs w:val="24"/>
              </w:rPr>
            </w:rPrChange>
          </w:rPr>
          <w:t xml:space="preserve"> to confirm the deletion of the selected element.</w:t>
        </w:r>
      </w:ins>
    </w:p>
    <w:p w14:paraId="5ACCC37A" w14:textId="4E103BFC" w:rsidR="00B01CCA" w:rsidRPr="009D4714" w:rsidDel="00B01CCA" w:rsidRDefault="00B01CCA" w:rsidP="00157AE4">
      <w:pPr>
        <w:pBdr>
          <w:top w:val="nil"/>
          <w:left w:val="nil"/>
          <w:bottom w:val="nil"/>
          <w:right w:val="nil"/>
          <w:between w:val="nil"/>
        </w:pBdr>
        <w:spacing w:line="360" w:lineRule="auto"/>
        <w:jc w:val="both"/>
        <w:rPr>
          <w:del w:id="2455" w:author="shashvindu jha" w:date="2024-09-12T16:41:00Z" w16du:dateUtc="2024-09-12T11:11:00Z"/>
          <w:rFonts w:ascii="Calibri" w:hAnsi="Calibri" w:cs="Calibri"/>
          <w:b/>
          <w:bCs/>
          <w:sz w:val="24"/>
          <w:szCs w:val="24"/>
          <w:highlight w:val="yellow"/>
          <w:rPrChange w:id="2456" w:author="shashvindu jha" w:date="2024-09-13T11:50:00Z" w16du:dateUtc="2024-09-13T06:20:00Z">
            <w:rPr>
              <w:del w:id="2457" w:author="shashvindu jha" w:date="2024-09-12T16:41:00Z" w16du:dateUtc="2024-09-12T11:11:00Z"/>
              <w:rFonts w:ascii="Calibri" w:hAnsi="Calibri" w:cs="Calibri"/>
              <w:b/>
              <w:bCs/>
              <w:sz w:val="24"/>
              <w:szCs w:val="24"/>
            </w:rPr>
          </w:rPrChange>
        </w:rPr>
      </w:pPr>
    </w:p>
    <w:p w14:paraId="5FD6BFE3" w14:textId="091BA7C4" w:rsidR="003B18CD" w:rsidRPr="009D4714" w:rsidDel="00B01CCA" w:rsidRDefault="003B18CD" w:rsidP="00157AE4">
      <w:pPr>
        <w:pBdr>
          <w:top w:val="nil"/>
          <w:left w:val="nil"/>
          <w:bottom w:val="nil"/>
          <w:right w:val="nil"/>
          <w:between w:val="nil"/>
        </w:pBdr>
        <w:spacing w:line="360" w:lineRule="auto"/>
        <w:jc w:val="both"/>
        <w:rPr>
          <w:del w:id="2458" w:author="shashvindu jha" w:date="2024-09-12T16:41:00Z" w16du:dateUtc="2024-09-12T11:11:00Z"/>
          <w:rFonts w:ascii="Calibri" w:eastAsia="Calibri" w:hAnsi="Calibri" w:cs="Calibri"/>
          <w:sz w:val="24"/>
          <w:szCs w:val="24"/>
          <w:highlight w:val="yellow"/>
          <w:rPrChange w:id="2459" w:author="shashvindu jha" w:date="2024-09-13T11:50:00Z" w16du:dateUtc="2024-09-13T06:20:00Z">
            <w:rPr>
              <w:del w:id="2460" w:author="shashvindu jha" w:date="2024-09-12T16:41:00Z" w16du:dateUtc="2024-09-12T11:11:00Z"/>
              <w:rFonts w:ascii="Calibri" w:eastAsia="Calibri" w:hAnsi="Calibri" w:cs="Calibri"/>
              <w:sz w:val="24"/>
              <w:szCs w:val="24"/>
            </w:rPr>
          </w:rPrChange>
        </w:rPr>
      </w:pPr>
      <w:del w:id="2461" w:author="shashvindu jha" w:date="2024-09-12T16:41:00Z" w16du:dateUtc="2024-09-12T11:11:00Z">
        <w:r w:rsidRPr="009D4714" w:rsidDel="00B01CCA">
          <w:rPr>
            <w:rFonts w:ascii="Calibri" w:hAnsi="Calibri" w:cs="Calibri"/>
            <w:b/>
            <w:bCs/>
            <w:sz w:val="24"/>
            <w:szCs w:val="24"/>
            <w:highlight w:val="yellow"/>
            <w:rPrChange w:id="2462" w:author="shashvindu jha" w:date="2024-09-13T11:50:00Z" w16du:dateUtc="2024-09-13T06:20:00Z">
              <w:rPr>
                <w:rFonts w:ascii="Calibri" w:hAnsi="Calibri" w:cs="Calibri"/>
                <w:b/>
                <w:bCs/>
                <w:sz w:val="24"/>
                <w:szCs w:val="24"/>
              </w:rPr>
            </w:rPrChange>
          </w:rPr>
          <w:delText xml:space="preserve">Step </w:delText>
        </w:r>
        <w:r w:rsidR="0054522C" w:rsidRPr="009D4714" w:rsidDel="00B01CCA">
          <w:rPr>
            <w:rFonts w:ascii="Calibri" w:hAnsi="Calibri" w:cs="Calibri"/>
            <w:b/>
            <w:bCs/>
            <w:sz w:val="24"/>
            <w:szCs w:val="24"/>
            <w:highlight w:val="yellow"/>
            <w:rPrChange w:id="2463" w:author="shashvindu jha" w:date="2024-09-13T11:50:00Z" w16du:dateUtc="2024-09-13T06:20:00Z">
              <w:rPr>
                <w:rFonts w:ascii="Calibri" w:hAnsi="Calibri" w:cs="Calibri"/>
                <w:b/>
                <w:bCs/>
                <w:sz w:val="24"/>
                <w:szCs w:val="24"/>
              </w:rPr>
            </w:rPrChange>
          </w:rPr>
          <w:delText>49</w:delText>
        </w:r>
        <w:r w:rsidRPr="009D4714" w:rsidDel="00B01CCA">
          <w:rPr>
            <w:rFonts w:ascii="Calibri" w:hAnsi="Calibri" w:cs="Calibri"/>
            <w:b/>
            <w:bCs/>
            <w:sz w:val="24"/>
            <w:szCs w:val="24"/>
            <w:highlight w:val="yellow"/>
            <w:rPrChange w:id="2464" w:author="shashvindu jha" w:date="2024-09-13T11:50:00Z" w16du:dateUtc="2024-09-13T06:20:00Z">
              <w:rPr>
                <w:rFonts w:ascii="Calibri" w:hAnsi="Calibri" w:cs="Calibri"/>
                <w:b/>
                <w:bCs/>
                <w:sz w:val="24"/>
                <w:szCs w:val="24"/>
              </w:rPr>
            </w:rPrChange>
          </w:rPr>
          <w:delText>:</w:delText>
        </w:r>
        <w:r w:rsidR="00174043" w:rsidRPr="009D4714" w:rsidDel="00B01CCA">
          <w:rPr>
            <w:rFonts w:ascii="Calibri" w:hAnsi="Calibri" w:cs="Calibri"/>
            <w:sz w:val="24"/>
            <w:szCs w:val="24"/>
            <w:highlight w:val="yellow"/>
            <w:rPrChange w:id="2465" w:author="shashvindu jha" w:date="2024-09-13T11:50:00Z" w16du:dateUtc="2024-09-13T06:20:00Z">
              <w:rPr>
                <w:rFonts w:ascii="Calibri" w:hAnsi="Calibri" w:cs="Calibri"/>
                <w:sz w:val="24"/>
                <w:szCs w:val="24"/>
              </w:rPr>
            </w:rPrChange>
          </w:rPr>
          <w:delText xml:space="preserve"> Click to s</w:delText>
        </w:r>
        <w:r w:rsidRPr="009D4714" w:rsidDel="00B01CCA">
          <w:rPr>
            <w:rFonts w:ascii="Calibri" w:eastAsia="Calibri" w:hAnsi="Calibri" w:cs="Calibri"/>
            <w:sz w:val="24"/>
            <w:szCs w:val="24"/>
            <w:highlight w:val="yellow"/>
            <w:rPrChange w:id="2466" w:author="shashvindu jha" w:date="2024-09-13T11:50:00Z" w16du:dateUtc="2024-09-13T06:20:00Z">
              <w:rPr>
                <w:rFonts w:ascii="Calibri" w:eastAsia="Calibri" w:hAnsi="Calibri" w:cs="Calibri"/>
                <w:sz w:val="24"/>
                <w:szCs w:val="24"/>
              </w:rPr>
            </w:rPrChange>
          </w:rPr>
          <w:delText>elect</w:delText>
        </w:r>
        <w:r w:rsidRPr="009D4714" w:rsidDel="00B01CCA">
          <w:rPr>
            <w:rFonts w:ascii="Calibri" w:eastAsia="Calibri" w:hAnsi="Calibri" w:cs="Calibri"/>
            <w:b/>
            <w:bCs/>
            <w:sz w:val="24"/>
            <w:szCs w:val="24"/>
            <w:highlight w:val="yellow"/>
            <w:rPrChange w:id="2467" w:author="shashvindu jha" w:date="2024-09-13T11:50:00Z" w16du:dateUtc="2024-09-13T06:20:00Z">
              <w:rPr>
                <w:rFonts w:ascii="Calibri" w:eastAsia="Calibri" w:hAnsi="Calibri" w:cs="Calibri"/>
                <w:b/>
                <w:bCs/>
                <w:sz w:val="24"/>
                <w:szCs w:val="24"/>
              </w:rPr>
            </w:rPrChange>
          </w:rPr>
          <w:delText xml:space="preserve"> Edit</w:delText>
        </w:r>
        <w:r w:rsidRPr="009D4714" w:rsidDel="00B01CCA">
          <w:rPr>
            <w:rFonts w:ascii="Calibri" w:eastAsia="Calibri" w:hAnsi="Calibri" w:cs="Calibri"/>
            <w:sz w:val="24"/>
            <w:szCs w:val="24"/>
            <w:highlight w:val="yellow"/>
            <w:rPrChange w:id="2468" w:author="shashvindu jha" w:date="2024-09-13T11:50:00Z" w16du:dateUtc="2024-09-13T06:20:00Z">
              <w:rPr>
                <w:rFonts w:ascii="Calibri" w:eastAsia="Calibri" w:hAnsi="Calibri" w:cs="Calibri"/>
                <w:sz w:val="24"/>
                <w:szCs w:val="24"/>
              </w:rPr>
            </w:rPrChange>
          </w:rPr>
          <w:delText xml:space="preserve"> option available in the action dropdown to edit the details of the selected element. Edit the required detail and click on update button to save and confirm.</w:delText>
        </w:r>
      </w:del>
    </w:p>
    <w:p w14:paraId="4C8C4BF1" w14:textId="1205E6AF" w:rsidR="003B18CD" w:rsidRPr="009D4714" w:rsidDel="00B01CCA" w:rsidRDefault="003B18CD" w:rsidP="00A31169">
      <w:pPr>
        <w:spacing w:before="160" w:line="360" w:lineRule="auto"/>
        <w:jc w:val="both"/>
        <w:rPr>
          <w:del w:id="2469" w:author="shashvindu jha" w:date="2024-09-12T16:41:00Z" w16du:dateUtc="2024-09-12T11:11:00Z"/>
          <w:rFonts w:ascii="Calibri" w:eastAsia="Calibri" w:hAnsi="Calibri" w:cs="Calibri"/>
          <w:sz w:val="24"/>
          <w:szCs w:val="24"/>
          <w:highlight w:val="yellow"/>
          <w:rPrChange w:id="2470" w:author="shashvindu jha" w:date="2024-09-13T11:50:00Z" w16du:dateUtc="2024-09-13T06:20:00Z">
            <w:rPr>
              <w:del w:id="2471" w:author="shashvindu jha" w:date="2024-09-12T16:41:00Z" w16du:dateUtc="2024-09-12T11:11:00Z"/>
              <w:rFonts w:ascii="Calibri" w:eastAsia="Calibri" w:hAnsi="Calibri" w:cs="Calibri"/>
              <w:sz w:val="24"/>
              <w:szCs w:val="24"/>
            </w:rPr>
          </w:rPrChange>
        </w:rPr>
      </w:pPr>
      <w:del w:id="2472" w:author="shashvindu jha" w:date="2024-09-12T16:41:00Z" w16du:dateUtc="2024-09-12T11:11:00Z">
        <w:r w:rsidRPr="009D4714" w:rsidDel="00B01CCA">
          <w:rPr>
            <w:rFonts w:ascii="Calibri" w:hAnsi="Calibri" w:cs="Calibri"/>
            <w:b/>
            <w:bCs/>
            <w:sz w:val="24"/>
            <w:szCs w:val="24"/>
            <w:highlight w:val="yellow"/>
            <w:rPrChange w:id="2473" w:author="shashvindu jha" w:date="2024-09-13T11:50:00Z" w16du:dateUtc="2024-09-13T06:20:00Z">
              <w:rPr>
                <w:rFonts w:ascii="Calibri" w:hAnsi="Calibri" w:cs="Calibri"/>
                <w:b/>
                <w:bCs/>
                <w:sz w:val="24"/>
                <w:szCs w:val="24"/>
              </w:rPr>
            </w:rPrChange>
          </w:rPr>
          <w:delText xml:space="preserve">Step </w:delText>
        </w:r>
        <w:r w:rsidR="0054522C" w:rsidRPr="009D4714" w:rsidDel="00B01CCA">
          <w:rPr>
            <w:rFonts w:ascii="Calibri" w:hAnsi="Calibri" w:cs="Calibri"/>
            <w:b/>
            <w:bCs/>
            <w:sz w:val="24"/>
            <w:szCs w:val="24"/>
            <w:highlight w:val="yellow"/>
            <w:rPrChange w:id="2474" w:author="shashvindu jha" w:date="2024-09-13T11:50:00Z" w16du:dateUtc="2024-09-13T06:20:00Z">
              <w:rPr>
                <w:rFonts w:ascii="Calibri" w:hAnsi="Calibri" w:cs="Calibri"/>
                <w:b/>
                <w:bCs/>
                <w:sz w:val="24"/>
                <w:szCs w:val="24"/>
              </w:rPr>
            </w:rPrChange>
          </w:rPr>
          <w:delText>50</w:delText>
        </w:r>
        <w:r w:rsidRPr="009D4714" w:rsidDel="00B01CCA">
          <w:rPr>
            <w:rFonts w:ascii="Calibri" w:hAnsi="Calibri" w:cs="Calibri"/>
            <w:b/>
            <w:bCs/>
            <w:sz w:val="24"/>
            <w:szCs w:val="24"/>
            <w:highlight w:val="yellow"/>
            <w:rPrChange w:id="2475" w:author="shashvindu jha" w:date="2024-09-13T11:50:00Z" w16du:dateUtc="2024-09-13T06:20:00Z">
              <w:rPr>
                <w:rFonts w:ascii="Calibri" w:hAnsi="Calibri" w:cs="Calibri"/>
                <w:b/>
                <w:bCs/>
                <w:sz w:val="24"/>
                <w:szCs w:val="24"/>
              </w:rPr>
            </w:rPrChange>
          </w:rPr>
          <w:delText>:</w:delText>
        </w:r>
        <w:r w:rsidR="00174043" w:rsidRPr="009D4714" w:rsidDel="00B01CCA">
          <w:rPr>
            <w:rFonts w:ascii="Calibri" w:hAnsi="Calibri" w:cs="Calibri"/>
            <w:sz w:val="24"/>
            <w:szCs w:val="24"/>
            <w:highlight w:val="yellow"/>
            <w:rPrChange w:id="2476" w:author="shashvindu jha" w:date="2024-09-13T11:50:00Z" w16du:dateUtc="2024-09-13T06:20:00Z">
              <w:rPr>
                <w:rFonts w:ascii="Calibri" w:hAnsi="Calibri" w:cs="Calibri"/>
                <w:sz w:val="24"/>
                <w:szCs w:val="24"/>
              </w:rPr>
            </w:rPrChange>
          </w:rPr>
          <w:delText xml:space="preserve"> Click to s</w:delText>
        </w:r>
        <w:r w:rsidRPr="009D4714" w:rsidDel="00B01CCA">
          <w:rPr>
            <w:rFonts w:ascii="Calibri" w:eastAsia="Calibri" w:hAnsi="Calibri" w:cs="Calibri"/>
            <w:sz w:val="24"/>
            <w:szCs w:val="24"/>
            <w:highlight w:val="yellow"/>
            <w:rPrChange w:id="2477" w:author="shashvindu jha" w:date="2024-09-13T11:50:00Z" w16du:dateUtc="2024-09-13T06:20:00Z">
              <w:rPr>
                <w:rFonts w:ascii="Calibri" w:eastAsia="Calibri" w:hAnsi="Calibri" w:cs="Calibri"/>
                <w:sz w:val="24"/>
                <w:szCs w:val="24"/>
              </w:rPr>
            </w:rPrChange>
          </w:rPr>
          <w:delText>elect</w:delText>
        </w:r>
        <w:r w:rsidRPr="009D4714" w:rsidDel="00B01CCA">
          <w:rPr>
            <w:rFonts w:ascii="Calibri" w:eastAsia="Calibri" w:hAnsi="Calibri" w:cs="Calibri"/>
            <w:b/>
            <w:bCs/>
            <w:sz w:val="24"/>
            <w:szCs w:val="24"/>
            <w:highlight w:val="yellow"/>
            <w:rPrChange w:id="2478" w:author="shashvindu jha" w:date="2024-09-13T11:50:00Z" w16du:dateUtc="2024-09-13T06:20:00Z">
              <w:rPr>
                <w:rFonts w:ascii="Calibri" w:eastAsia="Calibri" w:hAnsi="Calibri" w:cs="Calibri"/>
                <w:b/>
                <w:bCs/>
                <w:sz w:val="24"/>
                <w:szCs w:val="24"/>
              </w:rPr>
            </w:rPrChange>
          </w:rPr>
          <w:delText xml:space="preserve"> Delete</w:delText>
        </w:r>
        <w:r w:rsidRPr="009D4714" w:rsidDel="00B01CCA">
          <w:rPr>
            <w:rFonts w:ascii="Calibri" w:eastAsia="Calibri" w:hAnsi="Calibri" w:cs="Calibri"/>
            <w:sz w:val="24"/>
            <w:szCs w:val="24"/>
            <w:highlight w:val="yellow"/>
            <w:rPrChange w:id="2479" w:author="shashvindu jha" w:date="2024-09-13T11:50:00Z" w16du:dateUtc="2024-09-13T06:20:00Z">
              <w:rPr>
                <w:rFonts w:ascii="Calibri" w:eastAsia="Calibri" w:hAnsi="Calibri" w:cs="Calibri"/>
                <w:sz w:val="24"/>
                <w:szCs w:val="24"/>
              </w:rPr>
            </w:rPrChange>
          </w:rPr>
          <w:delText xml:space="preserve"> option available in the action dropdown to delete the selected element. A confirmation popup will appear, click yes to confirm deletion of selected element.</w:delText>
        </w:r>
      </w:del>
    </w:p>
    <w:p w14:paraId="6ED6C304" w14:textId="31A0AB22" w:rsidR="000A3139" w:rsidRPr="009D4714" w:rsidRDefault="003B18CD" w:rsidP="0012585F">
      <w:pPr>
        <w:spacing w:before="160" w:after="0" w:line="360" w:lineRule="auto"/>
        <w:jc w:val="both"/>
        <w:rPr>
          <w:rFonts w:ascii="Calibri" w:hAnsi="Calibri" w:cs="Calibri"/>
          <w:sz w:val="24"/>
          <w:szCs w:val="24"/>
          <w:highlight w:val="yellow"/>
          <w:rPrChange w:id="2480" w:author="shashvindu jha" w:date="2024-09-13T11:50:00Z" w16du:dateUtc="2024-09-13T06:20:00Z">
            <w:rPr>
              <w:rFonts w:ascii="Calibri" w:hAnsi="Calibri" w:cs="Calibri"/>
              <w:sz w:val="24"/>
              <w:szCs w:val="24"/>
            </w:rPr>
          </w:rPrChange>
        </w:rPr>
      </w:pPr>
      <w:r w:rsidRPr="009D4714">
        <w:rPr>
          <w:rFonts w:ascii="Calibri" w:hAnsi="Calibri" w:cs="Calibri"/>
          <w:b/>
          <w:bCs/>
          <w:sz w:val="24"/>
          <w:szCs w:val="24"/>
          <w:highlight w:val="yellow"/>
          <w:rPrChange w:id="2481" w:author="shashvindu jha" w:date="2024-09-13T11:50:00Z" w16du:dateUtc="2024-09-13T06:20:00Z">
            <w:rPr>
              <w:rFonts w:ascii="Calibri" w:hAnsi="Calibri" w:cs="Calibri"/>
              <w:b/>
              <w:bCs/>
              <w:sz w:val="24"/>
              <w:szCs w:val="24"/>
            </w:rPr>
          </w:rPrChange>
        </w:rPr>
        <w:t xml:space="preserve">Step </w:t>
      </w:r>
      <w:r w:rsidR="0054522C" w:rsidRPr="009D4714">
        <w:rPr>
          <w:rFonts w:ascii="Calibri" w:hAnsi="Calibri" w:cs="Calibri"/>
          <w:b/>
          <w:bCs/>
          <w:sz w:val="24"/>
          <w:szCs w:val="24"/>
          <w:highlight w:val="yellow"/>
          <w:rPrChange w:id="2482" w:author="shashvindu jha" w:date="2024-09-13T11:50:00Z" w16du:dateUtc="2024-09-13T06:20:00Z">
            <w:rPr>
              <w:rFonts w:ascii="Calibri" w:hAnsi="Calibri" w:cs="Calibri"/>
              <w:b/>
              <w:bCs/>
              <w:sz w:val="24"/>
              <w:szCs w:val="24"/>
            </w:rPr>
          </w:rPrChange>
        </w:rPr>
        <w:t>51</w:t>
      </w:r>
      <w:r w:rsidRPr="009D4714">
        <w:rPr>
          <w:rFonts w:ascii="Calibri" w:hAnsi="Calibri" w:cs="Calibri"/>
          <w:b/>
          <w:bCs/>
          <w:sz w:val="24"/>
          <w:szCs w:val="24"/>
          <w:highlight w:val="yellow"/>
          <w:rPrChange w:id="2483" w:author="shashvindu jha" w:date="2024-09-13T11:50:00Z" w16du:dateUtc="2024-09-13T06:20:00Z">
            <w:rPr>
              <w:rFonts w:ascii="Calibri" w:hAnsi="Calibri" w:cs="Calibri"/>
              <w:b/>
              <w:bCs/>
              <w:sz w:val="24"/>
              <w:szCs w:val="24"/>
            </w:rPr>
          </w:rPrChange>
        </w:rPr>
        <w:t xml:space="preserve">: </w:t>
      </w:r>
      <w:r w:rsidR="00174043" w:rsidRPr="009D4714">
        <w:rPr>
          <w:rFonts w:ascii="Calibri" w:hAnsi="Calibri" w:cs="Calibri"/>
          <w:sz w:val="24"/>
          <w:szCs w:val="24"/>
          <w:highlight w:val="yellow"/>
          <w:rPrChange w:id="2484" w:author="shashvindu jha" w:date="2024-09-13T11:50:00Z" w16du:dateUtc="2024-09-13T06:20:00Z">
            <w:rPr>
              <w:rFonts w:ascii="Calibri" w:hAnsi="Calibri" w:cs="Calibri"/>
              <w:sz w:val="24"/>
              <w:szCs w:val="24"/>
            </w:rPr>
          </w:rPrChange>
        </w:rPr>
        <w:t>Click to s</w:t>
      </w:r>
      <w:r w:rsidRPr="009D4714">
        <w:rPr>
          <w:rFonts w:ascii="Calibri" w:eastAsia="Calibri" w:hAnsi="Calibri" w:cs="Calibri"/>
          <w:sz w:val="24"/>
          <w:szCs w:val="24"/>
          <w:highlight w:val="yellow"/>
          <w:rPrChange w:id="2485" w:author="shashvindu jha" w:date="2024-09-13T11:50:00Z" w16du:dateUtc="2024-09-13T06:20:00Z">
            <w:rPr>
              <w:rFonts w:ascii="Calibri" w:eastAsia="Calibri" w:hAnsi="Calibri" w:cs="Calibri"/>
              <w:sz w:val="24"/>
              <w:szCs w:val="24"/>
            </w:rPr>
          </w:rPrChange>
        </w:rPr>
        <w:t>elect</w:t>
      </w:r>
      <w:r w:rsidRPr="009D4714">
        <w:rPr>
          <w:rFonts w:ascii="Calibri" w:hAnsi="Calibri" w:cs="Calibri"/>
          <w:b/>
          <w:bCs/>
          <w:sz w:val="24"/>
          <w:szCs w:val="24"/>
          <w:highlight w:val="yellow"/>
          <w:rPrChange w:id="2486" w:author="shashvindu jha" w:date="2024-09-13T11:50:00Z" w16du:dateUtc="2024-09-13T06:20:00Z">
            <w:rPr>
              <w:rFonts w:ascii="Calibri" w:hAnsi="Calibri" w:cs="Calibri"/>
              <w:b/>
              <w:bCs/>
              <w:sz w:val="24"/>
              <w:szCs w:val="24"/>
            </w:rPr>
          </w:rPrChange>
        </w:rPr>
        <w:t xml:space="preserve"> </w:t>
      </w:r>
      <w:ins w:id="2487" w:author="shashvindu jha" w:date="2024-09-12T16:43:00Z" w16du:dateUtc="2024-09-12T11:13:00Z">
        <w:r w:rsidR="00B01CCA" w:rsidRPr="009D4714">
          <w:rPr>
            <w:rFonts w:ascii="Calibri" w:hAnsi="Calibri" w:cs="Calibri"/>
            <w:sz w:val="24"/>
            <w:szCs w:val="24"/>
            <w:highlight w:val="yellow"/>
            <w:rPrChange w:id="2488" w:author="shashvindu jha" w:date="2024-09-13T11:50:00Z" w16du:dateUtc="2024-09-13T06:20:00Z">
              <w:rPr>
                <w:rFonts w:ascii="Calibri" w:hAnsi="Calibri" w:cs="Calibri"/>
                <w:b/>
                <w:bCs/>
                <w:sz w:val="24"/>
                <w:szCs w:val="24"/>
              </w:rPr>
            </w:rPrChange>
          </w:rPr>
          <w:t>the</w:t>
        </w:r>
        <w:r w:rsidR="00B01CCA" w:rsidRPr="009D4714">
          <w:rPr>
            <w:rFonts w:ascii="Calibri" w:hAnsi="Calibri" w:cs="Calibri"/>
            <w:b/>
            <w:bCs/>
            <w:sz w:val="24"/>
            <w:szCs w:val="24"/>
            <w:highlight w:val="yellow"/>
            <w:rPrChange w:id="2489" w:author="shashvindu jha" w:date="2024-09-13T11:50:00Z" w16du:dateUtc="2024-09-13T06:20:00Z">
              <w:rPr>
                <w:rFonts w:ascii="Calibri" w:hAnsi="Calibri" w:cs="Calibri"/>
                <w:b/>
                <w:bCs/>
                <w:sz w:val="24"/>
                <w:szCs w:val="24"/>
              </w:rPr>
            </w:rPrChange>
          </w:rPr>
          <w:t xml:space="preserve"> </w:t>
        </w:r>
      </w:ins>
      <w:r w:rsidR="00661E68" w:rsidRPr="009D4714">
        <w:rPr>
          <w:rFonts w:ascii="Calibri" w:hAnsi="Calibri" w:cs="Calibri"/>
          <w:b/>
          <w:bCs/>
          <w:sz w:val="24"/>
          <w:szCs w:val="24"/>
          <w:highlight w:val="yellow"/>
          <w:rPrChange w:id="2490" w:author="shashvindu jha" w:date="2024-09-13T11:50:00Z" w16du:dateUtc="2024-09-13T06:20:00Z">
            <w:rPr>
              <w:rFonts w:ascii="Calibri" w:hAnsi="Calibri" w:cs="Calibri"/>
              <w:b/>
              <w:bCs/>
              <w:sz w:val="24"/>
              <w:szCs w:val="24"/>
            </w:rPr>
          </w:rPrChange>
        </w:rPr>
        <w:t>Execute</w:t>
      </w:r>
      <w:r w:rsidR="000A3139" w:rsidRPr="009D4714">
        <w:rPr>
          <w:rFonts w:ascii="Calibri" w:hAnsi="Calibri" w:cs="Calibri"/>
          <w:b/>
          <w:bCs/>
          <w:sz w:val="24"/>
          <w:szCs w:val="24"/>
          <w:highlight w:val="yellow"/>
          <w:rPrChange w:id="2491" w:author="shashvindu jha" w:date="2024-09-13T11:50:00Z" w16du:dateUtc="2024-09-13T06:20:00Z">
            <w:rPr>
              <w:rFonts w:ascii="Calibri" w:hAnsi="Calibri" w:cs="Calibri"/>
              <w:b/>
              <w:bCs/>
              <w:sz w:val="24"/>
              <w:szCs w:val="24"/>
            </w:rPr>
          </w:rPrChange>
        </w:rPr>
        <w:t xml:space="preserve"> </w:t>
      </w:r>
      <w:r w:rsidRPr="009D4714">
        <w:rPr>
          <w:rFonts w:ascii="Calibri" w:hAnsi="Calibri" w:cs="Calibri"/>
          <w:sz w:val="24"/>
          <w:szCs w:val="24"/>
          <w:highlight w:val="yellow"/>
          <w:rPrChange w:id="2492" w:author="shashvindu jha" w:date="2024-09-13T11:50:00Z" w16du:dateUtc="2024-09-13T06:20:00Z">
            <w:rPr>
              <w:rFonts w:ascii="Calibri" w:hAnsi="Calibri" w:cs="Calibri"/>
              <w:sz w:val="24"/>
              <w:szCs w:val="24"/>
            </w:rPr>
          </w:rPrChange>
        </w:rPr>
        <w:t xml:space="preserve">option available in the action dropdown to </w:t>
      </w:r>
      <w:r w:rsidR="000A3139" w:rsidRPr="009D4714">
        <w:rPr>
          <w:rFonts w:ascii="Calibri" w:hAnsi="Calibri" w:cs="Calibri"/>
          <w:sz w:val="24"/>
          <w:szCs w:val="24"/>
          <w:highlight w:val="yellow"/>
          <w:rPrChange w:id="2493" w:author="shashvindu jha" w:date="2024-09-13T11:50:00Z" w16du:dateUtc="2024-09-13T06:20:00Z">
            <w:rPr>
              <w:rFonts w:ascii="Calibri" w:hAnsi="Calibri" w:cs="Calibri"/>
              <w:sz w:val="24"/>
              <w:szCs w:val="24"/>
            </w:rPr>
          </w:rPrChange>
        </w:rPr>
        <w:t xml:space="preserve">run the report for a particular date range and get </w:t>
      </w:r>
      <w:ins w:id="2494" w:author="shashvindu jha" w:date="2024-09-12T16:45:00Z" w16du:dateUtc="2024-09-12T11:15:00Z">
        <w:r w:rsidR="00B01CCA" w:rsidRPr="009D4714">
          <w:rPr>
            <w:rFonts w:ascii="Calibri" w:hAnsi="Calibri" w:cs="Calibri"/>
            <w:sz w:val="24"/>
            <w:szCs w:val="24"/>
            <w:highlight w:val="yellow"/>
            <w:rPrChange w:id="2495" w:author="shashvindu jha" w:date="2024-09-13T11:50:00Z" w16du:dateUtc="2024-09-13T06:20:00Z">
              <w:rPr>
                <w:rFonts w:ascii="Calibri" w:hAnsi="Calibri" w:cs="Calibri"/>
                <w:sz w:val="24"/>
                <w:szCs w:val="24"/>
              </w:rPr>
            </w:rPrChange>
          </w:rPr>
          <w:t xml:space="preserve">the </w:t>
        </w:r>
      </w:ins>
      <w:r w:rsidR="000A3139" w:rsidRPr="009D4714">
        <w:rPr>
          <w:rFonts w:ascii="Calibri" w:hAnsi="Calibri" w:cs="Calibri"/>
          <w:sz w:val="24"/>
          <w:szCs w:val="24"/>
          <w:highlight w:val="yellow"/>
          <w:rPrChange w:id="2496" w:author="shashvindu jha" w:date="2024-09-13T11:50:00Z" w16du:dateUtc="2024-09-13T06:20:00Z">
            <w:rPr>
              <w:rFonts w:ascii="Calibri" w:hAnsi="Calibri" w:cs="Calibri"/>
              <w:sz w:val="24"/>
              <w:szCs w:val="24"/>
            </w:rPr>
          </w:rPrChange>
        </w:rPr>
        <w:t>download link of the report</w:t>
      </w:r>
      <w:ins w:id="2497" w:author="shashvindu jha" w:date="2024-09-12T16:45:00Z" w16du:dateUtc="2024-09-12T11:15:00Z">
        <w:r w:rsidR="00B01CCA" w:rsidRPr="009D4714">
          <w:rPr>
            <w:rFonts w:ascii="Calibri" w:hAnsi="Calibri" w:cs="Calibri"/>
            <w:sz w:val="24"/>
            <w:szCs w:val="24"/>
            <w:highlight w:val="yellow"/>
            <w:rPrChange w:id="2498" w:author="shashvindu jha" w:date="2024-09-13T11:50:00Z" w16du:dateUtc="2024-09-13T06:20:00Z">
              <w:rPr>
                <w:rFonts w:ascii="Calibri" w:hAnsi="Calibri" w:cs="Calibri"/>
                <w:sz w:val="24"/>
                <w:szCs w:val="24"/>
              </w:rPr>
            </w:rPrChange>
          </w:rPr>
          <w:t xml:space="preserve">. The Data of the report can also be downloaded by clicking </w:t>
        </w:r>
      </w:ins>
      <w:ins w:id="2499" w:author="shashvindu jha" w:date="2024-09-12T16:46:00Z" w16du:dateUtc="2024-09-12T11:16:00Z">
        <w:r w:rsidR="00B01CCA" w:rsidRPr="009D4714">
          <w:rPr>
            <w:rFonts w:ascii="Calibri" w:hAnsi="Calibri" w:cs="Calibri"/>
            <w:sz w:val="24"/>
            <w:szCs w:val="24"/>
            <w:highlight w:val="yellow"/>
            <w:rPrChange w:id="2500" w:author="shashvindu jha" w:date="2024-09-13T11:50:00Z" w16du:dateUtc="2024-09-13T06:20:00Z">
              <w:rPr>
                <w:rFonts w:ascii="Calibri" w:hAnsi="Calibri" w:cs="Calibri"/>
                <w:sz w:val="24"/>
                <w:szCs w:val="24"/>
              </w:rPr>
            </w:rPrChange>
          </w:rPr>
          <w:t xml:space="preserve">the </w:t>
        </w:r>
      </w:ins>
      <w:ins w:id="2501" w:author="shashvindu jha" w:date="2024-09-12T16:45:00Z" w16du:dateUtc="2024-09-12T11:15:00Z">
        <w:r w:rsidR="00B01CCA" w:rsidRPr="009D4714">
          <w:rPr>
            <w:rFonts w:ascii="Calibri" w:hAnsi="Calibri" w:cs="Calibri"/>
            <w:b/>
            <w:bCs/>
            <w:sz w:val="24"/>
            <w:szCs w:val="24"/>
            <w:highlight w:val="yellow"/>
            <w:rPrChange w:id="2502" w:author="shashvindu jha" w:date="2024-09-13T11:50:00Z" w16du:dateUtc="2024-09-13T06:20:00Z">
              <w:rPr>
                <w:rFonts w:ascii="Calibri" w:hAnsi="Calibri" w:cs="Calibri"/>
                <w:b/>
                <w:bCs/>
                <w:sz w:val="24"/>
                <w:szCs w:val="24"/>
              </w:rPr>
            </w:rPrChange>
          </w:rPr>
          <w:t>Download da</w:t>
        </w:r>
      </w:ins>
      <w:ins w:id="2503" w:author="shashvindu jha" w:date="2024-09-12T16:46:00Z" w16du:dateUtc="2024-09-12T11:16:00Z">
        <w:r w:rsidR="00B01CCA" w:rsidRPr="009D4714">
          <w:rPr>
            <w:rFonts w:ascii="Calibri" w:hAnsi="Calibri" w:cs="Calibri"/>
            <w:b/>
            <w:bCs/>
            <w:sz w:val="24"/>
            <w:szCs w:val="24"/>
            <w:highlight w:val="yellow"/>
            <w:rPrChange w:id="2504" w:author="shashvindu jha" w:date="2024-09-13T11:50:00Z" w16du:dateUtc="2024-09-13T06:20:00Z">
              <w:rPr>
                <w:rFonts w:ascii="Calibri" w:hAnsi="Calibri" w:cs="Calibri"/>
                <w:b/>
                <w:bCs/>
                <w:sz w:val="24"/>
                <w:szCs w:val="24"/>
              </w:rPr>
            </w:rPrChange>
          </w:rPr>
          <w:t xml:space="preserve">ta </w:t>
        </w:r>
        <w:r w:rsidR="00B01CCA" w:rsidRPr="009D4714">
          <w:rPr>
            <w:rFonts w:ascii="Calibri" w:hAnsi="Calibri" w:cs="Calibri"/>
            <w:sz w:val="24"/>
            <w:szCs w:val="24"/>
            <w:highlight w:val="yellow"/>
            <w:rPrChange w:id="2505" w:author="shashvindu jha" w:date="2024-09-13T11:50:00Z" w16du:dateUtc="2024-09-13T06:20:00Z">
              <w:rPr>
                <w:rFonts w:ascii="Calibri" w:hAnsi="Calibri" w:cs="Calibri"/>
                <w:sz w:val="24"/>
                <w:szCs w:val="24"/>
              </w:rPr>
            </w:rPrChange>
          </w:rPr>
          <w:t>checkbox while execution.</w:t>
        </w:r>
      </w:ins>
    </w:p>
    <w:p w14:paraId="7B06DE50" w14:textId="674358E5" w:rsidR="000A3139" w:rsidRPr="009D4714" w:rsidRDefault="000A3139" w:rsidP="00A31169">
      <w:pPr>
        <w:jc w:val="both"/>
        <w:rPr>
          <w:rFonts w:ascii="Calibri" w:hAnsi="Calibri" w:cs="Calibri"/>
          <w:sz w:val="24"/>
          <w:szCs w:val="24"/>
          <w:highlight w:val="yellow"/>
          <w:rPrChange w:id="2506" w:author="shashvindu jha" w:date="2024-09-13T11:50:00Z" w16du:dateUtc="2024-09-13T06:20:00Z">
            <w:rPr>
              <w:rFonts w:ascii="Calibri" w:hAnsi="Calibri" w:cs="Calibri"/>
              <w:sz w:val="24"/>
              <w:szCs w:val="24"/>
            </w:rPr>
          </w:rPrChange>
        </w:rPr>
      </w:pPr>
      <w:r w:rsidRPr="009D4714">
        <w:rPr>
          <w:rFonts w:ascii="Calibri" w:hAnsi="Calibri" w:cs="Calibri"/>
          <w:sz w:val="24"/>
          <w:szCs w:val="24"/>
          <w:highlight w:val="yellow"/>
          <w:rPrChange w:id="2507" w:author="shashvindu jha" w:date="2024-09-13T11:50:00Z" w16du:dateUtc="2024-09-13T06:20:00Z">
            <w:rPr>
              <w:rFonts w:ascii="Calibri" w:hAnsi="Calibri" w:cs="Calibri"/>
              <w:sz w:val="24"/>
              <w:szCs w:val="24"/>
            </w:rPr>
          </w:rPrChange>
        </w:rPr>
        <w:br w:type="page"/>
      </w:r>
    </w:p>
    <w:p w14:paraId="139AF5EB" w14:textId="014F18F3" w:rsidR="00B525FE" w:rsidRDefault="00B525FE" w:rsidP="0012585F">
      <w:pPr>
        <w:spacing w:before="100" w:beforeAutospacing="1" w:after="0" w:line="360" w:lineRule="auto"/>
        <w:jc w:val="both"/>
        <w:rPr>
          <w:ins w:id="2508" w:author="shashvindu jha" w:date="2024-09-13T12:09:00Z" w16du:dateUtc="2024-09-13T06:39:00Z"/>
          <w:rFonts w:ascii="Calibri" w:hAnsi="Calibri" w:cs="Calibri"/>
          <w:sz w:val="24"/>
          <w:szCs w:val="24"/>
          <w:highlight w:val="yellow"/>
        </w:rPr>
      </w:pPr>
      <w:r w:rsidRPr="009D4714">
        <w:rPr>
          <w:noProof/>
          <w:highlight w:val="yellow"/>
          <w:rPrChange w:id="2509" w:author="shashvindu jha" w:date="2024-09-13T11:50:00Z" w16du:dateUtc="2024-09-13T06:20:00Z">
            <w:rPr>
              <w:noProof/>
            </w:rPr>
          </w:rPrChange>
        </w:rPr>
        <w:lastRenderedPageBreak/>
        <w:drawing>
          <wp:anchor distT="0" distB="91440" distL="114300" distR="114300" simplePos="0" relativeHeight="251852800" behindDoc="0" locked="0" layoutInCell="1" allowOverlap="1" wp14:anchorId="25F771A8" wp14:editId="75F43A9D">
            <wp:simplePos x="0" y="0"/>
            <wp:positionH relativeFrom="margin">
              <wp:posOffset>-11379</wp:posOffset>
            </wp:positionH>
            <wp:positionV relativeFrom="paragraph">
              <wp:posOffset>558200</wp:posOffset>
            </wp:positionV>
            <wp:extent cx="5951855" cy="3346450"/>
            <wp:effectExtent l="19050" t="19050" r="10795" b="254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2-16 1910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1855" cy="3346450"/>
                    </a:xfrm>
                    <a:prstGeom prst="rect">
                      <a:avLst/>
                    </a:prstGeom>
                    <a:ln>
                      <a:solidFill>
                        <a:schemeClr val="tx1">
                          <a:lumMod val="50000"/>
                          <a:lumOff val="50000"/>
                        </a:schemeClr>
                      </a:solidFill>
                    </a:ln>
                  </pic:spPr>
                </pic:pic>
              </a:graphicData>
            </a:graphic>
            <wp14:sizeRelV relativeFrom="margin">
              <wp14:pctHeight>0</wp14:pctHeight>
            </wp14:sizeRelV>
          </wp:anchor>
        </w:drawing>
      </w:r>
      <w:r w:rsidR="000A3139" w:rsidRPr="009D4714">
        <w:rPr>
          <w:rFonts w:ascii="Calibri" w:hAnsi="Calibri" w:cs="Calibri"/>
          <w:b/>
          <w:bCs/>
          <w:sz w:val="24"/>
          <w:szCs w:val="24"/>
          <w:highlight w:val="yellow"/>
          <w:rPrChange w:id="2510" w:author="shashvindu jha" w:date="2024-09-13T11:50:00Z" w16du:dateUtc="2024-09-13T06:20:00Z">
            <w:rPr>
              <w:rFonts w:ascii="Calibri" w:hAnsi="Calibri" w:cs="Calibri"/>
              <w:b/>
              <w:bCs/>
              <w:sz w:val="24"/>
              <w:szCs w:val="24"/>
            </w:rPr>
          </w:rPrChange>
        </w:rPr>
        <w:t xml:space="preserve">Step </w:t>
      </w:r>
      <w:r w:rsidR="0054522C" w:rsidRPr="009D4714">
        <w:rPr>
          <w:rFonts w:ascii="Calibri" w:hAnsi="Calibri" w:cs="Calibri"/>
          <w:b/>
          <w:bCs/>
          <w:sz w:val="24"/>
          <w:szCs w:val="24"/>
          <w:highlight w:val="yellow"/>
          <w:rPrChange w:id="2511" w:author="shashvindu jha" w:date="2024-09-13T11:50:00Z" w16du:dateUtc="2024-09-13T06:20:00Z">
            <w:rPr>
              <w:rFonts w:ascii="Calibri" w:hAnsi="Calibri" w:cs="Calibri"/>
              <w:b/>
              <w:bCs/>
              <w:sz w:val="24"/>
              <w:szCs w:val="24"/>
            </w:rPr>
          </w:rPrChange>
        </w:rPr>
        <w:t>52</w:t>
      </w:r>
      <w:r w:rsidR="000A3139" w:rsidRPr="009D4714">
        <w:rPr>
          <w:rFonts w:ascii="Calibri" w:hAnsi="Calibri" w:cs="Calibri"/>
          <w:b/>
          <w:bCs/>
          <w:sz w:val="24"/>
          <w:szCs w:val="24"/>
          <w:highlight w:val="yellow"/>
          <w:rPrChange w:id="2512" w:author="shashvindu jha" w:date="2024-09-13T11:50:00Z" w16du:dateUtc="2024-09-13T06:20:00Z">
            <w:rPr>
              <w:rFonts w:ascii="Calibri" w:hAnsi="Calibri" w:cs="Calibri"/>
              <w:b/>
              <w:bCs/>
              <w:sz w:val="24"/>
              <w:szCs w:val="24"/>
            </w:rPr>
          </w:rPrChange>
        </w:rPr>
        <w:t xml:space="preserve">: Download </w:t>
      </w:r>
      <w:r w:rsidR="000A3139" w:rsidRPr="009D4714">
        <w:rPr>
          <w:rFonts w:ascii="Calibri" w:hAnsi="Calibri" w:cs="Calibri"/>
          <w:sz w:val="24"/>
          <w:szCs w:val="24"/>
          <w:highlight w:val="yellow"/>
          <w:rPrChange w:id="2513" w:author="shashvindu jha" w:date="2024-09-13T11:50:00Z" w16du:dateUtc="2024-09-13T06:20:00Z">
            <w:rPr>
              <w:rFonts w:ascii="Calibri" w:hAnsi="Calibri" w:cs="Calibri"/>
              <w:sz w:val="24"/>
              <w:szCs w:val="24"/>
            </w:rPr>
          </w:rPrChange>
        </w:rPr>
        <w:t xml:space="preserve">the report </w:t>
      </w:r>
      <w:del w:id="2514" w:author="shashvindu jha" w:date="2024-09-12T16:47:00Z" w16du:dateUtc="2024-09-12T11:17:00Z">
        <w:r w:rsidR="000A3139" w:rsidRPr="009D4714" w:rsidDel="00B01CCA">
          <w:rPr>
            <w:rFonts w:ascii="Calibri" w:hAnsi="Calibri" w:cs="Calibri"/>
            <w:sz w:val="24"/>
            <w:szCs w:val="24"/>
            <w:highlight w:val="yellow"/>
            <w:rPrChange w:id="2515" w:author="shashvindu jha" w:date="2024-09-13T11:50:00Z" w16du:dateUtc="2024-09-13T06:20:00Z">
              <w:rPr>
                <w:rFonts w:ascii="Calibri" w:hAnsi="Calibri" w:cs="Calibri"/>
                <w:sz w:val="24"/>
                <w:szCs w:val="24"/>
              </w:rPr>
            </w:rPrChange>
          </w:rPr>
          <w:delText>by clicking on the download ico</w:delText>
        </w:r>
        <w:r w:rsidR="00CD3EE4" w:rsidRPr="009D4714" w:rsidDel="00B01CCA">
          <w:rPr>
            <w:rFonts w:ascii="Calibri" w:hAnsi="Calibri" w:cs="Calibri"/>
            <w:sz w:val="24"/>
            <w:szCs w:val="24"/>
            <w:highlight w:val="yellow"/>
            <w:rPrChange w:id="2516" w:author="shashvindu jha" w:date="2024-09-13T11:50:00Z" w16du:dateUtc="2024-09-13T06:20:00Z">
              <w:rPr>
                <w:rFonts w:ascii="Calibri" w:hAnsi="Calibri" w:cs="Calibri"/>
                <w:sz w:val="24"/>
                <w:szCs w:val="24"/>
              </w:rPr>
            </w:rPrChange>
          </w:rPr>
          <w:delText>n</w:delText>
        </w:r>
      </w:del>
      <w:ins w:id="2517" w:author="shashvindu jha" w:date="2024-09-12T16:46:00Z" w16du:dateUtc="2024-09-12T11:16:00Z">
        <w:r w:rsidR="00B01CCA" w:rsidRPr="009D4714">
          <w:rPr>
            <w:rFonts w:ascii="Calibri" w:hAnsi="Calibri" w:cs="Calibri"/>
            <w:sz w:val="24"/>
            <w:szCs w:val="24"/>
            <w:highlight w:val="yellow"/>
            <w:rPrChange w:id="2518" w:author="shashvindu jha" w:date="2024-09-13T11:50:00Z" w16du:dateUtc="2024-09-13T06:20:00Z">
              <w:rPr>
                <w:rFonts w:ascii="Calibri" w:hAnsi="Calibri" w:cs="Calibri"/>
                <w:sz w:val="24"/>
                <w:szCs w:val="24"/>
              </w:rPr>
            </w:rPrChange>
          </w:rPr>
          <w:t xml:space="preserve">and data if checked </w:t>
        </w:r>
        <w:r w:rsidR="00B01CCA" w:rsidRPr="009D4714">
          <w:rPr>
            <w:rFonts w:ascii="Calibri" w:hAnsi="Calibri" w:cs="Calibri"/>
            <w:b/>
            <w:bCs/>
            <w:sz w:val="24"/>
            <w:szCs w:val="24"/>
            <w:highlight w:val="yellow"/>
            <w:rPrChange w:id="2519" w:author="shashvindu jha" w:date="2024-09-13T11:50:00Z" w16du:dateUtc="2024-09-13T06:20:00Z">
              <w:rPr>
                <w:rFonts w:ascii="Calibri" w:hAnsi="Calibri" w:cs="Calibri"/>
                <w:b/>
                <w:bCs/>
                <w:sz w:val="24"/>
                <w:szCs w:val="24"/>
              </w:rPr>
            </w:rPrChange>
          </w:rPr>
          <w:t xml:space="preserve">Download </w:t>
        </w:r>
      </w:ins>
      <w:ins w:id="2520" w:author="shashvindu jha" w:date="2024-09-12T16:47:00Z" w16du:dateUtc="2024-09-12T11:17:00Z">
        <w:r w:rsidR="009076E4" w:rsidRPr="009D4714">
          <w:rPr>
            <w:rFonts w:ascii="Calibri" w:hAnsi="Calibri" w:cs="Calibri"/>
            <w:b/>
            <w:bCs/>
            <w:sz w:val="24"/>
            <w:szCs w:val="24"/>
            <w:highlight w:val="yellow"/>
            <w:rPrChange w:id="2521" w:author="shashvindu jha" w:date="2024-09-13T11:50:00Z" w16du:dateUtc="2024-09-13T06:20:00Z">
              <w:rPr>
                <w:rFonts w:ascii="Calibri" w:hAnsi="Calibri" w:cs="Calibri"/>
                <w:b/>
                <w:bCs/>
                <w:sz w:val="24"/>
                <w:szCs w:val="24"/>
              </w:rPr>
            </w:rPrChange>
          </w:rPr>
          <w:t>D</w:t>
        </w:r>
      </w:ins>
      <w:ins w:id="2522" w:author="shashvindu jha" w:date="2024-09-12T16:46:00Z" w16du:dateUtc="2024-09-12T11:16:00Z">
        <w:r w:rsidR="00B01CCA" w:rsidRPr="009D4714">
          <w:rPr>
            <w:rFonts w:ascii="Calibri" w:hAnsi="Calibri" w:cs="Calibri"/>
            <w:b/>
            <w:bCs/>
            <w:sz w:val="24"/>
            <w:szCs w:val="24"/>
            <w:highlight w:val="yellow"/>
            <w:rPrChange w:id="2523" w:author="shashvindu jha" w:date="2024-09-13T11:50:00Z" w16du:dateUtc="2024-09-13T06:20:00Z">
              <w:rPr>
                <w:rFonts w:ascii="Calibri" w:hAnsi="Calibri" w:cs="Calibri"/>
                <w:b/>
                <w:bCs/>
                <w:sz w:val="24"/>
                <w:szCs w:val="24"/>
              </w:rPr>
            </w:rPrChange>
          </w:rPr>
          <w:t xml:space="preserve">ata </w:t>
        </w:r>
        <w:r w:rsidR="00B01CCA" w:rsidRPr="009D4714">
          <w:rPr>
            <w:rFonts w:ascii="Calibri" w:hAnsi="Calibri" w:cs="Calibri"/>
            <w:sz w:val="24"/>
            <w:szCs w:val="24"/>
            <w:highlight w:val="yellow"/>
            <w:rPrChange w:id="2524" w:author="shashvindu jha" w:date="2024-09-13T11:50:00Z" w16du:dateUtc="2024-09-13T06:20:00Z">
              <w:rPr>
                <w:rFonts w:ascii="Calibri" w:hAnsi="Calibri" w:cs="Calibri"/>
                <w:sz w:val="24"/>
                <w:szCs w:val="24"/>
              </w:rPr>
            </w:rPrChange>
          </w:rPr>
          <w:t xml:space="preserve">checkbox </w:t>
        </w:r>
      </w:ins>
      <w:ins w:id="2525" w:author="shashvindu jha" w:date="2024-09-12T16:47:00Z" w16du:dateUtc="2024-09-12T11:17:00Z">
        <w:r w:rsidR="00B01CCA" w:rsidRPr="009D4714">
          <w:rPr>
            <w:rFonts w:ascii="Calibri" w:hAnsi="Calibri" w:cs="Calibri"/>
            <w:sz w:val="24"/>
            <w:szCs w:val="24"/>
            <w:highlight w:val="yellow"/>
            <w:rPrChange w:id="2526" w:author="shashvindu jha" w:date="2024-09-13T11:50:00Z" w16du:dateUtc="2024-09-13T06:20:00Z">
              <w:rPr>
                <w:rFonts w:ascii="Calibri" w:hAnsi="Calibri" w:cs="Calibri"/>
                <w:sz w:val="24"/>
                <w:szCs w:val="24"/>
              </w:rPr>
            </w:rPrChange>
          </w:rPr>
          <w:t>by clicking on the download icon.</w:t>
        </w:r>
      </w:ins>
    </w:p>
    <w:p w14:paraId="30E4FE19" w14:textId="57DE2C1C" w:rsidR="00B525FE" w:rsidRDefault="00B525FE">
      <w:pPr>
        <w:rPr>
          <w:ins w:id="2527" w:author="shashvindu jha" w:date="2024-09-13T12:09:00Z" w16du:dateUtc="2024-09-13T06:39:00Z"/>
          <w:rFonts w:ascii="Calibri" w:hAnsi="Calibri" w:cs="Calibri"/>
          <w:sz w:val="24"/>
          <w:szCs w:val="24"/>
          <w:highlight w:val="yellow"/>
        </w:rPr>
      </w:pPr>
      <w:ins w:id="2528" w:author="shashvindu jha" w:date="2024-09-13T12:09:00Z" w16du:dateUtc="2024-09-13T06:39:00Z">
        <w:r>
          <w:rPr>
            <w:rFonts w:ascii="Calibri" w:hAnsi="Calibri" w:cs="Calibri"/>
            <w:sz w:val="24"/>
            <w:szCs w:val="24"/>
            <w:highlight w:val="yellow"/>
          </w:rPr>
          <w:br w:type="page"/>
        </w:r>
      </w:ins>
    </w:p>
    <w:p w14:paraId="6612465C" w14:textId="04A54701" w:rsidR="000A3139" w:rsidRPr="009D4714" w:rsidDel="00B525FE" w:rsidRDefault="00CD3EE4" w:rsidP="0012585F">
      <w:pPr>
        <w:spacing w:before="100" w:beforeAutospacing="1" w:after="0" w:line="360" w:lineRule="auto"/>
        <w:jc w:val="both"/>
        <w:rPr>
          <w:del w:id="2529" w:author="shashvindu jha" w:date="2024-09-13T12:09:00Z" w16du:dateUtc="2024-09-13T06:39:00Z"/>
          <w:rFonts w:ascii="Calibri" w:hAnsi="Calibri" w:cs="Calibri"/>
          <w:sz w:val="24"/>
          <w:szCs w:val="24"/>
          <w:highlight w:val="yellow"/>
          <w:rPrChange w:id="2530" w:author="shashvindu jha" w:date="2024-09-13T11:50:00Z" w16du:dateUtc="2024-09-13T06:20:00Z">
            <w:rPr>
              <w:del w:id="2531" w:author="shashvindu jha" w:date="2024-09-13T12:09:00Z" w16du:dateUtc="2024-09-13T06:39:00Z"/>
              <w:rFonts w:ascii="Calibri" w:hAnsi="Calibri" w:cs="Calibri"/>
              <w:sz w:val="24"/>
              <w:szCs w:val="24"/>
            </w:rPr>
          </w:rPrChange>
        </w:rPr>
      </w:pPr>
      <w:del w:id="2532" w:author="shashvindu jha" w:date="2024-09-12T16:47:00Z" w16du:dateUtc="2024-09-12T11:17:00Z">
        <w:r w:rsidRPr="009D4714" w:rsidDel="00B01CCA">
          <w:rPr>
            <w:rFonts w:ascii="Calibri" w:hAnsi="Calibri" w:cs="Calibri"/>
            <w:sz w:val="24"/>
            <w:szCs w:val="24"/>
            <w:highlight w:val="yellow"/>
            <w:rPrChange w:id="2533" w:author="shashvindu jha" w:date="2024-09-13T11:50:00Z" w16du:dateUtc="2024-09-13T06:20:00Z">
              <w:rPr>
                <w:rFonts w:ascii="Calibri" w:hAnsi="Calibri" w:cs="Calibri"/>
                <w:sz w:val="24"/>
                <w:szCs w:val="24"/>
              </w:rPr>
            </w:rPrChange>
          </w:rPr>
          <w:lastRenderedPageBreak/>
          <w:delText>.</w:delText>
        </w:r>
      </w:del>
    </w:p>
    <w:p w14:paraId="2C83A8C5" w14:textId="53A1AEE1" w:rsidR="009D4714" w:rsidRDefault="003B18CD" w:rsidP="009D4714">
      <w:pPr>
        <w:pStyle w:val="Heading2"/>
        <w:spacing w:before="100" w:beforeAutospacing="1" w:after="100" w:afterAutospacing="1"/>
        <w:jc w:val="both"/>
        <w:rPr>
          <w:ins w:id="2534" w:author="shashvindu jha" w:date="2024-09-13T11:59:00Z" w16du:dateUtc="2024-09-13T06:29:00Z"/>
          <w:b/>
          <w:bCs/>
          <w:color w:val="1B1D3D" w:themeColor="text2" w:themeShade="BF"/>
        </w:rPr>
      </w:pPr>
      <w:del w:id="2535" w:author="shashvindu jha" w:date="2024-09-13T12:09:00Z" w16du:dateUtc="2024-09-13T06:39:00Z">
        <w:r w:rsidDel="00B525FE">
          <w:br w:type="page"/>
        </w:r>
      </w:del>
      <w:bookmarkStart w:id="2536" w:name="_Toc177122889"/>
      <w:r w:rsidR="00C7008E" w:rsidRPr="00C7008E">
        <w:rPr>
          <w:b/>
          <w:bCs/>
          <w:color w:val="1B1D3D" w:themeColor="text2" w:themeShade="BF"/>
        </w:rPr>
        <w:t>2.</w:t>
      </w:r>
      <w:r w:rsidR="00E07D74">
        <w:rPr>
          <w:b/>
          <w:bCs/>
          <w:color w:val="1B1D3D" w:themeColor="text2" w:themeShade="BF"/>
        </w:rPr>
        <w:t>7</w:t>
      </w:r>
      <w:r w:rsidR="00C7008E" w:rsidRPr="00C7008E">
        <w:rPr>
          <w:b/>
          <w:bCs/>
          <w:color w:val="1B1D3D" w:themeColor="text2" w:themeShade="BF"/>
        </w:rPr>
        <w:t xml:space="preserve"> </w:t>
      </w:r>
      <w:r w:rsidR="00C7008E">
        <w:rPr>
          <w:b/>
          <w:bCs/>
          <w:color w:val="1B1D3D" w:themeColor="text2" w:themeShade="BF"/>
        </w:rPr>
        <w:t>SCRIPT</w:t>
      </w:r>
      <w:bookmarkEnd w:id="2536"/>
    </w:p>
    <w:p w14:paraId="6160BD06" w14:textId="1A60E351" w:rsidR="009D4714" w:rsidRPr="00B525FE" w:rsidRDefault="009D4714" w:rsidP="009D4714">
      <w:pPr>
        <w:rPr>
          <w:ins w:id="2537" w:author="shashvindu jha" w:date="2024-09-13T12:10:00Z" w16du:dateUtc="2024-09-13T06:40:00Z"/>
          <w:rFonts w:ascii="Calibri" w:hAnsi="Calibri" w:cs="Calibri"/>
          <w:sz w:val="24"/>
          <w:szCs w:val="24"/>
          <w:rPrChange w:id="2538" w:author="shashvindu jha" w:date="2024-09-13T12:10:00Z" w16du:dateUtc="2024-09-13T06:40:00Z">
            <w:rPr>
              <w:ins w:id="2539" w:author="shashvindu jha" w:date="2024-09-13T12:10:00Z" w16du:dateUtc="2024-09-13T06:40:00Z"/>
            </w:rPr>
          </w:rPrChange>
        </w:rPr>
      </w:pPr>
      <w:ins w:id="2540" w:author="shashvindu jha" w:date="2024-09-13T11:59:00Z" w16du:dateUtc="2024-09-13T06:29:00Z">
        <w:r w:rsidRPr="00B525FE">
          <w:rPr>
            <w:rFonts w:ascii="Calibri" w:hAnsi="Calibri" w:cs="Calibri"/>
            <w:sz w:val="24"/>
            <w:szCs w:val="24"/>
            <w:rPrChange w:id="2541" w:author="shashvindu jha" w:date="2024-09-13T12:10:00Z" w16du:dateUtc="2024-09-13T06:40:00Z">
              <w:rPr/>
            </w:rPrChange>
          </w:rPr>
          <w:t xml:space="preserve">This </w:t>
        </w:r>
      </w:ins>
      <w:ins w:id="2542" w:author="shashvindu jha" w:date="2024-09-13T12:22:00Z" w16du:dateUtc="2024-09-13T06:52:00Z">
        <w:r w:rsidR="00C10CFB">
          <w:rPr>
            <w:rFonts w:ascii="Calibri" w:hAnsi="Calibri" w:cs="Calibri"/>
            <w:sz w:val="24"/>
            <w:szCs w:val="24"/>
          </w:rPr>
          <w:t>sub</w:t>
        </w:r>
      </w:ins>
      <w:ins w:id="2543" w:author="shashvindu jha" w:date="2024-09-13T11:59:00Z" w16du:dateUtc="2024-09-13T06:29:00Z">
        <w:r w:rsidRPr="00B525FE">
          <w:rPr>
            <w:rFonts w:ascii="Calibri" w:hAnsi="Calibri" w:cs="Calibri"/>
            <w:sz w:val="24"/>
            <w:szCs w:val="24"/>
            <w:rPrChange w:id="2544" w:author="shashvindu jha" w:date="2024-09-13T12:10:00Z" w16du:dateUtc="2024-09-13T06:40:00Z">
              <w:rPr/>
            </w:rPrChange>
          </w:rPr>
          <w:t xml:space="preserve">module </w:t>
        </w:r>
        <w:r w:rsidR="00B525FE" w:rsidRPr="00B525FE">
          <w:rPr>
            <w:rFonts w:ascii="Calibri" w:hAnsi="Calibri" w:cs="Calibri"/>
            <w:sz w:val="24"/>
            <w:szCs w:val="24"/>
            <w:rPrChange w:id="2545" w:author="shashvindu jha" w:date="2024-09-13T12:10:00Z" w16du:dateUtc="2024-09-13T06:40:00Z">
              <w:rPr/>
            </w:rPrChange>
          </w:rPr>
          <w:t xml:space="preserve">contains </w:t>
        </w:r>
        <w:r w:rsidR="003564DE" w:rsidRPr="003564DE">
          <w:rPr>
            <w:rFonts w:ascii="Calibri" w:hAnsi="Calibri" w:cs="Calibri"/>
            <w:b/>
            <w:bCs/>
            <w:sz w:val="24"/>
            <w:szCs w:val="24"/>
            <w:rPrChange w:id="2546" w:author="shashvindu jha" w:date="2024-09-13T12:11:00Z" w16du:dateUtc="2024-09-13T06:41:00Z">
              <w:rPr>
                <w:rFonts w:ascii="Calibri" w:hAnsi="Calibri" w:cs="Calibri"/>
                <w:sz w:val="24"/>
                <w:szCs w:val="24"/>
              </w:rPr>
            </w:rPrChange>
          </w:rPr>
          <w:t>Script</w:t>
        </w:r>
      </w:ins>
      <w:ins w:id="2547" w:author="shashvindu jha" w:date="2024-09-13T13:31:00Z" w16du:dateUtc="2024-09-13T08:01:00Z">
        <w:r w:rsidR="004C35AB">
          <w:rPr>
            <w:rFonts w:ascii="Calibri" w:hAnsi="Calibri" w:cs="Calibri"/>
            <w:b/>
            <w:bCs/>
            <w:sz w:val="24"/>
            <w:szCs w:val="24"/>
          </w:rPr>
          <w:t xml:space="preserve"> </w:t>
        </w:r>
      </w:ins>
      <w:ins w:id="2548" w:author="shashvindu jha" w:date="2024-09-13T11:59:00Z" w16du:dateUtc="2024-09-13T06:29:00Z">
        <w:r w:rsidR="00B525FE" w:rsidRPr="00B525FE">
          <w:rPr>
            <w:rFonts w:ascii="Calibri" w:hAnsi="Calibri" w:cs="Calibri"/>
            <w:sz w:val="24"/>
            <w:szCs w:val="24"/>
            <w:rPrChange w:id="2549" w:author="shashvindu jha" w:date="2024-09-13T12:10:00Z" w16du:dateUtc="2024-09-13T06:40:00Z">
              <w:rPr/>
            </w:rPrChange>
          </w:rPr>
          <w:t xml:space="preserve">that are </w:t>
        </w:r>
      </w:ins>
      <w:ins w:id="2550" w:author="shashvindu jha" w:date="2024-09-13T12:00:00Z" w16du:dateUtc="2024-09-13T06:30:00Z">
        <w:r w:rsidR="00B525FE" w:rsidRPr="00B525FE">
          <w:rPr>
            <w:rFonts w:ascii="Calibri" w:hAnsi="Calibri" w:cs="Calibri"/>
            <w:sz w:val="24"/>
            <w:szCs w:val="24"/>
            <w:rPrChange w:id="2551" w:author="shashvindu jha" w:date="2024-09-13T12:10:00Z" w16du:dateUtc="2024-09-13T06:40:00Z">
              <w:rPr/>
            </w:rPrChange>
          </w:rPr>
          <w:t>compiled</w:t>
        </w:r>
      </w:ins>
      <w:ins w:id="2552" w:author="shashvindu jha" w:date="2024-09-13T11:59:00Z" w16du:dateUtc="2024-09-13T06:29:00Z">
        <w:r w:rsidR="00B525FE" w:rsidRPr="00B525FE">
          <w:rPr>
            <w:rFonts w:ascii="Calibri" w:hAnsi="Calibri" w:cs="Calibri"/>
            <w:sz w:val="24"/>
            <w:szCs w:val="24"/>
            <w:rPrChange w:id="2553" w:author="shashvindu jha" w:date="2024-09-13T12:10:00Z" w16du:dateUtc="2024-09-13T06:40:00Z">
              <w:rPr/>
            </w:rPrChange>
          </w:rPr>
          <w:t xml:space="preserve"> with the </w:t>
        </w:r>
      </w:ins>
      <w:ins w:id="2554" w:author="shashvindu jha" w:date="2024-09-13T12:05:00Z" w16du:dateUtc="2024-09-13T06:35:00Z">
        <w:r w:rsidR="00B525FE" w:rsidRPr="00B525FE">
          <w:rPr>
            <w:rFonts w:ascii="Calibri" w:hAnsi="Calibri" w:cs="Calibri"/>
            <w:sz w:val="24"/>
            <w:szCs w:val="24"/>
            <w:rPrChange w:id="2555" w:author="shashvindu jha" w:date="2024-09-13T12:10:00Z" w16du:dateUtc="2024-09-13T06:40:00Z">
              <w:rPr/>
            </w:rPrChange>
          </w:rPr>
          <w:t>file</w:t>
        </w:r>
      </w:ins>
      <w:ins w:id="2556" w:author="shashvindu jha" w:date="2024-09-13T12:06:00Z" w16du:dateUtc="2024-09-13T06:36:00Z">
        <w:r w:rsidR="00B525FE" w:rsidRPr="00B525FE">
          <w:rPr>
            <w:rFonts w:ascii="Calibri" w:hAnsi="Calibri" w:cs="Calibri"/>
            <w:sz w:val="24"/>
            <w:szCs w:val="24"/>
            <w:rPrChange w:id="2557" w:author="shashvindu jha" w:date="2024-09-13T12:10:00Z" w16du:dateUtc="2024-09-13T06:40:00Z">
              <w:rPr/>
            </w:rPrChange>
          </w:rPr>
          <w:t xml:space="preserve">s of </w:t>
        </w:r>
      </w:ins>
      <w:ins w:id="2558" w:author="shashvindu jha" w:date="2024-09-13T13:30:00Z" w16du:dateUtc="2024-09-13T08:00:00Z">
        <w:r w:rsidR="004C35AB">
          <w:rPr>
            <w:rFonts w:ascii="Calibri" w:hAnsi="Calibri" w:cs="Calibri"/>
            <w:sz w:val="24"/>
            <w:szCs w:val="24"/>
          </w:rPr>
          <w:t>Import</w:t>
        </w:r>
      </w:ins>
      <w:ins w:id="2559" w:author="shashvindu jha" w:date="2024-09-13T12:07:00Z" w16du:dateUtc="2024-09-13T06:37:00Z">
        <w:r w:rsidR="00B525FE" w:rsidRPr="00B525FE">
          <w:rPr>
            <w:rFonts w:ascii="Calibri" w:hAnsi="Calibri" w:cs="Calibri"/>
            <w:sz w:val="24"/>
            <w:szCs w:val="24"/>
            <w:rPrChange w:id="2560" w:author="shashvindu jha" w:date="2024-09-13T12:10:00Z" w16du:dateUtc="2024-09-13T06:40:00Z">
              <w:rPr/>
            </w:rPrChange>
          </w:rPr>
          <w:t xml:space="preserve"> </w:t>
        </w:r>
      </w:ins>
      <w:ins w:id="2561" w:author="shashvindu jha" w:date="2024-09-13T12:06:00Z" w16du:dateUtc="2024-09-13T06:36:00Z">
        <w:r w:rsidR="00B525FE" w:rsidRPr="00B525FE">
          <w:rPr>
            <w:rFonts w:ascii="Calibri" w:hAnsi="Calibri" w:cs="Calibri"/>
            <w:sz w:val="24"/>
            <w:szCs w:val="24"/>
            <w:rPrChange w:id="2562" w:author="shashvindu jha" w:date="2024-09-13T12:10:00Z" w16du:dateUtc="2024-09-13T06:40:00Z">
              <w:rPr/>
            </w:rPrChange>
          </w:rPr>
          <w:t xml:space="preserve">and report generated by </w:t>
        </w:r>
      </w:ins>
      <w:ins w:id="2563" w:author="shashvindu jha" w:date="2024-09-13T12:07:00Z" w16du:dateUtc="2024-09-13T06:37:00Z">
        <w:r w:rsidR="00B525FE" w:rsidRPr="00B525FE">
          <w:rPr>
            <w:rFonts w:ascii="Calibri" w:hAnsi="Calibri" w:cs="Calibri"/>
            <w:sz w:val="24"/>
            <w:szCs w:val="24"/>
            <w:rPrChange w:id="2564" w:author="shashvindu jha" w:date="2024-09-13T12:10:00Z" w16du:dateUtc="2024-09-13T06:40:00Z">
              <w:rPr/>
            </w:rPrChange>
          </w:rPr>
          <w:t xml:space="preserve">the Report module </w:t>
        </w:r>
      </w:ins>
      <w:ins w:id="2565" w:author="shashvindu jha" w:date="2024-09-13T12:01:00Z" w16du:dateUtc="2024-09-13T06:31:00Z">
        <w:r w:rsidR="00B525FE" w:rsidRPr="00B525FE">
          <w:rPr>
            <w:rFonts w:ascii="Calibri" w:hAnsi="Calibri" w:cs="Calibri"/>
            <w:sz w:val="24"/>
            <w:szCs w:val="24"/>
            <w:rPrChange w:id="2566" w:author="shashvindu jha" w:date="2024-09-13T12:10:00Z" w16du:dateUtc="2024-09-13T06:40:00Z">
              <w:rPr/>
            </w:rPrChange>
          </w:rPr>
          <w:t>outsid</w:t>
        </w:r>
      </w:ins>
      <w:ins w:id="2567" w:author="shashvindu jha" w:date="2024-09-13T12:02:00Z" w16du:dateUtc="2024-09-13T06:32:00Z">
        <w:r w:rsidR="00B525FE" w:rsidRPr="00B525FE">
          <w:rPr>
            <w:rFonts w:ascii="Calibri" w:hAnsi="Calibri" w:cs="Calibri"/>
            <w:sz w:val="24"/>
            <w:szCs w:val="24"/>
            <w:rPrChange w:id="2568" w:author="shashvindu jha" w:date="2024-09-13T12:10:00Z" w16du:dateUtc="2024-09-13T06:40:00Z">
              <w:rPr/>
            </w:rPrChange>
          </w:rPr>
          <w:t xml:space="preserve">e the </w:t>
        </w:r>
      </w:ins>
      <w:ins w:id="2569" w:author="shashvindu jha" w:date="2024-09-13T12:15:00Z" w16du:dateUtc="2024-09-13T06:45:00Z">
        <w:r w:rsidR="003564DE">
          <w:rPr>
            <w:rFonts w:ascii="Calibri" w:hAnsi="Calibri" w:cs="Calibri"/>
            <w:sz w:val="24"/>
            <w:szCs w:val="24"/>
          </w:rPr>
          <w:t xml:space="preserve">MauStats </w:t>
        </w:r>
      </w:ins>
      <w:ins w:id="2570" w:author="shashvindu jha" w:date="2024-09-13T12:02:00Z" w16du:dateUtc="2024-09-13T06:32:00Z">
        <w:r w:rsidR="00B525FE" w:rsidRPr="00B525FE">
          <w:rPr>
            <w:rFonts w:ascii="Calibri" w:hAnsi="Calibri" w:cs="Calibri"/>
            <w:sz w:val="24"/>
            <w:szCs w:val="24"/>
            <w:rPrChange w:id="2571" w:author="shashvindu jha" w:date="2024-09-13T12:10:00Z" w16du:dateUtc="2024-09-13T06:40:00Z">
              <w:rPr/>
            </w:rPrChange>
          </w:rPr>
          <w:t>platform to get the desired Report Format.</w:t>
        </w:r>
      </w:ins>
    </w:p>
    <w:p w14:paraId="388A8756" w14:textId="6B999972" w:rsidR="00B525FE" w:rsidRPr="003564DE" w:rsidDel="003564DE" w:rsidRDefault="003564DE">
      <w:pPr>
        <w:rPr>
          <w:del w:id="2572" w:author="shashvindu jha" w:date="2024-09-13T12:13:00Z" w16du:dateUtc="2024-09-13T06:43:00Z"/>
          <w:rFonts w:cs="Calibri"/>
          <w:sz w:val="24"/>
          <w:szCs w:val="24"/>
          <w:rPrChange w:id="2573" w:author="shashvindu jha" w:date="2024-09-13T12:13:00Z" w16du:dateUtc="2024-09-13T06:43:00Z">
            <w:rPr>
              <w:del w:id="2574" w:author="shashvindu jha" w:date="2024-09-13T12:13:00Z" w16du:dateUtc="2024-09-13T06:43:00Z"/>
              <w:b/>
              <w:bCs/>
              <w:color w:val="1B1D3D" w:themeColor="text2" w:themeShade="BF"/>
            </w:rPr>
          </w:rPrChange>
        </w:rPr>
        <w:pPrChange w:id="2575" w:author="shashvindu jha" w:date="2024-09-13T11:59:00Z" w16du:dateUtc="2024-09-13T06:29:00Z">
          <w:pPr>
            <w:pStyle w:val="Heading2"/>
            <w:spacing w:before="100" w:beforeAutospacing="1" w:after="100" w:afterAutospacing="1"/>
            <w:jc w:val="both"/>
          </w:pPr>
        </w:pPrChange>
      </w:pPr>
      <w:ins w:id="2576" w:author="shashvindu jha" w:date="2024-09-13T12:10:00Z" w16du:dateUtc="2024-09-13T06:40:00Z">
        <w:r w:rsidRPr="00460417">
          <w:rPr>
            <w:rFonts w:ascii="Calibri" w:hAnsi="Calibri" w:cs="Calibri"/>
            <w:noProof/>
            <w:sz w:val="24"/>
            <w:szCs w:val="24"/>
            <w:highlight w:val="yellow"/>
          </w:rPr>
          <w:drawing>
            <wp:anchor distT="0" distB="91440" distL="114300" distR="114300" simplePos="0" relativeHeight="251914240" behindDoc="0" locked="0" layoutInCell="1" allowOverlap="1" wp14:anchorId="359753DB" wp14:editId="776BECC3">
              <wp:simplePos x="0" y="0"/>
              <wp:positionH relativeFrom="margin">
                <wp:posOffset>19050</wp:posOffset>
              </wp:positionH>
              <wp:positionV relativeFrom="paragraph">
                <wp:posOffset>834407</wp:posOffset>
              </wp:positionV>
              <wp:extent cx="5934075" cy="3335020"/>
              <wp:effectExtent l="19050" t="19050" r="28575" b="17780"/>
              <wp:wrapTopAndBottom/>
              <wp:docPr id="155095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857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34075" cy="33350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B525FE" w:rsidRPr="00B525FE">
          <w:rPr>
            <w:rFonts w:ascii="Calibri" w:hAnsi="Calibri" w:cs="Calibri"/>
            <w:b/>
            <w:bCs/>
            <w:sz w:val="24"/>
            <w:szCs w:val="24"/>
            <w:rPrChange w:id="2577" w:author="shashvindu jha" w:date="2024-09-13T12:10:00Z" w16du:dateUtc="2024-09-13T06:40:00Z">
              <w:rPr>
                <w:rFonts w:cs="Calibri"/>
                <w:b/>
                <w:bCs/>
                <w:sz w:val="24"/>
                <w:szCs w:val="24"/>
                <w:highlight w:val="yellow"/>
              </w:rPr>
            </w:rPrChange>
          </w:rPr>
          <w:t>Step 42:</w:t>
        </w:r>
        <w:r w:rsidR="00B525FE" w:rsidRPr="00B525FE">
          <w:rPr>
            <w:rFonts w:ascii="Calibri" w:hAnsi="Calibri" w:cs="Calibri"/>
            <w:sz w:val="24"/>
            <w:szCs w:val="24"/>
            <w:rPrChange w:id="2578" w:author="shashvindu jha" w:date="2024-09-13T12:10:00Z" w16du:dateUtc="2024-09-13T06:40:00Z">
              <w:rPr>
                <w:rFonts w:cs="Calibri"/>
                <w:sz w:val="24"/>
                <w:szCs w:val="24"/>
                <w:highlight w:val="yellow"/>
              </w:rPr>
            </w:rPrChange>
          </w:rPr>
          <w:t xml:space="preserve"> Click on the </w:t>
        </w:r>
      </w:ins>
      <w:ins w:id="2579" w:author="shashvindu jha" w:date="2024-09-13T12:11:00Z" w16du:dateUtc="2024-09-13T06:41:00Z">
        <w:r w:rsidRPr="00460417">
          <w:rPr>
            <w:rFonts w:ascii="Calibri" w:hAnsi="Calibri" w:cs="Calibri"/>
            <w:b/>
            <w:bCs/>
            <w:sz w:val="24"/>
            <w:szCs w:val="24"/>
          </w:rPr>
          <w:t>Script</w:t>
        </w:r>
        <w:r w:rsidRPr="003564DE">
          <w:rPr>
            <w:rFonts w:ascii="Calibri" w:hAnsi="Calibri" w:cs="Calibri"/>
            <w:sz w:val="24"/>
            <w:szCs w:val="24"/>
          </w:rPr>
          <w:t xml:space="preserve"> </w:t>
        </w:r>
      </w:ins>
      <w:ins w:id="2580" w:author="shashvindu jha" w:date="2024-09-13T12:10:00Z" w16du:dateUtc="2024-09-13T06:40:00Z">
        <w:r w:rsidR="00B525FE" w:rsidRPr="00B525FE">
          <w:rPr>
            <w:rFonts w:ascii="Calibri" w:hAnsi="Calibri" w:cs="Calibri"/>
            <w:sz w:val="24"/>
            <w:szCs w:val="24"/>
            <w:rPrChange w:id="2581" w:author="shashvindu jha" w:date="2024-09-13T12:10:00Z" w16du:dateUtc="2024-09-13T06:40:00Z">
              <w:rPr>
                <w:rFonts w:cs="Calibri"/>
                <w:sz w:val="24"/>
                <w:szCs w:val="24"/>
                <w:highlight w:val="yellow"/>
              </w:rPr>
            </w:rPrChange>
          </w:rPr>
          <w:t xml:space="preserve">option available under </w:t>
        </w:r>
      </w:ins>
      <w:ins w:id="2582" w:author="shashvindu jha" w:date="2024-09-13T13:24:00Z" w16du:dateUtc="2024-09-13T07:54:00Z">
        <w:r w:rsidR="008961E2" w:rsidRPr="008961E2">
          <w:rPr>
            <w:rFonts w:ascii="Calibri" w:hAnsi="Calibri" w:cs="Calibri"/>
            <w:b/>
            <w:bCs/>
            <w:sz w:val="24"/>
            <w:szCs w:val="24"/>
          </w:rPr>
          <w:t>Admin</w:t>
        </w:r>
      </w:ins>
      <w:ins w:id="2583" w:author="shashvindu jha" w:date="2024-09-13T12:10:00Z" w16du:dateUtc="2024-09-13T06:40:00Z">
        <w:r w:rsidR="00B525FE" w:rsidRPr="00B525FE">
          <w:rPr>
            <w:rFonts w:ascii="Calibri" w:hAnsi="Calibri" w:cs="Calibri"/>
            <w:sz w:val="24"/>
            <w:szCs w:val="24"/>
            <w:rPrChange w:id="2584" w:author="shashvindu jha" w:date="2024-09-13T12:10:00Z" w16du:dateUtc="2024-09-13T06:40:00Z">
              <w:rPr>
                <w:rFonts w:cs="Calibri"/>
                <w:sz w:val="24"/>
                <w:szCs w:val="24"/>
                <w:highlight w:val="yellow"/>
              </w:rPr>
            </w:rPrChange>
          </w:rPr>
          <w:t xml:space="preserve"> to access this sub-module. You have the option to </w:t>
        </w:r>
      </w:ins>
      <w:ins w:id="2585" w:author="shashvindu jha" w:date="2024-09-13T12:11:00Z" w16du:dateUtc="2024-09-13T06:41:00Z">
        <w:r>
          <w:rPr>
            <w:rFonts w:ascii="Calibri" w:hAnsi="Calibri" w:cs="Calibri"/>
            <w:sz w:val="24"/>
            <w:szCs w:val="24"/>
          </w:rPr>
          <w:t xml:space="preserve">add, </w:t>
        </w:r>
      </w:ins>
      <w:ins w:id="2586" w:author="shashvindu jha" w:date="2024-09-13T12:10:00Z" w16du:dateUtc="2024-09-13T06:40:00Z">
        <w:r w:rsidR="00B525FE" w:rsidRPr="00B525FE">
          <w:rPr>
            <w:rFonts w:ascii="Calibri" w:hAnsi="Calibri" w:cs="Calibri"/>
            <w:sz w:val="24"/>
            <w:szCs w:val="24"/>
            <w:rPrChange w:id="2587" w:author="shashvindu jha" w:date="2024-09-13T12:10:00Z" w16du:dateUtc="2024-09-13T06:40:00Z">
              <w:rPr>
                <w:rFonts w:cs="Calibri"/>
                <w:sz w:val="24"/>
                <w:szCs w:val="24"/>
                <w:highlight w:val="yellow"/>
              </w:rPr>
            </w:rPrChange>
          </w:rPr>
          <w:t xml:space="preserve">edit, delete, and </w:t>
        </w:r>
      </w:ins>
      <w:ins w:id="2588" w:author="shashvindu jha" w:date="2024-09-13T12:11:00Z" w16du:dateUtc="2024-09-13T06:41:00Z">
        <w:r>
          <w:rPr>
            <w:rFonts w:ascii="Calibri" w:hAnsi="Calibri" w:cs="Calibri"/>
            <w:sz w:val="24"/>
            <w:szCs w:val="24"/>
          </w:rPr>
          <w:t>download</w:t>
        </w:r>
      </w:ins>
      <w:ins w:id="2589" w:author="shashvindu jha" w:date="2024-09-13T12:10:00Z" w16du:dateUtc="2024-09-13T06:40:00Z">
        <w:r w:rsidR="00B525FE" w:rsidRPr="00B525FE">
          <w:rPr>
            <w:rFonts w:ascii="Calibri" w:hAnsi="Calibri" w:cs="Calibri"/>
            <w:sz w:val="24"/>
            <w:szCs w:val="24"/>
            <w:rPrChange w:id="2590" w:author="shashvindu jha" w:date="2024-09-13T12:10:00Z" w16du:dateUtc="2024-09-13T06:40:00Z">
              <w:rPr>
                <w:rFonts w:cs="Calibri"/>
                <w:sz w:val="24"/>
                <w:szCs w:val="24"/>
                <w:highlight w:val="yellow"/>
              </w:rPr>
            </w:rPrChange>
          </w:rPr>
          <w:t xml:space="preserve"> the existing </w:t>
        </w:r>
      </w:ins>
      <w:ins w:id="2591" w:author="shashvindu jha" w:date="2024-09-13T12:11:00Z" w16du:dateUtc="2024-09-13T06:41:00Z">
        <w:r w:rsidRPr="00460417">
          <w:rPr>
            <w:rFonts w:ascii="Calibri" w:hAnsi="Calibri" w:cs="Calibri"/>
            <w:b/>
            <w:bCs/>
            <w:sz w:val="24"/>
            <w:szCs w:val="24"/>
          </w:rPr>
          <w:t>Script</w:t>
        </w:r>
      </w:ins>
      <w:ins w:id="2592" w:author="shashvindu jha" w:date="2024-09-13T12:10:00Z" w16du:dateUtc="2024-09-13T06:40:00Z">
        <w:r w:rsidR="00B525FE" w:rsidRPr="00B525FE">
          <w:rPr>
            <w:rFonts w:ascii="Calibri" w:hAnsi="Calibri" w:cs="Calibri"/>
            <w:sz w:val="24"/>
            <w:szCs w:val="24"/>
            <w:rPrChange w:id="2593" w:author="shashvindu jha" w:date="2024-09-13T12:10:00Z" w16du:dateUtc="2024-09-13T06:40:00Z">
              <w:rPr>
                <w:rFonts w:cs="Calibri"/>
                <w:sz w:val="24"/>
                <w:szCs w:val="24"/>
                <w:highlight w:val="yellow"/>
              </w:rPr>
            </w:rPrChange>
          </w:rPr>
          <w:t xml:space="preserve"> from the list</w:t>
        </w:r>
      </w:ins>
      <w:ins w:id="2594" w:author="shashvindu jha" w:date="2024-09-13T12:12:00Z" w16du:dateUtc="2024-09-13T06:42:00Z">
        <w:r>
          <w:rPr>
            <w:rFonts w:ascii="Calibri" w:hAnsi="Calibri" w:cs="Calibri"/>
            <w:sz w:val="24"/>
            <w:szCs w:val="24"/>
          </w:rPr>
          <w:t>.</w:t>
        </w:r>
        <w:r w:rsidRPr="003564DE">
          <w:rPr>
            <w:rFonts w:ascii="Calibri" w:hAnsi="Calibri" w:cs="Calibri"/>
            <w:sz w:val="24"/>
            <w:szCs w:val="24"/>
          </w:rPr>
          <w:t xml:space="preserve"> </w:t>
        </w:r>
        <w:r w:rsidRPr="00245EF0">
          <w:rPr>
            <w:rFonts w:ascii="Calibri" w:hAnsi="Calibri" w:cs="Calibri"/>
            <w:sz w:val="24"/>
            <w:szCs w:val="24"/>
          </w:rPr>
          <w:t xml:space="preserve">You also have the option to </w:t>
        </w:r>
        <w:r>
          <w:rPr>
            <w:rFonts w:ascii="Calibri" w:hAnsi="Calibri" w:cs="Calibri"/>
            <w:sz w:val="24"/>
            <w:szCs w:val="24"/>
          </w:rPr>
          <w:t>search</w:t>
        </w:r>
      </w:ins>
      <w:ins w:id="2595" w:author="shashvindu jha" w:date="2024-09-13T12:14:00Z" w16du:dateUtc="2024-09-13T06:44:00Z">
        <w:r>
          <w:rPr>
            <w:rFonts w:ascii="Calibri" w:hAnsi="Calibri" w:cs="Calibri"/>
            <w:sz w:val="24"/>
            <w:szCs w:val="24"/>
          </w:rPr>
          <w:t>,</w:t>
        </w:r>
      </w:ins>
      <w:ins w:id="2596" w:author="shashvindu jha" w:date="2024-09-13T12:12:00Z" w16du:dateUtc="2024-09-13T06:42:00Z">
        <w:r>
          <w:rPr>
            <w:rFonts w:ascii="Calibri" w:hAnsi="Calibri" w:cs="Calibri"/>
            <w:sz w:val="24"/>
            <w:szCs w:val="24"/>
          </w:rPr>
          <w:t xml:space="preserve"> </w:t>
        </w:r>
      </w:ins>
      <w:ins w:id="2597" w:author="shashvindu jha" w:date="2024-09-13T12:14:00Z" w16du:dateUtc="2024-09-13T06:44:00Z">
        <w:r>
          <w:rPr>
            <w:rFonts w:ascii="Calibri" w:hAnsi="Calibri" w:cs="Calibri"/>
            <w:sz w:val="24"/>
            <w:szCs w:val="24"/>
          </w:rPr>
          <w:t xml:space="preserve">select Script Type, </w:t>
        </w:r>
      </w:ins>
      <w:ins w:id="2598" w:author="shashvindu jha" w:date="2024-09-13T12:12:00Z" w16du:dateUtc="2024-09-13T06:42:00Z">
        <w:r>
          <w:rPr>
            <w:rFonts w:ascii="Calibri" w:hAnsi="Calibri" w:cs="Calibri"/>
            <w:sz w:val="24"/>
            <w:szCs w:val="24"/>
          </w:rPr>
          <w:t>and</w:t>
        </w:r>
        <w:r w:rsidRPr="00245EF0">
          <w:rPr>
            <w:rFonts w:ascii="Calibri" w:hAnsi="Calibri" w:cs="Calibri"/>
            <w:sz w:val="24"/>
            <w:szCs w:val="24"/>
          </w:rPr>
          <w:t xml:space="preserve"> sort the existing records</w:t>
        </w:r>
      </w:ins>
      <w:ins w:id="2599" w:author="shashvindu jha" w:date="2024-09-13T12:10:00Z" w16du:dateUtc="2024-09-13T06:40:00Z">
        <w:r w:rsidR="00B525FE" w:rsidRPr="00B525FE">
          <w:rPr>
            <w:rFonts w:ascii="Calibri" w:hAnsi="Calibri" w:cs="Calibri"/>
            <w:sz w:val="24"/>
            <w:szCs w:val="24"/>
            <w:rPrChange w:id="2600" w:author="shashvindu jha" w:date="2024-09-13T12:10:00Z" w16du:dateUtc="2024-09-13T06:40:00Z">
              <w:rPr>
                <w:rFonts w:cs="Calibri"/>
                <w:sz w:val="24"/>
                <w:szCs w:val="24"/>
                <w:highlight w:val="yellow"/>
              </w:rPr>
            </w:rPrChange>
          </w:rPr>
          <w:t xml:space="preserve"> (see below figure).</w:t>
        </w:r>
      </w:ins>
    </w:p>
    <w:p w14:paraId="433DD168" w14:textId="7141DB81" w:rsidR="00B525FE" w:rsidRPr="00460417" w:rsidRDefault="00B525FE" w:rsidP="00B525FE">
      <w:pPr>
        <w:tabs>
          <w:tab w:val="left" w:pos="8100"/>
        </w:tabs>
        <w:spacing w:after="100" w:afterAutospacing="1" w:line="360" w:lineRule="auto"/>
        <w:jc w:val="both"/>
        <w:rPr>
          <w:ins w:id="2601" w:author="shashvindu jha" w:date="2024-09-13T12:10:00Z" w16du:dateUtc="2024-09-13T06:40:00Z"/>
          <w:rFonts w:ascii="Calibri" w:hAnsi="Calibri" w:cs="Calibri"/>
          <w:sz w:val="24"/>
          <w:szCs w:val="24"/>
          <w:highlight w:val="yellow"/>
        </w:rPr>
      </w:pPr>
    </w:p>
    <w:p w14:paraId="6E942ABC" w14:textId="412A7CD4" w:rsidR="003564DE" w:rsidRDefault="00C7008E">
      <w:pPr>
        <w:rPr>
          <w:ins w:id="2602" w:author="shashvindu jha" w:date="2024-09-13T12:15:00Z" w16du:dateUtc="2024-09-13T06:45:00Z"/>
        </w:rPr>
      </w:pPr>
      <w:r>
        <w:br w:type="page"/>
      </w:r>
    </w:p>
    <w:p w14:paraId="63E150FA" w14:textId="77777777" w:rsidR="003564DE" w:rsidRPr="00460417" w:rsidRDefault="003564DE">
      <w:pPr>
        <w:pStyle w:val="Heading4"/>
        <w:spacing w:after="240" w:line="360" w:lineRule="auto"/>
        <w:rPr>
          <w:ins w:id="2603" w:author="shashvindu jha" w:date="2024-09-13T12:16:00Z" w16du:dateUtc="2024-09-13T06:46:00Z"/>
        </w:rPr>
        <w:pPrChange w:id="2604" w:author="shashvindu jha" w:date="2024-09-13T12:45:00Z" w16du:dateUtc="2024-09-13T07:15:00Z">
          <w:pPr>
            <w:pStyle w:val="Heading4"/>
          </w:pPr>
        </w:pPrChange>
      </w:pPr>
      <w:bookmarkStart w:id="2605" w:name="_Toc177122890"/>
      <w:ins w:id="2606" w:author="shashvindu jha" w:date="2024-09-13T12:16:00Z" w16du:dateUtc="2024-09-13T06:46:00Z">
        <w:r w:rsidRPr="009C4554">
          <w:rPr>
            <w:i w:val="0"/>
            <w:iCs w:val="0"/>
          </w:rPr>
          <w:lastRenderedPageBreak/>
          <w:t>2.2.</w:t>
        </w:r>
        <w:r>
          <w:rPr>
            <w:i w:val="0"/>
            <w:iCs w:val="0"/>
          </w:rPr>
          <w:t>2</w:t>
        </w:r>
        <w:r w:rsidRPr="009C4554">
          <w:rPr>
            <w:i w:val="0"/>
            <w:iCs w:val="0"/>
          </w:rPr>
          <w:t>.</w:t>
        </w:r>
        <w:r>
          <w:rPr>
            <w:i w:val="0"/>
            <w:iCs w:val="0"/>
          </w:rPr>
          <w:t>1</w:t>
        </w:r>
        <w:r w:rsidRPr="009C4554">
          <w:rPr>
            <w:i w:val="0"/>
            <w:iCs w:val="0"/>
          </w:rPr>
          <w:t xml:space="preserve"> ADD</w:t>
        </w:r>
        <w:bookmarkEnd w:id="2605"/>
      </w:ins>
    </w:p>
    <w:p w14:paraId="35EB625A" w14:textId="5AEA1551" w:rsidR="003564DE" w:rsidRDefault="003564DE" w:rsidP="003564DE">
      <w:pPr>
        <w:spacing w:after="0" w:line="360" w:lineRule="auto"/>
        <w:jc w:val="both"/>
        <w:rPr>
          <w:ins w:id="2607" w:author="shashvindu jha" w:date="2024-09-13T12:16:00Z" w16du:dateUtc="2024-09-13T06:46:00Z"/>
          <w:sz w:val="24"/>
          <w:szCs w:val="24"/>
        </w:rPr>
      </w:pPr>
      <w:ins w:id="2608" w:author="shashvindu jha" w:date="2024-09-13T12:16:00Z" w16du:dateUtc="2024-09-13T06:46:00Z">
        <w:r w:rsidRPr="00CE3B4E">
          <w:rPr>
            <w:rFonts w:ascii="Calibri" w:hAnsi="Calibri" w:cs="Calibri"/>
            <w:noProof/>
            <w:sz w:val="24"/>
            <w:szCs w:val="24"/>
          </w:rPr>
          <w:drawing>
            <wp:anchor distT="0" distB="91440" distL="114300" distR="114300" simplePos="0" relativeHeight="251916288" behindDoc="0" locked="0" layoutInCell="1" allowOverlap="1" wp14:anchorId="7BB57E43" wp14:editId="5A461DC7">
              <wp:simplePos x="0" y="0"/>
              <wp:positionH relativeFrom="margin">
                <wp:posOffset>22225</wp:posOffset>
              </wp:positionH>
              <wp:positionV relativeFrom="paragraph">
                <wp:posOffset>656590</wp:posOffset>
              </wp:positionV>
              <wp:extent cx="5935980" cy="3337560"/>
              <wp:effectExtent l="19050" t="19050" r="26670" b="15240"/>
              <wp:wrapTopAndBottom/>
              <wp:docPr id="145610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8817"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4130A8">
          <w:rPr>
            <w:rFonts w:ascii="Calibri" w:hAnsi="Calibri" w:cs="Calibri"/>
            <w:b/>
            <w:bCs/>
            <w:noProof/>
            <w:sz w:val="24"/>
            <w:szCs w:val="24"/>
          </w:rPr>
          <w:drawing>
            <wp:anchor distT="0" distB="0" distL="114300" distR="114300" simplePos="0" relativeHeight="251917312" behindDoc="0" locked="0" layoutInCell="1" allowOverlap="1" wp14:anchorId="2A57B469" wp14:editId="6140A9F4">
              <wp:simplePos x="0" y="0"/>
              <wp:positionH relativeFrom="column">
                <wp:posOffset>1892300</wp:posOffset>
              </wp:positionH>
              <wp:positionV relativeFrom="paragraph">
                <wp:posOffset>10160</wp:posOffset>
              </wp:positionV>
              <wp:extent cx="182880" cy="200660"/>
              <wp:effectExtent l="0" t="0" r="7620" b="8890"/>
              <wp:wrapSquare wrapText="bothSides"/>
              <wp:docPr id="10156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2880" cy="200660"/>
                      </a:xfrm>
                      <a:prstGeom prst="rect">
                        <a:avLst/>
                      </a:prstGeom>
                    </pic:spPr>
                  </pic:pic>
                </a:graphicData>
              </a:graphic>
              <wp14:sizeRelH relativeFrom="margin">
                <wp14:pctWidth>0</wp14:pctWidth>
              </wp14:sizeRelH>
              <wp14:sizeRelV relativeFrom="margin">
                <wp14:pctHeight>0</wp14:pctHeight>
              </wp14:sizeRelV>
            </wp:anchor>
          </w:drawing>
        </w:r>
        <w:r w:rsidRPr="004130A8">
          <w:rPr>
            <w:rFonts w:ascii="Calibri" w:hAnsi="Calibri" w:cs="Calibri"/>
            <w:b/>
            <w:sz w:val="24"/>
            <w:szCs w:val="24"/>
          </w:rPr>
          <w:t xml:space="preserve">Step </w:t>
        </w:r>
        <w:r>
          <w:rPr>
            <w:rFonts w:ascii="Calibri" w:hAnsi="Calibri" w:cs="Calibri"/>
            <w:b/>
            <w:sz w:val="24"/>
            <w:szCs w:val="24"/>
          </w:rPr>
          <w:t>29</w:t>
        </w:r>
        <w:r w:rsidRPr="004130A8">
          <w:rPr>
            <w:rFonts w:ascii="Calibri" w:hAnsi="Calibri" w:cs="Calibri"/>
            <w:sz w:val="24"/>
            <w:szCs w:val="24"/>
          </w:rPr>
          <w:t xml:space="preserve">: Click the </w:t>
        </w:r>
        <w:r w:rsidRPr="004130A8">
          <w:rPr>
            <w:rFonts w:ascii="Calibri" w:hAnsi="Calibri" w:cs="Calibri"/>
            <w:b/>
            <w:sz w:val="24"/>
            <w:szCs w:val="24"/>
          </w:rPr>
          <w:t>Plus</w:t>
        </w:r>
        <w:r>
          <w:rPr>
            <w:rFonts w:ascii="Calibri" w:hAnsi="Calibri" w:cs="Calibri"/>
            <w:b/>
            <w:sz w:val="24"/>
            <w:szCs w:val="24"/>
          </w:rPr>
          <w:t xml:space="preserve"> </w:t>
        </w:r>
        <w:r w:rsidRPr="004130A8">
          <w:rPr>
            <w:rFonts w:ascii="Calibri" w:hAnsi="Calibri" w:cs="Calibri"/>
            <w:sz w:val="24"/>
            <w:szCs w:val="24"/>
          </w:rPr>
          <w:t xml:space="preserve">button available </w:t>
        </w:r>
        <w:r>
          <w:rPr>
            <w:rFonts w:ascii="Calibri" w:hAnsi="Calibri" w:cs="Calibri"/>
            <w:sz w:val="24"/>
            <w:szCs w:val="24"/>
          </w:rPr>
          <w:t>on</w:t>
        </w:r>
        <w:r w:rsidRPr="004130A8">
          <w:rPr>
            <w:rFonts w:ascii="Calibri" w:hAnsi="Calibri" w:cs="Calibri"/>
            <w:sz w:val="24"/>
            <w:szCs w:val="24"/>
          </w:rPr>
          <w:t xml:space="preserve"> the top right corner to add a new user role (see</w:t>
        </w:r>
        <w:r>
          <w:rPr>
            <w:sz w:val="24"/>
            <w:szCs w:val="24"/>
          </w:rPr>
          <w:t xml:space="preserve"> below figure).</w:t>
        </w:r>
      </w:ins>
    </w:p>
    <w:p w14:paraId="2228E05A" w14:textId="43E4E520" w:rsidR="003564DE" w:rsidRDefault="003564DE" w:rsidP="003564DE">
      <w:pPr>
        <w:spacing w:after="0" w:line="360" w:lineRule="auto"/>
        <w:jc w:val="both"/>
        <w:rPr>
          <w:ins w:id="2609" w:author="shashvindu jha" w:date="2024-09-13T12:16:00Z" w16du:dateUtc="2024-09-13T06:46:00Z"/>
          <w:sz w:val="24"/>
          <w:szCs w:val="24"/>
        </w:rPr>
      </w:pPr>
      <w:ins w:id="2610" w:author="shashvindu jha" w:date="2024-09-13T12:16:00Z" w16du:dateUtc="2024-09-13T06:46:00Z">
        <w:r>
          <w:rPr>
            <w:sz w:val="24"/>
            <w:szCs w:val="24"/>
          </w:rPr>
          <w:t>Enter the following details to add a new user</w:t>
        </w:r>
      </w:ins>
      <w:ins w:id="2611" w:author="shashvindu jha" w:date="2024-09-13T13:13:00Z" w16du:dateUtc="2024-09-13T07:43:00Z">
        <w:r w:rsidR="00167837" w:rsidRPr="009424BF">
          <w:rPr>
            <w:rFonts w:ascii="Calibri" w:hAnsi="Calibri" w:cs="Calibri"/>
            <w:sz w:val="24"/>
            <w:szCs w:val="24"/>
          </w:rPr>
          <w:t>–</w:t>
        </w:r>
      </w:ins>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
      <w:tr w:rsidR="003564DE" w:rsidRPr="008C43B9" w14:paraId="0EECB444" w14:textId="77777777" w:rsidTr="00460417">
        <w:trPr>
          <w:trHeight w:val="585"/>
          <w:ins w:id="2612" w:author="shashvindu jha" w:date="2024-09-13T12:16:00Z"/>
        </w:trPr>
        <w:tc>
          <w:tcPr>
            <w:tcW w:w="1361" w:type="pct"/>
            <w:shd w:val="clear" w:color="auto" w:fill="002060"/>
            <w:vAlign w:val="center"/>
          </w:tcPr>
          <w:p w14:paraId="1533A561" w14:textId="77777777" w:rsidR="003564DE" w:rsidRPr="008C43B9" w:rsidRDefault="003564DE" w:rsidP="00460417">
            <w:pPr>
              <w:spacing w:after="0" w:line="240" w:lineRule="auto"/>
              <w:rPr>
                <w:ins w:id="2613" w:author="shashvindu jha" w:date="2024-09-13T12:16:00Z" w16du:dateUtc="2024-09-13T06:46:00Z"/>
                <w:rFonts w:ascii="Calibri" w:eastAsia="Calibri" w:hAnsi="Calibri" w:cs="Calibri"/>
                <w:b/>
                <w:sz w:val="24"/>
                <w:szCs w:val="24"/>
              </w:rPr>
            </w:pPr>
            <w:ins w:id="2614" w:author="shashvindu jha" w:date="2024-09-13T12:16:00Z" w16du:dateUtc="2024-09-13T06:46:00Z">
              <w:r w:rsidRPr="008C43B9">
                <w:rPr>
                  <w:rFonts w:ascii="Calibri" w:eastAsia="Calibri" w:hAnsi="Calibri" w:cs="Calibri"/>
                  <w:b/>
                  <w:sz w:val="24"/>
                  <w:szCs w:val="24"/>
                </w:rPr>
                <w:t>Field</w:t>
              </w:r>
            </w:ins>
          </w:p>
        </w:tc>
        <w:tc>
          <w:tcPr>
            <w:tcW w:w="758" w:type="pct"/>
            <w:shd w:val="clear" w:color="auto" w:fill="002060"/>
            <w:vAlign w:val="center"/>
          </w:tcPr>
          <w:p w14:paraId="795C350E" w14:textId="77777777" w:rsidR="003564DE" w:rsidRPr="008C43B9" w:rsidRDefault="003564DE" w:rsidP="00460417">
            <w:pPr>
              <w:spacing w:after="0" w:line="240" w:lineRule="auto"/>
              <w:rPr>
                <w:ins w:id="2615" w:author="shashvindu jha" w:date="2024-09-13T12:16:00Z" w16du:dateUtc="2024-09-13T06:46:00Z"/>
                <w:rFonts w:ascii="Calibri" w:eastAsia="Calibri" w:hAnsi="Calibri" w:cs="Calibri"/>
                <w:b/>
                <w:sz w:val="24"/>
                <w:szCs w:val="24"/>
              </w:rPr>
            </w:pPr>
            <w:ins w:id="2616" w:author="shashvindu jha" w:date="2024-09-13T12:16:00Z" w16du:dateUtc="2024-09-13T06:46:00Z">
              <w:r w:rsidRPr="008C43B9">
                <w:rPr>
                  <w:rFonts w:ascii="Calibri" w:eastAsia="Calibri" w:hAnsi="Calibri" w:cs="Calibri"/>
                  <w:b/>
                  <w:sz w:val="24"/>
                  <w:szCs w:val="24"/>
                </w:rPr>
                <w:t>Type</w:t>
              </w:r>
            </w:ins>
          </w:p>
        </w:tc>
        <w:tc>
          <w:tcPr>
            <w:tcW w:w="1213" w:type="pct"/>
            <w:shd w:val="clear" w:color="auto" w:fill="002060"/>
            <w:vAlign w:val="center"/>
          </w:tcPr>
          <w:p w14:paraId="616C4A7A" w14:textId="77777777" w:rsidR="003564DE" w:rsidRPr="008C43B9" w:rsidRDefault="003564DE" w:rsidP="00460417">
            <w:pPr>
              <w:spacing w:after="0" w:line="240" w:lineRule="auto"/>
              <w:rPr>
                <w:ins w:id="2617" w:author="shashvindu jha" w:date="2024-09-13T12:16:00Z" w16du:dateUtc="2024-09-13T06:46:00Z"/>
                <w:rFonts w:ascii="Calibri" w:eastAsia="Calibri" w:hAnsi="Calibri" w:cs="Calibri"/>
                <w:b/>
                <w:sz w:val="24"/>
                <w:szCs w:val="24"/>
              </w:rPr>
            </w:pPr>
            <w:ins w:id="2618" w:author="shashvindu jha" w:date="2024-09-13T12:16:00Z" w16du:dateUtc="2024-09-13T06:46:00Z">
              <w:r w:rsidRPr="008C43B9">
                <w:rPr>
                  <w:rFonts w:ascii="Calibri" w:eastAsia="Calibri" w:hAnsi="Calibri" w:cs="Calibri"/>
                  <w:b/>
                  <w:sz w:val="24"/>
                  <w:szCs w:val="24"/>
                </w:rPr>
                <w:t>Import Type</w:t>
              </w:r>
            </w:ins>
          </w:p>
        </w:tc>
        <w:tc>
          <w:tcPr>
            <w:tcW w:w="758" w:type="pct"/>
            <w:shd w:val="clear" w:color="auto" w:fill="002060"/>
            <w:vAlign w:val="center"/>
          </w:tcPr>
          <w:p w14:paraId="127215D8" w14:textId="77777777" w:rsidR="003564DE" w:rsidRPr="008C43B9" w:rsidRDefault="003564DE" w:rsidP="00460417">
            <w:pPr>
              <w:spacing w:after="0" w:line="240" w:lineRule="auto"/>
              <w:rPr>
                <w:ins w:id="2619" w:author="shashvindu jha" w:date="2024-09-13T12:16:00Z" w16du:dateUtc="2024-09-13T06:46:00Z"/>
                <w:rFonts w:ascii="Calibri" w:eastAsia="Calibri" w:hAnsi="Calibri" w:cs="Calibri"/>
                <w:b/>
                <w:sz w:val="24"/>
                <w:szCs w:val="24"/>
              </w:rPr>
            </w:pPr>
            <w:ins w:id="2620" w:author="shashvindu jha" w:date="2024-09-13T12:16:00Z" w16du:dateUtc="2024-09-13T06:46:00Z">
              <w:r w:rsidRPr="008C43B9">
                <w:rPr>
                  <w:rFonts w:ascii="Calibri" w:eastAsia="Calibri" w:hAnsi="Calibri" w:cs="Calibri"/>
                  <w:b/>
                  <w:sz w:val="24"/>
                  <w:szCs w:val="24"/>
                </w:rPr>
                <w:t>Mandatory</w:t>
              </w:r>
            </w:ins>
          </w:p>
        </w:tc>
        <w:tc>
          <w:tcPr>
            <w:tcW w:w="909" w:type="pct"/>
            <w:shd w:val="clear" w:color="auto" w:fill="002060"/>
          </w:tcPr>
          <w:p w14:paraId="3DBCCC0C" w14:textId="77777777" w:rsidR="003564DE" w:rsidRPr="008C43B9" w:rsidRDefault="003564DE" w:rsidP="00460417">
            <w:pPr>
              <w:spacing w:after="0" w:line="240" w:lineRule="auto"/>
              <w:rPr>
                <w:ins w:id="2621" w:author="shashvindu jha" w:date="2024-09-13T12:16:00Z" w16du:dateUtc="2024-09-13T06:46:00Z"/>
                <w:rFonts w:ascii="Calibri" w:eastAsia="Calibri" w:hAnsi="Calibri" w:cs="Calibri"/>
                <w:b/>
                <w:sz w:val="24"/>
                <w:szCs w:val="24"/>
              </w:rPr>
            </w:pPr>
            <w:ins w:id="2622" w:author="shashvindu jha" w:date="2024-09-13T12:16:00Z" w16du:dateUtc="2024-09-13T06:46:00Z">
              <w:r w:rsidRPr="008C43B9">
                <w:rPr>
                  <w:rFonts w:ascii="Calibri" w:eastAsia="Calibri" w:hAnsi="Calibri" w:cs="Calibri"/>
                  <w:b/>
                  <w:sz w:val="24"/>
                  <w:szCs w:val="24"/>
                </w:rPr>
                <w:t>Associated Classification</w:t>
              </w:r>
            </w:ins>
          </w:p>
        </w:tc>
      </w:tr>
      <w:tr w:rsidR="003564DE" w:rsidRPr="008D3E15" w14:paraId="1A26D280" w14:textId="77777777" w:rsidTr="00460417">
        <w:trPr>
          <w:trHeight w:val="585"/>
          <w:ins w:id="2623" w:author="shashvindu jha" w:date="2024-09-13T12:16:00Z"/>
        </w:trPr>
        <w:tc>
          <w:tcPr>
            <w:tcW w:w="1361" w:type="pct"/>
            <w:shd w:val="clear" w:color="auto" w:fill="auto"/>
            <w:vAlign w:val="center"/>
          </w:tcPr>
          <w:p w14:paraId="29CC4841" w14:textId="619560E2" w:rsidR="003564DE" w:rsidRPr="008D3E15" w:rsidRDefault="003564DE" w:rsidP="00460417">
            <w:pPr>
              <w:spacing w:after="0" w:line="240" w:lineRule="auto"/>
              <w:rPr>
                <w:ins w:id="2624" w:author="shashvindu jha" w:date="2024-09-13T12:16:00Z" w16du:dateUtc="2024-09-13T06:46:00Z"/>
                <w:rFonts w:ascii="Calibri" w:eastAsia="Calibri" w:hAnsi="Calibri" w:cs="Calibri"/>
                <w:b/>
                <w:sz w:val="24"/>
                <w:szCs w:val="24"/>
              </w:rPr>
            </w:pPr>
            <w:ins w:id="2625" w:author="shashvindu jha" w:date="2024-09-13T12:18:00Z">
              <w:r w:rsidRPr="003564DE">
                <w:rPr>
                  <w:rFonts w:ascii="Calibri" w:eastAsia="Calibri" w:hAnsi="Calibri" w:cs="Calibri"/>
                  <w:b/>
                  <w:bCs/>
                  <w:sz w:val="24"/>
                  <w:szCs w:val="24"/>
                </w:rPr>
                <w:t>SM Unit</w:t>
              </w:r>
            </w:ins>
          </w:p>
        </w:tc>
        <w:tc>
          <w:tcPr>
            <w:tcW w:w="758" w:type="pct"/>
            <w:shd w:val="clear" w:color="auto" w:fill="auto"/>
            <w:vAlign w:val="center"/>
          </w:tcPr>
          <w:p w14:paraId="1CFCBE42" w14:textId="2C9D46A5" w:rsidR="003564DE" w:rsidRPr="00460417" w:rsidRDefault="003564DE" w:rsidP="00460417">
            <w:pPr>
              <w:spacing w:after="0" w:line="240" w:lineRule="auto"/>
              <w:rPr>
                <w:ins w:id="2626" w:author="shashvindu jha" w:date="2024-09-13T12:16:00Z" w16du:dateUtc="2024-09-13T06:46:00Z"/>
                <w:rFonts w:ascii="Calibri" w:eastAsia="Calibri" w:hAnsi="Calibri" w:cs="Calibri"/>
                <w:bCs/>
                <w:sz w:val="24"/>
                <w:szCs w:val="24"/>
              </w:rPr>
            </w:pPr>
            <w:ins w:id="2627" w:author="shashvindu jha" w:date="2024-09-13T12:19:00Z" w16du:dateUtc="2024-09-13T06:49:00Z">
              <w:r>
                <w:rPr>
                  <w:rFonts w:ascii="Calibri" w:eastAsia="Calibri" w:hAnsi="Calibri" w:cs="Calibri"/>
                  <w:bCs/>
                  <w:sz w:val="24"/>
                  <w:szCs w:val="24"/>
                </w:rPr>
                <w:t>List</w:t>
              </w:r>
            </w:ins>
          </w:p>
        </w:tc>
        <w:tc>
          <w:tcPr>
            <w:tcW w:w="1213" w:type="pct"/>
            <w:shd w:val="clear" w:color="auto" w:fill="auto"/>
            <w:vAlign w:val="center"/>
          </w:tcPr>
          <w:p w14:paraId="271B98E2" w14:textId="77777777" w:rsidR="003564DE" w:rsidRPr="00460417" w:rsidRDefault="003564DE" w:rsidP="00460417">
            <w:pPr>
              <w:spacing w:after="0" w:line="240" w:lineRule="auto"/>
              <w:rPr>
                <w:ins w:id="2628" w:author="shashvindu jha" w:date="2024-09-13T12:16:00Z" w16du:dateUtc="2024-09-13T06:46:00Z"/>
                <w:rFonts w:ascii="Calibri" w:eastAsia="Calibri" w:hAnsi="Calibri" w:cs="Calibri"/>
                <w:bCs/>
                <w:sz w:val="24"/>
                <w:szCs w:val="24"/>
              </w:rPr>
            </w:pPr>
          </w:p>
        </w:tc>
        <w:tc>
          <w:tcPr>
            <w:tcW w:w="758" w:type="pct"/>
            <w:shd w:val="clear" w:color="auto" w:fill="auto"/>
            <w:vAlign w:val="center"/>
          </w:tcPr>
          <w:p w14:paraId="68C4E4B3" w14:textId="77777777" w:rsidR="003564DE" w:rsidRPr="00460417" w:rsidRDefault="003564DE" w:rsidP="00460417">
            <w:pPr>
              <w:spacing w:after="0" w:line="240" w:lineRule="auto"/>
              <w:rPr>
                <w:ins w:id="2629" w:author="shashvindu jha" w:date="2024-09-13T12:16:00Z" w16du:dateUtc="2024-09-13T06:46:00Z"/>
                <w:rFonts w:ascii="Calibri" w:eastAsia="Calibri" w:hAnsi="Calibri" w:cs="Calibri"/>
                <w:bCs/>
                <w:sz w:val="24"/>
                <w:szCs w:val="24"/>
              </w:rPr>
            </w:pPr>
            <w:ins w:id="2630" w:author="shashvindu jha" w:date="2024-09-13T12:16:00Z" w16du:dateUtc="2024-09-13T06:46:00Z">
              <w:r w:rsidRPr="00460417">
                <w:rPr>
                  <w:rFonts w:ascii="Calibri" w:eastAsia="Calibri" w:hAnsi="Calibri" w:cs="Calibri"/>
                  <w:bCs/>
                  <w:sz w:val="24"/>
                  <w:szCs w:val="24"/>
                </w:rPr>
                <w:t>Yes</w:t>
              </w:r>
            </w:ins>
          </w:p>
        </w:tc>
        <w:tc>
          <w:tcPr>
            <w:tcW w:w="909" w:type="pct"/>
            <w:shd w:val="clear" w:color="auto" w:fill="auto"/>
          </w:tcPr>
          <w:p w14:paraId="6486959F" w14:textId="77777777" w:rsidR="003564DE" w:rsidRPr="00460417" w:rsidRDefault="003564DE" w:rsidP="00460417">
            <w:pPr>
              <w:spacing w:after="0" w:line="240" w:lineRule="auto"/>
              <w:rPr>
                <w:ins w:id="2631" w:author="shashvindu jha" w:date="2024-09-13T12:16:00Z" w16du:dateUtc="2024-09-13T06:46:00Z"/>
                <w:rFonts w:ascii="Calibri" w:eastAsia="Calibri" w:hAnsi="Calibri" w:cs="Calibri"/>
                <w:bCs/>
                <w:sz w:val="24"/>
                <w:szCs w:val="24"/>
              </w:rPr>
            </w:pPr>
          </w:p>
        </w:tc>
      </w:tr>
      <w:tr w:rsidR="003564DE" w:rsidRPr="008D3E15" w14:paraId="4FB35D51" w14:textId="77777777" w:rsidTr="00460417">
        <w:trPr>
          <w:trHeight w:val="585"/>
          <w:ins w:id="2632" w:author="shashvindu jha" w:date="2024-09-13T12:16:00Z"/>
        </w:trPr>
        <w:tc>
          <w:tcPr>
            <w:tcW w:w="1361" w:type="pct"/>
            <w:shd w:val="clear" w:color="auto" w:fill="auto"/>
            <w:vAlign w:val="center"/>
          </w:tcPr>
          <w:p w14:paraId="5E6634E4" w14:textId="78CD6A9D" w:rsidR="003564DE" w:rsidRPr="00460417" w:rsidRDefault="003564DE" w:rsidP="00460417">
            <w:pPr>
              <w:spacing w:after="0" w:line="240" w:lineRule="auto"/>
              <w:rPr>
                <w:ins w:id="2633" w:author="shashvindu jha" w:date="2024-09-13T12:16:00Z" w16du:dateUtc="2024-09-13T06:46:00Z"/>
                <w:rFonts w:ascii="Calibri" w:eastAsia="Calibri" w:hAnsi="Calibri" w:cs="Calibri"/>
                <w:b/>
                <w:bCs/>
                <w:sz w:val="24"/>
                <w:szCs w:val="24"/>
              </w:rPr>
            </w:pPr>
            <w:ins w:id="2634" w:author="shashvindu jha" w:date="2024-09-13T12:18:00Z">
              <w:r w:rsidRPr="003564DE">
                <w:rPr>
                  <w:rFonts w:ascii="Calibri" w:eastAsia="Calibri" w:hAnsi="Calibri" w:cs="Calibri"/>
                  <w:b/>
                  <w:bCs/>
                  <w:sz w:val="24"/>
                  <w:szCs w:val="24"/>
                </w:rPr>
                <w:t>Script Type</w:t>
              </w:r>
            </w:ins>
          </w:p>
        </w:tc>
        <w:tc>
          <w:tcPr>
            <w:tcW w:w="758" w:type="pct"/>
            <w:shd w:val="clear" w:color="auto" w:fill="auto"/>
            <w:vAlign w:val="center"/>
          </w:tcPr>
          <w:p w14:paraId="1207F81B" w14:textId="271F80B2" w:rsidR="003564DE" w:rsidRPr="00460417" w:rsidRDefault="003564DE" w:rsidP="00460417">
            <w:pPr>
              <w:spacing w:after="0" w:line="240" w:lineRule="auto"/>
              <w:rPr>
                <w:ins w:id="2635" w:author="shashvindu jha" w:date="2024-09-13T12:16:00Z" w16du:dateUtc="2024-09-13T06:46:00Z"/>
                <w:rFonts w:ascii="Calibri" w:eastAsia="Calibri" w:hAnsi="Calibri" w:cs="Calibri"/>
                <w:bCs/>
                <w:sz w:val="24"/>
                <w:szCs w:val="24"/>
              </w:rPr>
            </w:pPr>
            <w:ins w:id="2636" w:author="shashvindu jha" w:date="2024-09-13T12:19:00Z" w16du:dateUtc="2024-09-13T06:49:00Z">
              <w:r>
                <w:rPr>
                  <w:rFonts w:ascii="Calibri" w:eastAsia="Calibri" w:hAnsi="Calibri" w:cs="Calibri"/>
                  <w:bCs/>
                  <w:sz w:val="24"/>
                  <w:szCs w:val="24"/>
                </w:rPr>
                <w:t>List</w:t>
              </w:r>
            </w:ins>
          </w:p>
        </w:tc>
        <w:tc>
          <w:tcPr>
            <w:tcW w:w="1213" w:type="pct"/>
            <w:shd w:val="clear" w:color="auto" w:fill="auto"/>
            <w:vAlign w:val="center"/>
          </w:tcPr>
          <w:p w14:paraId="56C5DF27" w14:textId="77777777" w:rsidR="003564DE" w:rsidRPr="00460417" w:rsidRDefault="003564DE" w:rsidP="00460417">
            <w:pPr>
              <w:spacing w:after="0" w:line="240" w:lineRule="auto"/>
              <w:rPr>
                <w:ins w:id="2637" w:author="shashvindu jha" w:date="2024-09-13T12:16:00Z" w16du:dateUtc="2024-09-13T06:46:00Z"/>
                <w:rFonts w:ascii="Calibri" w:eastAsia="Calibri" w:hAnsi="Calibri" w:cs="Calibri"/>
                <w:bCs/>
                <w:sz w:val="24"/>
                <w:szCs w:val="24"/>
              </w:rPr>
            </w:pPr>
          </w:p>
        </w:tc>
        <w:tc>
          <w:tcPr>
            <w:tcW w:w="758" w:type="pct"/>
            <w:shd w:val="clear" w:color="auto" w:fill="auto"/>
            <w:vAlign w:val="center"/>
          </w:tcPr>
          <w:p w14:paraId="000EAF9E" w14:textId="77777777" w:rsidR="003564DE" w:rsidRPr="00460417" w:rsidRDefault="003564DE" w:rsidP="00460417">
            <w:pPr>
              <w:spacing w:after="0" w:line="240" w:lineRule="auto"/>
              <w:rPr>
                <w:ins w:id="2638" w:author="shashvindu jha" w:date="2024-09-13T12:16:00Z" w16du:dateUtc="2024-09-13T06:46:00Z"/>
                <w:rFonts w:ascii="Calibri" w:eastAsia="Calibri" w:hAnsi="Calibri" w:cs="Calibri"/>
                <w:bCs/>
                <w:sz w:val="24"/>
                <w:szCs w:val="24"/>
              </w:rPr>
            </w:pPr>
            <w:ins w:id="2639" w:author="shashvindu jha" w:date="2024-09-13T12:16:00Z" w16du:dateUtc="2024-09-13T06:46:00Z">
              <w:r w:rsidRPr="00460417">
                <w:rPr>
                  <w:rFonts w:ascii="Calibri" w:eastAsia="Calibri" w:hAnsi="Calibri" w:cs="Calibri"/>
                  <w:bCs/>
                  <w:sz w:val="24"/>
                  <w:szCs w:val="24"/>
                </w:rPr>
                <w:t>Yes</w:t>
              </w:r>
            </w:ins>
          </w:p>
        </w:tc>
        <w:tc>
          <w:tcPr>
            <w:tcW w:w="909" w:type="pct"/>
            <w:shd w:val="clear" w:color="auto" w:fill="auto"/>
          </w:tcPr>
          <w:p w14:paraId="4E73E8B6" w14:textId="77777777" w:rsidR="003564DE" w:rsidRPr="00460417" w:rsidRDefault="003564DE" w:rsidP="00460417">
            <w:pPr>
              <w:spacing w:after="0" w:line="240" w:lineRule="auto"/>
              <w:rPr>
                <w:ins w:id="2640" w:author="shashvindu jha" w:date="2024-09-13T12:16:00Z" w16du:dateUtc="2024-09-13T06:46:00Z"/>
                <w:rFonts w:ascii="Calibri" w:eastAsia="Calibri" w:hAnsi="Calibri" w:cs="Calibri"/>
                <w:bCs/>
                <w:sz w:val="24"/>
                <w:szCs w:val="24"/>
              </w:rPr>
            </w:pPr>
          </w:p>
        </w:tc>
      </w:tr>
      <w:tr w:rsidR="003564DE" w:rsidRPr="008D3E15" w14:paraId="2A493A5D" w14:textId="77777777" w:rsidTr="00460417">
        <w:trPr>
          <w:trHeight w:val="585"/>
          <w:ins w:id="2641" w:author="shashvindu jha" w:date="2024-09-13T12:16:00Z"/>
        </w:trPr>
        <w:tc>
          <w:tcPr>
            <w:tcW w:w="1361" w:type="pct"/>
            <w:shd w:val="clear" w:color="auto" w:fill="auto"/>
            <w:vAlign w:val="center"/>
          </w:tcPr>
          <w:p w14:paraId="2F0FD3AE" w14:textId="3177B3DA" w:rsidR="003564DE" w:rsidRPr="00460417" w:rsidRDefault="003564DE" w:rsidP="00460417">
            <w:pPr>
              <w:spacing w:after="0" w:line="240" w:lineRule="auto"/>
              <w:rPr>
                <w:ins w:id="2642" w:author="shashvindu jha" w:date="2024-09-13T12:16:00Z" w16du:dateUtc="2024-09-13T06:46:00Z"/>
                <w:rFonts w:ascii="Calibri" w:eastAsia="Calibri" w:hAnsi="Calibri" w:cs="Calibri"/>
                <w:b/>
                <w:bCs/>
                <w:sz w:val="24"/>
                <w:szCs w:val="24"/>
              </w:rPr>
            </w:pPr>
            <w:ins w:id="2643" w:author="shashvindu jha" w:date="2024-09-13T12:18:00Z">
              <w:r w:rsidRPr="003564DE">
                <w:rPr>
                  <w:rFonts w:ascii="Calibri" w:eastAsia="Calibri" w:hAnsi="Calibri" w:cs="Calibri"/>
                  <w:b/>
                  <w:bCs/>
                  <w:sz w:val="24"/>
                  <w:szCs w:val="24"/>
                </w:rPr>
                <w:t>Report Name</w:t>
              </w:r>
            </w:ins>
          </w:p>
        </w:tc>
        <w:tc>
          <w:tcPr>
            <w:tcW w:w="758" w:type="pct"/>
            <w:shd w:val="clear" w:color="auto" w:fill="auto"/>
            <w:vAlign w:val="center"/>
          </w:tcPr>
          <w:p w14:paraId="0D38793B" w14:textId="2D1DB490" w:rsidR="003564DE" w:rsidRPr="00460417" w:rsidRDefault="003564DE" w:rsidP="00460417">
            <w:pPr>
              <w:spacing w:after="0" w:line="240" w:lineRule="auto"/>
              <w:rPr>
                <w:ins w:id="2644" w:author="shashvindu jha" w:date="2024-09-13T12:16:00Z" w16du:dateUtc="2024-09-13T06:46:00Z"/>
                <w:rFonts w:ascii="Calibri" w:eastAsia="Calibri" w:hAnsi="Calibri" w:cs="Calibri"/>
                <w:bCs/>
                <w:sz w:val="24"/>
                <w:szCs w:val="24"/>
              </w:rPr>
            </w:pPr>
            <w:ins w:id="2645" w:author="shashvindu jha" w:date="2024-09-13T12:19:00Z" w16du:dateUtc="2024-09-13T06:49:00Z">
              <w:r>
                <w:rPr>
                  <w:rFonts w:ascii="Calibri" w:eastAsia="Calibri" w:hAnsi="Calibri" w:cs="Calibri"/>
                  <w:bCs/>
                  <w:sz w:val="24"/>
                  <w:szCs w:val="24"/>
                </w:rPr>
                <w:t>Text</w:t>
              </w:r>
            </w:ins>
          </w:p>
        </w:tc>
        <w:tc>
          <w:tcPr>
            <w:tcW w:w="1213" w:type="pct"/>
            <w:shd w:val="clear" w:color="auto" w:fill="auto"/>
            <w:vAlign w:val="center"/>
          </w:tcPr>
          <w:p w14:paraId="4A8F76B1" w14:textId="77777777" w:rsidR="003564DE" w:rsidRPr="00460417" w:rsidRDefault="003564DE" w:rsidP="00460417">
            <w:pPr>
              <w:spacing w:after="0" w:line="240" w:lineRule="auto"/>
              <w:rPr>
                <w:ins w:id="2646" w:author="shashvindu jha" w:date="2024-09-13T12:16:00Z" w16du:dateUtc="2024-09-13T06:46:00Z"/>
                <w:rFonts w:ascii="Calibri" w:eastAsia="Calibri" w:hAnsi="Calibri" w:cs="Calibri"/>
                <w:bCs/>
                <w:sz w:val="24"/>
                <w:szCs w:val="24"/>
              </w:rPr>
            </w:pPr>
          </w:p>
        </w:tc>
        <w:tc>
          <w:tcPr>
            <w:tcW w:w="758" w:type="pct"/>
            <w:shd w:val="clear" w:color="auto" w:fill="auto"/>
            <w:vAlign w:val="center"/>
          </w:tcPr>
          <w:p w14:paraId="7CC94F38" w14:textId="77777777" w:rsidR="003564DE" w:rsidRPr="00460417" w:rsidRDefault="003564DE" w:rsidP="00460417">
            <w:pPr>
              <w:spacing w:after="0" w:line="240" w:lineRule="auto"/>
              <w:rPr>
                <w:ins w:id="2647" w:author="shashvindu jha" w:date="2024-09-13T12:16:00Z" w16du:dateUtc="2024-09-13T06:46:00Z"/>
                <w:rFonts w:ascii="Calibri" w:eastAsia="Calibri" w:hAnsi="Calibri" w:cs="Calibri"/>
                <w:bCs/>
                <w:sz w:val="24"/>
                <w:szCs w:val="24"/>
              </w:rPr>
            </w:pPr>
            <w:ins w:id="2648" w:author="shashvindu jha" w:date="2024-09-13T12:16:00Z" w16du:dateUtc="2024-09-13T06:46:00Z">
              <w:r w:rsidRPr="00460417">
                <w:rPr>
                  <w:rFonts w:ascii="Calibri" w:eastAsia="Calibri" w:hAnsi="Calibri" w:cs="Calibri"/>
                  <w:bCs/>
                  <w:sz w:val="24"/>
                  <w:szCs w:val="24"/>
                </w:rPr>
                <w:t>Yes</w:t>
              </w:r>
            </w:ins>
          </w:p>
        </w:tc>
        <w:tc>
          <w:tcPr>
            <w:tcW w:w="909" w:type="pct"/>
            <w:shd w:val="clear" w:color="auto" w:fill="auto"/>
          </w:tcPr>
          <w:p w14:paraId="51F11F43" w14:textId="77777777" w:rsidR="003564DE" w:rsidRPr="00460417" w:rsidRDefault="003564DE" w:rsidP="00460417">
            <w:pPr>
              <w:spacing w:after="0" w:line="240" w:lineRule="auto"/>
              <w:rPr>
                <w:ins w:id="2649" w:author="shashvindu jha" w:date="2024-09-13T12:16:00Z" w16du:dateUtc="2024-09-13T06:46:00Z"/>
                <w:rFonts w:ascii="Calibri" w:eastAsia="Calibri" w:hAnsi="Calibri" w:cs="Calibri"/>
                <w:bCs/>
                <w:sz w:val="24"/>
                <w:szCs w:val="24"/>
              </w:rPr>
            </w:pPr>
          </w:p>
        </w:tc>
      </w:tr>
      <w:tr w:rsidR="003564DE" w:rsidRPr="008D3E15" w14:paraId="54736348" w14:textId="77777777" w:rsidTr="00460417">
        <w:trPr>
          <w:trHeight w:val="585"/>
          <w:ins w:id="2650" w:author="shashvindu jha" w:date="2024-09-13T12:16:00Z"/>
        </w:trPr>
        <w:tc>
          <w:tcPr>
            <w:tcW w:w="1361" w:type="pct"/>
            <w:shd w:val="clear" w:color="auto" w:fill="auto"/>
            <w:vAlign w:val="center"/>
          </w:tcPr>
          <w:p w14:paraId="5650C046" w14:textId="51912AFC" w:rsidR="003564DE" w:rsidRPr="00460417" w:rsidRDefault="003564DE" w:rsidP="00460417">
            <w:pPr>
              <w:spacing w:after="0" w:line="240" w:lineRule="auto"/>
              <w:rPr>
                <w:ins w:id="2651" w:author="shashvindu jha" w:date="2024-09-13T12:16:00Z" w16du:dateUtc="2024-09-13T06:46:00Z"/>
                <w:rFonts w:ascii="Calibri" w:eastAsia="Calibri" w:hAnsi="Calibri" w:cs="Calibri"/>
                <w:b/>
                <w:bCs/>
                <w:sz w:val="24"/>
                <w:szCs w:val="24"/>
              </w:rPr>
            </w:pPr>
            <w:ins w:id="2652" w:author="shashvindu jha" w:date="2024-09-13T12:18:00Z">
              <w:r w:rsidRPr="003564DE">
                <w:rPr>
                  <w:rFonts w:ascii="Calibri" w:eastAsia="Calibri" w:hAnsi="Calibri" w:cs="Calibri"/>
                  <w:b/>
                  <w:bCs/>
                  <w:sz w:val="24"/>
                  <w:szCs w:val="24"/>
                </w:rPr>
                <w:t>Description</w:t>
              </w:r>
            </w:ins>
          </w:p>
        </w:tc>
        <w:tc>
          <w:tcPr>
            <w:tcW w:w="758" w:type="pct"/>
            <w:shd w:val="clear" w:color="auto" w:fill="auto"/>
            <w:vAlign w:val="center"/>
          </w:tcPr>
          <w:p w14:paraId="72ED29FF" w14:textId="6C69FD65" w:rsidR="003564DE" w:rsidRPr="00460417" w:rsidRDefault="003564DE" w:rsidP="00460417">
            <w:pPr>
              <w:spacing w:after="0" w:line="240" w:lineRule="auto"/>
              <w:rPr>
                <w:ins w:id="2653" w:author="shashvindu jha" w:date="2024-09-13T12:16:00Z" w16du:dateUtc="2024-09-13T06:46:00Z"/>
                <w:rFonts w:ascii="Calibri" w:eastAsia="Calibri" w:hAnsi="Calibri" w:cs="Calibri"/>
                <w:bCs/>
                <w:sz w:val="24"/>
                <w:szCs w:val="24"/>
              </w:rPr>
            </w:pPr>
            <w:ins w:id="2654" w:author="shashvindu jha" w:date="2024-09-13T12:19:00Z" w16du:dateUtc="2024-09-13T06:49:00Z">
              <w:r>
                <w:rPr>
                  <w:rFonts w:ascii="Calibri" w:eastAsia="Calibri" w:hAnsi="Calibri" w:cs="Calibri"/>
                  <w:bCs/>
                  <w:sz w:val="24"/>
                  <w:szCs w:val="24"/>
                </w:rPr>
                <w:t>Text</w:t>
              </w:r>
            </w:ins>
          </w:p>
        </w:tc>
        <w:tc>
          <w:tcPr>
            <w:tcW w:w="1213" w:type="pct"/>
            <w:shd w:val="clear" w:color="auto" w:fill="auto"/>
            <w:vAlign w:val="center"/>
          </w:tcPr>
          <w:p w14:paraId="0F712369" w14:textId="3ABC6891" w:rsidR="003564DE" w:rsidRPr="00460417" w:rsidRDefault="003564DE" w:rsidP="00460417">
            <w:pPr>
              <w:spacing w:after="0" w:line="240" w:lineRule="auto"/>
              <w:rPr>
                <w:ins w:id="2655" w:author="shashvindu jha" w:date="2024-09-13T12:16:00Z" w16du:dateUtc="2024-09-13T06:46:00Z"/>
                <w:rFonts w:ascii="Calibri" w:eastAsia="Calibri" w:hAnsi="Calibri" w:cs="Calibri"/>
                <w:bCs/>
                <w:sz w:val="24"/>
                <w:szCs w:val="24"/>
              </w:rPr>
            </w:pPr>
          </w:p>
        </w:tc>
        <w:tc>
          <w:tcPr>
            <w:tcW w:w="758" w:type="pct"/>
            <w:shd w:val="clear" w:color="auto" w:fill="auto"/>
            <w:vAlign w:val="center"/>
          </w:tcPr>
          <w:p w14:paraId="02682BB8" w14:textId="58CC7372" w:rsidR="003564DE" w:rsidRPr="00460417" w:rsidRDefault="003564DE" w:rsidP="00460417">
            <w:pPr>
              <w:spacing w:after="0" w:line="240" w:lineRule="auto"/>
              <w:rPr>
                <w:ins w:id="2656" w:author="shashvindu jha" w:date="2024-09-13T12:16:00Z" w16du:dateUtc="2024-09-13T06:46:00Z"/>
                <w:rFonts w:ascii="Calibri" w:eastAsia="Calibri" w:hAnsi="Calibri" w:cs="Calibri"/>
                <w:bCs/>
                <w:sz w:val="24"/>
                <w:szCs w:val="24"/>
              </w:rPr>
            </w:pPr>
            <w:ins w:id="2657" w:author="shashvindu jha" w:date="2024-09-13T12:20:00Z" w16du:dateUtc="2024-09-13T06:50:00Z">
              <w:r>
                <w:rPr>
                  <w:rFonts w:ascii="Calibri" w:eastAsia="Calibri" w:hAnsi="Calibri" w:cs="Calibri"/>
                  <w:bCs/>
                  <w:sz w:val="24"/>
                  <w:szCs w:val="24"/>
                </w:rPr>
                <w:t>No</w:t>
              </w:r>
            </w:ins>
          </w:p>
        </w:tc>
        <w:tc>
          <w:tcPr>
            <w:tcW w:w="909" w:type="pct"/>
            <w:shd w:val="clear" w:color="auto" w:fill="auto"/>
          </w:tcPr>
          <w:p w14:paraId="7161EAA3" w14:textId="17AA1AF6" w:rsidR="003564DE" w:rsidRPr="00460417" w:rsidRDefault="003564DE" w:rsidP="00460417">
            <w:pPr>
              <w:spacing w:after="0" w:line="240" w:lineRule="auto"/>
              <w:rPr>
                <w:ins w:id="2658" w:author="shashvindu jha" w:date="2024-09-13T12:16:00Z" w16du:dateUtc="2024-09-13T06:46:00Z"/>
                <w:rFonts w:ascii="Calibri" w:eastAsia="Calibri" w:hAnsi="Calibri" w:cs="Calibri"/>
                <w:bCs/>
                <w:sz w:val="24"/>
                <w:szCs w:val="24"/>
              </w:rPr>
            </w:pPr>
          </w:p>
        </w:tc>
      </w:tr>
      <w:tr w:rsidR="003564DE" w:rsidRPr="008D3E15" w14:paraId="4BB77D06" w14:textId="77777777" w:rsidTr="00460417">
        <w:trPr>
          <w:trHeight w:val="585"/>
          <w:ins w:id="2659" w:author="shashvindu jha" w:date="2024-09-13T12:16:00Z"/>
        </w:trPr>
        <w:tc>
          <w:tcPr>
            <w:tcW w:w="1361" w:type="pct"/>
            <w:shd w:val="clear" w:color="auto" w:fill="auto"/>
            <w:vAlign w:val="center"/>
          </w:tcPr>
          <w:p w14:paraId="69B4997F" w14:textId="21472209" w:rsidR="003564DE" w:rsidRPr="003564DE" w:rsidRDefault="003564DE" w:rsidP="003564DE">
            <w:pPr>
              <w:spacing w:after="0" w:line="240" w:lineRule="auto"/>
              <w:rPr>
                <w:ins w:id="2660" w:author="shashvindu jha" w:date="2024-09-13T12:16:00Z" w16du:dateUtc="2024-09-13T06:46:00Z"/>
                <w:rFonts w:ascii="Calibri" w:eastAsia="Calibri" w:hAnsi="Calibri" w:cs="Calibri"/>
                <w:b/>
                <w:bCs/>
                <w:sz w:val="24"/>
                <w:szCs w:val="24"/>
                <w:lang w:val="en-IN"/>
                <w:rPrChange w:id="2661" w:author="shashvindu jha" w:date="2024-09-13T12:18:00Z" w16du:dateUtc="2024-09-13T06:48:00Z">
                  <w:rPr>
                    <w:ins w:id="2662" w:author="shashvindu jha" w:date="2024-09-13T12:16:00Z" w16du:dateUtc="2024-09-13T06:46:00Z"/>
                    <w:rFonts w:ascii="Calibri" w:eastAsia="Calibri" w:hAnsi="Calibri" w:cs="Calibri"/>
                    <w:b/>
                    <w:bCs/>
                    <w:sz w:val="24"/>
                    <w:szCs w:val="24"/>
                  </w:rPr>
                </w:rPrChange>
              </w:rPr>
            </w:pPr>
            <w:ins w:id="2663" w:author="shashvindu jha" w:date="2024-09-13T12:18:00Z">
              <w:r w:rsidRPr="003564DE">
                <w:rPr>
                  <w:rFonts w:ascii="Calibri" w:eastAsia="Calibri" w:hAnsi="Calibri" w:cs="Calibri"/>
                  <w:b/>
                  <w:bCs/>
                  <w:sz w:val="24"/>
                  <w:szCs w:val="24"/>
                  <w:lang w:val="en-IN"/>
                </w:rPr>
                <w:t>Accept Zip</w:t>
              </w:r>
            </w:ins>
            <w:ins w:id="2664" w:author="shashvindu jha" w:date="2024-09-13T12:18:00Z" w16du:dateUtc="2024-09-13T06:48:00Z">
              <w:r>
                <w:rPr>
                  <w:rFonts w:ascii="Calibri" w:eastAsia="Calibri" w:hAnsi="Calibri" w:cs="Calibri"/>
                  <w:b/>
                  <w:bCs/>
                  <w:sz w:val="24"/>
                  <w:szCs w:val="24"/>
                  <w:lang w:val="en-IN"/>
                </w:rPr>
                <w:t xml:space="preserve"> - </w:t>
              </w:r>
            </w:ins>
            <w:ins w:id="2665" w:author="shashvindu jha" w:date="2024-09-13T12:18:00Z">
              <w:r w:rsidRPr="003564DE">
                <w:rPr>
                  <w:rFonts w:ascii="Calibri" w:eastAsia="Calibri" w:hAnsi="Calibri" w:cs="Calibri"/>
                  <w:b/>
                  <w:bCs/>
                  <w:sz w:val="24"/>
                  <w:szCs w:val="24"/>
                  <w:lang w:val="en-IN"/>
                </w:rPr>
                <w:t>Browse File</w:t>
              </w:r>
            </w:ins>
          </w:p>
        </w:tc>
        <w:tc>
          <w:tcPr>
            <w:tcW w:w="758" w:type="pct"/>
            <w:shd w:val="clear" w:color="auto" w:fill="auto"/>
            <w:vAlign w:val="center"/>
          </w:tcPr>
          <w:p w14:paraId="50717CE5" w14:textId="025E2881" w:rsidR="003564DE" w:rsidRPr="00460417" w:rsidRDefault="003564DE" w:rsidP="00460417">
            <w:pPr>
              <w:spacing w:after="0" w:line="240" w:lineRule="auto"/>
              <w:rPr>
                <w:ins w:id="2666" w:author="shashvindu jha" w:date="2024-09-13T12:16:00Z" w16du:dateUtc="2024-09-13T06:46:00Z"/>
                <w:rFonts w:ascii="Calibri" w:eastAsia="Calibri" w:hAnsi="Calibri" w:cs="Calibri"/>
                <w:bCs/>
                <w:sz w:val="24"/>
                <w:szCs w:val="24"/>
              </w:rPr>
            </w:pPr>
            <w:ins w:id="2667" w:author="shashvindu jha" w:date="2024-09-13T12:20:00Z" w16du:dateUtc="2024-09-13T06:50:00Z">
              <w:r>
                <w:rPr>
                  <w:rFonts w:ascii="Calibri" w:eastAsia="Calibri" w:hAnsi="Calibri" w:cs="Calibri"/>
                  <w:bCs/>
                  <w:sz w:val="24"/>
                  <w:szCs w:val="24"/>
                </w:rPr>
                <w:t>File</w:t>
              </w:r>
            </w:ins>
          </w:p>
        </w:tc>
        <w:tc>
          <w:tcPr>
            <w:tcW w:w="1213" w:type="pct"/>
            <w:shd w:val="clear" w:color="auto" w:fill="auto"/>
            <w:vAlign w:val="center"/>
          </w:tcPr>
          <w:p w14:paraId="2CD13C47" w14:textId="586C4225" w:rsidR="003564DE" w:rsidRPr="00460417" w:rsidRDefault="003564DE" w:rsidP="00460417">
            <w:pPr>
              <w:spacing w:after="0" w:line="240" w:lineRule="auto"/>
              <w:rPr>
                <w:ins w:id="2668" w:author="shashvindu jha" w:date="2024-09-13T12:16:00Z" w16du:dateUtc="2024-09-13T06:46:00Z"/>
                <w:rFonts w:ascii="Calibri" w:eastAsia="Calibri" w:hAnsi="Calibri" w:cs="Calibri"/>
                <w:bCs/>
                <w:sz w:val="24"/>
                <w:szCs w:val="24"/>
              </w:rPr>
            </w:pPr>
            <w:ins w:id="2669" w:author="shashvindu jha" w:date="2024-09-13T12:20:00Z" w16du:dateUtc="2024-09-13T06:50:00Z">
              <w:r>
                <w:rPr>
                  <w:rFonts w:ascii="Calibri" w:eastAsia="Calibri" w:hAnsi="Calibri" w:cs="Calibri"/>
                  <w:bCs/>
                  <w:sz w:val="24"/>
                  <w:szCs w:val="24"/>
                </w:rPr>
                <w:t>.zip</w:t>
              </w:r>
            </w:ins>
          </w:p>
        </w:tc>
        <w:tc>
          <w:tcPr>
            <w:tcW w:w="758" w:type="pct"/>
            <w:shd w:val="clear" w:color="auto" w:fill="auto"/>
            <w:vAlign w:val="center"/>
          </w:tcPr>
          <w:p w14:paraId="72023686" w14:textId="77777777" w:rsidR="003564DE" w:rsidRPr="00460417" w:rsidRDefault="003564DE" w:rsidP="00460417">
            <w:pPr>
              <w:spacing w:after="0" w:line="240" w:lineRule="auto"/>
              <w:rPr>
                <w:ins w:id="2670" w:author="shashvindu jha" w:date="2024-09-13T12:16:00Z" w16du:dateUtc="2024-09-13T06:46:00Z"/>
                <w:rFonts w:ascii="Calibri" w:eastAsia="Calibri" w:hAnsi="Calibri" w:cs="Calibri"/>
                <w:bCs/>
                <w:sz w:val="24"/>
                <w:szCs w:val="24"/>
              </w:rPr>
            </w:pPr>
            <w:ins w:id="2671" w:author="shashvindu jha" w:date="2024-09-13T12:16:00Z" w16du:dateUtc="2024-09-13T06:46:00Z">
              <w:r w:rsidRPr="00460417">
                <w:rPr>
                  <w:rFonts w:ascii="Calibri" w:eastAsia="Calibri" w:hAnsi="Calibri" w:cs="Calibri"/>
                  <w:bCs/>
                  <w:sz w:val="24"/>
                  <w:szCs w:val="24"/>
                </w:rPr>
                <w:t>Yes</w:t>
              </w:r>
            </w:ins>
          </w:p>
        </w:tc>
        <w:tc>
          <w:tcPr>
            <w:tcW w:w="909" w:type="pct"/>
            <w:shd w:val="clear" w:color="auto" w:fill="auto"/>
          </w:tcPr>
          <w:p w14:paraId="59F29E80" w14:textId="77777777" w:rsidR="003564DE" w:rsidRPr="00460417" w:rsidRDefault="003564DE" w:rsidP="00460417">
            <w:pPr>
              <w:spacing w:after="0" w:line="240" w:lineRule="auto"/>
              <w:rPr>
                <w:ins w:id="2672" w:author="shashvindu jha" w:date="2024-09-13T12:16:00Z" w16du:dateUtc="2024-09-13T06:46:00Z"/>
                <w:rFonts w:ascii="Calibri" w:eastAsia="Calibri" w:hAnsi="Calibri" w:cs="Calibri"/>
                <w:bCs/>
                <w:sz w:val="24"/>
                <w:szCs w:val="24"/>
              </w:rPr>
            </w:pPr>
          </w:p>
        </w:tc>
      </w:tr>
    </w:tbl>
    <w:p w14:paraId="5BFDB35A" w14:textId="0091E55D" w:rsidR="00C10CFB" w:rsidRDefault="00C10CFB" w:rsidP="003564DE">
      <w:pPr>
        <w:spacing w:after="0" w:line="360" w:lineRule="auto"/>
        <w:jc w:val="both"/>
        <w:rPr>
          <w:ins w:id="2673" w:author="shashvindu jha" w:date="2024-09-13T12:21:00Z" w16du:dateUtc="2024-09-13T06:51:00Z"/>
          <w:sz w:val="24"/>
          <w:szCs w:val="24"/>
        </w:rPr>
      </w:pPr>
    </w:p>
    <w:p w14:paraId="7818BF94" w14:textId="77777777" w:rsidR="00C10CFB" w:rsidRDefault="00C10CFB">
      <w:pPr>
        <w:rPr>
          <w:ins w:id="2674" w:author="shashvindu jha" w:date="2024-09-13T12:21:00Z" w16du:dateUtc="2024-09-13T06:51:00Z"/>
          <w:sz w:val="24"/>
          <w:szCs w:val="24"/>
        </w:rPr>
      </w:pPr>
      <w:ins w:id="2675" w:author="shashvindu jha" w:date="2024-09-13T12:21:00Z" w16du:dateUtc="2024-09-13T06:51:00Z">
        <w:r>
          <w:rPr>
            <w:sz w:val="24"/>
            <w:szCs w:val="24"/>
          </w:rPr>
          <w:br w:type="page"/>
        </w:r>
      </w:ins>
    </w:p>
    <w:p w14:paraId="2ED65D63" w14:textId="77777777" w:rsidR="003564DE" w:rsidRDefault="003564DE" w:rsidP="003564DE">
      <w:pPr>
        <w:spacing w:after="100" w:afterAutospacing="1" w:line="360" w:lineRule="auto"/>
        <w:jc w:val="both"/>
        <w:rPr>
          <w:ins w:id="2676" w:author="shashvindu jha" w:date="2024-09-13T12:16:00Z" w16du:dateUtc="2024-09-13T06:46:00Z"/>
          <w:b/>
          <w:noProof/>
          <w:sz w:val="24"/>
          <w:szCs w:val="24"/>
        </w:rPr>
      </w:pPr>
      <w:ins w:id="2677" w:author="shashvindu jha" w:date="2024-09-13T12:16:00Z" w16du:dateUtc="2024-09-13T06:46:00Z">
        <w:r>
          <w:rPr>
            <w:rFonts w:ascii="Calibri" w:eastAsia="Calibri" w:hAnsi="Calibri" w:cs="Calibri"/>
            <w:sz w:val="24"/>
            <w:szCs w:val="24"/>
          </w:rPr>
          <w:lastRenderedPageBreak/>
          <w:t>Click</w:t>
        </w:r>
        <w:r w:rsidRPr="00A03013">
          <w:rPr>
            <w:rFonts w:ascii="Calibri" w:eastAsia="Calibri" w:hAnsi="Calibri" w:cs="Calibri"/>
            <w:sz w:val="24"/>
            <w:szCs w:val="24"/>
          </w:rPr>
          <w:t xml:space="preserve"> on the </w:t>
        </w:r>
        <w:r w:rsidRPr="00A03013">
          <w:rPr>
            <w:rFonts w:ascii="Calibri" w:eastAsia="Calibri" w:hAnsi="Calibri" w:cs="Calibri"/>
            <w:b/>
            <w:bCs/>
            <w:sz w:val="24"/>
            <w:szCs w:val="24"/>
          </w:rPr>
          <w:t>Add</w:t>
        </w:r>
        <w:r w:rsidRPr="00A03013">
          <w:rPr>
            <w:rFonts w:ascii="Calibri" w:eastAsia="Calibri" w:hAnsi="Calibri" w:cs="Calibri"/>
            <w:sz w:val="24"/>
            <w:szCs w:val="24"/>
          </w:rPr>
          <w:t xml:space="preserve"> button to save and confirm. </w:t>
        </w:r>
        <w:r w:rsidRPr="005848E8">
          <w:rPr>
            <w:rFonts w:ascii="Calibri" w:eastAsia="Calibri" w:hAnsi="Calibri" w:cs="Calibri"/>
            <w:sz w:val="24"/>
            <w:szCs w:val="24"/>
          </w:rPr>
          <w:t xml:space="preserve">You can now view the new </w:t>
        </w:r>
        <w:r>
          <w:rPr>
            <w:rFonts w:ascii="Calibri" w:eastAsia="Calibri" w:hAnsi="Calibri" w:cs="Calibri"/>
            <w:sz w:val="24"/>
            <w:szCs w:val="24"/>
          </w:rPr>
          <w:t>user</w:t>
        </w:r>
        <w:r w:rsidRPr="005848E8">
          <w:rPr>
            <w:rFonts w:ascii="Calibri" w:eastAsia="Calibri" w:hAnsi="Calibri" w:cs="Calibri"/>
            <w:sz w:val="24"/>
            <w:szCs w:val="24"/>
          </w:rPr>
          <w:t xml:space="preserve"> added </w:t>
        </w:r>
        <w:r>
          <w:rPr>
            <w:rFonts w:ascii="Calibri" w:eastAsia="Calibri" w:hAnsi="Calibri" w:cs="Calibri"/>
            <w:sz w:val="24"/>
            <w:szCs w:val="24"/>
          </w:rPr>
          <w:t>to</w:t>
        </w:r>
        <w:r w:rsidRPr="005848E8">
          <w:rPr>
            <w:rFonts w:ascii="Calibri" w:eastAsia="Calibri" w:hAnsi="Calibri" w:cs="Calibri"/>
            <w:sz w:val="24"/>
            <w:szCs w:val="24"/>
          </w:rPr>
          <w:t xml:space="preserve"> the </w:t>
        </w:r>
        <w:r>
          <w:rPr>
            <w:rFonts w:ascii="Calibri" w:eastAsia="Calibri" w:hAnsi="Calibri" w:cs="Calibri"/>
            <w:sz w:val="24"/>
            <w:szCs w:val="24"/>
          </w:rPr>
          <w:t>user</w:t>
        </w:r>
        <w:r w:rsidRPr="005848E8">
          <w:rPr>
            <w:rFonts w:ascii="Calibri" w:eastAsia="Calibri" w:hAnsi="Calibri" w:cs="Calibri"/>
            <w:sz w:val="24"/>
            <w:szCs w:val="24"/>
          </w:rPr>
          <w:t xml:space="preserve"> list</w:t>
        </w:r>
        <w:r w:rsidRPr="00A03013">
          <w:rPr>
            <w:rFonts w:ascii="Calibri" w:eastAsia="Calibri" w:hAnsi="Calibri" w:cs="Calibri"/>
            <w:sz w:val="24"/>
            <w:szCs w:val="24"/>
          </w:rPr>
          <w:t>.</w:t>
        </w:r>
      </w:ins>
    </w:p>
    <w:p w14:paraId="78DC4EA8" w14:textId="02D6E2E6" w:rsidR="003564DE" w:rsidRDefault="003564DE" w:rsidP="003564DE">
      <w:pPr>
        <w:spacing w:after="100" w:afterAutospacing="1" w:line="360" w:lineRule="auto"/>
        <w:jc w:val="both"/>
        <w:rPr>
          <w:ins w:id="2678" w:author="shashvindu jha" w:date="2024-09-13T12:16:00Z" w16du:dateUtc="2024-09-13T06:46:00Z"/>
          <w:rFonts w:ascii="Calibri" w:eastAsia="Calibri" w:hAnsi="Calibri" w:cs="Calibri"/>
          <w:b/>
          <w:bCs/>
          <w:sz w:val="24"/>
          <w:szCs w:val="24"/>
        </w:rPr>
      </w:pPr>
      <w:ins w:id="2679" w:author="shashvindu jha" w:date="2024-09-13T12:16:00Z" w16du:dateUtc="2024-09-13T06:46: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36C276F2" w14:textId="77777777" w:rsidR="003564DE" w:rsidRPr="008C5C87" w:rsidRDefault="003564DE" w:rsidP="003564DE">
      <w:pPr>
        <w:spacing w:before="100" w:beforeAutospacing="1" w:after="100" w:afterAutospacing="1" w:line="360" w:lineRule="auto"/>
        <w:jc w:val="both"/>
        <w:rPr>
          <w:ins w:id="2680" w:author="shashvindu jha" w:date="2024-09-13T12:16:00Z" w16du:dateUtc="2024-09-13T06:46:00Z"/>
          <w:rFonts w:ascii="Calibri" w:eastAsia="Calibri" w:hAnsi="Calibri" w:cs="Calibri"/>
          <w:sz w:val="24"/>
          <w:szCs w:val="24"/>
        </w:rPr>
      </w:pPr>
      <w:ins w:id="2681" w:author="shashvindu jha" w:date="2024-09-13T12:16:00Z" w16du:dateUtc="2024-09-13T06:46: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5D59FBC0" w14:textId="77777777" w:rsidR="003564DE" w:rsidRPr="008C5C87" w:rsidRDefault="003564DE" w:rsidP="003564DE">
      <w:pPr>
        <w:spacing w:before="100" w:beforeAutospacing="1" w:after="100" w:afterAutospacing="1" w:line="360" w:lineRule="auto"/>
        <w:jc w:val="both"/>
        <w:rPr>
          <w:ins w:id="2682" w:author="shashvindu jha" w:date="2024-09-13T12:16:00Z" w16du:dateUtc="2024-09-13T06:46:00Z"/>
          <w:rFonts w:ascii="Calibri" w:eastAsia="Calibri" w:hAnsi="Calibri" w:cs="Calibri"/>
          <w:sz w:val="24"/>
          <w:szCs w:val="24"/>
        </w:rPr>
      </w:pPr>
      <w:ins w:id="2683" w:author="shashvindu jha" w:date="2024-09-13T12:16:00Z" w16du:dateUtc="2024-09-13T06:46: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279454DF" w14:textId="22BB58A9" w:rsidR="003564DE" w:rsidRPr="00C10CFB" w:rsidRDefault="003564DE">
      <w:pPr>
        <w:spacing w:before="100" w:beforeAutospacing="1" w:after="100" w:afterAutospacing="1" w:line="360" w:lineRule="auto"/>
        <w:jc w:val="both"/>
        <w:rPr>
          <w:ins w:id="2684" w:author="shashvindu jha" w:date="2024-09-13T12:16:00Z" w16du:dateUtc="2024-09-13T06:46:00Z"/>
          <w:rFonts w:ascii="Calibri" w:eastAsia="Calibri" w:hAnsi="Calibri" w:cs="Calibri"/>
          <w:sz w:val="24"/>
          <w:szCs w:val="24"/>
          <w:rPrChange w:id="2685" w:author="shashvindu jha" w:date="2024-09-13T12:21:00Z" w16du:dateUtc="2024-09-13T06:51:00Z">
            <w:rPr>
              <w:ins w:id="2686" w:author="shashvindu jha" w:date="2024-09-13T12:16:00Z" w16du:dateUtc="2024-09-13T06:46:00Z"/>
            </w:rPr>
          </w:rPrChange>
        </w:rPr>
        <w:pPrChange w:id="2687" w:author="shashvindu jha" w:date="2024-09-13T12:21:00Z" w16du:dateUtc="2024-09-13T06:51:00Z">
          <w:pPr/>
        </w:pPrChange>
      </w:pPr>
      <w:ins w:id="2688" w:author="shashvindu jha" w:date="2024-09-13T12:16:00Z" w16du:dateUtc="2024-09-13T06:46:00Z">
        <w:r w:rsidRPr="009424BF">
          <w:rPr>
            <w:rFonts w:ascii="Calibri" w:eastAsia="Calibri" w:hAnsi="Calibri" w:cs="Calibri"/>
            <w:b/>
            <w:sz w:val="24"/>
            <w:szCs w:val="24"/>
          </w:rPr>
          <w:t xml:space="preserve">Step </w:t>
        </w:r>
        <w:r>
          <w:rPr>
            <w:rFonts w:ascii="Calibri" w:eastAsia="Calibri" w:hAnsi="Calibri" w:cs="Calibri"/>
            <w:b/>
            <w:sz w:val="24"/>
            <w:szCs w:val="24"/>
          </w:rPr>
          <w:t>7</w:t>
        </w:r>
        <w:r w:rsidRPr="009424BF">
          <w:rPr>
            <w:rFonts w:ascii="Calibri" w:eastAsia="Calibri" w:hAnsi="Calibri" w:cs="Calibri"/>
            <w:b/>
            <w:sz w:val="24"/>
            <w:szCs w:val="24"/>
          </w:rPr>
          <w:t>:</w:t>
        </w:r>
        <w:r w:rsidRPr="009424BF">
          <w:rPr>
            <w:rFonts w:ascii="Calibri" w:eastAsia="Calibri" w:hAnsi="Calibri" w:cs="Calibri"/>
            <w:sz w:val="24"/>
            <w:szCs w:val="24"/>
          </w:rPr>
          <w:t xml:space="preserve"> </w:t>
        </w:r>
        <w:r>
          <w:rPr>
            <w:rFonts w:ascii="Calibri" w:eastAsia="Calibri" w:hAnsi="Calibri" w:cs="Calibri"/>
            <w:sz w:val="24"/>
            <w:szCs w:val="24"/>
          </w:rPr>
          <w:t>S</w:t>
        </w:r>
        <w:r w:rsidRPr="00442CFF">
          <w:rPr>
            <w:rFonts w:ascii="Calibri" w:eastAsia="Calibri" w:hAnsi="Calibri" w:cs="Calibri"/>
            <w:sz w:val="24"/>
            <w:szCs w:val="24"/>
          </w:rPr>
          <w:t>elect</w:t>
        </w:r>
        <w:r w:rsidRPr="009C4554">
          <w:rPr>
            <w:rFonts w:ascii="Calibri" w:eastAsia="Calibri" w:hAnsi="Calibri" w:cs="Calibri"/>
            <w:sz w:val="24"/>
            <w:szCs w:val="24"/>
          </w:rPr>
          <w:t xml:space="preserve"> the</w:t>
        </w:r>
        <w:r>
          <w:rPr>
            <w:rFonts w:ascii="Calibri" w:eastAsia="Calibri" w:hAnsi="Calibri" w:cs="Calibri"/>
            <w:b/>
            <w:bCs/>
            <w:sz w:val="24"/>
            <w:szCs w:val="24"/>
          </w:rPr>
          <w:t xml:space="preserve"> </w:t>
        </w:r>
        <w:r w:rsidRPr="00442CFF">
          <w:rPr>
            <w:rFonts w:ascii="Calibri" w:eastAsia="Calibri" w:hAnsi="Calibri" w:cs="Calibri"/>
            <w:b/>
            <w:bCs/>
            <w:sz w:val="24"/>
            <w:szCs w:val="24"/>
          </w:rPr>
          <w:t xml:space="preserve">Enable/Disable </w:t>
        </w:r>
        <w:r w:rsidRPr="00442CFF">
          <w:rPr>
            <w:rFonts w:ascii="Calibri" w:eastAsia="Calibri" w:hAnsi="Calibri" w:cs="Calibri"/>
            <w:sz w:val="24"/>
            <w:szCs w:val="24"/>
          </w:rPr>
          <w:t xml:space="preserve">option available in the action dropdown to show or hide the specific element. The hidden element will not be shown in the list of selected </w:t>
        </w:r>
        <w:r>
          <w:rPr>
            <w:rFonts w:ascii="Calibri" w:eastAsia="Calibri" w:hAnsi="Calibri" w:cs="Calibri"/>
            <w:sz w:val="24"/>
            <w:szCs w:val="24"/>
          </w:rPr>
          <w:t>types</w:t>
        </w:r>
        <w:r w:rsidRPr="00442CFF">
          <w:rPr>
            <w:rFonts w:ascii="Calibri" w:eastAsia="Calibri" w:hAnsi="Calibri" w:cs="Calibri"/>
            <w:sz w:val="24"/>
            <w:szCs w:val="24"/>
          </w:rPr>
          <w:t xml:space="preserve"> overall </w:t>
        </w:r>
        <w:r>
          <w:rPr>
            <w:rFonts w:ascii="Calibri" w:eastAsia="Calibri" w:hAnsi="Calibri" w:cs="Calibri"/>
            <w:sz w:val="24"/>
            <w:szCs w:val="24"/>
          </w:rPr>
          <w:t xml:space="preserve">in </w:t>
        </w:r>
        <w:r w:rsidRPr="00442CFF">
          <w:rPr>
            <w:rFonts w:ascii="Calibri" w:eastAsia="Calibri" w:hAnsi="Calibri" w:cs="Calibri"/>
            <w:sz w:val="24"/>
            <w:szCs w:val="24"/>
          </w:rPr>
          <w:t>the application</w:t>
        </w:r>
        <w:r w:rsidRPr="009C4554">
          <w:rPr>
            <w:rFonts w:ascii="Calibri" w:eastAsia="Calibri" w:hAnsi="Calibri" w:cs="Calibri"/>
            <w:sz w:val="24"/>
            <w:szCs w:val="24"/>
          </w:rPr>
          <w:t>.</w:t>
        </w:r>
      </w:ins>
    </w:p>
    <w:p w14:paraId="1603A0BE" w14:textId="6C2D7953" w:rsidR="003564DE" w:rsidRDefault="003564DE">
      <w:pPr>
        <w:rPr>
          <w:ins w:id="2689" w:author="shashvindu jha" w:date="2024-09-13T12:15:00Z" w16du:dateUtc="2024-09-13T06:45:00Z"/>
        </w:rPr>
      </w:pPr>
      <w:ins w:id="2690" w:author="shashvindu jha" w:date="2024-09-13T12:15:00Z" w16du:dateUtc="2024-09-13T06:45:00Z">
        <w:r>
          <w:br w:type="page"/>
        </w:r>
      </w:ins>
    </w:p>
    <w:p w14:paraId="452BECDC" w14:textId="0DF75073" w:rsidR="00C7008E" w:rsidDel="003564DE" w:rsidRDefault="00C7008E">
      <w:pPr>
        <w:rPr>
          <w:del w:id="2691" w:author="shashvindu jha" w:date="2024-09-13T12:16:00Z" w16du:dateUtc="2024-09-13T06:46:00Z"/>
        </w:rPr>
      </w:pPr>
    </w:p>
    <w:p w14:paraId="322308BD" w14:textId="07FE31E6" w:rsidR="003B18CD" w:rsidDel="003564DE" w:rsidRDefault="003B18CD" w:rsidP="0012585F">
      <w:pPr>
        <w:spacing w:after="0"/>
        <w:jc w:val="both"/>
        <w:rPr>
          <w:del w:id="2692" w:author="shashvindu jha" w:date="2024-09-13T12:15:00Z" w16du:dateUtc="2024-09-13T06:45:00Z"/>
          <w:rFonts w:ascii="Calibri" w:eastAsiaTheme="majorEastAsia" w:hAnsi="Calibri" w:cstheme="majorBidi"/>
          <w:b/>
          <w:caps/>
          <w:color w:val="072B62" w:themeColor="background2" w:themeShade="40"/>
          <w:spacing w:val="10"/>
          <w:sz w:val="40"/>
          <w:szCs w:val="36"/>
        </w:rPr>
      </w:pPr>
    </w:p>
    <w:p w14:paraId="02A48DC4" w14:textId="69587704" w:rsidR="00596ED1" w:rsidRPr="00C7008E" w:rsidRDefault="003B18CD" w:rsidP="00C7008E">
      <w:pPr>
        <w:pStyle w:val="Heading2"/>
        <w:spacing w:before="100" w:beforeAutospacing="1" w:after="100" w:afterAutospacing="1"/>
        <w:jc w:val="both"/>
        <w:rPr>
          <w:b/>
          <w:bCs/>
          <w:color w:val="1B1D3D" w:themeColor="text2" w:themeShade="BF"/>
        </w:rPr>
      </w:pPr>
      <w:bookmarkStart w:id="2693" w:name="_Toc177122891"/>
      <w:r w:rsidRPr="00C7008E">
        <w:rPr>
          <w:b/>
          <w:bCs/>
          <w:color w:val="1B1D3D" w:themeColor="text2" w:themeShade="BF"/>
        </w:rPr>
        <w:t>2.</w:t>
      </w:r>
      <w:r w:rsidR="00E07D74">
        <w:rPr>
          <w:b/>
          <w:bCs/>
          <w:color w:val="1B1D3D" w:themeColor="text2" w:themeShade="BF"/>
        </w:rPr>
        <w:t>8</w:t>
      </w:r>
      <w:r w:rsidR="00596ED1" w:rsidRPr="00C7008E">
        <w:rPr>
          <w:b/>
          <w:bCs/>
          <w:color w:val="1B1D3D" w:themeColor="text2" w:themeShade="BF"/>
        </w:rPr>
        <w:t xml:space="preserve"> A</w:t>
      </w:r>
      <w:bookmarkEnd w:id="1426"/>
      <w:r w:rsidR="00832D9C" w:rsidRPr="00C7008E">
        <w:rPr>
          <w:b/>
          <w:bCs/>
          <w:color w:val="1B1D3D" w:themeColor="text2" w:themeShade="BF"/>
        </w:rPr>
        <w:t>UDIT TRAIL</w:t>
      </w:r>
      <w:bookmarkEnd w:id="1427"/>
      <w:bookmarkEnd w:id="2693"/>
    </w:p>
    <w:p w14:paraId="5C32AE14" w14:textId="5A11A078" w:rsidR="00280E60" w:rsidRPr="00832D9C" w:rsidRDefault="00280E60" w:rsidP="00F74DE8">
      <w:pPr>
        <w:tabs>
          <w:tab w:val="left" w:pos="8100"/>
        </w:tabs>
        <w:spacing w:after="100" w:afterAutospacing="1" w:line="360" w:lineRule="auto"/>
        <w:jc w:val="both"/>
        <w:rPr>
          <w:rFonts w:ascii="Calibri" w:hAnsi="Calibri" w:cs="Calibri"/>
          <w:sz w:val="24"/>
          <w:szCs w:val="24"/>
        </w:rPr>
      </w:pPr>
      <w:r w:rsidRPr="00832D9C">
        <w:rPr>
          <w:rFonts w:ascii="Calibri" w:hAnsi="Calibri" w:cs="Calibri"/>
          <w:sz w:val="24"/>
          <w:szCs w:val="24"/>
        </w:rPr>
        <w:t xml:space="preserve">This submodule allows the </w:t>
      </w:r>
      <w:del w:id="2694" w:author="shashvindu jha" w:date="2024-09-13T13:24:00Z" w16du:dateUtc="2024-09-13T07:54:00Z">
        <w:r w:rsidDel="008961E2">
          <w:rPr>
            <w:rFonts w:ascii="Calibri" w:hAnsi="Calibri" w:cs="Calibri"/>
            <w:sz w:val="24"/>
            <w:szCs w:val="24"/>
          </w:rPr>
          <w:delText>admin</w:delText>
        </w:r>
      </w:del>
      <w:ins w:id="2695" w:author="shashvindu jha" w:date="2024-09-13T13:24:00Z" w16du:dateUtc="2024-09-13T07:54:00Z">
        <w:r w:rsidR="008961E2" w:rsidRPr="008961E2">
          <w:rPr>
            <w:rFonts w:ascii="Calibri" w:hAnsi="Calibri" w:cs="Calibri"/>
            <w:b/>
            <w:bCs/>
            <w:sz w:val="24"/>
            <w:szCs w:val="24"/>
          </w:rPr>
          <w:t>Admin</w:t>
        </w:r>
      </w:ins>
      <w:r>
        <w:rPr>
          <w:rFonts w:ascii="Calibri" w:hAnsi="Calibri" w:cs="Calibri"/>
          <w:sz w:val="24"/>
          <w:szCs w:val="24"/>
        </w:rPr>
        <w:t xml:space="preserve"> users</w:t>
      </w:r>
      <w:r w:rsidRPr="00832D9C">
        <w:rPr>
          <w:rFonts w:ascii="Calibri" w:hAnsi="Calibri" w:cs="Calibri"/>
          <w:sz w:val="24"/>
          <w:szCs w:val="24"/>
        </w:rPr>
        <w:t xml:space="preserve"> to </w:t>
      </w:r>
      <w:r w:rsidRPr="00280E60">
        <w:rPr>
          <w:rFonts w:ascii="Calibri" w:hAnsi="Calibri" w:cs="Calibri"/>
          <w:sz w:val="24"/>
          <w:szCs w:val="24"/>
        </w:rPr>
        <w:t xml:space="preserve">track and </w:t>
      </w:r>
      <w:del w:id="2696" w:author="shashvindu jha" w:date="2024-09-12T17:43:00Z" w16du:dateUtc="2024-09-12T12:13:00Z">
        <w:r w:rsidRPr="00280E60" w:rsidDel="008D3E15">
          <w:rPr>
            <w:rFonts w:ascii="Calibri" w:hAnsi="Calibri" w:cs="Calibri"/>
            <w:sz w:val="24"/>
            <w:szCs w:val="24"/>
          </w:rPr>
          <w:delText xml:space="preserve">records </w:delText>
        </w:r>
      </w:del>
      <w:ins w:id="2697" w:author="shashvindu jha" w:date="2024-09-12T17:43:00Z" w16du:dateUtc="2024-09-12T12:13:00Z">
        <w:r w:rsidR="008D3E15">
          <w:rPr>
            <w:rFonts w:ascii="Calibri" w:hAnsi="Calibri" w:cs="Calibri"/>
            <w:sz w:val="24"/>
            <w:szCs w:val="24"/>
          </w:rPr>
          <w:t>record</w:t>
        </w:r>
        <w:r w:rsidR="008D3E15" w:rsidRPr="00280E60">
          <w:rPr>
            <w:rFonts w:ascii="Calibri" w:hAnsi="Calibri" w:cs="Calibri"/>
            <w:sz w:val="24"/>
            <w:szCs w:val="24"/>
          </w:rPr>
          <w:t xml:space="preserve"> </w:t>
        </w:r>
      </w:ins>
      <w:r w:rsidRPr="00280E60">
        <w:rPr>
          <w:rFonts w:ascii="Calibri" w:hAnsi="Calibri" w:cs="Calibri"/>
          <w:sz w:val="24"/>
          <w:szCs w:val="24"/>
        </w:rPr>
        <w:t xml:space="preserve">all activities and interactions within </w:t>
      </w:r>
      <w:r>
        <w:rPr>
          <w:rFonts w:ascii="Calibri" w:hAnsi="Calibri" w:cs="Calibri"/>
          <w:sz w:val="24"/>
          <w:szCs w:val="24"/>
        </w:rPr>
        <w:t>the platform</w:t>
      </w:r>
      <w:r w:rsidRPr="00280E60">
        <w:rPr>
          <w:rFonts w:ascii="Calibri" w:hAnsi="Calibri" w:cs="Calibri"/>
          <w:sz w:val="24"/>
          <w:szCs w:val="24"/>
        </w:rPr>
        <w:t xml:space="preserve">, providing a comprehensive record of user actions, system events, and </w:t>
      </w:r>
      <w:del w:id="2698" w:author="shashvindu jha" w:date="2024-09-12T17:43:00Z" w16du:dateUtc="2024-09-12T12:13:00Z">
        <w:r w:rsidRPr="00280E60" w:rsidDel="008D3E15">
          <w:rPr>
            <w:rFonts w:ascii="Calibri" w:hAnsi="Calibri" w:cs="Calibri"/>
            <w:sz w:val="24"/>
            <w:szCs w:val="24"/>
          </w:rPr>
          <w:delText xml:space="preserve">change </w:delText>
        </w:r>
      </w:del>
      <w:ins w:id="2699" w:author="shashvindu jha" w:date="2024-09-12T17:43:00Z" w16du:dateUtc="2024-09-12T12:13:00Z">
        <w:r w:rsidR="008D3E15">
          <w:rPr>
            <w:rFonts w:ascii="Calibri" w:hAnsi="Calibri" w:cs="Calibri"/>
            <w:sz w:val="24"/>
            <w:szCs w:val="24"/>
          </w:rPr>
          <w:t>changes</w:t>
        </w:r>
        <w:r w:rsidR="008D3E15" w:rsidRPr="00280E60">
          <w:rPr>
            <w:rFonts w:ascii="Calibri" w:hAnsi="Calibri" w:cs="Calibri"/>
            <w:sz w:val="24"/>
            <w:szCs w:val="24"/>
          </w:rPr>
          <w:t xml:space="preserve"> </w:t>
        </w:r>
      </w:ins>
      <w:r w:rsidRPr="00280E60">
        <w:rPr>
          <w:rFonts w:ascii="Calibri" w:hAnsi="Calibri" w:cs="Calibri"/>
          <w:sz w:val="24"/>
          <w:szCs w:val="24"/>
        </w:rPr>
        <w:t xml:space="preserve">made </w:t>
      </w:r>
      <w:r>
        <w:rPr>
          <w:rFonts w:ascii="Calibri" w:hAnsi="Calibri" w:cs="Calibri"/>
          <w:sz w:val="24"/>
          <w:szCs w:val="24"/>
        </w:rPr>
        <w:t>in</w:t>
      </w:r>
      <w:r w:rsidRPr="00280E60">
        <w:rPr>
          <w:rFonts w:ascii="Calibri" w:hAnsi="Calibri" w:cs="Calibri"/>
          <w:sz w:val="24"/>
          <w:szCs w:val="24"/>
        </w:rPr>
        <w:t xml:space="preserve"> data</w:t>
      </w:r>
      <w:r>
        <w:rPr>
          <w:rFonts w:ascii="Calibri" w:hAnsi="Calibri" w:cs="Calibri"/>
          <w:sz w:val="24"/>
          <w:szCs w:val="24"/>
        </w:rPr>
        <w:t xml:space="preserve"> values</w:t>
      </w:r>
      <w:r w:rsidRPr="00832D9C">
        <w:rPr>
          <w:rFonts w:ascii="Calibri" w:hAnsi="Calibri" w:cs="Calibri"/>
          <w:sz w:val="24"/>
          <w:szCs w:val="24"/>
        </w:rPr>
        <w:t>.</w:t>
      </w:r>
    </w:p>
    <w:p w14:paraId="78CEF63F" w14:textId="061F215C" w:rsidR="00596ED1" w:rsidRPr="00280E60" w:rsidRDefault="00EA79B0" w:rsidP="00A31169">
      <w:pPr>
        <w:spacing w:before="100" w:beforeAutospacing="1" w:after="100" w:afterAutospacing="1" w:line="360" w:lineRule="auto"/>
        <w:jc w:val="both"/>
        <w:rPr>
          <w:rFonts w:ascii="Calibri" w:hAnsi="Calibri" w:cs="Calibri"/>
        </w:rPr>
      </w:pPr>
      <w:r w:rsidRPr="00EA79B0">
        <w:rPr>
          <w:rFonts w:ascii="Calibri" w:hAnsi="Calibri" w:cs="Calibri"/>
          <w:noProof/>
          <w:sz w:val="24"/>
          <w:szCs w:val="24"/>
        </w:rPr>
        <w:drawing>
          <wp:anchor distT="0" distB="91440" distL="114300" distR="114300" simplePos="0" relativeHeight="251844608" behindDoc="0" locked="0" layoutInCell="1" allowOverlap="1" wp14:anchorId="60A38AE5" wp14:editId="6985811D">
            <wp:simplePos x="0" y="0"/>
            <wp:positionH relativeFrom="margin">
              <wp:align>left</wp:align>
            </wp:positionH>
            <wp:positionV relativeFrom="paragraph">
              <wp:posOffset>868045</wp:posOffset>
            </wp:positionV>
            <wp:extent cx="5935980" cy="3337560"/>
            <wp:effectExtent l="19050" t="19050" r="26670" b="15240"/>
            <wp:wrapTopAndBottom/>
            <wp:docPr id="165576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1863"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936337"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96ED1" w:rsidRPr="00280E60">
        <w:rPr>
          <w:rFonts w:ascii="Calibri" w:hAnsi="Calibri" w:cs="Calibri"/>
          <w:b/>
          <w:sz w:val="24"/>
          <w:szCs w:val="24"/>
        </w:rPr>
        <w:t xml:space="preserve">Step </w:t>
      </w:r>
      <w:r w:rsidR="00661E68">
        <w:rPr>
          <w:rFonts w:ascii="Calibri" w:hAnsi="Calibri" w:cs="Calibri"/>
          <w:b/>
          <w:sz w:val="24"/>
          <w:szCs w:val="24"/>
        </w:rPr>
        <w:t>53</w:t>
      </w:r>
      <w:r w:rsidR="00596ED1" w:rsidRPr="00280E60">
        <w:rPr>
          <w:rFonts w:ascii="Calibri" w:hAnsi="Calibri" w:cs="Calibri"/>
          <w:sz w:val="24"/>
          <w:szCs w:val="24"/>
        </w:rPr>
        <w:t xml:space="preserve">: </w:t>
      </w:r>
      <w:r w:rsidR="00280E60" w:rsidRPr="00280E60">
        <w:rPr>
          <w:rFonts w:ascii="Calibri" w:hAnsi="Calibri" w:cs="Calibri"/>
          <w:sz w:val="24"/>
          <w:szCs w:val="24"/>
        </w:rPr>
        <w:t xml:space="preserve">Click on the </w:t>
      </w:r>
      <w:r w:rsidR="00280E60" w:rsidRPr="00280E60">
        <w:rPr>
          <w:rFonts w:ascii="Calibri" w:hAnsi="Calibri" w:cs="Calibri"/>
          <w:b/>
          <w:bCs/>
          <w:sz w:val="24"/>
          <w:szCs w:val="24"/>
        </w:rPr>
        <w:t>Audit Trail</w:t>
      </w:r>
      <w:r w:rsidR="00280E60" w:rsidRPr="00280E60">
        <w:rPr>
          <w:rFonts w:ascii="Calibri" w:hAnsi="Calibri" w:cs="Calibri"/>
          <w:sz w:val="24"/>
          <w:szCs w:val="24"/>
        </w:rPr>
        <w:t xml:space="preserve"> option available under </w:t>
      </w:r>
      <w:del w:id="2700" w:author="shashvindu jha" w:date="2024-09-13T13:24:00Z" w16du:dateUtc="2024-09-13T07:54:00Z">
        <w:r w:rsidR="00280E60" w:rsidRPr="00280E60" w:rsidDel="008961E2">
          <w:rPr>
            <w:rFonts w:ascii="Calibri" w:hAnsi="Calibri" w:cs="Calibri"/>
            <w:sz w:val="24"/>
            <w:szCs w:val="24"/>
          </w:rPr>
          <w:delText>Admin</w:delText>
        </w:r>
      </w:del>
      <w:ins w:id="2701" w:author="shashvindu jha" w:date="2024-09-13T13:24:00Z" w16du:dateUtc="2024-09-13T07:54:00Z">
        <w:r w:rsidR="008961E2" w:rsidRPr="008961E2">
          <w:rPr>
            <w:rFonts w:ascii="Calibri" w:hAnsi="Calibri" w:cs="Calibri"/>
            <w:b/>
            <w:bCs/>
            <w:sz w:val="24"/>
            <w:szCs w:val="24"/>
          </w:rPr>
          <w:t>Admin</w:t>
        </w:r>
      </w:ins>
      <w:r w:rsidR="00280E60" w:rsidRPr="00280E60">
        <w:rPr>
          <w:rFonts w:ascii="Calibri" w:hAnsi="Calibri" w:cs="Calibri"/>
          <w:sz w:val="24"/>
          <w:szCs w:val="24"/>
        </w:rPr>
        <w:t xml:space="preserve"> to access this sub-module.</w:t>
      </w:r>
      <w:r w:rsidR="00280E60" w:rsidRPr="00280E60">
        <w:rPr>
          <w:rFonts w:ascii="Calibri" w:hAnsi="Calibri" w:cs="Calibri"/>
        </w:rPr>
        <w:t xml:space="preserve"> </w:t>
      </w:r>
      <w:r w:rsidR="00280E60" w:rsidRPr="00280E60">
        <w:rPr>
          <w:rFonts w:ascii="Calibri" w:hAnsi="Calibri" w:cs="Calibri"/>
          <w:sz w:val="24"/>
          <w:szCs w:val="24"/>
        </w:rPr>
        <w:t>You will see a chronological list of audit logs. Each log entry provides information about a specific user action or event, including the timestamp and other details of the activity (see below figure)</w:t>
      </w:r>
      <w:r>
        <w:rPr>
          <w:rFonts w:ascii="Calibri" w:hAnsi="Calibri" w:cs="Calibri"/>
          <w:sz w:val="24"/>
          <w:szCs w:val="24"/>
        </w:rPr>
        <w:t>.</w:t>
      </w:r>
    </w:p>
    <w:p w14:paraId="06C2A841" w14:textId="77777777" w:rsidR="0087118E" w:rsidRDefault="0087118E">
      <w:pPr>
        <w:rPr>
          <w:ins w:id="2702" w:author="shashvindu jha" w:date="2024-09-13T12:26:00Z" w16du:dateUtc="2024-09-13T06:56:00Z"/>
          <w:sz w:val="24"/>
          <w:szCs w:val="24"/>
        </w:rPr>
      </w:pPr>
      <w:ins w:id="2703" w:author="shashvindu jha" w:date="2024-09-13T12:26:00Z" w16du:dateUtc="2024-09-13T06:56:00Z">
        <w:r>
          <w:rPr>
            <w:sz w:val="24"/>
            <w:szCs w:val="24"/>
          </w:rPr>
          <w:br w:type="page"/>
        </w:r>
      </w:ins>
    </w:p>
    <w:p w14:paraId="3C4A98DE" w14:textId="194F0013" w:rsidR="00596ED1" w:rsidRDefault="00596ED1" w:rsidP="00F74DE8">
      <w:pPr>
        <w:spacing w:after="100" w:afterAutospacing="1" w:line="240" w:lineRule="auto"/>
        <w:jc w:val="both"/>
        <w:rPr>
          <w:ins w:id="2704" w:author="shashvindu jha" w:date="2024-09-13T12:46:00Z" w16du:dateUtc="2024-09-13T07:16:00Z"/>
          <w:sz w:val="24"/>
          <w:szCs w:val="24"/>
        </w:rPr>
      </w:pPr>
      <w:r>
        <w:rPr>
          <w:sz w:val="24"/>
          <w:szCs w:val="24"/>
        </w:rPr>
        <w:lastRenderedPageBreak/>
        <w:t xml:space="preserve">Each log entry includes the following information – </w:t>
      </w:r>
    </w:p>
    <w:tbl>
      <w:tblPr>
        <w:tblpPr w:leftFromText="180" w:rightFromText="180" w:vertAnchor="text" w:horzAnchor="margin" w:tblpY="-54"/>
        <w:tblW w:w="935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51"/>
        <w:gridCol w:w="2126"/>
        <w:gridCol w:w="6679"/>
      </w:tblGrid>
      <w:tr w:rsidR="008D4943" w14:paraId="350830C6" w14:textId="77777777" w:rsidTr="008D4943">
        <w:trPr>
          <w:ins w:id="2705" w:author="shashvindu jha" w:date="2024-09-13T12:46:00Z"/>
        </w:trPr>
        <w:tc>
          <w:tcPr>
            <w:tcW w:w="551" w:type="dxa"/>
            <w:shd w:val="clear" w:color="auto" w:fill="002060"/>
          </w:tcPr>
          <w:p w14:paraId="16EB355D" w14:textId="77777777" w:rsidR="008D4943" w:rsidRDefault="008D4943" w:rsidP="008D4943">
            <w:pPr>
              <w:pBdr>
                <w:top w:val="nil"/>
                <w:left w:val="nil"/>
                <w:bottom w:val="nil"/>
                <w:right w:val="nil"/>
                <w:between w:val="nil"/>
              </w:pBdr>
              <w:spacing w:line="360" w:lineRule="auto"/>
              <w:jc w:val="both"/>
              <w:rPr>
                <w:ins w:id="2706" w:author="shashvindu jha" w:date="2024-09-13T12:46:00Z" w16du:dateUtc="2024-09-13T07:16:00Z"/>
                <w:b/>
                <w:color w:val="FFFFFF"/>
                <w:sz w:val="24"/>
                <w:szCs w:val="24"/>
              </w:rPr>
            </w:pPr>
            <w:ins w:id="2707" w:author="shashvindu jha" w:date="2024-09-13T12:46:00Z" w16du:dateUtc="2024-09-13T07:16:00Z">
              <w:r>
                <w:rPr>
                  <w:rFonts w:ascii="Calibri" w:eastAsia="Calibri" w:hAnsi="Calibri" w:cs="Calibri"/>
                  <w:b/>
                  <w:color w:val="FFFFFF"/>
                  <w:sz w:val="24"/>
                  <w:szCs w:val="24"/>
                </w:rPr>
                <w:t>#</w:t>
              </w:r>
            </w:ins>
          </w:p>
        </w:tc>
        <w:tc>
          <w:tcPr>
            <w:tcW w:w="2126" w:type="dxa"/>
            <w:shd w:val="clear" w:color="auto" w:fill="002060"/>
          </w:tcPr>
          <w:p w14:paraId="586AF9FD" w14:textId="77777777" w:rsidR="008D4943" w:rsidRDefault="008D4943" w:rsidP="008D4943">
            <w:pPr>
              <w:pBdr>
                <w:top w:val="nil"/>
                <w:left w:val="nil"/>
                <w:bottom w:val="nil"/>
                <w:right w:val="nil"/>
                <w:between w:val="nil"/>
              </w:pBdr>
              <w:spacing w:line="360" w:lineRule="auto"/>
              <w:jc w:val="both"/>
              <w:rPr>
                <w:ins w:id="2708" w:author="shashvindu jha" w:date="2024-09-13T12:46:00Z" w16du:dateUtc="2024-09-13T07:16:00Z"/>
                <w:b/>
                <w:color w:val="FFFFFF"/>
                <w:sz w:val="24"/>
                <w:szCs w:val="24"/>
              </w:rPr>
            </w:pPr>
            <w:ins w:id="2709" w:author="shashvindu jha" w:date="2024-09-13T12:46:00Z" w16du:dateUtc="2024-09-13T07:16:00Z">
              <w:r>
                <w:rPr>
                  <w:rFonts w:ascii="Calibri" w:eastAsia="Calibri" w:hAnsi="Calibri" w:cs="Calibri"/>
                  <w:b/>
                  <w:color w:val="FFFFFF"/>
                  <w:sz w:val="24"/>
                  <w:szCs w:val="24"/>
                </w:rPr>
                <w:t>Column</w:t>
              </w:r>
            </w:ins>
          </w:p>
        </w:tc>
        <w:tc>
          <w:tcPr>
            <w:tcW w:w="6679" w:type="dxa"/>
            <w:shd w:val="clear" w:color="auto" w:fill="002060"/>
          </w:tcPr>
          <w:p w14:paraId="1B054A82" w14:textId="77777777" w:rsidR="008D4943" w:rsidRDefault="008D4943" w:rsidP="008D4943">
            <w:pPr>
              <w:spacing w:line="360" w:lineRule="auto"/>
              <w:jc w:val="both"/>
              <w:rPr>
                <w:ins w:id="2710" w:author="shashvindu jha" w:date="2024-09-13T12:46:00Z" w16du:dateUtc="2024-09-13T07:16:00Z"/>
                <w:b/>
                <w:color w:val="FFFFFF"/>
                <w:sz w:val="24"/>
                <w:szCs w:val="24"/>
              </w:rPr>
            </w:pPr>
            <w:ins w:id="2711" w:author="shashvindu jha" w:date="2024-09-13T12:46:00Z" w16du:dateUtc="2024-09-13T07:16:00Z">
              <w:r>
                <w:rPr>
                  <w:b/>
                  <w:color w:val="FFFFFF"/>
                  <w:sz w:val="24"/>
                  <w:szCs w:val="24"/>
                </w:rPr>
                <w:t>Definition</w:t>
              </w:r>
            </w:ins>
          </w:p>
        </w:tc>
      </w:tr>
      <w:tr w:rsidR="008D4943" w14:paraId="100A6F96" w14:textId="77777777" w:rsidTr="008D4943">
        <w:trPr>
          <w:ins w:id="2712" w:author="shashvindu jha" w:date="2024-09-13T12:46:00Z"/>
        </w:trPr>
        <w:tc>
          <w:tcPr>
            <w:tcW w:w="551" w:type="dxa"/>
            <w:shd w:val="clear" w:color="auto" w:fill="002060"/>
          </w:tcPr>
          <w:p w14:paraId="1643E3B7" w14:textId="77777777" w:rsidR="008D4943" w:rsidRDefault="008D4943" w:rsidP="008D4943">
            <w:pPr>
              <w:pBdr>
                <w:top w:val="nil"/>
                <w:left w:val="nil"/>
                <w:bottom w:val="nil"/>
                <w:right w:val="nil"/>
                <w:between w:val="nil"/>
              </w:pBdr>
              <w:spacing w:line="360" w:lineRule="auto"/>
              <w:jc w:val="both"/>
              <w:rPr>
                <w:ins w:id="2713" w:author="shashvindu jha" w:date="2024-09-13T12:46:00Z" w16du:dateUtc="2024-09-13T07:16:00Z"/>
                <w:b/>
                <w:color w:val="FFFFFF"/>
                <w:sz w:val="24"/>
                <w:szCs w:val="24"/>
              </w:rPr>
            </w:pPr>
            <w:ins w:id="2714" w:author="shashvindu jha" w:date="2024-09-13T12:46:00Z" w16du:dateUtc="2024-09-13T07:16:00Z">
              <w:r>
                <w:rPr>
                  <w:rFonts w:ascii="Calibri" w:eastAsia="Calibri" w:hAnsi="Calibri" w:cs="Calibri"/>
                  <w:b/>
                  <w:color w:val="FFFFFF"/>
                  <w:sz w:val="24"/>
                  <w:szCs w:val="24"/>
                </w:rPr>
                <w:t>1</w:t>
              </w:r>
            </w:ins>
          </w:p>
        </w:tc>
        <w:tc>
          <w:tcPr>
            <w:tcW w:w="2126" w:type="dxa"/>
          </w:tcPr>
          <w:p w14:paraId="45839768" w14:textId="77777777" w:rsidR="008D4943" w:rsidRDefault="008D4943" w:rsidP="008D4943">
            <w:pPr>
              <w:pBdr>
                <w:top w:val="nil"/>
                <w:left w:val="nil"/>
                <w:bottom w:val="nil"/>
                <w:right w:val="nil"/>
                <w:between w:val="nil"/>
              </w:pBdr>
              <w:spacing w:line="360" w:lineRule="auto"/>
              <w:jc w:val="both"/>
              <w:rPr>
                <w:ins w:id="2715" w:author="shashvindu jha" w:date="2024-09-13T12:46:00Z" w16du:dateUtc="2024-09-13T07:16:00Z"/>
                <w:color w:val="000000"/>
                <w:sz w:val="24"/>
                <w:szCs w:val="24"/>
              </w:rPr>
            </w:pPr>
            <w:ins w:id="2716" w:author="shashvindu jha" w:date="2024-09-13T12:46:00Z" w16du:dateUtc="2024-09-13T07:16:00Z">
              <w:r>
                <w:rPr>
                  <w:rFonts w:ascii="Calibri" w:eastAsia="Calibri" w:hAnsi="Calibri" w:cs="Calibri"/>
                  <w:color w:val="000000"/>
                  <w:sz w:val="24"/>
                  <w:szCs w:val="24"/>
                </w:rPr>
                <w:t>Collection Name</w:t>
              </w:r>
            </w:ins>
          </w:p>
        </w:tc>
        <w:tc>
          <w:tcPr>
            <w:tcW w:w="6679" w:type="dxa"/>
          </w:tcPr>
          <w:p w14:paraId="645445E6" w14:textId="1597566E" w:rsidR="008D4943" w:rsidRDefault="008D4943" w:rsidP="008D4943">
            <w:pPr>
              <w:pBdr>
                <w:top w:val="nil"/>
                <w:left w:val="nil"/>
                <w:bottom w:val="nil"/>
                <w:right w:val="nil"/>
                <w:between w:val="nil"/>
              </w:pBdr>
              <w:spacing w:line="360" w:lineRule="auto"/>
              <w:jc w:val="both"/>
              <w:rPr>
                <w:ins w:id="2717" w:author="shashvindu jha" w:date="2024-09-13T12:46:00Z" w16du:dateUtc="2024-09-13T07:16:00Z"/>
                <w:color w:val="000000"/>
                <w:sz w:val="24"/>
                <w:szCs w:val="24"/>
              </w:rPr>
            </w:pPr>
            <w:ins w:id="2718" w:author="shashvindu jha" w:date="2024-09-13T12:46:00Z" w16du:dateUtc="2024-09-13T07:16:00Z">
              <w:r>
                <w:rPr>
                  <w:rFonts w:ascii="Calibri" w:eastAsia="Calibri" w:hAnsi="Calibri" w:cs="Calibri"/>
                  <w:color w:val="000000"/>
                  <w:sz w:val="24"/>
                  <w:szCs w:val="24"/>
                </w:rPr>
                <w:t xml:space="preserve">Provides the name of the collection involved in the </w:t>
              </w:r>
            </w:ins>
            <w:ins w:id="2719" w:author="shashvindu jha" w:date="2024-09-13T13:31:00Z" w16du:dateUtc="2024-09-13T08:01:00Z">
              <w:r w:rsidR="004C35AB" w:rsidRPr="004C35AB">
                <w:rPr>
                  <w:rFonts w:ascii="Calibri" w:eastAsia="Calibri" w:hAnsi="Calibri" w:cs="Calibri"/>
                  <w:b/>
                  <w:bCs/>
                  <w:color w:val="000000"/>
                  <w:sz w:val="24"/>
                  <w:szCs w:val="24"/>
                </w:rPr>
                <w:t>Audit Trail</w:t>
              </w:r>
            </w:ins>
            <w:ins w:id="2720" w:author="shashvindu jha" w:date="2024-09-13T12:46:00Z" w16du:dateUtc="2024-09-13T07:16:00Z">
              <w:r>
                <w:rPr>
                  <w:rFonts w:ascii="Calibri" w:eastAsia="Calibri" w:hAnsi="Calibri" w:cs="Calibri"/>
                  <w:color w:val="000000"/>
                  <w:sz w:val="24"/>
                  <w:szCs w:val="24"/>
                </w:rPr>
                <w:t xml:space="preserve"> entry.</w:t>
              </w:r>
            </w:ins>
          </w:p>
        </w:tc>
      </w:tr>
      <w:tr w:rsidR="008D4943" w14:paraId="6C1C36F7" w14:textId="77777777" w:rsidTr="008D4943">
        <w:trPr>
          <w:ins w:id="2721" w:author="shashvindu jha" w:date="2024-09-13T12:46:00Z"/>
        </w:trPr>
        <w:tc>
          <w:tcPr>
            <w:tcW w:w="551" w:type="dxa"/>
            <w:shd w:val="clear" w:color="auto" w:fill="002060"/>
          </w:tcPr>
          <w:p w14:paraId="7B677799" w14:textId="77777777" w:rsidR="008D4943" w:rsidRDefault="008D4943" w:rsidP="008D4943">
            <w:pPr>
              <w:pBdr>
                <w:top w:val="nil"/>
                <w:left w:val="nil"/>
                <w:bottom w:val="nil"/>
                <w:right w:val="nil"/>
                <w:between w:val="nil"/>
              </w:pBdr>
              <w:spacing w:line="360" w:lineRule="auto"/>
              <w:jc w:val="both"/>
              <w:rPr>
                <w:ins w:id="2722" w:author="shashvindu jha" w:date="2024-09-13T12:46:00Z" w16du:dateUtc="2024-09-13T07:16:00Z"/>
                <w:b/>
                <w:color w:val="FFFFFF"/>
                <w:sz w:val="24"/>
                <w:szCs w:val="24"/>
              </w:rPr>
            </w:pPr>
            <w:ins w:id="2723" w:author="shashvindu jha" w:date="2024-09-13T12:46:00Z" w16du:dateUtc="2024-09-13T07:16:00Z">
              <w:r>
                <w:rPr>
                  <w:rFonts w:ascii="Calibri" w:eastAsia="Calibri" w:hAnsi="Calibri" w:cs="Calibri"/>
                  <w:b/>
                  <w:color w:val="FFFFFF"/>
                  <w:sz w:val="24"/>
                  <w:szCs w:val="24"/>
                </w:rPr>
                <w:t>2</w:t>
              </w:r>
            </w:ins>
          </w:p>
        </w:tc>
        <w:tc>
          <w:tcPr>
            <w:tcW w:w="2126" w:type="dxa"/>
          </w:tcPr>
          <w:p w14:paraId="4B642BEE" w14:textId="77777777" w:rsidR="008D4943" w:rsidRDefault="008D4943" w:rsidP="008D4943">
            <w:pPr>
              <w:spacing w:line="360" w:lineRule="auto"/>
              <w:jc w:val="both"/>
              <w:rPr>
                <w:ins w:id="2724" w:author="shashvindu jha" w:date="2024-09-13T12:46:00Z" w16du:dateUtc="2024-09-13T07:16:00Z"/>
                <w:sz w:val="24"/>
                <w:szCs w:val="24"/>
              </w:rPr>
            </w:pPr>
            <w:ins w:id="2725" w:author="shashvindu jha" w:date="2024-09-13T12:46:00Z" w16du:dateUtc="2024-09-13T07:16:00Z">
              <w:r>
                <w:rPr>
                  <w:sz w:val="24"/>
                  <w:szCs w:val="24"/>
                </w:rPr>
                <w:t>Collection ID</w:t>
              </w:r>
            </w:ins>
          </w:p>
        </w:tc>
        <w:tc>
          <w:tcPr>
            <w:tcW w:w="6679" w:type="dxa"/>
          </w:tcPr>
          <w:p w14:paraId="5CF63355" w14:textId="77777777" w:rsidR="008D4943" w:rsidRDefault="008D4943" w:rsidP="008D4943">
            <w:pPr>
              <w:pBdr>
                <w:top w:val="nil"/>
                <w:left w:val="nil"/>
                <w:bottom w:val="nil"/>
                <w:right w:val="nil"/>
                <w:between w:val="nil"/>
              </w:pBdr>
              <w:spacing w:line="360" w:lineRule="auto"/>
              <w:jc w:val="both"/>
              <w:rPr>
                <w:ins w:id="2726" w:author="shashvindu jha" w:date="2024-09-13T12:46:00Z" w16du:dateUtc="2024-09-13T07:16:00Z"/>
                <w:color w:val="000000"/>
                <w:sz w:val="24"/>
                <w:szCs w:val="24"/>
              </w:rPr>
            </w:pPr>
            <w:ins w:id="2727" w:author="shashvindu jha" w:date="2024-09-13T12:46:00Z" w16du:dateUtc="2024-09-13T07:16:00Z">
              <w:r>
                <w:rPr>
                  <w:rFonts w:ascii="Calibri" w:eastAsia="Calibri" w:hAnsi="Calibri" w:cs="Calibri"/>
                  <w:color w:val="000000"/>
                  <w:sz w:val="24"/>
                  <w:szCs w:val="24"/>
                </w:rPr>
                <w:t>Specifies the unique identifier (ID) of the collection</w:t>
              </w:r>
            </w:ins>
          </w:p>
        </w:tc>
      </w:tr>
      <w:tr w:rsidR="008D4943" w14:paraId="2E3F8729" w14:textId="77777777" w:rsidTr="008D4943">
        <w:trPr>
          <w:ins w:id="2728" w:author="shashvindu jha" w:date="2024-09-13T12:46:00Z"/>
        </w:trPr>
        <w:tc>
          <w:tcPr>
            <w:tcW w:w="551" w:type="dxa"/>
            <w:shd w:val="clear" w:color="auto" w:fill="002060"/>
          </w:tcPr>
          <w:p w14:paraId="1175A1F0" w14:textId="77777777" w:rsidR="008D4943" w:rsidRDefault="008D4943" w:rsidP="008D4943">
            <w:pPr>
              <w:pBdr>
                <w:top w:val="nil"/>
                <w:left w:val="nil"/>
                <w:bottom w:val="nil"/>
                <w:right w:val="nil"/>
                <w:between w:val="nil"/>
              </w:pBdr>
              <w:spacing w:line="360" w:lineRule="auto"/>
              <w:jc w:val="both"/>
              <w:rPr>
                <w:ins w:id="2729" w:author="shashvindu jha" w:date="2024-09-13T12:46:00Z" w16du:dateUtc="2024-09-13T07:16:00Z"/>
                <w:b/>
                <w:color w:val="FFFFFF"/>
                <w:sz w:val="24"/>
                <w:szCs w:val="24"/>
              </w:rPr>
            </w:pPr>
            <w:ins w:id="2730" w:author="shashvindu jha" w:date="2024-09-13T12:46:00Z" w16du:dateUtc="2024-09-13T07:16:00Z">
              <w:r>
                <w:rPr>
                  <w:rFonts w:ascii="Calibri" w:eastAsia="Calibri" w:hAnsi="Calibri" w:cs="Calibri"/>
                  <w:b/>
                  <w:color w:val="FFFFFF"/>
                  <w:sz w:val="24"/>
                  <w:szCs w:val="24"/>
                </w:rPr>
                <w:t>3</w:t>
              </w:r>
            </w:ins>
          </w:p>
        </w:tc>
        <w:tc>
          <w:tcPr>
            <w:tcW w:w="2126" w:type="dxa"/>
          </w:tcPr>
          <w:p w14:paraId="68D21F92" w14:textId="77777777" w:rsidR="008D4943" w:rsidRDefault="008D4943" w:rsidP="008D4943">
            <w:pPr>
              <w:spacing w:line="360" w:lineRule="auto"/>
              <w:jc w:val="both"/>
              <w:rPr>
                <w:ins w:id="2731" w:author="shashvindu jha" w:date="2024-09-13T12:46:00Z" w16du:dateUtc="2024-09-13T07:16:00Z"/>
                <w:sz w:val="24"/>
                <w:szCs w:val="24"/>
              </w:rPr>
            </w:pPr>
            <w:ins w:id="2732" w:author="shashvindu jha" w:date="2024-09-13T12:46:00Z" w16du:dateUtc="2024-09-13T07:16:00Z">
              <w:r>
                <w:rPr>
                  <w:sz w:val="24"/>
                  <w:szCs w:val="24"/>
                </w:rPr>
                <w:t>Reason</w:t>
              </w:r>
            </w:ins>
          </w:p>
        </w:tc>
        <w:tc>
          <w:tcPr>
            <w:tcW w:w="6679" w:type="dxa"/>
          </w:tcPr>
          <w:p w14:paraId="60120465" w14:textId="77777777" w:rsidR="008D4943" w:rsidRDefault="008D4943" w:rsidP="008D4943">
            <w:pPr>
              <w:pBdr>
                <w:top w:val="nil"/>
                <w:left w:val="nil"/>
                <w:bottom w:val="nil"/>
                <w:right w:val="nil"/>
                <w:between w:val="nil"/>
              </w:pBdr>
              <w:spacing w:line="360" w:lineRule="auto"/>
              <w:jc w:val="both"/>
              <w:rPr>
                <w:ins w:id="2733" w:author="shashvindu jha" w:date="2024-09-13T12:46:00Z" w16du:dateUtc="2024-09-13T07:16:00Z"/>
                <w:color w:val="000000"/>
                <w:sz w:val="24"/>
                <w:szCs w:val="24"/>
              </w:rPr>
            </w:pPr>
            <w:ins w:id="2734" w:author="shashvindu jha" w:date="2024-09-13T12:46:00Z" w16du:dateUtc="2024-09-13T07:16:00Z">
              <w:r>
                <w:rPr>
                  <w:rFonts w:ascii="Calibri" w:eastAsia="Calibri" w:hAnsi="Calibri" w:cs="Calibri"/>
                  <w:color w:val="000000"/>
                  <w:sz w:val="24"/>
                  <w:szCs w:val="24"/>
                </w:rPr>
                <w:t>Indicates the nature of the action performed, such as creation, modification, or deletion</w:t>
              </w:r>
            </w:ins>
          </w:p>
        </w:tc>
      </w:tr>
      <w:tr w:rsidR="008D4943" w14:paraId="4F23F72A" w14:textId="77777777" w:rsidTr="008D4943">
        <w:trPr>
          <w:ins w:id="2735" w:author="shashvindu jha" w:date="2024-09-13T12:46:00Z"/>
        </w:trPr>
        <w:tc>
          <w:tcPr>
            <w:tcW w:w="551" w:type="dxa"/>
            <w:shd w:val="clear" w:color="auto" w:fill="002060"/>
          </w:tcPr>
          <w:p w14:paraId="5630FC05" w14:textId="77777777" w:rsidR="008D4943" w:rsidRDefault="008D4943" w:rsidP="008D4943">
            <w:pPr>
              <w:pBdr>
                <w:top w:val="nil"/>
                <w:left w:val="nil"/>
                <w:bottom w:val="nil"/>
                <w:right w:val="nil"/>
                <w:between w:val="nil"/>
              </w:pBdr>
              <w:spacing w:line="360" w:lineRule="auto"/>
              <w:jc w:val="both"/>
              <w:rPr>
                <w:ins w:id="2736" w:author="shashvindu jha" w:date="2024-09-13T12:46:00Z" w16du:dateUtc="2024-09-13T07:16:00Z"/>
                <w:b/>
                <w:color w:val="FFFFFF"/>
                <w:sz w:val="24"/>
                <w:szCs w:val="24"/>
              </w:rPr>
            </w:pPr>
            <w:ins w:id="2737" w:author="shashvindu jha" w:date="2024-09-13T12:46:00Z" w16du:dateUtc="2024-09-13T07:16:00Z">
              <w:r>
                <w:rPr>
                  <w:rFonts w:ascii="Calibri" w:eastAsia="Calibri" w:hAnsi="Calibri" w:cs="Calibri"/>
                  <w:b/>
                  <w:color w:val="FFFFFF"/>
                  <w:sz w:val="24"/>
                  <w:szCs w:val="24"/>
                </w:rPr>
                <w:t>4</w:t>
              </w:r>
            </w:ins>
          </w:p>
        </w:tc>
        <w:tc>
          <w:tcPr>
            <w:tcW w:w="2126" w:type="dxa"/>
          </w:tcPr>
          <w:p w14:paraId="30413AA3" w14:textId="77777777" w:rsidR="008D4943" w:rsidRDefault="008D4943" w:rsidP="008D4943">
            <w:pPr>
              <w:spacing w:line="360" w:lineRule="auto"/>
              <w:jc w:val="both"/>
              <w:rPr>
                <w:ins w:id="2738" w:author="shashvindu jha" w:date="2024-09-13T12:46:00Z" w16du:dateUtc="2024-09-13T07:16:00Z"/>
                <w:sz w:val="24"/>
                <w:szCs w:val="24"/>
              </w:rPr>
            </w:pPr>
            <w:ins w:id="2739" w:author="shashvindu jha" w:date="2024-09-13T12:46:00Z" w16du:dateUtc="2024-09-13T07:16:00Z">
              <w:r>
                <w:rPr>
                  <w:sz w:val="24"/>
                  <w:szCs w:val="24"/>
                </w:rPr>
                <w:t>User Name</w:t>
              </w:r>
            </w:ins>
          </w:p>
        </w:tc>
        <w:tc>
          <w:tcPr>
            <w:tcW w:w="6679" w:type="dxa"/>
          </w:tcPr>
          <w:p w14:paraId="51734B7E" w14:textId="77777777" w:rsidR="008D4943" w:rsidRDefault="008D4943" w:rsidP="008D4943">
            <w:pPr>
              <w:pBdr>
                <w:top w:val="nil"/>
                <w:left w:val="nil"/>
                <w:bottom w:val="nil"/>
                <w:right w:val="nil"/>
                <w:between w:val="nil"/>
              </w:pBdr>
              <w:spacing w:line="360" w:lineRule="auto"/>
              <w:jc w:val="both"/>
              <w:rPr>
                <w:ins w:id="2740" w:author="shashvindu jha" w:date="2024-09-13T12:46:00Z" w16du:dateUtc="2024-09-13T07:16:00Z"/>
                <w:color w:val="000000"/>
                <w:sz w:val="24"/>
                <w:szCs w:val="24"/>
              </w:rPr>
            </w:pPr>
            <w:ins w:id="2741" w:author="shashvindu jha" w:date="2024-09-13T12:46:00Z" w16du:dateUtc="2024-09-13T07:16:00Z">
              <w:r>
                <w:rPr>
                  <w:rFonts w:ascii="Calibri" w:eastAsia="Calibri" w:hAnsi="Calibri" w:cs="Calibri"/>
                  <w:color w:val="000000"/>
                  <w:sz w:val="24"/>
                  <w:szCs w:val="24"/>
                </w:rPr>
                <w:t>Displays the username associated with the user who acted.</w:t>
              </w:r>
            </w:ins>
          </w:p>
        </w:tc>
      </w:tr>
      <w:tr w:rsidR="008D4943" w14:paraId="5FC260E6" w14:textId="77777777" w:rsidTr="008D4943">
        <w:trPr>
          <w:ins w:id="2742" w:author="shashvindu jha" w:date="2024-09-13T12:46:00Z"/>
        </w:trPr>
        <w:tc>
          <w:tcPr>
            <w:tcW w:w="551" w:type="dxa"/>
            <w:shd w:val="clear" w:color="auto" w:fill="002060"/>
          </w:tcPr>
          <w:p w14:paraId="31CDF0A8" w14:textId="77777777" w:rsidR="008D4943" w:rsidRDefault="008D4943" w:rsidP="008D4943">
            <w:pPr>
              <w:pBdr>
                <w:top w:val="nil"/>
                <w:left w:val="nil"/>
                <w:bottom w:val="nil"/>
                <w:right w:val="nil"/>
                <w:between w:val="nil"/>
              </w:pBdr>
              <w:spacing w:line="360" w:lineRule="auto"/>
              <w:jc w:val="both"/>
              <w:rPr>
                <w:ins w:id="2743" w:author="shashvindu jha" w:date="2024-09-13T12:46:00Z" w16du:dateUtc="2024-09-13T07:16:00Z"/>
                <w:b/>
                <w:color w:val="FFFFFF"/>
                <w:sz w:val="24"/>
                <w:szCs w:val="24"/>
              </w:rPr>
            </w:pPr>
            <w:ins w:id="2744" w:author="shashvindu jha" w:date="2024-09-13T12:46:00Z" w16du:dateUtc="2024-09-13T07:16:00Z">
              <w:r>
                <w:rPr>
                  <w:rFonts w:ascii="Calibri" w:eastAsia="Calibri" w:hAnsi="Calibri" w:cs="Calibri"/>
                  <w:b/>
                  <w:color w:val="FFFFFF"/>
                  <w:sz w:val="24"/>
                  <w:szCs w:val="24"/>
                </w:rPr>
                <w:t>5</w:t>
              </w:r>
            </w:ins>
          </w:p>
        </w:tc>
        <w:tc>
          <w:tcPr>
            <w:tcW w:w="2126" w:type="dxa"/>
          </w:tcPr>
          <w:p w14:paraId="4496342C" w14:textId="77777777" w:rsidR="008D4943" w:rsidRDefault="008D4943" w:rsidP="008D4943">
            <w:pPr>
              <w:spacing w:line="360" w:lineRule="auto"/>
              <w:jc w:val="both"/>
              <w:rPr>
                <w:ins w:id="2745" w:author="shashvindu jha" w:date="2024-09-13T12:46:00Z" w16du:dateUtc="2024-09-13T07:16:00Z"/>
                <w:sz w:val="24"/>
                <w:szCs w:val="24"/>
              </w:rPr>
            </w:pPr>
            <w:ins w:id="2746" w:author="shashvindu jha" w:date="2024-09-13T12:46:00Z" w16du:dateUtc="2024-09-13T07:16:00Z">
              <w:r>
                <w:rPr>
                  <w:sz w:val="24"/>
                  <w:szCs w:val="24"/>
                </w:rPr>
                <w:t>Changes</w:t>
              </w:r>
            </w:ins>
          </w:p>
        </w:tc>
        <w:tc>
          <w:tcPr>
            <w:tcW w:w="6679" w:type="dxa"/>
          </w:tcPr>
          <w:p w14:paraId="515C5F57" w14:textId="77777777" w:rsidR="008D4943" w:rsidRDefault="008D4943" w:rsidP="008D4943">
            <w:pPr>
              <w:pBdr>
                <w:top w:val="nil"/>
                <w:left w:val="nil"/>
                <w:bottom w:val="nil"/>
                <w:right w:val="nil"/>
                <w:between w:val="nil"/>
              </w:pBdr>
              <w:spacing w:line="360" w:lineRule="auto"/>
              <w:jc w:val="both"/>
              <w:rPr>
                <w:ins w:id="2747" w:author="shashvindu jha" w:date="2024-09-13T12:46:00Z" w16du:dateUtc="2024-09-13T07:16:00Z"/>
                <w:color w:val="000000"/>
                <w:sz w:val="24"/>
                <w:szCs w:val="24"/>
              </w:rPr>
            </w:pPr>
            <w:ins w:id="2748" w:author="shashvindu jha" w:date="2024-09-13T12:46:00Z" w16du:dateUtc="2024-09-13T07:16:00Z">
              <w:r>
                <w:rPr>
                  <w:rFonts w:ascii="Calibri" w:eastAsia="Calibri" w:hAnsi="Calibri" w:cs="Calibri"/>
                  <w:color w:val="000000"/>
                  <w:sz w:val="24"/>
                  <w:szCs w:val="24"/>
                </w:rPr>
                <w:t>Allows the option to view the specific modifications or alterations made during the action.</w:t>
              </w:r>
            </w:ins>
          </w:p>
        </w:tc>
      </w:tr>
      <w:tr w:rsidR="008D4943" w14:paraId="52038E76" w14:textId="77777777" w:rsidTr="008D4943">
        <w:trPr>
          <w:ins w:id="2749" w:author="shashvindu jha" w:date="2024-09-13T12:46:00Z"/>
        </w:trPr>
        <w:tc>
          <w:tcPr>
            <w:tcW w:w="551" w:type="dxa"/>
            <w:shd w:val="clear" w:color="auto" w:fill="002060"/>
          </w:tcPr>
          <w:p w14:paraId="3F0C3EA8" w14:textId="77777777" w:rsidR="008D4943" w:rsidRDefault="008D4943" w:rsidP="008D4943">
            <w:pPr>
              <w:pBdr>
                <w:top w:val="nil"/>
                <w:left w:val="nil"/>
                <w:bottom w:val="nil"/>
                <w:right w:val="nil"/>
                <w:between w:val="nil"/>
              </w:pBdr>
              <w:spacing w:line="360" w:lineRule="auto"/>
              <w:jc w:val="both"/>
              <w:rPr>
                <w:ins w:id="2750" w:author="shashvindu jha" w:date="2024-09-13T12:46:00Z" w16du:dateUtc="2024-09-13T07:16:00Z"/>
                <w:color w:val="000000"/>
                <w:sz w:val="24"/>
                <w:szCs w:val="24"/>
              </w:rPr>
            </w:pPr>
            <w:ins w:id="2751" w:author="shashvindu jha" w:date="2024-09-13T12:46:00Z" w16du:dateUtc="2024-09-13T07:16:00Z">
              <w:r w:rsidRPr="00EA79B0">
                <w:rPr>
                  <w:rFonts w:ascii="Calibri" w:eastAsia="Calibri" w:hAnsi="Calibri" w:cs="Calibri"/>
                  <w:b/>
                  <w:color w:val="FFFFFF"/>
                  <w:sz w:val="24"/>
                  <w:szCs w:val="24"/>
                </w:rPr>
                <w:t>6</w:t>
              </w:r>
            </w:ins>
          </w:p>
        </w:tc>
        <w:tc>
          <w:tcPr>
            <w:tcW w:w="2126" w:type="dxa"/>
          </w:tcPr>
          <w:p w14:paraId="53CC8A79" w14:textId="77777777" w:rsidR="008D4943" w:rsidRDefault="008D4943" w:rsidP="008D4943">
            <w:pPr>
              <w:spacing w:line="360" w:lineRule="auto"/>
              <w:jc w:val="both"/>
              <w:rPr>
                <w:ins w:id="2752" w:author="shashvindu jha" w:date="2024-09-13T12:46:00Z" w16du:dateUtc="2024-09-13T07:16:00Z"/>
                <w:sz w:val="24"/>
                <w:szCs w:val="24"/>
              </w:rPr>
            </w:pPr>
            <w:ins w:id="2753" w:author="shashvindu jha" w:date="2024-09-13T12:46:00Z" w16du:dateUtc="2024-09-13T07:16:00Z">
              <w:r>
                <w:rPr>
                  <w:sz w:val="24"/>
                  <w:szCs w:val="24"/>
                </w:rPr>
                <w:t>Created At</w:t>
              </w:r>
            </w:ins>
          </w:p>
        </w:tc>
        <w:tc>
          <w:tcPr>
            <w:tcW w:w="6679" w:type="dxa"/>
          </w:tcPr>
          <w:p w14:paraId="68E91CD2" w14:textId="77777777" w:rsidR="008D4943" w:rsidRDefault="008D4943" w:rsidP="008D4943">
            <w:pPr>
              <w:pBdr>
                <w:top w:val="nil"/>
                <w:left w:val="nil"/>
                <w:bottom w:val="nil"/>
                <w:right w:val="nil"/>
                <w:between w:val="nil"/>
              </w:pBdr>
              <w:spacing w:line="360" w:lineRule="auto"/>
              <w:jc w:val="both"/>
              <w:rPr>
                <w:ins w:id="2754" w:author="shashvindu jha" w:date="2024-09-13T12:46:00Z" w16du:dateUtc="2024-09-13T07:16:00Z"/>
                <w:color w:val="000000"/>
                <w:sz w:val="24"/>
                <w:szCs w:val="24"/>
              </w:rPr>
            </w:pPr>
            <w:ins w:id="2755" w:author="shashvindu jha" w:date="2024-09-13T12:46:00Z" w16du:dateUtc="2024-09-13T07:16:00Z">
              <w:r>
                <w:rPr>
                  <w:rFonts w:ascii="Calibri" w:eastAsia="Calibri" w:hAnsi="Calibri" w:cs="Calibri"/>
                  <w:color w:val="000000"/>
                  <w:sz w:val="24"/>
                  <w:szCs w:val="24"/>
                </w:rPr>
                <w:t>Represents the timestamp indicating when the audit trail entry was created.</w:t>
              </w:r>
            </w:ins>
          </w:p>
        </w:tc>
      </w:tr>
    </w:tbl>
    <w:p w14:paraId="6E5BAA24" w14:textId="77777777" w:rsidR="008D4943" w:rsidRDefault="008D4943" w:rsidP="00F74DE8">
      <w:pPr>
        <w:spacing w:after="100" w:afterAutospacing="1" w:line="240" w:lineRule="auto"/>
        <w:jc w:val="both"/>
        <w:rPr>
          <w:sz w:val="24"/>
          <w:szCs w:val="24"/>
        </w:rPr>
      </w:pPr>
    </w:p>
    <w:tbl>
      <w:tblPr>
        <w:tblW w:w="9356"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51"/>
        <w:gridCol w:w="2126"/>
        <w:gridCol w:w="6679"/>
      </w:tblGrid>
      <w:tr w:rsidR="00596ED1" w:rsidDel="008D4943" w14:paraId="6D56A856" w14:textId="6ACA7344" w:rsidTr="00CF25C8">
        <w:trPr>
          <w:del w:id="2756" w:author="shashvindu jha" w:date="2024-09-13T12:46:00Z"/>
        </w:trPr>
        <w:tc>
          <w:tcPr>
            <w:tcW w:w="551" w:type="dxa"/>
            <w:shd w:val="clear" w:color="auto" w:fill="002060"/>
          </w:tcPr>
          <w:p w14:paraId="14D763E7" w14:textId="1FD801AC" w:rsidR="00596ED1" w:rsidDel="008D4943" w:rsidRDefault="00596ED1" w:rsidP="00A31169">
            <w:pPr>
              <w:pBdr>
                <w:top w:val="nil"/>
                <w:left w:val="nil"/>
                <w:bottom w:val="nil"/>
                <w:right w:val="nil"/>
                <w:between w:val="nil"/>
              </w:pBdr>
              <w:spacing w:line="360" w:lineRule="auto"/>
              <w:jc w:val="both"/>
              <w:rPr>
                <w:del w:id="2757" w:author="shashvindu jha" w:date="2024-09-13T12:46:00Z" w16du:dateUtc="2024-09-13T07:16:00Z"/>
                <w:b/>
                <w:color w:val="FFFFFF"/>
                <w:sz w:val="24"/>
                <w:szCs w:val="24"/>
              </w:rPr>
            </w:pPr>
            <w:del w:id="2758" w:author="shashvindu jha" w:date="2024-09-13T12:46:00Z" w16du:dateUtc="2024-09-13T07:16:00Z">
              <w:r w:rsidDel="008D4943">
                <w:rPr>
                  <w:rFonts w:ascii="Calibri" w:eastAsia="Calibri" w:hAnsi="Calibri" w:cs="Calibri"/>
                  <w:b/>
                  <w:color w:val="FFFFFF"/>
                  <w:sz w:val="24"/>
                  <w:szCs w:val="24"/>
                </w:rPr>
                <w:delText>#</w:delText>
              </w:r>
            </w:del>
          </w:p>
        </w:tc>
        <w:tc>
          <w:tcPr>
            <w:tcW w:w="2126" w:type="dxa"/>
            <w:shd w:val="clear" w:color="auto" w:fill="002060"/>
          </w:tcPr>
          <w:p w14:paraId="262053EF" w14:textId="698829BB" w:rsidR="00596ED1" w:rsidDel="008D4943" w:rsidRDefault="00596ED1" w:rsidP="00A31169">
            <w:pPr>
              <w:pBdr>
                <w:top w:val="nil"/>
                <w:left w:val="nil"/>
                <w:bottom w:val="nil"/>
                <w:right w:val="nil"/>
                <w:between w:val="nil"/>
              </w:pBdr>
              <w:spacing w:line="360" w:lineRule="auto"/>
              <w:jc w:val="both"/>
              <w:rPr>
                <w:del w:id="2759" w:author="shashvindu jha" w:date="2024-09-13T12:46:00Z" w16du:dateUtc="2024-09-13T07:16:00Z"/>
                <w:b/>
                <w:color w:val="FFFFFF"/>
                <w:sz w:val="24"/>
                <w:szCs w:val="24"/>
              </w:rPr>
            </w:pPr>
            <w:del w:id="2760" w:author="shashvindu jha" w:date="2024-09-13T12:46:00Z" w16du:dateUtc="2024-09-13T07:16:00Z">
              <w:r w:rsidDel="008D4943">
                <w:rPr>
                  <w:rFonts w:ascii="Calibri" w:eastAsia="Calibri" w:hAnsi="Calibri" w:cs="Calibri"/>
                  <w:b/>
                  <w:color w:val="FFFFFF"/>
                  <w:sz w:val="24"/>
                  <w:szCs w:val="24"/>
                </w:rPr>
                <w:delText>Column</w:delText>
              </w:r>
            </w:del>
          </w:p>
        </w:tc>
        <w:tc>
          <w:tcPr>
            <w:tcW w:w="6679" w:type="dxa"/>
            <w:shd w:val="clear" w:color="auto" w:fill="002060"/>
          </w:tcPr>
          <w:p w14:paraId="4140C873" w14:textId="071925C4" w:rsidR="00596ED1" w:rsidDel="008D4943" w:rsidRDefault="00596ED1" w:rsidP="00A31169">
            <w:pPr>
              <w:spacing w:line="360" w:lineRule="auto"/>
              <w:jc w:val="both"/>
              <w:rPr>
                <w:del w:id="2761" w:author="shashvindu jha" w:date="2024-09-13T12:46:00Z" w16du:dateUtc="2024-09-13T07:16:00Z"/>
                <w:b/>
                <w:color w:val="FFFFFF"/>
                <w:sz w:val="24"/>
                <w:szCs w:val="24"/>
              </w:rPr>
            </w:pPr>
            <w:del w:id="2762" w:author="shashvindu jha" w:date="2024-09-13T12:46:00Z" w16du:dateUtc="2024-09-13T07:16:00Z">
              <w:r w:rsidDel="008D4943">
                <w:rPr>
                  <w:b/>
                  <w:color w:val="FFFFFF"/>
                  <w:sz w:val="24"/>
                  <w:szCs w:val="24"/>
                </w:rPr>
                <w:delText>Definition</w:delText>
              </w:r>
            </w:del>
          </w:p>
        </w:tc>
      </w:tr>
      <w:tr w:rsidR="00596ED1" w:rsidDel="008D4943" w14:paraId="1F4D95D4" w14:textId="0493DEB8" w:rsidTr="00CF25C8">
        <w:trPr>
          <w:del w:id="2763" w:author="shashvindu jha" w:date="2024-09-13T12:46:00Z"/>
        </w:trPr>
        <w:tc>
          <w:tcPr>
            <w:tcW w:w="551" w:type="dxa"/>
            <w:shd w:val="clear" w:color="auto" w:fill="002060"/>
          </w:tcPr>
          <w:p w14:paraId="3084CCCD" w14:textId="00A2D084" w:rsidR="00596ED1" w:rsidDel="008D4943" w:rsidRDefault="00596ED1" w:rsidP="00A31169">
            <w:pPr>
              <w:pBdr>
                <w:top w:val="nil"/>
                <w:left w:val="nil"/>
                <w:bottom w:val="nil"/>
                <w:right w:val="nil"/>
                <w:between w:val="nil"/>
              </w:pBdr>
              <w:spacing w:line="360" w:lineRule="auto"/>
              <w:jc w:val="both"/>
              <w:rPr>
                <w:del w:id="2764" w:author="shashvindu jha" w:date="2024-09-13T12:46:00Z" w16du:dateUtc="2024-09-13T07:16:00Z"/>
                <w:b/>
                <w:color w:val="FFFFFF"/>
                <w:sz w:val="24"/>
                <w:szCs w:val="24"/>
              </w:rPr>
            </w:pPr>
            <w:del w:id="2765" w:author="shashvindu jha" w:date="2024-09-13T12:46:00Z" w16du:dateUtc="2024-09-13T07:16:00Z">
              <w:r w:rsidDel="008D4943">
                <w:rPr>
                  <w:rFonts w:ascii="Calibri" w:eastAsia="Calibri" w:hAnsi="Calibri" w:cs="Calibri"/>
                  <w:b/>
                  <w:color w:val="FFFFFF"/>
                  <w:sz w:val="24"/>
                  <w:szCs w:val="24"/>
                </w:rPr>
                <w:delText>1</w:delText>
              </w:r>
            </w:del>
          </w:p>
        </w:tc>
        <w:tc>
          <w:tcPr>
            <w:tcW w:w="2126" w:type="dxa"/>
          </w:tcPr>
          <w:p w14:paraId="71B19B21" w14:textId="2A15DDB5" w:rsidR="00596ED1" w:rsidDel="008D4943" w:rsidRDefault="00596ED1" w:rsidP="00A31169">
            <w:pPr>
              <w:pBdr>
                <w:top w:val="nil"/>
                <w:left w:val="nil"/>
                <w:bottom w:val="nil"/>
                <w:right w:val="nil"/>
                <w:between w:val="nil"/>
              </w:pBdr>
              <w:spacing w:line="360" w:lineRule="auto"/>
              <w:jc w:val="both"/>
              <w:rPr>
                <w:del w:id="2766" w:author="shashvindu jha" w:date="2024-09-13T12:46:00Z" w16du:dateUtc="2024-09-13T07:16:00Z"/>
                <w:color w:val="000000"/>
                <w:sz w:val="24"/>
                <w:szCs w:val="24"/>
              </w:rPr>
            </w:pPr>
            <w:del w:id="2767" w:author="shashvindu jha" w:date="2024-09-13T12:46:00Z" w16du:dateUtc="2024-09-13T07:16:00Z">
              <w:r w:rsidDel="008D4943">
                <w:rPr>
                  <w:rFonts w:ascii="Calibri" w:eastAsia="Calibri" w:hAnsi="Calibri" w:cs="Calibri"/>
                  <w:color w:val="000000"/>
                  <w:sz w:val="24"/>
                  <w:szCs w:val="24"/>
                </w:rPr>
                <w:delText>Collection Name</w:delText>
              </w:r>
            </w:del>
          </w:p>
        </w:tc>
        <w:tc>
          <w:tcPr>
            <w:tcW w:w="6679" w:type="dxa"/>
          </w:tcPr>
          <w:p w14:paraId="459925D7" w14:textId="76E32F20" w:rsidR="00596ED1" w:rsidDel="008D4943" w:rsidRDefault="00596ED1" w:rsidP="00A31169">
            <w:pPr>
              <w:pBdr>
                <w:top w:val="nil"/>
                <w:left w:val="nil"/>
                <w:bottom w:val="nil"/>
                <w:right w:val="nil"/>
                <w:between w:val="nil"/>
              </w:pBdr>
              <w:spacing w:line="360" w:lineRule="auto"/>
              <w:jc w:val="both"/>
              <w:rPr>
                <w:del w:id="2768" w:author="shashvindu jha" w:date="2024-09-13T12:46:00Z" w16du:dateUtc="2024-09-13T07:16:00Z"/>
                <w:color w:val="000000"/>
                <w:sz w:val="24"/>
                <w:szCs w:val="24"/>
              </w:rPr>
            </w:pPr>
            <w:del w:id="2769" w:author="shashvindu jha" w:date="2024-09-13T12:46:00Z" w16du:dateUtc="2024-09-13T07:16:00Z">
              <w:r w:rsidDel="008D4943">
                <w:rPr>
                  <w:rFonts w:ascii="Calibri" w:eastAsia="Calibri" w:hAnsi="Calibri" w:cs="Calibri"/>
                  <w:color w:val="000000"/>
                  <w:sz w:val="24"/>
                  <w:szCs w:val="24"/>
                </w:rPr>
                <w:delText>Provides the name of the collection involved in the audit trail entry.</w:delText>
              </w:r>
            </w:del>
          </w:p>
        </w:tc>
      </w:tr>
      <w:tr w:rsidR="00596ED1" w:rsidDel="008D4943" w14:paraId="6BE27520" w14:textId="46C7BD7D" w:rsidTr="00CF25C8">
        <w:trPr>
          <w:del w:id="2770" w:author="shashvindu jha" w:date="2024-09-13T12:46:00Z"/>
        </w:trPr>
        <w:tc>
          <w:tcPr>
            <w:tcW w:w="551" w:type="dxa"/>
            <w:shd w:val="clear" w:color="auto" w:fill="002060"/>
          </w:tcPr>
          <w:p w14:paraId="7E79AEFE" w14:textId="5834D66D" w:rsidR="00596ED1" w:rsidDel="008D4943" w:rsidRDefault="00596ED1" w:rsidP="00A31169">
            <w:pPr>
              <w:pBdr>
                <w:top w:val="nil"/>
                <w:left w:val="nil"/>
                <w:bottom w:val="nil"/>
                <w:right w:val="nil"/>
                <w:between w:val="nil"/>
              </w:pBdr>
              <w:spacing w:line="360" w:lineRule="auto"/>
              <w:jc w:val="both"/>
              <w:rPr>
                <w:del w:id="2771" w:author="shashvindu jha" w:date="2024-09-13T12:46:00Z" w16du:dateUtc="2024-09-13T07:16:00Z"/>
                <w:b/>
                <w:color w:val="FFFFFF"/>
                <w:sz w:val="24"/>
                <w:szCs w:val="24"/>
              </w:rPr>
            </w:pPr>
            <w:del w:id="2772" w:author="shashvindu jha" w:date="2024-09-13T12:46:00Z" w16du:dateUtc="2024-09-13T07:16:00Z">
              <w:r w:rsidDel="008D4943">
                <w:rPr>
                  <w:rFonts w:ascii="Calibri" w:eastAsia="Calibri" w:hAnsi="Calibri" w:cs="Calibri"/>
                  <w:b/>
                  <w:color w:val="FFFFFF"/>
                  <w:sz w:val="24"/>
                  <w:szCs w:val="24"/>
                </w:rPr>
                <w:delText>2</w:delText>
              </w:r>
            </w:del>
          </w:p>
        </w:tc>
        <w:tc>
          <w:tcPr>
            <w:tcW w:w="2126" w:type="dxa"/>
          </w:tcPr>
          <w:p w14:paraId="1D3B4355" w14:textId="37E96AD3" w:rsidR="00596ED1" w:rsidDel="008D4943" w:rsidRDefault="00596ED1" w:rsidP="00A31169">
            <w:pPr>
              <w:spacing w:line="360" w:lineRule="auto"/>
              <w:jc w:val="both"/>
              <w:rPr>
                <w:del w:id="2773" w:author="shashvindu jha" w:date="2024-09-13T12:46:00Z" w16du:dateUtc="2024-09-13T07:16:00Z"/>
                <w:sz w:val="24"/>
                <w:szCs w:val="24"/>
              </w:rPr>
            </w:pPr>
            <w:del w:id="2774" w:author="shashvindu jha" w:date="2024-09-13T12:46:00Z" w16du:dateUtc="2024-09-13T07:16:00Z">
              <w:r w:rsidDel="008D4943">
                <w:rPr>
                  <w:sz w:val="24"/>
                  <w:szCs w:val="24"/>
                </w:rPr>
                <w:delText>Collection ID</w:delText>
              </w:r>
            </w:del>
          </w:p>
        </w:tc>
        <w:tc>
          <w:tcPr>
            <w:tcW w:w="6679" w:type="dxa"/>
          </w:tcPr>
          <w:p w14:paraId="0592CD81" w14:textId="63080C2B" w:rsidR="00596ED1" w:rsidDel="008D4943" w:rsidRDefault="00596ED1" w:rsidP="00A31169">
            <w:pPr>
              <w:pBdr>
                <w:top w:val="nil"/>
                <w:left w:val="nil"/>
                <w:bottom w:val="nil"/>
                <w:right w:val="nil"/>
                <w:between w:val="nil"/>
              </w:pBdr>
              <w:spacing w:line="360" w:lineRule="auto"/>
              <w:jc w:val="both"/>
              <w:rPr>
                <w:del w:id="2775" w:author="shashvindu jha" w:date="2024-09-13T12:46:00Z" w16du:dateUtc="2024-09-13T07:16:00Z"/>
                <w:color w:val="000000"/>
                <w:sz w:val="24"/>
                <w:szCs w:val="24"/>
              </w:rPr>
            </w:pPr>
            <w:del w:id="2776" w:author="shashvindu jha" w:date="2024-09-13T12:46:00Z" w16du:dateUtc="2024-09-13T07:16:00Z">
              <w:r w:rsidDel="008D4943">
                <w:rPr>
                  <w:rFonts w:ascii="Calibri" w:eastAsia="Calibri" w:hAnsi="Calibri" w:cs="Calibri"/>
                  <w:color w:val="000000"/>
                  <w:sz w:val="24"/>
                  <w:szCs w:val="24"/>
                </w:rPr>
                <w:delText>Specifies the unique identifier (ID) of the collection</w:delText>
              </w:r>
            </w:del>
          </w:p>
        </w:tc>
      </w:tr>
      <w:tr w:rsidR="00596ED1" w:rsidDel="008D4943" w14:paraId="0A873079" w14:textId="209FC2D9" w:rsidTr="00CF25C8">
        <w:trPr>
          <w:del w:id="2777" w:author="shashvindu jha" w:date="2024-09-13T12:46:00Z"/>
        </w:trPr>
        <w:tc>
          <w:tcPr>
            <w:tcW w:w="551" w:type="dxa"/>
            <w:shd w:val="clear" w:color="auto" w:fill="002060"/>
          </w:tcPr>
          <w:p w14:paraId="69B42D5B" w14:textId="3320C261" w:rsidR="00596ED1" w:rsidDel="008D4943" w:rsidRDefault="00596ED1" w:rsidP="00A31169">
            <w:pPr>
              <w:pBdr>
                <w:top w:val="nil"/>
                <w:left w:val="nil"/>
                <w:bottom w:val="nil"/>
                <w:right w:val="nil"/>
                <w:between w:val="nil"/>
              </w:pBdr>
              <w:spacing w:line="360" w:lineRule="auto"/>
              <w:jc w:val="both"/>
              <w:rPr>
                <w:del w:id="2778" w:author="shashvindu jha" w:date="2024-09-13T12:46:00Z" w16du:dateUtc="2024-09-13T07:16:00Z"/>
                <w:b/>
                <w:color w:val="FFFFFF"/>
                <w:sz w:val="24"/>
                <w:szCs w:val="24"/>
              </w:rPr>
            </w:pPr>
            <w:del w:id="2779" w:author="shashvindu jha" w:date="2024-09-13T12:46:00Z" w16du:dateUtc="2024-09-13T07:16:00Z">
              <w:r w:rsidDel="008D4943">
                <w:rPr>
                  <w:rFonts w:ascii="Calibri" w:eastAsia="Calibri" w:hAnsi="Calibri" w:cs="Calibri"/>
                  <w:b/>
                  <w:color w:val="FFFFFF"/>
                  <w:sz w:val="24"/>
                  <w:szCs w:val="24"/>
                </w:rPr>
                <w:delText>3</w:delText>
              </w:r>
            </w:del>
          </w:p>
        </w:tc>
        <w:tc>
          <w:tcPr>
            <w:tcW w:w="2126" w:type="dxa"/>
          </w:tcPr>
          <w:p w14:paraId="403CE914" w14:textId="142EB664" w:rsidR="00596ED1" w:rsidDel="008D4943" w:rsidRDefault="00596ED1" w:rsidP="00A31169">
            <w:pPr>
              <w:spacing w:line="360" w:lineRule="auto"/>
              <w:jc w:val="both"/>
              <w:rPr>
                <w:del w:id="2780" w:author="shashvindu jha" w:date="2024-09-13T12:46:00Z" w16du:dateUtc="2024-09-13T07:16:00Z"/>
                <w:sz w:val="24"/>
                <w:szCs w:val="24"/>
              </w:rPr>
            </w:pPr>
            <w:del w:id="2781" w:author="shashvindu jha" w:date="2024-09-13T12:46:00Z" w16du:dateUtc="2024-09-13T07:16:00Z">
              <w:r w:rsidDel="008D4943">
                <w:rPr>
                  <w:sz w:val="24"/>
                  <w:szCs w:val="24"/>
                </w:rPr>
                <w:delText>Reason</w:delText>
              </w:r>
            </w:del>
          </w:p>
        </w:tc>
        <w:tc>
          <w:tcPr>
            <w:tcW w:w="6679" w:type="dxa"/>
          </w:tcPr>
          <w:p w14:paraId="7BC6891E" w14:textId="32D14062" w:rsidR="00596ED1" w:rsidDel="008D4943" w:rsidRDefault="00596ED1" w:rsidP="00A31169">
            <w:pPr>
              <w:pBdr>
                <w:top w:val="nil"/>
                <w:left w:val="nil"/>
                <w:bottom w:val="nil"/>
                <w:right w:val="nil"/>
                <w:between w:val="nil"/>
              </w:pBdr>
              <w:spacing w:line="360" w:lineRule="auto"/>
              <w:jc w:val="both"/>
              <w:rPr>
                <w:del w:id="2782" w:author="shashvindu jha" w:date="2024-09-13T12:46:00Z" w16du:dateUtc="2024-09-13T07:16:00Z"/>
                <w:color w:val="000000"/>
                <w:sz w:val="24"/>
                <w:szCs w:val="24"/>
              </w:rPr>
            </w:pPr>
            <w:del w:id="2783" w:author="shashvindu jha" w:date="2024-09-13T12:46:00Z" w16du:dateUtc="2024-09-13T07:16:00Z">
              <w:r w:rsidDel="008D4943">
                <w:rPr>
                  <w:rFonts w:ascii="Calibri" w:eastAsia="Calibri" w:hAnsi="Calibri" w:cs="Calibri"/>
                  <w:color w:val="000000"/>
                  <w:sz w:val="24"/>
                  <w:szCs w:val="24"/>
                </w:rPr>
                <w:delText>Indicates the nature of the action performed, such as creation, modification, or deletion</w:delText>
              </w:r>
            </w:del>
          </w:p>
        </w:tc>
      </w:tr>
      <w:tr w:rsidR="00596ED1" w:rsidDel="008D4943" w14:paraId="60194386" w14:textId="1F0979C7" w:rsidTr="00CF25C8">
        <w:trPr>
          <w:del w:id="2784" w:author="shashvindu jha" w:date="2024-09-13T12:46:00Z"/>
        </w:trPr>
        <w:tc>
          <w:tcPr>
            <w:tcW w:w="551" w:type="dxa"/>
            <w:shd w:val="clear" w:color="auto" w:fill="002060"/>
          </w:tcPr>
          <w:p w14:paraId="7F5B4D12" w14:textId="031CBD39" w:rsidR="00596ED1" w:rsidDel="008D4943" w:rsidRDefault="00596ED1" w:rsidP="00A31169">
            <w:pPr>
              <w:pBdr>
                <w:top w:val="nil"/>
                <w:left w:val="nil"/>
                <w:bottom w:val="nil"/>
                <w:right w:val="nil"/>
                <w:between w:val="nil"/>
              </w:pBdr>
              <w:spacing w:line="360" w:lineRule="auto"/>
              <w:jc w:val="both"/>
              <w:rPr>
                <w:del w:id="2785" w:author="shashvindu jha" w:date="2024-09-13T12:46:00Z" w16du:dateUtc="2024-09-13T07:16:00Z"/>
                <w:b/>
                <w:color w:val="FFFFFF"/>
                <w:sz w:val="24"/>
                <w:szCs w:val="24"/>
              </w:rPr>
            </w:pPr>
            <w:del w:id="2786" w:author="shashvindu jha" w:date="2024-09-13T12:46:00Z" w16du:dateUtc="2024-09-13T07:16:00Z">
              <w:r w:rsidDel="008D4943">
                <w:rPr>
                  <w:rFonts w:ascii="Calibri" w:eastAsia="Calibri" w:hAnsi="Calibri" w:cs="Calibri"/>
                  <w:b/>
                  <w:color w:val="FFFFFF"/>
                  <w:sz w:val="24"/>
                  <w:szCs w:val="24"/>
                </w:rPr>
                <w:delText>4</w:delText>
              </w:r>
            </w:del>
          </w:p>
        </w:tc>
        <w:tc>
          <w:tcPr>
            <w:tcW w:w="2126" w:type="dxa"/>
          </w:tcPr>
          <w:p w14:paraId="6CA8B7CD" w14:textId="442A327C" w:rsidR="00596ED1" w:rsidDel="008D4943" w:rsidRDefault="00596ED1" w:rsidP="00A31169">
            <w:pPr>
              <w:spacing w:line="360" w:lineRule="auto"/>
              <w:jc w:val="both"/>
              <w:rPr>
                <w:del w:id="2787" w:author="shashvindu jha" w:date="2024-09-13T12:46:00Z" w16du:dateUtc="2024-09-13T07:16:00Z"/>
                <w:sz w:val="24"/>
                <w:szCs w:val="24"/>
              </w:rPr>
            </w:pPr>
            <w:del w:id="2788" w:author="shashvindu jha" w:date="2024-09-13T12:46:00Z" w16du:dateUtc="2024-09-13T07:16:00Z">
              <w:r w:rsidDel="008D4943">
                <w:rPr>
                  <w:sz w:val="24"/>
                  <w:szCs w:val="24"/>
                </w:rPr>
                <w:delText>User Name</w:delText>
              </w:r>
            </w:del>
          </w:p>
        </w:tc>
        <w:tc>
          <w:tcPr>
            <w:tcW w:w="6679" w:type="dxa"/>
          </w:tcPr>
          <w:p w14:paraId="1FA034E0" w14:textId="2B66BA65" w:rsidR="00596ED1" w:rsidDel="008D4943" w:rsidRDefault="00596ED1" w:rsidP="00A31169">
            <w:pPr>
              <w:pBdr>
                <w:top w:val="nil"/>
                <w:left w:val="nil"/>
                <w:bottom w:val="nil"/>
                <w:right w:val="nil"/>
                <w:between w:val="nil"/>
              </w:pBdr>
              <w:spacing w:line="360" w:lineRule="auto"/>
              <w:jc w:val="both"/>
              <w:rPr>
                <w:del w:id="2789" w:author="shashvindu jha" w:date="2024-09-13T12:46:00Z" w16du:dateUtc="2024-09-13T07:16:00Z"/>
                <w:color w:val="000000"/>
                <w:sz w:val="24"/>
                <w:szCs w:val="24"/>
              </w:rPr>
            </w:pPr>
            <w:del w:id="2790" w:author="shashvindu jha" w:date="2024-09-13T12:46:00Z" w16du:dateUtc="2024-09-13T07:16:00Z">
              <w:r w:rsidDel="008D4943">
                <w:rPr>
                  <w:rFonts w:ascii="Calibri" w:eastAsia="Calibri" w:hAnsi="Calibri" w:cs="Calibri"/>
                  <w:color w:val="000000"/>
                  <w:sz w:val="24"/>
                  <w:szCs w:val="24"/>
                </w:rPr>
                <w:delText xml:space="preserve">Displays the username associated with the user who </w:delText>
              </w:r>
            </w:del>
            <w:del w:id="2791" w:author="shashvindu jha" w:date="2024-09-12T17:43:00Z" w16du:dateUtc="2024-09-12T12:13:00Z">
              <w:r w:rsidDel="008D3E15">
                <w:rPr>
                  <w:rFonts w:ascii="Calibri" w:eastAsia="Calibri" w:hAnsi="Calibri" w:cs="Calibri"/>
                  <w:color w:val="000000"/>
                  <w:sz w:val="24"/>
                  <w:szCs w:val="24"/>
                </w:rPr>
                <w:delText>performed the action</w:delText>
              </w:r>
            </w:del>
            <w:del w:id="2792" w:author="shashvindu jha" w:date="2024-09-13T12:46:00Z" w16du:dateUtc="2024-09-13T07:16:00Z">
              <w:r w:rsidDel="008D4943">
                <w:rPr>
                  <w:rFonts w:ascii="Calibri" w:eastAsia="Calibri" w:hAnsi="Calibri" w:cs="Calibri"/>
                  <w:color w:val="000000"/>
                  <w:sz w:val="24"/>
                  <w:szCs w:val="24"/>
                </w:rPr>
                <w:delText>.</w:delText>
              </w:r>
            </w:del>
          </w:p>
        </w:tc>
      </w:tr>
      <w:tr w:rsidR="00596ED1" w:rsidDel="008D4943" w14:paraId="6439DE09" w14:textId="0F412D1C" w:rsidTr="00CF25C8">
        <w:trPr>
          <w:del w:id="2793" w:author="shashvindu jha" w:date="2024-09-13T12:46:00Z"/>
        </w:trPr>
        <w:tc>
          <w:tcPr>
            <w:tcW w:w="551" w:type="dxa"/>
            <w:shd w:val="clear" w:color="auto" w:fill="002060"/>
          </w:tcPr>
          <w:p w14:paraId="444056D4" w14:textId="6FD749F0" w:rsidR="00596ED1" w:rsidDel="008D4943" w:rsidRDefault="00596ED1" w:rsidP="00A31169">
            <w:pPr>
              <w:pBdr>
                <w:top w:val="nil"/>
                <w:left w:val="nil"/>
                <w:bottom w:val="nil"/>
                <w:right w:val="nil"/>
                <w:between w:val="nil"/>
              </w:pBdr>
              <w:spacing w:line="360" w:lineRule="auto"/>
              <w:jc w:val="both"/>
              <w:rPr>
                <w:del w:id="2794" w:author="shashvindu jha" w:date="2024-09-13T12:46:00Z" w16du:dateUtc="2024-09-13T07:16:00Z"/>
                <w:b/>
                <w:color w:val="FFFFFF"/>
                <w:sz w:val="24"/>
                <w:szCs w:val="24"/>
              </w:rPr>
            </w:pPr>
            <w:del w:id="2795" w:author="shashvindu jha" w:date="2024-09-13T12:46:00Z" w16du:dateUtc="2024-09-13T07:16:00Z">
              <w:r w:rsidDel="008D4943">
                <w:rPr>
                  <w:rFonts w:ascii="Calibri" w:eastAsia="Calibri" w:hAnsi="Calibri" w:cs="Calibri"/>
                  <w:b/>
                  <w:color w:val="FFFFFF"/>
                  <w:sz w:val="24"/>
                  <w:szCs w:val="24"/>
                </w:rPr>
                <w:delText>5</w:delText>
              </w:r>
            </w:del>
          </w:p>
        </w:tc>
        <w:tc>
          <w:tcPr>
            <w:tcW w:w="2126" w:type="dxa"/>
          </w:tcPr>
          <w:p w14:paraId="734FD31C" w14:textId="78715A97" w:rsidR="00596ED1" w:rsidDel="008D4943" w:rsidRDefault="00596ED1" w:rsidP="00A31169">
            <w:pPr>
              <w:spacing w:line="360" w:lineRule="auto"/>
              <w:jc w:val="both"/>
              <w:rPr>
                <w:del w:id="2796" w:author="shashvindu jha" w:date="2024-09-13T12:46:00Z" w16du:dateUtc="2024-09-13T07:16:00Z"/>
                <w:sz w:val="24"/>
                <w:szCs w:val="24"/>
              </w:rPr>
            </w:pPr>
            <w:del w:id="2797" w:author="shashvindu jha" w:date="2024-09-13T12:46:00Z" w16du:dateUtc="2024-09-13T07:16:00Z">
              <w:r w:rsidDel="008D4943">
                <w:rPr>
                  <w:sz w:val="24"/>
                  <w:szCs w:val="24"/>
                </w:rPr>
                <w:delText>Changes</w:delText>
              </w:r>
            </w:del>
          </w:p>
        </w:tc>
        <w:tc>
          <w:tcPr>
            <w:tcW w:w="6679" w:type="dxa"/>
          </w:tcPr>
          <w:p w14:paraId="5862E00B" w14:textId="3010CACF" w:rsidR="00596ED1" w:rsidDel="008D4943" w:rsidRDefault="00596ED1" w:rsidP="00A31169">
            <w:pPr>
              <w:pBdr>
                <w:top w:val="nil"/>
                <w:left w:val="nil"/>
                <w:bottom w:val="nil"/>
                <w:right w:val="nil"/>
                <w:between w:val="nil"/>
              </w:pBdr>
              <w:spacing w:line="360" w:lineRule="auto"/>
              <w:jc w:val="both"/>
              <w:rPr>
                <w:del w:id="2798" w:author="shashvindu jha" w:date="2024-09-13T12:46:00Z" w16du:dateUtc="2024-09-13T07:16:00Z"/>
                <w:color w:val="000000"/>
                <w:sz w:val="24"/>
                <w:szCs w:val="24"/>
              </w:rPr>
            </w:pPr>
            <w:del w:id="2799" w:author="shashvindu jha" w:date="2024-09-13T12:46:00Z" w16du:dateUtc="2024-09-13T07:16:00Z">
              <w:r w:rsidDel="008D4943">
                <w:rPr>
                  <w:rFonts w:ascii="Calibri" w:eastAsia="Calibri" w:hAnsi="Calibri" w:cs="Calibri"/>
                  <w:color w:val="000000"/>
                  <w:sz w:val="24"/>
                  <w:szCs w:val="24"/>
                </w:rPr>
                <w:delText>Allows the option to view the specific modifications or alterations made during the action.</w:delText>
              </w:r>
            </w:del>
          </w:p>
        </w:tc>
      </w:tr>
      <w:tr w:rsidR="00596ED1" w:rsidDel="008D4943" w14:paraId="134EF58E" w14:textId="5E12EBC1" w:rsidTr="00CF25C8">
        <w:trPr>
          <w:del w:id="2800" w:author="shashvindu jha" w:date="2024-09-13T12:46:00Z"/>
        </w:trPr>
        <w:tc>
          <w:tcPr>
            <w:tcW w:w="551" w:type="dxa"/>
            <w:shd w:val="clear" w:color="auto" w:fill="002060"/>
          </w:tcPr>
          <w:p w14:paraId="1B07E985" w14:textId="2060F8D0" w:rsidR="00596ED1" w:rsidDel="008D4943" w:rsidRDefault="00596ED1" w:rsidP="00A31169">
            <w:pPr>
              <w:pBdr>
                <w:top w:val="nil"/>
                <w:left w:val="nil"/>
                <w:bottom w:val="nil"/>
                <w:right w:val="nil"/>
                <w:between w:val="nil"/>
              </w:pBdr>
              <w:spacing w:line="360" w:lineRule="auto"/>
              <w:jc w:val="both"/>
              <w:rPr>
                <w:del w:id="2801" w:author="shashvindu jha" w:date="2024-09-13T12:46:00Z" w16du:dateUtc="2024-09-13T07:16:00Z"/>
                <w:color w:val="000000"/>
                <w:sz w:val="24"/>
                <w:szCs w:val="24"/>
              </w:rPr>
            </w:pPr>
            <w:del w:id="2802" w:author="shashvindu jha" w:date="2024-09-13T12:46:00Z" w16du:dateUtc="2024-09-13T07:16:00Z">
              <w:r w:rsidRPr="00EA79B0" w:rsidDel="008D4943">
                <w:rPr>
                  <w:rFonts w:ascii="Calibri" w:eastAsia="Calibri" w:hAnsi="Calibri" w:cs="Calibri"/>
                  <w:b/>
                  <w:color w:val="FFFFFF"/>
                  <w:sz w:val="24"/>
                  <w:szCs w:val="24"/>
                </w:rPr>
                <w:delText>6</w:delText>
              </w:r>
            </w:del>
          </w:p>
        </w:tc>
        <w:tc>
          <w:tcPr>
            <w:tcW w:w="2126" w:type="dxa"/>
          </w:tcPr>
          <w:p w14:paraId="19965C86" w14:textId="08E5A5B6" w:rsidR="00596ED1" w:rsidDel="008D4943" w:rsidRDefault="00596ED1" w:rsidP="00A31169">
            <w:pPr>
              <w:spacing w:line="360" w:lineRule="auto"/>
              <w:jc w:val="both"/>
              <w:rPr>
                <w:del w:id="2803" w:author="shashvindu jha" w:date="2024-09-13T12:46:00Z" w16du:dateUtc="2024-09-13T07:16:00Z"/>
                <w:sz w:val="24"/>
                <w:szCs w:val="24"/>
              </w:rPr>
            </w:pPr>
            <w:del w:id="2804" w:author="shashvindu jha" w:date="2024-09-13T12:46:00Z" w16du:dateUtc="2024-09-13T07:16:00Z">
              <w:r w:rsidDel="008D4943">
                <w:rPr>
                  <w:sz w:val="24"/>
                  <w:szCs w:val="24"/>
                </w:rPr>
                <w:delText>Created At</w:delText>
              </w:r>
            </w:del>
          </w:p>
        </w:tc>
        <w:tc>
          <w:tcPr>
            <w:tcW w:w="6679" w:type="dxa"/>
          </w:tcPr>
          <w:p w14:paraId="386845EA" w14:textId="0CACD924" w:rsidR="00596ED1" w:rsidDel="008D4943" w:rsidRDefault="00596ED1" w:rsidP="00A31169">
            <w:pPr>
              <w:pBdr>
                <w:top w:val="nil"/>
                <w:left w:val="nil"/>
                <w:bottom w:val="nil"/>
                <w:right w:val="nil"/>
                <w:between w:val="nil"/>
              </w:pBdr>
              <w:spacing w:line="360" w:lineRule="auto"/>
              <w:jc w:val="both"/>
              <w:rPr>
                <w:del w:id="2805" w:author="shashvindu jha" w:date="2024-09-13T12:46:00Z" w16du:dateUtc="2024-09-13T07:16:00Z"/>
                <w:color w:val="000000"/>
                <w:sz w:val="24"/>
                <w:szCs w:val="24"/>
              </w:rPr>
            </w:pPr>
            <w:del w:id="2806" w:author="shashvindu jha" w:date="2024-09-13T12:46:00Z" w16du:dateUtc="2024-09-13T07:16:00Z">
              <w:r w:rsidDel="008D4943">
                <w:rPr>
                  <w:rFonts w:ascii="Calibri" w:eastAsia="Calibri" w:hAnsi="Calibri" w:cs="Calibri"/>
                  <w:color w:val="000000"/>
                  <w:sz w:val="24"/>
                  <w:szCs w:val="24"/>
                </w:rPr>
                <w:delText>Represents the timestamp indicating when the audit trail entry was created.</w:delText>
              </w:r>
            </w:del>
          </w:p>
        </w:tc>
      </w:tr>
    </w:tbl>
    <w:p w14:paraId="181B4A95" w14:textId="77777777" w:rsidR="008D4943" w:rsidRDefault="008D4943" w:rsidP="00A31169">
      <w:pPr>
        <w:spacing w:before="100" w:beforeAutospacing="1" w:after="100" w:afterAutospacing="1" w:line="360" w:lineRule="auto"/>
        <w:jc w:val="both"/>
        <w:rPr>
          <w:ins w:id="2807" w:author="shashvindu jha" w:date="2024-09-13T12:47:00Z" w16du:dateUtc="2024-09-13T07:17:00Z"/>
          <w:rFonts w:ascii="Calibri" w:hAnsi="Calibri" w:cs="Calibri"/>
          <w:b/>
          <w:sz w:val="24"/>
          <w:szCs w:val="24"/>
        </w:rPr>
      </w:pPr>
    </w:p>
    <w:p w14:paraId="73C5A7AB" w14:textId="77777777" w:rsidR="008D4943" w:rsidRDefault="008D4943">
      <w:pPr>
        <w:rPr>
          <w:ins w:id="2808" w:author="shashvindu jha" w:date="2024-09-13T12:47:00Z" w16du:dateUtc="2024-09-13T07:17:00Z"/>
          <w:rFonts w:ascii="Calibri" w:hAnsi="Calibri" w:cs="Calibri"/>
          <w:b/>
          <w:sz w:val="24"/>
          <w:szCs w:val="24"/>
        </w:rPr>
      </w:pPr>
      <w:ins w:id="2809" w:author="shashvindu jha" w:date="2024-09-13T12:47:00Z" w16du:dateUtc="2024-09-13T07:17:00Z">
        <w:r>
          <w:rPr>
            <w:rFonts w:ascii="Calibri" w:hAnsi="Calibri" w:cs="Calibri"/>
            <w:b/>
            <w:sz w:val="24"/>
            <w:szCs w:val="24"/>
          </w:rPr>
          <w:br w:type="page"/>
        </w:r>
      </w:ins>
    </w:p>
    <w:p w14:paraId="4393C070" w14:textId="6A08EEFF" w:rsidR="00596ED1" w:rsidRDefault="003B18CD" w:rsidP="00A31169">
      <w:pPr>
        <w:spacing w:before="100" w:beforeAutospacing="1" w:after="100" w:afterAutospacing="1" w:line="360" w:lineRule="auto"/>
        <w:jc w:val="both"/>
        <w:rPr>
          <w:sz w:val="24"/>
          <w:szCs w:val="24"/>
        </w:rPr>
      </w:pPr>
      <w:r w:rsidRPr="000940A5">
        <w:rPr>
          <w:rFonts w:ascii="Calibri" w:hAnsi="Calibri" w:cs="Calibri"/>
          <w:noProof/>
          <w:sz w:val="24"/>
          <w:szCs w:val="24"/>
        </w:rPr>
        <w:lastRenderedPageBreak/>
        <w:drawing>
          <wp:anchor distT="0" distB="91440" distL="114300" distR="114300" simplePos="0" relativeHeight="251845632" behindDoc="0" locked="0" layoutInCell="1" allowOverlap="1" wp14:anchorId="761A63B1" wp14:editId="571C8535">
            <wp:simplePos x="0" y="0"/>
            <wp:positionH relativeFrom="margin">
              <wp:align>left</wp:align>
            </wp:positionH>
            <wp:positionV relativeFrom="paragraph">
              <wp:posOffset>736600</wp:posOffset>
            </wp:positionV>
            <wp:extent cx="5943600" cy="3337560"/>
            <wp:effectExtent l="19050" t="19050" r="19050" b="15240"/>
            <wp:wrapTopAndBottom/>
            <wp:docPr id="13814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220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DB652B" w:rsidRPr="00280E60">
        <w:rPr>
          <w:rFonts w:ascii="Calibri" w:hAnsi="Calibri" w:cs="Calibri"/>
          <w:b/>
          <w:sz w:val="24"/>
          <w:szCs w:val="24"/>
        </w:rPr>
        <w:t xml:space="preserve">Step </w:t>
      </w:r>
      <w:r w:rsidR="00661E68">
        <w:rPr>
          <w:rFonts w:ascii="Calibri" w:hAnsi="Calibri" w:cs="Calibri"/>
          <w:b/>
          <w:sz w:val="24"/>
          <w:szCs w:val="24"/>
        </w:rPr>
        <w:t>54</w:t>
      </w:r>
      <w:r w:rsidR="00DB652B" w:rsidRPr="00280E60">
        <w:rPr>
          <w:rFonts w:ascii="Calibri" w:hAnsi="Calibri" w:cs="Calibri"/>
          <w:sz w:val="24"/>
          <w:szCs w:val="24"/>
        </w:rPr>
        <w:t xml:space="preserve">: </w:t>
      </w:r>
      <w:r w:rsidR="00596ED1">
        <w:rPr>
          <w:sz w:val="24"/>
          <w:szCs w:val="24"/>
        </w:rPr>
        <w:t xml:space="preserve">Click on the </w:t>
      </w:r>
      <w:r w:rsidR="00596ED1">
        <w:rPr>
          <w:b/>
          <w:sz w:val="24"/>
          <w:szCs w:val="24"/>
        </w:rPr>
        <w:t>Eye</w:t>
      </w:r>
      <w:r w:rsidR="00596ED1">
        <w:rPr>
          <w:sz w:val="24"/>
          <w:szCs w:val="24"/>
        </w:rPr>
        <w:t xml:space="preserve"> button available under </w:t>
      </w:r>
      <w:ins w:id="2810" w:author="shashvindu jha" w:date="2024-09-12T17:43:00Z" w16du:dateUtc="2024-09-12T12:13:00Z">
        <w:r w:rsidR="008D3E15">
          <w:rPr>
            <w:sz w:val="24"/>
            <w:szCs w:val="24"/>
          </w:rPr>
          <w:t xml:space="preserve">the </w:t>
        </w:r>
      </w:ins>
      <w:r w:rsidR="00596ED1">
        <w:rPr>
          <w:b/>
          <w:sz w:val="24"/>
          <w:szCs w:val="24"/>
        </w:rPr>
        <w:t>Changes</w:t>
      </w:r>
      <w:r w:rsidR="00596ED1">
        <w:rPr>
          <w:sz w:val="24"/>
          <w:szCs w:val="24"/>
        </w:rPr>
        <w:t xml:space="preserve"> column to view the details of the changes made (see below figure).</w:t>
      </w:r>
    </w:p>
    <w:p w14:paraId="41BC9779" w14:textId="76655E22" w:rsidR="00F74DE8" w:rsidRDefault="00596ED1" w:rsidP="00F74DE8">
      <w:pPr>
        <w:spacing w:after="0" w:line="360" w:lineRule="auto"/>
        <w:jc w:val="both"/>
        <w:rPr>
          <w:sz w:val="24"/>
          <w:szCs w:val="24"/>
        </w:rPr>
      </w:pPr>
      <w:r>
        <w:rPr>
          <w:sz w:val="24"/>
          <w:szCs w:val="24"/>
        </w:rPr>
        <w:t xml:space="preserve">You also have the option to </w:t>
      </w:r>
      <w:r>
        <w:rPr>
          <w:b/>
          <w:sz w:val="24"/>
          <w:szCs w:val="24"/>
        </w:rPr>
        <w:t>Search</w:t>
      </w:r>
      <w:r>
        <w:rPr>
          <w:sz w:val="24"/>
          <w:szCs w:val="24"/>
        </w:rPr>
        <w:t xml:space="preserve"> the specific </w:t>
      </w:r>
      <w:del w:id="2811" w:author="shashvindu jha" w:date="2024-09-13T13:31:00Z" w16du:dateUtc="2024-09-13T08:01:00Z">
        <w:r w:rsidDel="004C35AB">
          <w:rPr>
            <w:sz w:val="24"/>
            <w:szCs w:val="24"/>
          </w:rPr>
          <w:delText>audit trail</w:delText>
        </w:r>
      </w:del>
      <w:ins w:id="2812" w:author="shashvindu jha" w:date="2024-09-13T13:31:00Z" w16du:dateUtc="2024-09-13T08:01:00Z">
        <w:r w:rsidR="004C35AB" w:rsidRPr="004C35AB">
          <w:rPr>
            <w:b/>
            <w:bCs/>
            <w:sz w:val="24"/>
            <w:szCs w:val="24"/>
          </w:rPr>
          <w:t>Audit Trail</w:t>
        </w:r>
      </w:ins>
      <w:r>
        <w:rPr>
          <w:sz w:val="24"/>
          <w:szCs w:val="24"/>
        </w:rPr>
        <w:t xml:space="preserve"> and </w:t>
      </w:r>
      <w:del w:id="2813" w:author="shashvindu jha" w:date="2024-09-12T17:43:00Z" w16du:dateUtc="2024-09-12T12:13:00Z">
        <w:r w:rsidDel="008D3E15">
          <w:rPr>
            <w:sz w:val="24"/>
            <w:szCs w:val="24"/>
          </w:rPr>
          <w:delText xml:space="preserve">also </w:delText>
        </w:r>
      </w:del>
      <w:r>
        <w:rPr>
          <w:sz w:val="24"/>
          <w:szCs w:val="24"/>
        </w:rPr>
        <w:t xml:space="preserve">view the </w:t>
      </w:r>
      <w:del w:id="2814" w:author="shashvindu jha" w:date="2024-09-13T13:31:00Z" w16du:dateUtc="2024-09-13T08:01:00Z">
        <w:r w:rsidDel="004C35AB">
          <w:rPr>
            <w:sz w:val="24"/>
            <w:szCs w:val="24"/>
          </w:rPr>
          <w:delText>audit trail</w:delText>
        </w:r>
      </w:del>
      <w:ins w:id="2815" w:author="shashvindu jha" w:date="2024-09-13T13:31:00Z" w16du:dateUtc="2024-09-13T08:01:00Z">
        <w:r w:rsidR="004C35AB" w:rsidRPr="004C35AB">
          <w:rPr>
            <w:b/>
            <w:bCs/>
            <w:sz w:val="24"/>
            <w:szCs w:val="24"/>
          </w:rPr>
          <w:t>Audit Trail</w:t>
        </w:r>
      </w:ins>
      <w:r>
        <w:rPr>
          <w:sz w:val="24"/>
          <w:szCs w:val="24"/>
        </w:rPr>
        <w:t xml:space="preserve"> entries by </w:t>
      </w:r>
      <w:r>
        <w:rPr>
          <w:b/>
          <w:sz w:val="24"/>
          <w:szCs w:val="24"/>
        </w:rPr>
        <w:t>Pagination</w:t>
      </w:r>
      <w:r>
        <w:rPr>
          <w:sz w:val="24"/>
          <w:szCs w:val="24"/>
        </w:rPr>
        <w:t>.</w:t>
      </w:r>
    </w:p>
    <w:p w14:paraId="785ADCC8" w14:textId="3FB945EE" w:rsidR="00CD38CE" w:rsidRDefault="00DE1BF3" w:rsidP="00F74DE8">
      <w:pPr>
        <w:spacing w:after="0" w:line="360" w:lineRule="auto"/>
        <w:jc w:val="both"/>
        <w:rPr>
          <w:sz w:val="24"/>
          <w:szCs w:val="24"/>
        </w:rPr>
      </w:pPr>
      <w:r>
        <w:rPr>
          <w:sz w:val="24"/>
          <w:szCs w:val="24"/>
        </w:rPr>
        <w:br w:type="page"/>
      </w:r>
    </w:p>
    <w:p w14:paraId="5B7AC5E5" w14:textId="42E66529" w:rsidR="00C7008E" w:rsidRPr="00C7008E" w:rsidRDefault="00C7008E" w:rsidP="00C7008E">
      <w:pPr>
        <w:pStyle w:val="Heading2"/>
        <w:spacing w:before="100" w:beforeAutospacing="1" w:after="100" w:afterAutospacing="1"/>
        <w:jc w:val="both"/>
        <w:rPr>
          <w:b/>
          <w:bCs/>
          <w:color w:val="1B1D3D" w:themeColor="text2" w:themeShade="BF"/>
        </w:rPr>
      </w:pPr>
      <w:bookmarkStart w:id="2816" w:name="_Toc157002830"/>
      <w:bookmarkStart w:id="2817" w:name="_Toc177122892"/>
      <w:r w:rsidRPr="00C7008E">
        <w:rPr>
          <w:b/>
          <w:bCs/>
          <w:color w:val="1B1D3D" w:themeColor="text2" w:themeShade="BF"/>
        </w:rPr>
        <w:lastRenderedPageBreak/>
        <w:t>2.</w:t>
      </w:r>
      <w:r w:rsidR="00E07D74">
        <w:rPr>
          <w:b/>
          <w:bCs/>
          <w:color w:val="1B1D3D" w:themeColor="text2" w:themeShade="BF"/>
        </w:rPr>
        <w:t>9</w:t>
      </w:r>
      <w:r w:rsidRPr="00C7008E">
        <w:rPr>
          <w:b/>
          <w:bCs/>
          <w:color w:val="1B1D3D" w:themeColor="text2" w:themeShade="BF"/>
        </w:rPr>
        <w:t xml:space="preserve"> </w:t>
      </w:r>
      <w:bookmarkEnd w:id="2816"/>
      <w:r w:rsidRPr="00C7008E">
        <w:rPr>
          <w:b/>
          <w:bCs/>
          <w:color w:val="1B1D3D" w:themeColor="text2" w:themeShade="BF"/>
        </w:rPr>
        <w:t>RESOURCE</w:t>
      </w:r>
      <w:bookmarkEnd w:id="2817"/>
    </w:p>
    <w:p w14:paraId="1006C64D" w14:textId="1BC3B0DD" w:rsidR="00C7008E" w:rsidRPr="00832D9C" w:rsidRDefault="00C7008E" w:rsidP="00C7008E">
      <w:pPr>
        <w:tabs>
          <w:tab w:val="left" w:pos="8100"/>
        </w:tabs>
        <w:spacing w:after="0" w:line="360" w:lineRule="auto"/>
        <w:jc w:val="both"/>
        <w:rPr>
          <w:rFonts w:ascii="Calibri" w:hAnsi="Calibri" w:cs="Calibri"/>
          <w:sz w:val="24"/>
          <w:szCs w:val="24"/>
        </w:rPr>
      </w:pPr>
      <w:r w:rsidRPr="00832D9C">
        <w:rPr>
          <w:rFonts w:ascii="Calibri" w:hAnsi="Calibri" w:cs="Calibri"/>
          <w:sz w:val="24"/>
          <w:szCs w:val="24"/>
        </w:rPr>
        <w:t>This submodule allows authorized users to manage reference materials of the platform.</w:t>
      </w:r>
    </w:p>
    <w:p w14:paraId="58CF2A70" w14:textId="6C845BA0" w:rsidR="006F1D57" w:rsidRPr="00832D9C" w:rsidRDefault="00C7008E" w:rsidP="006F1D57">
      <w:pPr>
        <w:tabs>
          <w:tab w:val="left" w:pos="8100"/>
        </w:tabs>
        <w:spacing w:before="100" w:beforeAutospacing="1" w:after="100" w:afterAutospacing="1" w:line="360" w:lineRule="auto"/>
        <w:jc w:val="both"/>
        <w:rPr>
          <w:ins w:id="2818" w:author="shashvindu jha" w:date="2024-09-12T16:50:00Z" w16du:dateUtc="2024-09-12T11:20:00Z"/>
          <w:rFonts w:ascii="Calibri" w:hAnsi="Calibri" w:cs="Calibri"/>
          <w:sz w:val="24"/>
          <w:szCs w:val="24"/>
        </w:rPr>
      </w:pPr>
      <w:r w:rsidRPr="00832D9C">
        <w:rPr>
          <w:rFonts w:ascii="Calibri" w:hAnsi="Calibri" w:cs="Calibri"/>
          <w:noProof/>
          <w:sz w:val="24"/>
          <w:szCs w:val="24"/>
        </w:rPr>
        <w:drawing>
          <wp:anchor distT="0" distB="91440" distL="114300" distR="114300" simplePos="0" relativeHeight="251880448" behindDoc="0" locked="0" layoutInCell="1" allowOverlap="1" wp14:anchorId="54964DE2" wp14:editId="2536B98F">
            <wp:simplePos x="0" y="0"/>
            <wp:positionH relativeFrom="margin">
              <wp:align>left</wp:align>
            </wp:positionH>
            <wp:positionV relativeFrom="paragraph">
              <wp:posOffset>1022350</wp:posOffset>
            </wp:positionV>
            <wp:extent cx="5943600" cy="3337560"/>
            <wp:effectExtent l="19050" t="19050" r="19050" b="15240"/>
            <wp:wrapTopAndBottom/>
            <wp:docPr id="17229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89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832D9C">
        <w:rPr>
          <w:rFonts w:ascii="Calibri" w:hAnsi="Calibri" w:cs="Calibri"/>
          <w:b/>
          <w:bCs/>
          <w:sz w:val="24"/>
          <w:szCs w:val="24"/>
        </w:rPr>
        <w:t xml:space="preserve">Step </w:t>
      </w:r>
      <w:r>
        <w:rPr>
          <w:rFonts w:ascii="Calibri" w:hAnsi="Calibri" w:cs="Calibri"/>
          <w:b/>
          <w:bCs/>
          <w:sz w:val="24"/>
          <w:szCs w:val="24"/>
        </w:rPr>
        <w:t>37</w:t>
      </w:r>
      <w:r w:rsidRPr="00832D9C">
        <w:rPr>
          <w:rFonts w:ascii="Calibri" w:hAnsi="Calibri" w:cs="Calibri"/>
          <w:b/>
          <w:bCs/>
          <w:sz w:val="24"/>
          <w:szCs w:val="24"/>
        </w:rPr>
        <w:t>:</w:t>
      </w:r>
      <w:r w:rsidRPr="00832D9C">
        <w:rPr>
          <w:rFonts w:ascii="Calibri" w:hAnsi="Calibri" w:cs="Calibri"/>
          <w:sz w:val="24"/>
          <w:szCs w:val="24"/>
        </w:rPr>
        <w:t xml:space="preserve"> </w:t>
      </w:r>
      <w:ins w:id="2819" w:author="shashvindu jha" w:date="2024-09-12T16:50:00Z" w16du:dateUtc="2024-09-12T11:20:00Z">
        <w:r w:rsidR="006F1D57" w:rsidRPr="00B42C07">
          <w:rPr>
            <w:rFonts w:ascii="Calibri" w:hAnsi="Calibri" w:cs="Calibri"/>
            <w:sz w:val="24"/>
            <w:szCs w:val="24"/>
          </w:rPr>
          <w:t xml:space="preserve">Click on the </w:t>
        </w:r>
        <w:r w:rsidR="006F1D57" w:rsidRPr="006F1D57">
          <w:rPr>
            <w:rFonts w:ascii="Calibri" w:hAnsi="Calibri" w:cs="Calibri"/>
            <w:b/>
            <w:bCs/>
            <w:sz w:val="24"/>
            <w:szCs w:val="24"/>
          </w:rPr>
          <w:t xml:space="preserve">Resource </w:t>
        </w:r>
        <w:r w:rsidR="006F1D57" w:rsidRPr="00B42C07">
          <w:rPr>
            <w:rFonts w:ascii="Calibri" w:hAnsi="Calibri" w:cs="Calibri"/>
            <w:sz w:val="24"/>
            <w:szCs w:val="24"/>
          </w:rPr>
          <w:t>option available under</w:t>
        </w:r>
        <w:r w:rsidR="006F1D57">
          <w:rPr>
            <w:rFonts w:ascii="Calibri" w:hAnsi="Calibri" w:cs="Calibri"/>
            <w:sz w:val="24"/>
            <w:szCs w:val="24"/>
          </w:rPr>
          <w:t xml:space="preserve"> the</w:t>
        </w:r>
        <w:r w:rsidR="006F1D57" w:rsidRPr="00B42C07">
          <w:rPr>
            <w:rFonts w:ascii="Calibri" w:hAnsi="Calibri" w:cs="Calibri"/>
            <w:sz w:val="24"/>
            <w:szCs w:val="24"/>
          </w:rPr>
          <w:t xml:space="preserve"> </w:t>
        </w:r>
      </w:ins>
      <w:proofErr w:type="gramStart"/>
      <w:ins w:id="2820" w:author="shashvindu jha" w:date="2024-09-13T13:24:00Z" w16du:dateUtc="2024-09-13T07:54:00Z">
        <w:r w:rsidR="008961E2" w:rsidRPr="008961E2">
          <w:rPr>
            <w:rFonts w:ascii="Calibri" w:hAnsi="Calibri" w:cs="Calibri"/>
            <w:b/>
            <w:bCs/>
            <w:sz w:val="24"/>
            <w:szCs w:val="24"/>
          </w:rPr>
          <w:t>Admin</w:t>
        </w:r>
      </w:ins>
      <w:proofErr w:type="gramEnd"/>
      <w:ins w:id="2821" w:author="shashvindu jha" w:date="2024-09-12T16:50:00Z" w16du:dateUtc="2024-09-12T11:20:00Z">
        <w:r w:rsidR="006F1D57" w:rsidRPr="00B42C07">
          <w:rPr>
            <w:rFonts w:ascii="Calibri" w:hAnsi="Calibri" w:cs="Calibri"/>
            <w:sz w:val="24"/>
            <w:szCs w:val="24"/>
          </w:rPr>
          <w:t xml:space="preserve"> to access this sub-module.</w:t>
        </w:r>
        <w:r w:rsidR="006F1D57" w:rsidRPr="002243FB">
          <w:rPr>
            <w:rFonts w:ascii="Calibri" w:hAnsi="Calibri" w:cs="Calibri"/>
            <w:sz w:val="24"/>
            <w:szCs w:val="24"/>
          </w:rPr>
          <w:t xml:space="preserve"> </w:t>
        </w:r>
        <w:r w:rsidR="006F1D57" w:rsidRPr="00B42C07">
          <w:rPr>
            <w:rFonts w:ascii="Calibri" w:hAnsi="Calibri" w:cs="Calibri"/>
            <w:sz w:val="24"/>
            <w:szCs w:val="24"/>
          </w:rPr>
          <w:t xml:space="preserve">You have </w:t>
        </w:r>
        <w:r w:rsidR="006F1D57">
          <w:rPr>
            <w:rFonts w:ascii="Calibri" w:hAnsi="Calibri" w:cs="Calibri"/>
            <w:sz w:val="24"/>
            <w:szCs w:val="24"/>
          </w:rPr>
          <w:t>the option</w:t>
        </w:r>
        <w:r w:rsidR="006F1D57" w:rsidRPr="00B42C07">
          <w:rPr>
            <w:rFonts w:ascii="Calibri" w:hAnsi="Calibri" w:cs="Calibri"/>
            <w:sz w:val="24"/>
            <w:szCs w:val="24"/>
          </w:rPr>
          <w:t xml:space="preserve"> to add</w:t>
        </w:r>
        <w:r w:rsidR="006F1D57">
          <w:rPr>
            <w:rFonts w:ascii="Calibri" w:hAnsi="Calibri" w:cs="Calibri"/>
            <w:sz w:val="24"/>
            <w:szCs w:val="24"/>
          </w:rPr>
          <w:t xml:space="preserve">, </w:t>
        </w:r>
        <w:r w:rsidR="006F1D57" w:rsidRPr="00B42C07">
          <w:rPr>
            <w:rFonts w:ascii="Calibri" w:hAnsi="Calibri" w:cs="Calibri"/>
            <w:sz w:val="24"/>
            <w:szCs w:val="24"/>
          </w:rPr>
          <w:t>edit,</w:t>
        </w:r>
        <w:r w:rsidR="006F1D57">
          <w:rPr>
            <w:rFonts w:ascii="Calibri" w:hAnsi="Calibri" w:cs="Calibri"/>
            <w:sz w:val="24"/>
            <w:szCs w:val="24"/>
          </w:rPr>
          <w:t xml:space="preserve"> disable/enable,</w:t>
        </w:r>
        <w:r w:rsidR="006F1D57" w:rsidRPr="00B42C07">
          <w:rPr>
            <w:rFonts w:ascii="Calibri" w:hAnsi="Calibri" w:cs="Calibri"/>
            <w:sz w:val="24"/>
            <w:szCs w:val="24"/>
          </w:rPr>
          <w:t xml:space="preserve"> </w:t>
        </w:r>
        <w:r w:rsidR="006F1D57">
          <w:rPr>
            <w:rFonts w:ascii="Calibri" w:hAnsi="Calibri" w:cs="Calibri"/>
            <w:sz w:val="24"/>
            <w:szCs w:val="24"/>
          </w:rPr>
          <w:t xml:space="preserve">and </w:t>
        </w:r>
        <w:r w:rsidR="006F1D57" w:rsidRPr="00B42C07">
          <w:rPr>
            <w:rFonts w:ascii="Calibri" w:hAnsi="Calibri" w:cs="Calibri"/>
            <w:sz w:val="24"/>
            <w:szCs w:val="24"/>
          </w:rPr>
          <w:t>delete</w:t>
        </w:r>
        <w:r w:rsidR="006F1D57">
          <w:rPr>
            <w:rFonts w:ascii="Calibri" w:hAnsi="Calibri" w:cs="Calibri"/>
            <w:sz w:val="24"/>
            <w:szCs w:val="24"/>
          </w:rPr>
          <w:t xml:space="preserve"> </w:t>
        </w:r>
        <w:r w:rsidR="006F1D57" w:rsidRPr="00B42C07">
          <w:rPr>
            <w:rFonts w:ascii="Calibri" w:hAnsi="Calibri" w:cs="Calibri"/>
            <w:sz w:val="24"/>
            <w:szCs w:val="24"/>
          </w:rPr>
          <w:t>the</w:t>
        </w:r>
        <w:r w:rsidR="006F1D57">
          <w:rPr>
            <w:rFonts w:ascii="Calibri" w:hAnsi="Calibri" w:cs="Calibri"/>
            <w:sz w:val="24"/>
            <w:szCs w:val="24"/>
          </w:rPr>
          <w:t xml:space="preserve"> existing</w:t>
        </w:r>
        <w:r w:rsidR="006F1D57" w:rsidRPr="00B42C07">
          <w:rPr>
            <w:rFonts w:ascii="Calibri" w:hAnsi="Calibri" w:cs="Calibri"/>
            <w:sz w:val="24"/>
            <w:szCs w:val="24"/>
          </w:rPr>
          <w:t xml:space="preserve"> </w:t>
        </w:r>
        <w:r w:rsidR="006F1D57" w:rsidRPr="006F1D57">
          <w:rPr>
            <w:rFonts w:ascii="Calibri" w:hAnsi="Calibri" w:cs="Calibri"/>
            <w:b/>
            <w:bCs/>
            <w:sz w:val="24"/>
            <w:szCs w:val="24"/>
          </w:rPr>
          <w:t>Resource</w:t>
        </w:r>
        <w:r w:rsidR="006F1D57">
          <w:rPr>
            <w:rFonts w:ascii="Calibri" w:hAnsi="Calibri" w:cs="Calibri"/>
            <w:sz w:val="24"/>
            <w:szCs w:val="24"/>
          </w:rPr>
          <w:t>.</w:t>
        </w:r>
        <w:r w:rsidR="006F1D57" w:rsidRPr="00F56F95">
          <w:rPr>
            <w:rFonts w:ascii="Calibri" w:hAnsi="Calibri" w:cs="Calibri"/>
            <w:sz w:val="24"/>
            <w:szCs w:val="24"/>
          </w:rPr>
          <w:t xml:space="preserve"> </w:t>
        </w:r>
        <w:r w:rsidR="006F1D57" w:rsidRPr="00245EF0">
          <w:rPr>
            <w:rFonts w:ascii="Calibri" w:hAnsi="Calibri" w:cs="Calibri"/>
            <w:sz w:val="24"/>
            <w:szCs w:val="24"/>
          </w:rPr>
          <w:t xml:space="preserve">You also have the option to </w:t>
        </w:r>
        <w:r w:rsidR="006F1D57">
          <w:rPr>
            <w:rFonts w:ascii="Calibri" w:hAnsi="Calibri" w:cs="Calibri"/>
            <w:sz w:val="24"/>
            <w:szCs w:val="24"/>
          </w:rPr>
          <w:t>search,</w:t>
        </w:r>
        <w:r w:rsidR="006F1D57" w:rsidRPr="00245EF0">
          <w:rPr>
            <w:rFonts w:ascii="Calibri" w:hAnsi="Calibri" w:cs="Calibri"/>
            <w:sz w:val="24"/>
            <w:szCs w:val="24"/>
          </w:rPr>
          <w:t xml:space="preserve"> sort, and view the existing records (see below figure).</w:t>
        </w:r>
      </w:ins>
    </w:p>
    <w:p w14:paraId="0144A02D" w14:textId="1E9BDEAF" w:rsidR="006F1D57" w:rsidDel="006F1D57" w:rsidRDefault="00C7008E" w:rsidP="006F1D57">
      <w:pPr>
        <w:tabs>
          <w:tab w:val="left" w:pos="8100"/>
        </w:tabs>
        <w:spacing w:before="100" w:beforeAutospacing="1" w:after="100" w:afterAutospacing="1" w:line="360" w:lineRule="auto"/>
        <w:jc w:val="both"/>
        <w:rPr>
          <w:del w:id="2822" w:author="shashvindu jha" w:date="2024-09-12T16:50:00Z" w16du:dateUtc="2024-09-12T11:20:00Z"/>
          <w:rFonts w:ascii="Calibri" w:hAnsi="Calibri" w:cs="Calibri"/>
          <w:sz w:val="24"/>
          <w:szCs w:val="24"/>
        </w:rPr>
      </w:pPr>
      <w:del w:id="2823" w:author="shashvindu jha" w:date="2024-09-12T16:50:00Z" w16du:dateUtc="2024-09-12T11:20:00Z">
        <w:r w:rsidRPr="00832D9C" w:rsidDel="006F1D57">
          <w:rPr>
            <w:rFonts w:ascii="Calibri" w:hAnsi="Calibri" w:cs="Calibri"/>
            <w:sz w:val="24"/>
            <w:szCs w:val="24"/>
          </w:rPr>
          <w:delText xml:space="preserve">Click on the </w:delText>
        </w:r>
        <w:bookmarkStart w:id="2824" w:name="_Hlk177052192"/>
        <w:r w:rsidRPr="00832D9C" w:rsidDel="006F1D57">
          <w:rPr>
            <w:rFonts w:ascii="Calibri" w:hAnsi="Calibri" w:cs="Calibri"/>
            <w:b/>
            <w:bCs/>
            <w:sz w:val="24"/>
            <w:szCs w:val="24"/>
          </w:rPr>
          <w:delText>Resource</w:delText>
        </w:r>
        <w:r w:rsidRPr="00832D9C" w:rsidDel="006F1D57">
          <w:rPr>
            <w:rFonts w:ascii="Calibri" w:hAnsi="Calibri" w:cs="Calibri"/>
            <w:sz w:val="24"/>
            <w:szCs w:val="24"/>
          </w:rPr>
          <w:delText xml:space="preserve"> </w:delText>
        </w:r>
        <w:bookmarkEnd w:id="2824"/>
        <w:r w:rsidRPr="00832D9C" w:rsidDel="006F1D57">
          <w:rPr>
            <w:rFonts w:ascii="Calibri" w:hAnsi="Calibri" w:cs="Calibri"/>
            <w:sz w:val="24"/>
            <w:szCs w:val="24"/>
          </w:rPr>
          <w:delText>option available under Admin to access this sub-module. You have the o</w:delText>
        </w:r>
        <w:r w:rsidDel="006F1D57">
          <w:rPr>
            <w:rFonts w:ascii="Calibri" w:hAnsi="Calibri" w:cs="Calibri"/>
            <w:sz w:val="24"/>
            <w:szCs w:val="24"/>
          </w:rPr>
          <w:delText>ptions to add</w:delText>
        </w:r>
        <w:r w:rsidRPr="00832D9C" w:rsidDel="006F1D57">
          <w:rPr>
            <w:rFonts w:ascii="Calibri" w:hAnsi="Calibri" w:cs="Calibri"/>
            <w:sz w:val="24"/>
            <w:szCs w:val="24"/>
          </w:rPr>
          <w:delText>, edit, delete and enable/disable the existing reference materials from the list (see below figure).</w:delText>
        </w:r>
      </w:del>
    </w:p>
    <w:p w14:paraId="0DCDE6D9" w14:textId="1839D729" w:rsidR="006F1D57" w:rsidRDefault="006F1D57">
      <w:pPr>
        <w:rPr>
          <w:ins w:id="2825" w:author="shashvindu jha" w:date="2024-09-12T16:50:00Z" w16du:dateUtc="2024-09-12T11:20:00Z"/>
          <w:rFonts w:ascii="Calibri" w:hAnsi="Calibri" w:cs="Calibri"/>
          <w:sz w:val="24"/>
          <w:szCs w:val="24"/>
        </w:rPr>
      </w:pPr>
      <w:ins w:id="2826" w:author="shashvindu jha" w:date="2024-09-12T16:50:00Z" w16du:dateUtc="2024-09-12T11:20:00Z">
        <w:r>
          <w:rPr>
            <w:rFonts w:ascii="Calibri" w:hAnsi="Calibri" w:cs="Calibri"/>
            <w:sz w:val="24"/>
            <w:szCs w:val="24"/>
          </w:rPr>
          <w:br w:type="page"/>
        </w:r>
      </w:ins>
    </w:p>
    <w:p w14:paraId="0BF70EED" w14:textId="70DD6688" w:rsidR="00AB1435" w:rsidRPr="006F1D57" w:rsidRDefault="00AB1435">
      <w:pPr>
        <w:pStyle w:val="Heading4"/>
        <w:spacing w:after="240" w:line="360" w:lineRule="auto"/>
        <w:rPr>
          <w:ins w:id="2827" w:author="shashvindu jha" w:date="2024-09-12T15:33:00Z" w16du:dateUtc="2024-09-12T10:03:00Z"/>
          <w:rPrChange w:id="2828" w:author="shashvindu jha" w:date="2024-09-12T16:51:00Z" w16du:dateUtc="2024-09-12T11:21:00Z">
            <w:rPr>
              <w:ins w:id="2829" w:author="shashvindu jha" w:date="2024-09-12T15:33:00Z" w16du:dateUtc="2024-09-12T10:03:00Z"/>
              <w:rFonts w:ascii="Calibri" w:hAnsi="Calibri" w:cs="Calibri"/>
              <w:b/>
              <w:bCs/>
              <w:sz w:val="24"/>
              <w:szCs w:val="24"/>
            </w:rPr>
          </w:rPrChange>
        </w:rPr>
        <w:pPrChange w:id="2830" w:author="shashvindu jha" w:date="2024-09-13T12:48:00Z" w16du:dateUtc="2024-09-13T07:18:00Z">
          <w:pPr>
            <w:spacing w:after="0" w:line="360" w:lineRule="auto"/>
            <w:jc w:val="both"/>
          </w:pPr>
        </w:pPrChange>
      </w:pPr>
      <w:bookmarkStart w:id="2831" w:name="_Toc177122893"/>
      <w:ins w:id="2832" w:author="shashvindu jha" w:date="2024-09-12T15:33:00Z" w16du:dateUtc="2024-09-12T10:03:00Z">
        <w:r w:rsidRPr="009C4554">
          <w:rPr>
            <w:i w:val="0"/>
            <w:iCs w:val="0"/>
          </w:rPr>
          <w:lastRenderedPageBreak/>
          <w:t>2.2.</w:t>
        </w:r>
        <w:r>
          <w:rPr>
            <w:i w:val="0"/>
            <w:iCs w:val="0"/>
          </w:rPr>
          <w:t>2</w:t>
        </w:r>
        <w:r w:rsidRPr="009C4554">
          <w:rPr>
            <w:i w:val="0"/>
            <w:iCs w:val="0"/>
          </w:rPr>
          <w:t>.</w:t>
        </w:r>
        <w:r>
          <w:rPr>
            <w:i w:val="0"/>
            <w:iCs w:val="0"/>
          </w:rPr>
          <w:t>1</w:t>
        </w:r>
        <w:r w:rsidRPr="009C4554">
          <w:rPr>
            <w:i w:val="0"/>
            <w:iCs w:val="0"/>
          </w:rPr>
          <w:t xml:space="preserve"> ADD</w:t>
        </w:r>
        <w:bookmarkEnd w:id="2831"/>
      </w:ins>
    </w:p>
    <w:p w14:paraId="4239FB04" w14:textId="2CE7100A" w:rsidR="006F1D57" w:rsidRDefault="006F1D57" w:rsidP="00C7008E">
      <w:pPr>
        <w:spacing w:after="0" w:line="360" w:lineRule="auto"/>
        <w:jc w:val="both"/>
        <w:rPr>
          <w:ins w:id="2833" w:author="shashvindu jha" w:date="2024-09-12T16:51:00Z" w16du:dateUtc="2024-09-12T11:21:00Z"/>
          <w:rFonts w:ascii="Calibri" w:hAnsi="Calibri" w:cs="Calibri"/>
          <w:sz w:val="24"/>
          <w:szCs w:val="24"/>
        </w:rPr>
      </w:pPr>
      <w:r w:rsidRPr="00D44239">
        <w:rPr>
          <w:rFonts w:ascii="Calibri" w:hAnsi="Calibri" w:cs="Calibri"/>
          <w:noProof/>
          <w:sz w:val="24"/>
          <w:szCs w:val="24"/>
        </w:rPr>
        <w:drawing>
          <wp:anchor distT="0" distB="91440" distL="114300" distR="114300" simplePos="0" relativeHeight="251882496" behindDoc="0" locked="0" layoutInCell="1" allowOverlap="1" wp14:anchorId="6865FFA0" wp14:editId="4777A883">
            <wp:simplePos x="0" y="0"/>
            <wp:positionH relativeFrom="margin">
              <wp:posOffset>19050</wp:posOffset>
            </wp:positionH>
            <wp:positionV relativeFrom="paragraph">
              <wp:posOffset>595993</wp:posOffset>
            </wp:positionV>
            <wp:extent cx="5943600" cy="3337560"/>
            <wp:effectExtent l="19050" t="19050" r="19050" b="15240"/>
            <wp:wrapTopAndBottom/>
            <wp:docPr id="124963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540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7008E" w:rsidRPr="00900C0A">
        <w:rPr>
          <w:rFonts w:ascii="Calibri" w:hAnsi="Calibri" w:cs="Calibri"/>
          <w:noProof/>
        </w:rPr>
        <w:drawing>
          <wp:anchor distT="0" distB="0" distL="114300" distR="114300" simplePos="0" relativeHeight="251881472" behindDoc="0" locked="0" layoutInCell="1" allowOverlap="1" wp14:anchorId="3F79705A" wp14:editId="30D7F886">
            <wp:simplePos x="0" y="0"/>
            <wp:positionH relativeFrom="column">
              <wp:posOffset>1647825</wp:posOffset>
            </wp:positionH>
            <wp:positionV relativeFrom="paragraph">
              <wp:posOffset>3317875</wp:posOffset>
            </wp:positionV>
            <wp:extent cx="184785" cy="196215"/>
            <wp:effectExtent l="0" t="0" r="5715" b="0"/>
            <wp:wrapSquare wrapText="bothSides"/>
            <wp:docPr id="9760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5851" name=""/>
                    <pic:cNvPicPr/>
                  </pic:nvPicPr>
                  <pic:blipFill>
                    <a:blip r:embed="rId13">
                      <a:extLst>
                        <a:ext uri="{28A0092B-C50C-407E-A947-70E740481C1C}">
                          <a14:useLocalDpi xmlns:a14="http://schemas.microsoft.com/office/drawing/2010/main" val="0"/>
                        </a:ext>
                      </a:extLst>
                    </a:blip>
                    <a:stretch>
                      <a:fillRect/>
                    </a:stretch>
                  </pic:blipFill>
                  <pic:spPr>
                    <a:xfrm>
                      <a:off x="0" y="0"/>
                      <a:ext cx="184785" cy="196215"/>
                    </a:xfrm>
                    <a:prstGeom prst="rect">
                      <a:avLst/>
                    </a:prstGeom>
                  </pic:spPr>
                </pic:pic>
              </a:graphicData>
            </a:graphic>
            <wp14:sizeRelH relativeFrom="margin">
              <wp14:pctWidth>0</wp14:pctWidth>
            </wp14:sizeRelH>
            <wp14:sizeRelV relativeFrom="margin">
              <wp14:pctHeight>0</wp14:pctHeight>
            </wp14:sizeRelV>
          </wp:anchor>
        </w:drawing>
      </w:r>
      <w:r w:rsidR="00C7008E">
        <w:rPr>
          <w:rFonts w:ascii="Calibri" w:hAnsi="Calibri" w:cs="Calibri"/>
          <w:b/>
          <w:bCs/>
          <w:sz w:val="24"/>
          <w:szCs w:val="24"/>
        </w:rPr>
        <w:t>Step 38</w:t>
      </w:r>
      <w:r w:rsidR="00C7008E" w:rsidRPr="005848E8">
        <w:rPr>
          <w:rFonts w:ascii="Calibri" w:hAnsi="Calibri" w:cs="Calibri"/>
          <w:b/>
          <w:bCs/>
          <w:sz w:val="24"/>
          <w:szCs w:val="24"/>
        </w:rPr>
        <w:t>:</w:t>
      </w:r>
      <w:r w:rsidR="00C7008E" w:rsidRPr="005848E8">
        <w:rPr>
          <w:rFonts w:ascii="Calibri" w:hAnsi="Calibri" w:cs="Calibri"/>
          <w:sz w:val="24"/>
          <w:szCs w:val="24"/>
        </w:rPr>
        <w:t xml:space="preserve"> Click</w:t>
      </w:r>
      <w:del w:id="2834" w:author="shashvindu jha" w:date="2024-09-12T15:51:00Z" w16du:dateUtc="2024-09-12T10:21:00Z">
        <w:r w:rsidR="00C7008E" w:rsidRPr="005848E8" w:rsidDel="002A41A4">
          <w:rPr>
            <w:rFonts w:ascii="Calibri" w:hAnsi="Calibri" w:cs="Calibri"/>
            <w:sz w:val="24"/>
            <w:szCs w:val="24"/>
          </w:rPr>
          <w:delText xml:space="preserve"> on</w:delText>
        </w:r>
      </w:del>
      <w:r w:rsidR="00C7008E" w:rsidRPr="005848E8">
        <w:rPr>
          <w:rFonts w:ascii="Calibri" w:hAnsi="Calibri" w:cs="Calibri"/>
          <w:sz w:val="24"/>
          <w:szCs w:val="24"/>
        </w:rPr>
        <w:t xml:space="preserve"> the </w:t>
      </w:r>
      <w:r w:rsidR="00C7008E" w:rsidRPr="003D2C9D">
        <w:rPr>
          <w:rFonts w:ascii="Calibri" w:hAnsi="Calibri" w:cs="Calibri"/>
          <w:b/>
          <w:bCs/>
          <w:sz w:val="24"/>
          <w:szCs w:val="24"/>
        </w:rPr>
        <w:t>Plus</w:t>
      </w:r>
      <w:r w:rsidR="00C7008E" w:rsidRPr="005848E8">
        <w:rPr>
          <w:rFonts w:ascii="Calibri" w:hAnsi="Calibri" w:cs="Calibri"/>
          <w:sz w:val="24"/>
          <w:szCs w:val="24"/>
        </w:rPr>
        <w:t xml:space="preserve"> button available </w:t>
      </w:r>
      <w:del w:id="2835" w:author="shashvindu jha" w:date="2024-09-12T17:26:00Z" w16du:dateUtc="2024-09-12T11:56:00Z">
        <w:r w:rsidR="00C7008E" w:rsidRPr="005848E8" w:rsidDel="001D4E31">
          <w:rPr>
            <w:rFonts w:ascii="Calibri" w:hAnsi="Calibri" w:cs="Calibri"/>
            <w:sz w:val="24"/>
            <w:szCs w:val="24"/>
          </w:rPr>
          <w:delText xml:space="preserve">to </w:delText>
        </w:r>
      </w:del>
      <w:ins w:id="2836" w:author="shashvindu jha" w:date="2024-09-12T17:26:00Z" w16du:dateUtc="2024-09-12T11:56:00Z">
        <w:r w:rsidR="001D4E31">
          <w:rPr>
            <w:rFonts w:ascii="Calibri" w:hAnsi="Calibri" w:cs="Calibri"/>
            <w:sz w:val="24"/>
            <w:szCs w:val="24"/>
          </w:rPr>
          <w:t>on</w:t>
        </w:r>
        <w:r w:rsidR="001D4E31" w:rsidRPr="005848E8">
          <w:rPr>
            <w:rFonts w:ascii="Calibri" w:hAnsi="Calibri" w:cs="Calibri"/>
            <w:sz w:val="24"/>
            <w:szCs w:val="24"/>
          </w:rPr>
          <w:t xml:space="preserve"> </w:t>
        </w:r>
      </w:ins>
      <w:r w:rsidR="00C7008E" w:rsidRPr="005848E8">
        <w:rPr>
          <w:rFonts w:ascii="Calibri" w:hAnsi="Calibri" w:cs="Calibri"/>
          <w:sz w:val="24"/>
          <w:szCs w:val="24"/>
        </w:rPr>
        <w:t xml:space="preserve">the right side of the page to add a new </w:t>
      </w:r>
      <w:del w:id="2837" w:author="shashvindu jha" w:date="2024-09-13T13:32:00Z" w16du:dateUtc="2024-09-13T08:02:00Z">
        <w:r w:rsidR="00C7008E" w:rsidDel="004C35AB">
          <w:rPr>
            <w:rFonts w:ascii="Calibri" w:hAnsi="Calibri" w:cs="Calibri"/>
            <w:sz w:val="24"/>
            <w:szCs w:val="24"/>
          </w:rPr>
          <w:delText>resource</w:delText>
        </w:r>
      </w:del>
      <w:ins w:id="2838" w:author="shashvindu jha" w:date="2024-09-13T13:32:00Z" w16du:dateUtc="2024-09-13T08:02:00Z">
        <w:r w:rsidR="004C35AB" w:rsidRPr="004C35AB">
          <w:rPr>
            <w:rFonts w:ascii="Calibri" w:hAnsi="Calibri" w:cs="Calibri"/>
            <w:b/>
            <w:bCs/>
            <w:sz w:val="24"/>
            <w:szCs w:val="24"/>
          </w:rPr>
          <w:t>Resource</w:t>
        </w:r>
      </w:ins>
      <w:r w:rsidR="00C7008E" w:rsidRPr="005848E8">
        <w:rPr>
          <w:rFonts w:ascii="Calibri" w:hAnsi="Calibri" w:cs="Calibri"/>
          <w:sz w:val="24"/>
          <w:szCs w:val="24"/>
        </w:rPr>
        <w:t xml:space="preserve"> (see figure below).</w:t>
      </w:r>
    </w:p>
    <w:p w14:paraId="54118E37" w14:textId="77777777" w:rsidR="008D4943" w:rsidRDefault="00C7008E" w:rsidP="00C7008E">
      <w:pPr>
        <w:spacing w:after="0" w:line="360" w:lineRule="auto"/>
        <w:jc w:val="both"/>
        <w:rPr>
          <w:ins w:id="2839" w:author="shashvindu jha" w:date="2024-09-13T12:48:00Z" w16du:dateUtc="2024-09-13T07:18:00Z"/>
          <w:rFonts w:ascii="Calibri" w:hAnsi="Calibri" w:cs="Calibri"/>
          <w:sz w:val="24"/>
          <w:szCs w:val="24"/>
        </w:rPr>
      </w:pPr>
      <w:r w:rsidRPr="005848E8">
        <w:rPr>
          <w:rFonts w:ascii="Calibri" w:hAnsi="Calibri" w:cs="Calibri"/>
          <w:sz w:val="24"/>
          <w:szCs w:val="24"/>
        </w:rPr>
        <w:t xml:space="preserve"> </w:t>
      </w:r>
    </w:p>
    <w:p w14:paraId="7F9003EB" w14:textId="77777777" w:rsidR="008D4943" w:rsidRDefault="008D4943">
      <w:pPr>
        <w:rPr>
          <w:ins w:id="2840" w:author="shashvindu jha" w:date="2024-09-13T12:48:00Z" w16du:dateUtc="2024-09-13T07:18:00Z"/>
          <w:rFonts w:ascii="Calibri" w:hAnsi="Calibri" w:cs="Calibri"/>
          <w:sz w:val="24"/>
          <w:szCs w:val="24"/>
        </w:rPr>
      </w:pPr>
      <w:ins w:id="2841" w:author="shashvindu jha" w:date="2024-09-13T12:48:00Z" w16du:dateUtc="2024-09-13T07:18:00Z">
        <w:r>
          <w:rPr>
            <w:rFonts w:ascii="Calibri" w:hAnsi="Calibri" w:cs="Calibri"/>
            <w:sz w:val="24"/>
            <w:szCs w:val="24"/>
          </w:rPr>
          <w:br w:type="page"/>
        </w:r>
      </w:ins>
    </w:p>
    <w:p w14:paraId="5996C22D" w14:textId="0503EF70" w:rsidR="00C7008E" w:rsidRDefault="00C7008E" w:rsidP="00C7008E">
      <w:pPr>
        <w:spacing w:after="0" w:line="360" w:lineRule="auto"/>
        <w:jc w:val="both"/>
        <w:rPr>
          <w:ins w:id="2842" w:author="shashvindu jha" w:date="2024-09-12T16:54:00Z" w16du:dateUtc="2024-09-12T11:24:00Z"/>
          <w:rFonts w:ascii="Calibri" w:hAnsi="Calibri" w:cs="Calibri"/>
          <w:sz w:val="24"/>
          <w:szCs w:val="24"/>
        </w:rPr>
      </w:pPr>
      <w:r w:rsidRPr="005848E8">
        <w:rPr>
          <w:rFonts w:ascii="Calibri" w:hAnsi="Calibri" w:cs="Calibri"/>
          <w:sz w:val="24"/>
          <w:szCs w:val="24"/>
        </w:rPr>
        <w:lastRenderedPageBreak/>
        <w:t>Enter the follow</w:t>
      </w:r>
      <w:r>
        <w:rPr>
          <w:rFonts w:ascii="Calibri" w:hAnsi="Calibri" w:cs="Calibri"/>
          <w:sz w:val="24"/>
          <w:szCs w:val="24"/>
        </w:rPr>
        <w:t>ing details to add a new element</w:t>
      </w:r>
      <w:ins w:id="2843" w:author="shashvindu jha" w:date="2024-09-13T13:13:00Z" w16du:dateUtc="2024-09-13T07:43:00Z">
        <w:r w:rsidR="00167837" w:rsidRPr="009424BF">
          <w:rPr>
            <w:rFonts w:ascii="Calibri" w:hAnsi="Calibri" w:cs="Calibri"/>
            <w:sz w:val="24"/>
            <w:szCs w:val="24"/>
          </w:rPr>
          <w:t>–</w:t>
        </w:r>
      </w:ins>
      <w:del w:id="2844" w:author="shashvindu jha" w:date="2024-09-13T13:13:00Z" w16du:dateUtc="2024-09-13T07:43:00Z">
        <w:r w:rsidRPr="005848E8" w:rsidDel="00167837">
          <w:rPr>
            <w:rFonts w:ascii="Calibri" w:hAnsi="Calibri" w:cs="Calibri"/>
            <w:sz w:val="24"/>
            <w:szCs w:val="24"/>
          </w:rPr>
          <w:delText>.</w:delText>
        </w:r>
      </w:del>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46"/>
        <w:gridCol w:w="1418"/>
        <w:gridCol w:w="2269"/>
        <w:gridCol w:w="1417"/>
        <w:gridCol w:w="1700"/>
      </w:tblGrid>
      <w:tr w:rsidR="006F1D57" w:rsidRPr="008C43B9" w14:paraId="2549D577" w14:textId="77777777" w:rsidTr="009C4554">
        <w:trPr>
          <w:trHeight w:val="585"/>
          <w:ins w:id="2845" w:author="shashvindu jha" w:date="2024-09-12T16:54:00Z"/>
        </w:trPr>
        <w:tc>
          <w:tcPr>
            <w:tcW w:w="1361" w:type="pct"/>
            <w:shd w:val="clear" w:color="auto" w:fill="002060"/>
            <w:vAlign w:val="center"/>
          </w:tcPr>
          <w:p w14:paraId="6C5EF356" w14:textId="77777777" w:rsidR="006F1D57" w:rsidRPr="008C43B9" w:rsidRDefault="006F1D57" w:rsidP="009C4554">
            <w:pPr>
              <w:spacing w:after="0" w:line="240" w:lineRule="auto"/>
              <w:rPr>
                <w:ins w:id="2846" w:author="shashvindu jha" w:date="2024-09-12T16:54:00Z" w16du:dateUtc="2024-09-12T11:24:00Z"/>
                <w:rFonts w:ascii="Calibri" w:eastAsia="Calibri" w:hAnsi="Calibri" w:cs="Calibri"/>
                <w:b/>
                <w:sz w:val="24"/>
                <w:szCs w:val="24"/>
              </w:rPr>
            </w:pPr>
            <w:ins w:id="2847" w:author="shashvindu jha" w:date="2024-09-12T16:54:00Z" w16du:dateUtc="2024-09-12T11:24:00Z">
              <w:r w:rsidRPr="008C43B9">
                <w:rPr>
                  <w:rFonts w:ascii="Calibri" w:eastAsia="Calibri" w:hAnsi="Calibri" w:cs="Calibri"/>
                  <w:b/>
                  <w:sz w:val="24"/>
                  <w:szCs w:val="24"/>
                </w:rPr>
                <w:t>Field</w:t>
              </w:r>
            </w:ins>
          </w:p>
        </w:tc>
        <w:tc>
          <w:tcPr>
            <w:tcW w:w="758" w:type="pct"/>
            <w:shd w:val="clear" w:color="auto" w:fill="002060"/>
            <w:vAlign w:val="center"/>
          </w:tcPr>
          <w:p w14:paraId="11AA1192" w14:textId="77777777" w:rsidR="006F1D57" w:rsidRPr="008C43B9" w:rsidRDefault="006F1D57" w:rsidP="009C4554">
            <w:pPr>
              <w:spacing w:after="0" w:line="240" w:lineRule="auto"/>
              <w:rPr>
                <w:ins w:id="2848" w:author="shashvindu jha" w:date="2024-09-12T16:54:00Z" w16du:dateUtc="2024-09-12T11:24:00Z"/>
                <w:rFonts w:ascii="Calibri" w:eastAsia="Calibri" w:hAnsi="Calibri" w:cs="Calibri"/>
                <w:b/>
                <w:sz w:val="24"/>
                <w:szCs w:val="24"/>
              </w:rPr>
            </w:pPr>
            <w:ins w:id="2849" w:author="shashvindu jha" w:date="2024-09-12T16:54:00Z" w16du:dateUtc="2024-09-12T11:24:00Z">
              <w:r w:rsidRPr="008C43B9">
                <w:rPr>
                  <w:rFonts w:ascii="Calibri" w:eastAsia="Calibri" w:hAnsi="Calibri" w:cs="Calibri"/>
                  <w:b/>
                  <w:sz w:val="24"/>
                  <w:szCs w:val="24"/>
                </w:rPr>
                <w:t>Type</w:t>
              </w:r>
            </w:ins>
          </w:p>
        </w:tc>
        <w:tc>
          <w:tcPr>
            <w:tcW w:w="1213" w:type="pct"/>
            <w:shd w:val="clear" w:color="auto" w:fill="002060"/>
            <w:vAlign w:val="center"/>
          </w:tcPr>
          <w:p w14:paraId="4470D419" w14:textId="77777777" w:rsidR="006F1D57" w:rsidRPr="008C43B9" w:rsidRDefault="006F1D57" w:rsidP="009C4554">
            <w:pPr>
              <w:spacing w:after="0" w:line="240" w:lineRule="auto"/>
              <w:rPr>
                <w:ins w:id="2850" w:author="shashvindu jha" w:date="2024-09-12T16:54:00Z" w16du:dateUtc="2024-09-12T11:24:00Z"/>
                <w:rFonts w:ascii="Calibri" w:eastAsia="Calibri" w:hAnsi="Calibri" w:cs="Calibri"/>
                <w:b/>
                <w:sz w:val="24"/>
                <w:szCs w:val="24"/>
              </w:rPr>
            </w:pPr>
            <w:ins w:id="2851" w:author="shashvindu jha" w:date="2024-09-12T16:54:00Z" w16du:dateUtc="2024-09-12T11:24:00Z">
              <w:r w:rsidRPr="008C43B9">
                <w:rPr>
                  <w:rFonts w:ascii="Calibri" w:eastAsia="Calibri" w:hAnsi="Calibri" w:cs="Calibri"/>
                  <w:b/>
                  <w:sz w:val="24"/>
                  <w:szCs w:val="24"/>
                </w:rPr>
                <w:t>Import Type</w:t>
              </w:r>
            </w:ins>
          </w:p>
        </w:tc>
        <w:tc>
          <w:tcPr>
            <w:tcW w:w="758" w:type="pct"/>
            <w:shd w:val="clear" w:color="auto" w:fill="002060"/>
            <w:vAlign w:val="center"/>
          </w:tcPr>
          <w:p w14:paraId="3785968E" w14:textId="77777777" w:rsidR="006F1D57" w:rsidRPr="008C43B9" w:rsidRDefault="006F1D57" w:rsidP="009C4554">
            <w:pPr>
              <w:spacing w:after="0" w:line="240" w:lineRule="auto"/>
              <w:rPr>
                <w:ins w:id="2852" w:author="shashvindu jha" w:date="2024-09-12T16:54:00Z" w16du:dateUtc="2024-09-12T11:24:00Z"/>
                <w:rFonts w:ascii="Calibri" w:eastAsia="Calibri" w:hAnsi="Calibri" w:cs="Calibri"/>
                <w:b/>
                <w:sz w:val="24"/>
                <w:szCs w:val="24"/>
              </w:rPr>
            </w:pPr>
            <w:ins w:id="2853" w:author="shashvindu jha" w:date="2024-09-12T16:54:00Z" w16du:dateUtc="2024-09-12T11:24:00Z">
              <w:r w:rsidRPr="008C43B9">
                <w:rPr>
                  <w:rFonts w:ascii="Calibri" w:eastAsia="Calibri" w:hAnsi="Calibri" w:cs="Calibri"/>
                  <w:b/>
                  <w:sz w:val="24"/>
                  <w:szCs w:val="24"/>
                </w:rPr>
                <w:t>Mandatory</w:t>
              </w:r>
            </w:ins>
          </w:p>
        </w:tc>
        <w:tc>
          <w:tcPr>
            <w:tcW w:w="909" w:type="pct"/>
            <w:shd w:val="clear" w:color="auto" w:fill="002060"/>
          </w:tcPr>
          <w:p w14:paraId="1AED8667" w14:textId="77777777" w:rsidR="006F1D57" w:rsidRPr="008C43B9" w:rsidRDefault="006F1D57" w:rsidP="009C4554">
            <w:pPr>
              <w:spacing w:after="0" w:line="240" w:lineRule="auto"/>
              <w:rPr>
                <w:ins w:id="2854" w:author="shashvindu jha" w:date="2024-09-12T16:54:00Z" w16du:dateUtc="2024-09-12T11:24:00Z"/>
                <w:rFonts w:ascii="Calibri" w:eastAsia="Calibri" w:hAnsi="Calibri" w:cs="Calibri"/>
                <w:b/>
                <w:sz w:val="24"/>
                <w:szCs w:val="24"/>
              </w:rPr>
            </w:pPr>
            <w:ins w:id="2855" w:author="shashvindu jha" w:date="2024-09-12T16:54:00Z" w16du:dateUtc="2024-09-12T11:24:00Z">
              <w:r w:rsidRPr="008C43B9">
                <w:rPr>
                  <w:rFonts w:ascii="Calibri" w:eastAsia="Calibri" w:hAnsi="Calibri" w:cs="Calibri"/>
                  <w:b/>
                  <w:sz w:val="24"/>
                  <w:szCs w:val="24"/>
                </w:rPr>
                <w:t>Associated Classification</w:t>
              </w:r>
            </w:ins>
          </w:p>
        </w:tc>
      </w:tr>
      <w:tr w:rsidR="00C637A5" w:rsidRPr="00C637A5" w14:paraId="0BCB52B0" w14:textId="77777777" w:rsidTr="006F1D57">
        <w:trPr>
          <w:trHeight w:val="585"/>
          <w:ins w:id="2856" w:author="shashvindu jha" w:date="2024-09-12T16:54:00Z"/>
        </w:trPr>
        <w:tc>
          <w:tcPr>
            <w:tcW w:w="1361" w:type="pct"/>
            <w:shd w:val="clear" w:color="auto" w:fill="auto"/>
            <w:vAlign w:val="center"/>
          </w:tcPr>
          <w:p w14:paraId="27F40AE5" w14:textId="660C7414" w:rsidR="006F1D57" w:rsidRPr="00C637A5" w:rsidRDefault="006F1D57" w:rsidP="009C4554">
            <w:pPr>
              <w:spacing w:after="0" w:line="240" w:lineRule="auto"/>
              <w:rPr>
                <w:ins w:id="2857" w:author="shashvindu jha" w:date="2024-09-12T16:54:00Z" w16du:dateUtc="2024-09-12T11:24:00Z"/>
                <w:rFonts w:ascii="Calibri" w:eastAsia="Calibri" w:hAnsi="Calibri" w:cs="Calibri"/>
                <w:b/>
                <w:sz w:val="24"/>
                <w:szCs w:val="24"/>
              </w:rPr>
            </w:pPr>
            <w:ins w:id="2858" w:author="shashvindu jha" w:date="2024-09-12T16:55:00Z" w16du:dateUtc="2024-09-12T11:25:00Z">
              <w:r w:rsidRPr="00C637A5">
                <w:rPr>
                  <w:rFonts w:ascii="Calibri" w:eastAsia="Calibri" w:hAnsi="Calibri" w:cs="Calibri"/>
                  <w:b/>
                  <w:bCs/>
                  <w:sz w:val="24"/>
                  <w:szCs w:val="24"/>
                  <w:rPrChange w:id="2859" w:author="shashvindu jha" w:date="2024-09-13T13:35:00Z" w16du:dateUtc="2024-09-13T08:05:00Z">
                    <w:rPr>
                      <w:rFonts w:ascii="Calibri" w:eastAsia="Calibri" w:hAnsi="Calibri" w:cs="Calibri"/>
                      <w:b/>
                      <w:bCs/>
                      <w:color w:val="2A2B6A"/>
                      <w:sz w:val="24"/>
                      <w:szCs w:val="24"/>
                    </w:rPr>
                  </w:rPrChange>
                </w:rPr>
                <w:t>Resource Name</w:t>
              </w:r>
            </w:ins>
          </w:p>
        </w:tc>
        <w:tc>
          <w:tcPr>
            <w:tcW w:w="758" w:type="pct"/>
            <w:shd w:val="clear" w:color="auto" w:fill="auto"/>
            <w:vAlign w:val="center"/>
          </w:tcPr>
          <w:p w14:paraId="5852B62D" w14:textId="7EC036EA" w:rsidR="006F1D57" w:rsidRPr="00C637A5" w:rsidRDefault="008D3E15" w:rsidP="009C4554">
            <w:pPr>
              <w:spacing w:after="0" w:line="240" w:lineRule="auto"/>
              <w:rPr>
                <w:ins w:id="2860" w:author="shashvindu jha" w:date="2024-09-12T16:54:00Z" w16du:dateUtc="2024-09-12T11:24:00Z"/>
                <w:rFonts w:ascii="Calibri" w:eastAsia="Calibri" w:hAnsi="Calibri" w:cs="Calibri"/>
                <w:bCs/>
                <w:sz w:val="24"/>
                <w:szCs w:val="24"/>
                <w:rPrChange w:id="2861" w:author="shashvindu jha" w:date="2024-09-13T13:35:00Z" w16du:dateUtc="2024-09-13T08:05:00Z">
                  <w:rPr>
                    <w:ins w:id="2862" w:author="shashvindu jha" w:date="2024-09-12T16:54:00Z" w16du:dateUtc="2024-09-12T11:24:00Z"/>
                    <w:rFonts w:ascii="Calibri" w:eastAsia="Calibri" w:hAnsi="Calibri" w:cs="Calibri"/>
                    <w:b/>
                    <w:sz w:val="24"/>
                    <w:szCs w:val="24"/>
                  </w:rPr>
                </w:rPrChange>
              </w:rPr>
            </w:pPr>
            <w:ins w:id="2863" w:author="shashvindu jha" w:date="2024-09-12T17:44:00Z" w16du:dateUtc="2024-09-12T12:14:00Z">
              <w:r w:rsidRPr="00C637A5">
                <w:rPr>
                  <w:rFonts w:ascii="Calibri" w:eastAsia="Calibri" w:hAnsi="Calibri" w:cs="Calibri"/>
                  <w:bCs/>
                  <w:sz w:val="24"/>
                  <w:szCs w:val="24"/>
                  <w:rPrChange w:id="2864" w:author="shashvindu jha" w:date="2024-09-13T13:35:00Z" w16du:dateUtc="2024-09-13T08:05:00Z">
                    <w:rPr>
                      <w:rFonts w:ascii="Calibri" w:eastAsia="Calibri" w:hAnsi="Calibri" w:cs="Calibri"/>
                      <w:b/>
                      <w:sz w:val="24"/>
                      <w:szCs w:val="24"/>
                    </w:rPr>
                  </w:rPrChange>
                </w:rPr>
                <w:t>Text</w:t>
              </w:r>
            </w:ins>
          </w:p>
        </w:tc>
        <w:tc>
          <w:tcPr>
            <w:tcW w:w="1213" w:type="pct"/>
            <w:shd w:val="clear" w:color="auto" w:fill="auto"/>
            <w:vAlign w:val="center"/>
          </w:tcPr>
          <w:p w14:paraId="7823C505" w14:textId="77777777" w:rsidR="006F1D57" w:rsidRPr="00C637A5" w:rsidRDefault="006F1D57" w:rsidP="009C4554">
            <w:pPr>
              <w:spacing w:after="0" w:line="240" w:lineRule="auto"/>
              <w:rPr>
                <w:ins w:id="2865" w:author="shashvindu jha" w:date="2024-09-12T16:54:00Z" w16du:dateUtc="2024-09-12T11:24:00Z"/>
                <w:rFonts w:ascii="Calibri" w:eastAsia="Calibri" w:hAnsi="Calibri" w:cs="Calibri"/>
                <w:bCs/>
                <w:sz w:val="24"/>
                <w:szCs w:val="24"/>
                <w:rPrChange w:id="2866" w:author="shashvindu jha" w:date="2024-09-13T13:35:00Z" w16du:dateUtc="2024-09-13T08:05:00Z">
                  <w:rPr>
                    <w:ins w:id="2867" w:author="shashvindu jha" w:date="2024-09-12T16:54:00Z" w16du:dateUtc="2024-09-12T11:24:00Z"/>
                    <w:rFonts w:ascii="Calibri" w:eastAsia="Calibri" w:hAnsi="Calibri" w:cs="Calibri"/>
                    <w:b/>
                    <w:sz w:val="24"/>
                    <w:szCs w:val="24"/>
                  </w:rPr>
                </w:rPrChange>
              </w:rPr>
            </w:pPr>
          </w:p>
        </w:tc>
        <w:tc>
          <w:tcPr>
            <w:tcW w:w="758" w:type="pct"/>
            <w:shd w:val="clear" w:color="auto" w:fill="auto"/>
            <w:vAlign w:val="center"/>
          </w:tcPr>
          <w:p w14:paraId="0F4A4782" w14:textId="53AE89D0" w:rsidR="006F1D57" w:rsidRPr="00C637A5" w:rsidRDefault="008D3E15" w:rsidP="009C4554">
            <w:pPr>
              <w:spacing w:after="0" w:line="240" w:lineRule="auto"/>
              <w:rPr>
                <w:ins w:id="2868" w:author="shashvindu jha" w:date="2024-09-12T16:54:00Z" w16du:dateUtc="2024-09-12T11:24:00Z"/>
                <w:rFonts w:ascii="Calibri" w:eastAsia="Calibri" w:hAnsi="Calibri" w:cs="Calibri"/>
                <w:bCs/>
                <w:sz w:val="24"/>
                <w:szCs w:val="24"/>
                <w:rPrChange w:id="2869" w:author="shashvindu jha" w:date="2024-09-13T13:35:00Z" w16du:dateUtc="2024-09-13T08:05:00Z">
                  <w:rPr>
                    <w:ins w:id="2870" w:author="shashvindu jha" w:date="2024-09-12T16:54:00Z" w16du:dateUtc="2024-09-12T11:24:00Z"/>
                    <w:rFonts w:ascii="Calibri" w:eastAsia="Calibri" w:hAnsi="Calibri" w:cs="Calibri"/>
                    <w:b/>
                    <w:sz w:val="24"/>
                    <w:szCs w:val="24"/>
                  </w:rPr>
                </w:rPrChange>
              </w:rPr>
            </w:pPr>
            <w:ins w:id="2871" w:author="shashvindu jha" w:date="2024-09-12T17:43:00Z" w16du:dateUtc="2024-09-12T12:13:00Z">
              <w:r w:rsidRPr="00C637A5">
                <w:rPr>
                  <w:rFonts w:ascii="Calibri" w:eastAsia="Calibri" w:hAnsi="Calibri" w:cs="Calibri"/>
                  <w:bCs/>
                  <w:sz w:val="24"/>
                  <w:szCs w:val="24"/>
                  <w:rPrChange w:id="2872" w:author="shashvindu jha" w:date="2024-09-13T13:35:00Z" w16du:dateUtc="2024-09-13T08:05:00Z">
                    <w:rPr>
                      <w:rFonts w:ascii="Calibri" w:eastAsia="Calibri" w:hAnsi="Calibri" w:cs="Calibri"/>
                      <w:b/>
                      <w:sz w:val="24"/>
                      <w:szCs w:val="24"/>
                    </w:rPr>
                  </w:rPrChange>
                </w:rPr>
                <w:t>Yes</w:t>
              </w:r>
            </w:ins>
          </w:p>
        </w:tc>
        <w:tc>
          <w:tcPr>
            <w:tcW w:w="909" w:type="pct"/>
            <w:shd w:val="clear" w:color="auto" w:fill="auto"/>
          </w:tcPr>
          <w:p w14:paraId="2FA5EEEA" w14:textId="77777777" w:rsidR="006F1D57" w:rsidRPr="00C637A5" w:rsidRDefault="006F1D57" w:rsidP="009C4554">
            <w:pPr>
              <w:spacing w:after="0" w:line="240" w:lineRule="auto"/>
              <w:rPr>
                <w:ins w:id="2873" w:author="shashvindu jha" w:date="2024-09-12T16:54:00Z" w16du:dateUtc="2024-09-12T11:24:00Z"/>
                <w:rFonts w:ascii="Calibri" w:eastAsia="Calibri" w:hAnsi="Calibri" w:cs="Calibri"/>
                <w:bCs/>
                <w:sz w:val="24"/>
                <w:szCs w:val="24"/>
                <w:rPrChange w:id="2874" w:author="shashvindu jha" w:date="2024-09-13T13:35:00Z" w16du:dateUtc="2024-09-13T08:05:00Z">
                  <w:rPr>
                    <w:ins w:id="2875" w:author="shashvindu jha" w:date="2024-09-12T16:54:00Z" w16du:dateUtc="2024-09-12T11:24:00Z"/>
                    <w:rFonts w:ascii="Calibri" w:eastAsia="Calibri" w:hAnsi="Calibri" w:cs="Calibri"/>
                    <w:b/>
                    <w:sz w:val="24"/>
                    <w:szCs w:val="24"/>
                  </w:rPr>
                </w:rPrChange>
              </w:rPr>
            </w:pPr>
          </w:p>
        </w:tc>
      </w:tr>
      <w:tr w:rsidR="00C637A5" w:rsidRPr="00C637A5" w14:paraId="6124721E" w14:textId="77777777" w:rsidTr="006F1D57">
        <w:trPr>
          <w:trHeight w:val="585"/>
          <w:ins w:id="2876" w:author="shashvindu jha" w:date="2024-09-12T16:55:00Z"/>
        </w:trPr>
        <w:tc>
          <w:tcPr>
            <w:tcW w:w="1361" w:type="pct"/>
            <w:shd w:val="clear" w:color="auto" w:fill="auto"/>
            <w:vAlign w:val="center"/>
          </w:tcPr>
          <w:p w14:paraId="30891468" w14:textId="1A64BC1B" w:rsidR="006F1D57" w:rsidRPr="00C637A5" w:rsidRDefault="006F1D57" w:rsidP="009C4554">
            <w:pPr>
              <w:spacing w:after="0" w:line="240" w:lineRule="auto"/>
              <w:rPr>
                <w:ins w:id="2877" w:author="shashvindu jha" w:date="2024-09-12T16:55:00Z" w16du:dateUtc="2024-09-12T11:25:00Z"/>
                <w:rFonts w:ascii="Calibri" w:eastAsia="Calibri" w:hAnsi="Calibri" w:cs="Calibri"/>
                <w:b/>
                <w:bCs/>
                <w:sz w:val="24"/>
                <w:szCs w:val="24"/>
                <w:rPrChange w:id="2878" w:author="shashvindu jha" w:date="2024-09-13T13:35:00Z" w16du:dateUtc="2024-09-13T08:05:00Z">
                  <w:rPr>
                    <w:ins w:id="2879" w:author="shashvindu jha" w:date="2024-09-12T16:55:00Z" w16du:dateUtc="2024-09-12T11:25:00Z"/>
                    <w:rFonts w:ascii="Calibri" w:eastAsia="Calibri" w:hAnsi="Calibri" w:cs="Calibri"/>
                    <w:b/>
                    <w:bCs/>
                    <w:color w:val="2A2B6A"/>
                    <w:sz w:val="24"/>
                    <w:szCs w:val="24"/>
                  </w:rPr>
                </w:rPrChange>
              </w:rPr>
            </w:pPr>
            <w:ins w:id="2880" w:author="shashvindu jha" w:date="2024-09-12T16:55:00Z" w16du:dateUtc="2024-09-12T11:25:00Z">
              <w:r w:rsidRPr="00C637A5">
                <w:rPr>
                  <w:rFonts w:ascii="Calibri" w:eastAsia="Calibri" w:hAnsi="Calibri" w:cs="Calibri"/>
                  <w:b/>
                  <w:bCs/>
                  <w:sz w:val="24"/>
                  <w:szCs w:val="24"/>
                  <w:rPrChange w:id="2881" w:author="shashvindu jha" w:date="2024-09-13T13:35:00Z" w16du:dateUtc="2024-09-13T08:05:00Z">
                    <w:rPr>
                      <w:rFonts w:ascii="Calibri" w:eastAsia="Calibri" w:hAnsi="Calibri" w:cs="Calibri"/>
                      <w:b/>
                      <w:bCs/>
                      <w:color w:val="2A2B6A"/>
                      <w:sz w:val="24"/>
                      <w:szCs w:val="24"/>
                    </w:rPr>
                  </w:rPrChange>
                </w:rPr>
                <w:t xml:space="preserve">Resource </w:t>
              </w:r>
            </w:ins>
            <w:ins w:id="2882" w:author="shashvindu jha" w:date="2024-09-12T17:42:00Z" w16du:dateUtc="2024-09-12T12:12:00Z">
              <w:r w:rsidR="008D3E15" w:rsidRPr="00C637A5">
                <w:rPr>
                  <w:rFonts w:ascii="Calibri" w:eastAsia="Calibri" w:hAnsi="Calibri" w:cs="Calibri"/>
                  <w:b/>
                  <w:bCs/>
                  <w:sz w:val="24"/>
                  <w:szCs w:val="24"/>
                  <w:rPrChange w:id="2883" w:author="shashvindu jha" w:date="2024-09-13T13:35:00Z" w16du:dateUtc="2024-09-13T08:05:00Z">
                    <w:rPr>
                      <w:rFonts w:ascii="Calibri" w:eastAsia="Calibri" w:hAnsi="Calibri" w:cs="Calibri"/>
                      <w:b/>
                      <w:bCs/>
                      <w:color w:val="2A2B6A"/>
                      <w:sz w:val="24"/>
                      <w:szCs w:val="24"/>
                    </w:rPr>
                  </w:rPrChange>
                </w:rPr>
                <w:t>Description</w:t>
              </w:r>
            </w:ins>
          </w:p>
        </w:tc>
        <w:tc>
          <w:tcPr>
            <w:tcW w:w="758" w:type="pct"/>
            <w:shd w:val="clear" w:color="auto" w:fill="auto"/>
            <w:vAlign w:val="center"/>
          </w:tcPr>
          <w:p w14:paraId="15E0AA68" w14:textId="4AFDAC75" w:rsidR="006F1D57" w:rsidRPr="00C637A5" w:rsidRDefault="008D3E15" w:rsidP="009C4554">
            <w:pPr>
              <w:spacing w:after="0" w:line="240" w:lineRule="auto"/>
              <w:rPr>
                <w:ins w:id="2884" w:author="shashvindu jha" w:date="2024-09-12T16:55:00Z" w16du:dateUtc="2024-09-12T11:25:00Z"/>
                <w:rFonts w:ascii="Calibri" w:eastAsia="Calibri" w:hAnsi="Calibri" w:cs="Calibri"/>
                <w:bCs/>
                <w:sz w:val="24"/>
                <w:szCs w:val="24"/>
                <w:rPrChange w:id="2885" w:author="shashvindu jha" w:date="2024-09-13T13:35:00Z" w16du:dateUtc="2024-09-13T08:05:00Z">
                  <w:rPr>
                    <w:ins w:id="2886" w:author="shashvindu jha" w:date="2024-09-12T16:55:00Z" w16du:dateUtc="2024-09-12T11:25:00Z"/>
                    <w:rFonts w:ascii="Calibri" w:eastAsia="Calibri" w:hAnsi="Calibri" w:cs="Calibri"/>
                    <w:b/>
                    <w:sz w:val="24"/>
                    <w:szCs w:val="24"/>
                  </w:rPr>
                </w:rPrChange>
              </w:rPr>
            </w:pPr>
            <w:ins w:id="2887" w:author="shashvindu jha" w:date="2024-09-12T17:44:00Z" w16du:dateUtc="2024-09-12T12:14:00Z">
              <w:r w:rsidRPr="00C637A5">
                <w:rPr>
                  <w:rFonts w:ascii="Calibri" w:eastAsia="Calibri" w:hAnsi="Calibri" w:cs="Calibri"/>
                  <w:bCs/>
                  <w:sz w:val="24"/>
                  <w:szCs w:val="24"/>
                  <w:rPrChange w:id="2888" w:author="shashvindu jha" w:date="2024-09-13T13:35:00Z" w16du:dateUtc="2024-09-13T08:05:00Z">
                    <w:rPr>
                      <w:rFonts w:ascii="Calibri" w:eastAsia="Calibri" w:hAnsi="Calibri" w:cs="Calibri"/>
                      <w:b/>
                      <w:sz w:val="24"/>
                      <w:szCs w:val="24"/>
                    </w:rPr>
                  </w:rPrChange>
                </w:rPr>
                <w:t>Text</w:t>
              </w:r>
            </w:ins>
          </w:p>
        </w:tc>
        <w:tc>
          <w:tcPr>
            <w:tcW w:w="1213" w:type="pct"/>
            <w:shd w:val="clear" w:color="auto" w:fill="auto"/>
            <w:vAlign w:val="center"/>
          </w:tcPr>
          <w:p w14:paraId="66F61C57" w14:textId="77777777" w:rsidR="006F1D57" w:rsidRPr="00C637A5" w:rsidRDefault="006F1D57" w:rsidP="009C4554">
            <w:pPr>
              <w:spacing w:after="0" w:line="240" w:lineRule="auto"/>
              <w:rPr>
                <w:ins w:id="2889" w:author="shashvindu jha" w:date="2024-09-12T16:55:00Z" w16du:dateUtc="2024-09-12T11:25:00Z"/>
                <w:rFonts w:ascii="Calibri" w:eastAsia="Calibri" w:hAnsi="Calibri" w:cs="Calibri"/>
                <w:bCs/>
                <w:sz w:val="24"/>
                <w:szCs w:val="24"/>
                <w:rPrChange w:id="2890" w:author="shashvindu jha" w:date="2024-09-13T13:35:00Z" w16du:dateUtc="2024-09-13T08:05:00Z">
                  <w:rPr>
                    <w:ins w:id="2891" w:author="shashvindu jha" w:date="2024-09-12T16:55:00Z" w16du:dateUtc="2024-09-12T11:25:00Z"/>
                    <w:rFonts w:ascii="Calibri" w:eastAsia="Calibri" w:hAnsi="Calibri" w:cs="Calibri"/>
                    <w:b/>
                    <w:sz w:val="24"/>
                    <w:szCs w:val="24"/>
                  </w:rPr>
                </w:rPrChange>
              </w:rPr>
            </w:pPr>
          </w:p>
        </w:tc>
        <w:tc>
          <w:tcPr>
            <w:tcW w:w="758" w:type="pct"/>
            <w:shd w:val="clear" w:color="auto" w:fill="auto"/>
            <w:vAlign w:val="center"/>
          </w:tcPr>
          <w:p w14:paraId="0AAA172A" w14:textId="75EE7B18" w:rsidR="006F1D57" w:rsidRPr="00C637A5" w:rsidRDefault="008D3E15" w:rsidP="009C4554">
            <w:pPr>
              <w:spacing w:after="0" w:line="240" w:lineRule="auto"/>
              <w:rPr>
                <w:ins w:id="2892" w:author="shashvindu jha" w:date="2024-09-12T16:55:00Z" w16du:dateUtc="2024-09-12T11:25:00Z"/>
                <w:rFonts w:ascii="Calibri" w:eastAsia="Calibri" w:hAnsi="Calibri" w:cs="Calibri"/>
                <w:bCs/>
                <w:sz w:val="24"/>
                <w:szCs w:val="24"/>
                <w:rPrChange w:id="2893" w:author="shashvindu jha" w:date="2024-09-13T13:35:00Z" w16du:dateUtc="2024-09-13T08:05:00Z">
                  <w:rPr>
                    <w:ins w:id="2894" w:author="shashvindu jha" w:date="2024-09-12T16:55:00Z" w16du:dateUtc="2024-09-12T11:25:00Z"/>
                    <w:rFonts w:ascii="Calibri" w:eastAsia="Calibri" w:hAnsi="Calibri" w:cs="Calibri"/>
                    <w:b/>
                    <w:sz w:val="24"/>
                    <w:szCs w:val="24"/>
                  </w:rPr>
                </w:rPrChange>
              </w:rPr>
            </w:pPr>
            <w:ins w:id="2895" w:author="shashvindu jha" w:date="2024-09-12T17:44:00Z" w16du:dateUtc="2024-09-12T12:14:00Z">
              <w:r w:rsidRPr="00C637A5">
                <w:rPr>
                  <w:rFonts w:ascii="Calibri" w:eastAsia="Calibri" w:hAnsi="Calibri" w:cs="Calibri"/>
                  <w:bCs/>
                  <w:sz w:val="24"/>
                  <w:szCs w:val="24"/>
                  <w:rPrChange w:id="2896" w:author="shashvindu jha" w:date="2024-09-13T13:35:00Z" w16du:dateUtc="2024-09-13T08:05:00Z">
                    <w:rPr>
                      <w:rFonts w:ascii="Calibri" w:eastAsia="Calibri" w:hAnsi="Calibri" w:cs="Calibri"/>
                      <w:b/>
                      <w:sz w:val="24"/>
                      <w:szCs w:val="24"/>
                    </w:rPr>
                  </w:rPrChange>
                </w:rPr>
                <w:t>No</w:t>
              </w:r>
            </w:ins>
          </w:p>
        </w:tc>
        <w:tc>
          <w:tcPr>
            <w:tcW w:w="909" w:type="pct"/>
            <w:shd w:val="clear" w:color="auto" w:fill="auto"/>
          </w:tcPr>
          <w:p w14:paraId="3A476CC4" w14:textId="77777777" w:rsidR="006F1D57" w:rsidRPr="00C637A5" w:rsidRDefault="006F1D57" w:rsidP="009C4554">
            <w:pPr>
              <w:spacing w:after="0" w:line="240" w:lineRule="auto"/>
              <w:rPr>
                <w:ins w:id="2897" w:author="shashvindu jha" w:date="2024-09-12T16:55:00Z" w16du:dateUtc="2024-09-12T11:25:00Z"/>
                <w:rFonts w:ascii="Calibri" w:eastAsia="Calibri" w:hAnsi="Calibri" w:cs="Calibri"/>
                <w:bCs/>
                <w:sz w:val="24"/>
                <w:szCs w:val="24"/>
                <w:rPrChange w:id="2898" w:author="shashvindu jha" w:date="2024-09-13T13:35:00Z" w16du:dateUtc="2024-09-13T08:05:00Z">
                  <w:rPr>
                    <w:ins w:id="2899" w:author="shashvindu jha" w:date="2024-09-12T16:55:00Z" w16du:dateUtc="2024-09-12T11:25:00Z"/>
                    <w:rFonts w:ascii="Calibri" w:eastAsia="Calibri" w:hAnsi="Calibri" w:cs="Calibri"/>
                    <w:b/>
                    <w:sz w:val="24"/>
                    <w:szCs w:val="24"/>
                  </w:rPr>
                </w:rPrChange>
              </w:rPr>
            </w:pPr>
          </w:p>
        </w:tc>
      </w:tr>
      <w:tr w:rsidR="00C637A5" w:rsidRPr="00C637A5" w14:paraId="5C38F1B2" w14:textId="77777777" w:rsidTr="006F1D57">
        <w:trPr>
          <w:trHeight w:val="585"/>
          <w:ins w:id="2900" w:author="shashvindu jha" w:date="2024-09-12T16:55:00Z"/>
        </w:trPr>
        <w:tc>
          <w:tcPr>
            <w:tcW w:w="1361" w:type="pct"/>
            <w:shd w:val="clear" w:color="auto" w:fill="auto"/>
            <w:vAlign w:val="center"/>
          </w:tcPr>
          <w:p w14:paraId="25C79BA6" w14:textId="209A23FE" w:rsidR="006F1D57" w:rsidRPr="00C637A5" w:rsidRDefault="006F1D57" w:rsidP="009C4554">
            <w:pPr>
              <w:spacing w:after="0" w:line="240" w:lineRule="auto"/>
              <w:rPr>
                <w:ins w:id="2901" w:author="shashvindu jha" w:date="2024-09-12T16:55:00Z" w16du:dateUtc="2024-09-12T11:25:00Z"/>
                <w:rFonts w:ascii="Calibri" w:eastAsia="Calibri" w:hAnsi="Calibri" w:cs="Calibri"/>
                <w:b/>
                <w:bCs/>
                <w:sz w:val="24"/>
                <w:szCs w:val="24"/>
                <w:rPrChange w:id="2902" w:author="shashvindu jha" w:date="2024-09-13T13:35:00Z" w16du:dateUtc="2024-09-13T08:05:00Z">
                  <w:rPr>
                    <w:ins w:id="2903" w:author="shashvindu jha" w:date="2024-09-12T16:55:00Z" w16du:dateUtc="2024-09-12T11:25:00Z"/>
                    <w:rFonts w:ascii="Calibri" w:eastAsia="Calibri" w:hAnsi="Calibri" w:cs="Calibri"/>
                    <w:b/>
                    <w:bCs/>
                    <w:color w:val="2A2B6A"/>
                    <w:sz w:val="24"/>
                    <w:szCs w:val="24"/>
                  </w:rPr>
                </w:rPrChange>
              </w:rPr>
            </w:pPr>
            <w:ins w:id="2904" w:author="shashvindu jha" w:date="2024-09-12T16:55:00Z" w16du:dateUtc="2024-09-12T11:25:00Z">
              <w:r w:rsidRPr="00C637A5">
                <w:rPr>
                  <w:rFonts w:ascii="Calibri" w:eastAsia="Calibri" w:hAnsi="Calibri" w:cs="Calibri"/>
                  <w:b/>
                  <w:bCs/>
                  <w:sz w:val="24"/>
                  <w:szCs w:val="24"/>
                  <w:rPrChange w:id="2905" w:author="shashvindu jha" w:date="2024-09-13T13:35:00Z" w16du:dateUtc="2024-09-13T08:05:00Z">
                    <w:rPr>
                      <w:rFonts w:ascii="Calibri" w:eastAsia="Calibri" w:hAnsi="Calibri" w:cs="Calibri"/>
                      <w:b/>
                      <w:bCs/>
                      <w:color w:val="2A2B6A"/>
                      <w:sz w:val="24"/>
                      <w:szCs w:val="24"/>
                    </w:rPr>
                  </w:rPrChange>
                </w:rPr>
                <w:t>Resource Type</w:t>
              </w:r>
            </w:ins>
          </w:p>
        </w:tc>
        <w:tc>
          <w:tcPr>
            <w:tcW w:w="758" w:type="pct"/>
            <w:shd w:val="clear" w:color="auto" w:fill="auto"/>
            <w:vAlign w:val="center"/>
          </w:tcPr>
          <w:p w14:paraId="75AB0266" w14:textId="5259C287" w:rsidR="006F1D57" w:rsidRPr="00C637A5" w:rsidRDefault="008D3E15" w:rsidP="009C4554">
            <w:pPr>
              <w:spacing w:after="0" w:line="240" w:lineRule="auto"/>
              <w:rPr>
                <w:ins w:id="2906" w:author="shashvindu jha" w:date="2024-09-12T16:55:00Z" w16du:dateUtc="2024-09-12T11:25:00Z"/>
                <w:rFonts w:ascii="Calibri" w:eastAsia="Calibri" w:hAnsi="Calibri" w:cs="Calibri"/>
                <w:bCs/>
                <w:sz w:val="24"/>
                <w:szCs w:val="24"/>
                <w:rPrChange w:id="2907" w:author="shashvindu jha" w:date="2024-09-13T13:35:00Z" w16du:dateUtc="2024-09-13T08:05:00Z">
                  <w:rPr>
                    <w:ins w:id="2908" w:author="shashvindu jha" w:date="2024-09-12T16:55:00Z" w16du:dateUtc="2024-09-12T11:25:00Z"/>
                    <w:rFonts w:ascii="Calibri" w:eastAsia="Calibri" w:hAnsi="Calibri" w:cs="Calibri"/>
                    <w:b/>
                    <w:sz w:val="24"/>
                    <w:szCs w:val="24"/>
                  </w:rPr>
                </w:rPrChange>
              </w:rPr>
            </w:pPr>
            <w:ins w:id="2909" w:author="shashvindu jha" w:date="2024-09-12T17:44:00Z" w16du:dateUtc="2024-09-12T12:14:00Z">
              <w:r w:rsidRPr="00C637A5">
                <w:rPr>
                  <w:rFonts w:ascii="Calibri" w:eastAsia="Calibri" w:hAnsi="Calibri" w:cs="Calibri"/>
                  <w:bCs/>
                  <w:sz w:val="24"/>
                  <w:szCs w:val="24"/>
                  <w:rPrChange w:id="2910" w:author="shashvindu jha" w:date="2024-09-13T13:35:00Z" w16du:dateUtc="2024-09-13T08:05:00Z">
                    <w:rPr>
                      <w:rFonts w:ascii="Calibri" w:eastAsia="Calibri" w:hAnsi="Calibri" w:cs="Calibri"/>
                      <w:b/>
                      <w:sz w:val="24"/>
                      <w:szCs w:val="24"/>
                    </w:rPr>
                  </w:rPrChange>
                </w:rPr>
                <w:t>List</w:t>
              </w:r>
            </w:ins>
          </w:p>
        </w:tc>
        <w:tc>
          <w:tcPr>
            <w:tcW w:w="1213" w:type="pct"/>
            <w:shd w:val="clear" w:color="auto" w:fill="auto"/>
            <w:vAlign w:val="center"/>
          </w:tcPr>
          <w:p w14:paraId="3C87EDC1" w14:textId="08267990" w:rsidR="006F1D57" w:rsidRPr="00C637A5" w:rsidRDefault="008D3E15" w:rsidP="009C4554">
            <w:pPr>
              <w:spacing w:after="0" w:line="240" w:lineRule="auto"/>
              <w:rPr>
                <w:ins w:id="2911" w:author="shashvindu jha" w:date="2024-09-12T16:55:00Z" w16du:dateUtc="2024-09-12T11:25:00Z"/>
                <w:rFonts w:ascii="Calibri" w:eastAsia="Calibri" w:hAnsi="Calibri" w:cs="Calibri"/>
                <w:bCs/>
                <w:iCs/>
                <w:sz w:val="24"/>
                <w:szCs w:val="24"/>
                <w:rPrChange w:id="2912" w:author="shashvindu jha" w:date="2024-09-13T13:35:00Z" w16du:dateUtc="2024-09-13T08:05:00Z">
                  <w:rPr>
                    <w:ins w:id="2913" w:author="shashvindu jha" w:date="2024-09-12T16:55:00Z" w16du:dateUtc="2024-09-12T11:25:00Z"/>
                    <w:rFonts w:ascii="Calibri" w:eastAsia="Calibri" w:hAnsi="Calibri" w:cs="Calibri"/>
                    <w:b/>
                    <w:sz w:val="24"/>
                    <w:szCs w:val="24"/>
                  </w:rPr>
                </w:rPrChange>
              </w:rPr>
            </w:pPr>
            <w:ins w:id="2914" w:author="shashvindu jha" w:date="2024-09-12T16:56:00Z" w16du:dateUtc="2024-09-12T11:26:00Z">
              <w:r w:rsidRPr="00C637A5">
                <w:rPr>
                  <w:rFonts w:ascii="Calibri" w:eastAsia="Calibri" w:hAnsi="Calibri" w:cs="Calibri"/>
                  <w:bCs/>
                  <w:iCs/>
                  <w:sz w:val="24"/>
                  <w:szCs w:val="24"/>
                  <w:rPrChange w:id="2915" w:author="shashvindu jha" w:date="2024-09-13T13:35:00Z" w16du:dateUtc="2024-09-13T08:05:00Z">
                    <w:rPr>
                      <w:rFonts w:ascii="Calibri" w:eastAsia="Calibri" w:hAnsi="Calibri" w:cs="Calibri"/>
                      <w:bCs/>
                      <w:i/>
                      <w:color w:val="2A2B6A"/>
                      <w:sz w:val="24"/>
                      <w:szCs w:val="24"/>
                    </w:rPr>
                  </w:rPrChange>
                </w:rPr>
                <w:t>Document Or Link</w:t>
              </w:r>
            </w:ins>
          </w:p>
        </w:tc>
        <w:tc>
          <w:tcPr>
            <w:tcW w:w="758" w:type="pct"/>
            <w:shd w:val="clear" w:color="auto" w:fill="auto"/>
            <w:vAlign w:val="center"/>
          </w:tcPr>
          <w:p w14:paraId="45B8D1C4" w14:textId="2422A6FE" w:rsidR="006F1D57" w:rsidRPr="00C637A5" w:rsidRDefault="008D3E15" w:rsidP="009C4554">
            <w:pPr>
              <w:spacing w:after="0" w:line="240" w:lineRule="auto"/>
              <w:rPr>
                <w:ins w:id="2916" w:author="shashvindu jha" w:date="2024-09-12T16:55:00Z" w16du:dateUtc="2024-09-12T11:25:00Z"/>
                <w:rFonts w:ascii="Calibri" w:eastAsia="Calibri" w:hAnsi="Calibri" w:cs="Calibri"/>
                <w:bCs/>
                <w:sz w:val="24"/>
                <w:szCs w:val="24"/>
                <w:rPrChange w:id="2917" w:author="shashvindu jha" w:date="2024-09-13T13:35:00Z" w16du:dateUtc="2024-09-13T08:05:00Z">
                  <w:rPr>
                    <w:ins w:id="2918" w:author="shashvindu jha" w:date="2024-09-12T16:55:00Z" w16du:dateUtc="2024-09-12T11:25:00Z"/>
                    <w:rFonts w:ascii="Calibri" w:eastAsia="Calibri" w:hAnsi="Calibri" w:cs="Calibri"/>
                    <w:b/>
                    <w:sz w:val="24"/>
                    <w:szCs w:val="24"/>
                  </w:rPr>
                </w:rPrChange>
              </w:rPr>
            </w:pPr>
            <w:ins w:id="2919" w:author="shashvindu jha" w:date="2024-09-12T17:44:00Z" w16du:dateUtc="2024-09-12T12:14:00Z">
              <w:r w:rsidRPr="00C637A5">
                <w:rPr>
                  <w:rFonts w:ascii="Calibri" w:eastAsia="Calibri" w:hAnsi="Calibri" w:cs="Calibri"/>
                  <w:bCs/>
                  <w:sz w:val="24"/>
                  <w:szCs w:val="24"/>
                  <w:rPrChange w:id="2920" w:author="shashvindu jha" w:date="2024-09-13T13:35:00Z" w16du:dateUtc="2024-09-13T08:05:00Z">
                    <w:rPr>
                      <w:rFonts w:ascii="Calibri" w:eastAsia="Calibri" w:hAnsi="Calibri" w:cs="Calibri"/>
                      <w:b/>
                      <w:sz w:val="24"/>
                      <w:szCs w:val="24"/>
                    </w:rPr>
                  </w:rPrChange>
                </w:rPr>
                <w:t>Yes</w:t>
              </w:r>
            </w:ins>
          </w:p>
        </w:tc>
        <w:tc>
          <w:tcPr>
            <w:tcW w:w="909" w:type="pct"/>
            <w:shd w:val="clear" w:color="auto" w:fill="auto"/>
          </w:tcPr>
          <w:p w14:paraId="5E541F13" w14:textId="77777777" w:rsidR="006F1D57" w:rsidRPr="00C637A5" w:rsidRDefault="006F1D57" w:rsidP="009C4554">
            <w:pPr>
              <w:spacing w:after="0" w:line="240" w:lineRule="auto"/>
              <w:rPr>
                <w:ins w:id="2921" w:author="shashvindu jha" w:date="2024-09-12T16:55:00Z" w16du:dateUtc="2024-09-12T11:25:00Z"/>
                <w:rFonts w:ascii="Calibri" w:eastAsia="Calibri" w:hAnsi="Calibri" w:cs="Calibri"/>
                <w:bCs/>
                <w:sz w:val="24"/>
                <w:szCs w:val="24"/>
                <w:rPrChange w:id="2922" w:author="shashvindu jha" w:date="2024-09-13T13:35:00Z" w16du:dateUtc="2024-09-13T08:05:00Z">
                  <w:rPr>
                    <w:ins w:id="2923" w:author="shashvindu jha" w:date="2024-09-12T16:55:00Z" w16du:dateUtc="2024-09-12T11:25:00Z"/>
                    <w:rFonts w:ascii="Calibri" w:eastAsia="Calibri" w:hAnsi="Calibri" w:cs="Calibri"/>
                    <w:b/>
                    <w:sz w:val="24"/>
                    <w:szCs w:val="24"/>
                  </w:rPr>
                </w:rPrChange>
              </w:rPr>
            </w:pPr>
          </w:p>
        </w:tc>
      </w:tr>
      <w:tr w:rsidR="00C637A5" w:rsidRPr="00C637A5" w14:paraId="6686D7AE" w14:textId="77777777" w:rsidTr="006F1D57">
        <w:trPr>
          <w:trHeight w:val="585"/>
          <w:ins w:id="2924" w:author="shashvindu jha" w:date="2024-09-12T16:55:00Z"/>
        </w:trPr>
        <w:tc>
          <w:tcPr>
            <w:tcW w:w="1361" w:type="pct"/>
            <w:shd w:val="clear" w:color="auto" w:fill="auto"/>
            <w:vAlign w:val="center"/>
          </w:tcPr>
          <w:p w14:paraId="2E2DDE63" w14:textId="2BDDD4EF" w:rsidR="006F1D57" w:rsidRPr="00C637A5" w:rsidRDefault="006F1D57" w:rsidP="009C4554">
            <w:pPr>
              <w:spacing w:after="0" w:line="240" w:lineRule="auto"/>
              <w:rPr>
                <w:ins w:id="2925" w:author="shashvindu jha" w:date="2024-09-12T16:55:00Z" w16du:dateUtc="2024-09-12T11:25:00Z"/>
                <w:rFonts w:ascii="Calibri" w:eastAsia="Calibri" w:hAnsi="Calibri" w:cs="Calibri"/>
                <w:b/>
                <w:bCs/>
                <w:sz w:val="24"/>
                <w:szCs w:val="24"/>
                <w:rPrChange w:id="2926" w:author="shashvindu jha" w:date="2024-09-13T13:35:00Z" w16du:dateUtc="2024-09-13T08:05:00Z">
                  <w:rPr>
                    <w:ins w:id="2927" w:author="shashvindu jha" w:date="2024-09-12T16:55:00Z" w16du:dateUtc="2024-09-12T11:25:00Z"/>
                    <w:rFonts w:ascii="Calibri" w:eastAsia="Calibri" w:hAnsi="Calibri" w:cs="Calibri"/>
                    <w:b/>
                    <w:bCs/>
                    <w:color w:val="2A2B6A"/>
                    <w:sz w:val="24"/>
                    <w:szCs w:val="24"/>
                  </w:rPr>
                </w:rPrChange>
              </w:rPr>
            </w:pPr>
            <w:ins w:id="2928" w:author="shashvindu jha" w:date="2024-09-12T16:55:00Z" w16du:dateUtc="2024-09-12T11:25:00Z">
              <w:r w:rsidRPr="00C637A5">
                <w:rPr>
                  <w:rFonts w:ascii="Calibri" w:eastAsia="Calibri" w:hAnsi="Calibri" w:cstheme="minorHAnsi"/>
                  <w:b/>
                  <w:bCs/>
                  <w:sz w:val="24"/>
                  <w:szCs w:val="24"/>
                  <w:rPrChange w:id="2929" w:author="shashvindu jha" w:date="2024-09-13T13:35:00Z" w16du:dateUtc="2024-09-13T08:05:00Z">
                    <w:rPr>
                      <w:rFonts w:ascii="Calibri" w:eastAsia="Calibri" w:hAnsi="Calibri" w:cstheme="minorHAnsi"/>
                      <w:b/>
                      <w:bCs/>
                      <w:color w:val="2A2B6A"/>
                      <w:sz w:val="24"/>
                      <w:szCs w:val="24"/>
                    </w:rPr>
                  </w:rPrChange>
                </w:rPr>
                <w:t>Insert URL</w:t>
              </w:r>
            </w:ins>
          </w:p>
        </w:tc>
        <w:tc>
          <w:tcPr>
            <w:tcW w:w="758" w:type="pct"/>
            <w:shd w:val="clear" w:color="auto" w:fill="auto"/>
            <w:vAlign w:val="center"/>
          </w:tcPr>
          <w:p w14:paraId="30B94A31" w14:textId="21AACEB1" w:rsidR="006F1D57" w:rsidRPr="00C637A5" w:rsidRDefault="008D3E15" w:rsidP="009C4554">
            <w:pPr>
              <w:spacing w:after="0" w:line="240" w:lineRule="auto"/>
              <w:rPr>
                <w:ins w:id="2930" w:author="shashvindu jha" w:date="2024-09-12T16:55:00Z" w16du:dateUtc="2024-09-12T11:25:00Z"/>
                <w:rFonts w:ascii="Calibri" w:eastAsia="Calibri" w:hAnsi="Calibri" w:cs="Calibri"/>
                <w:bCs/>
                <w:sz w:val="24"/>
                <w:szCs w:val="24"/>
                <w:rPrChange w:id="2931" w:author="shashvindu jha" w:date="2024-09-13T13:35:00Z" w16du:dateUtc="2024-09-13T08:05:00Z">
                  <w:rPr>
                    <w:ins w:id="2932" w:author="shashvindu jha" w:date="2024-09-12T16:55:00Z" w16du:dateUtc="2024-09-12T11:25:00Z"/>
                    <w:rFonts w:ascii="Calibri" w:eastAsia="Calibri" w:hAnsi="Calibri" w:cs="Calibri"/>
                    <w:b/>
                    <w:sz w:val="24"/>
                    <w:szCs w:val="24"/>
                  </w:rPr>
                </w:rPrChange>
              </w:rPr>
            </w:pPr>
            <w:ins w:id="2933" w:author="shashvindu jha" w:date="2024-09-12T17:45:00Z" w16du:dateUtc="2024-09-12T12:15:00Z">
              <w:r w:rsidRPr="00C637A5">
                <w:rPr>
                  <w:rFonts w:ascii="Calibri" w:eastAsia="Calibri" w:hAnsi="Calibri" w:cs="Calibri"/>
                  <w:bCs/>
                  <w:sz w:val="24"/>
                  <w:szCs w:val="24"/>
                  <w:rPrChange w:id="2934" w:author="shashvindu jha" w:date="2024-09-13T13:35:00Z" w16du:dateUtc="2024-09-13T08:05:00Z">
                    <w:rPr>
                      <w:rFonts w:ascii="Calibri" w:eastAsia="Calibri" w:hAnsi="Calibri" w:cs="Calibri"/>
                      <w:b/>
                      <w:sz w:val="24"/>
                      <w:szCs w:val="24"/>
                    </w:rPr>
                  </w:rPrChange>
                </w:rPr>
                <w:t>URL</w:t>
              </w:r>
            </w:ins>
          </w:p>
        </w:tc>
        <w:tc>
          <w:tcPr>
            <w:tcW w:w="1213" w:type="pct"/>
            <w:shd w:val="clear" w:color="auto" w:fill="auto"/>
            <w:vAlign w:val="center"/>
          </w:tcPr>
          <w:p w14:paraId="4F60058D" w14:textId="0CA7AB47" w:rsidR="006F1D57" w:rsidRPr="00C637A5" w:rsidRDefault="008D3E15" w:rsidP="009C4554">
            <w:pPr>
              <w:spacing w:after="0" w:line="240" w:lineRule="auto"/>
              <w:rPr>
                <w:ins w:id="2935" w:author="shashvindu jha" w:date="2024-09-12T16:55:00Z" w16du:dateUtc="2024-09-12T11:25:00Z"/>
                <w:rFonts w:ascii="Calibri" w:eastAsia="Calibri" w:hAnsi="Calibri" w:cs="Calibri"/>
                <w:bCs/>
                <w:sz w:val="24"/>
                <w:szCs w:val="24"/>
                <w:rPrChange w:id="2936" w:author="shashvindu jha" w:date="2024-09-13T13:35:00Z" w16du:dateUtc="2024-09-13T08:05:00Z">
                  <w:rPr>
                    <w:ins w:id="2937" w:author="shashvindu jha" w:date="2024-09-12T16:55:00Z" w16du:dateUtc="2024-09-12T11:25:00Z"/>
                    <w:rFonts w:ascii="Calibri" w:eastAsia="Calibri" w:hAnsi="Calibri" w:cs="Calibri"/>
                    <w:b/>
                    <w:sz w:val="24"/>
                    <w:szCs w:val="24"/>
                  </w:rPr>
                </w:rPrChange>
              </w:rPr>
            </w:pPr>
            <w:ins w:id="2938" w:author="shashvindu jha" w:date="2024-09-12T16:56:00Z" w16du:dateUtc="2024-09-12T11:26:00Z">
              <w:r w:rsidRPr="00C637A5">
                <w:rPr>
                  <w:rFonts w:ascii="Calibri" w:eastAsia="Calibri" w:hAnsi="Calibri" w:cs="Calibri"/>
                  <w:bCs/>
                  <w:sz w:val="24"/>
                  <w:szCs w:val="24"/>
                  <w:rPrChange w:id="2939" w:author="shashvindu jha" w:date="2024-09-13T13:35:00Z" w16du:dateUtc="2024-09-13T08:05:00Z">
                    <w:rPr>
                      <w:rFonts w:ascii="Calibri" w:eastAsia="Calibri" w:hAnsi="Calibri" w:cs="Calibri"/>
                      <w:b/>
                      <w:sz w:val="24"/>
                      <w:szCs w:val="24"/>
                    </w:rPr>
                  </w:rPrChange>
                </w:rPr>
                <w:t xml:space="preserve">In Case </w:t>
              </w:r>
            </w:ins>
            <w:ins w:id="2940" w:author="shashvindu jha" w:date="2024-09-12T17:59:00Z" w16du:dateUtc="2024-09-12T12:29:00Z">
              <w:r w:rsidR="00141B72" w:rsidRPr="00C637A5">
                <w:rPr>
                  <w:rFonts w:ascii="Calibri" w:eastAsia="Calibri" w:hAnsi="Calibri" w:cs="Calibri"/>
                  <w:bCs/>
                  <w:sz w:val="24"/>
                  <w:szCs w:val="24"/>
                  <w:rPrChange w:id="2941" w:author="shashvindu jha" w:date="2024-09-13T13:35:00Z" w16du:dateUtc="2024-09-13T08:05:00Z">
                    <w:rPr>
                      <w:rFonts w:ascii="Calibri" w:eastAsia="Calibri" w:hAnsi="Calibri" w:cs="Calibri"/>
                      <w:b/>
                      <w:sz w:val="24"/>
                      <w:szCs w:val="24"/>
                    </w:rPr>
                  </w:rPrChange>
                </w:rPr>
                <w:t>the</w:t>
              </w:r>
            </w:ins>
            <w:ins w:id="2942" w:author="shashvindu jha" w:date="2024-09-12T16:56:00Z" w16du:dateUtc="2024-09-12T11:26:00Z">
              <w:r w:rsidRPr="00C637A5">
                <w:rPr>
                  <w:rFonts w:ascii="Calibri" w:eastAsia="Calibri" w:hAnsi="Calibri" w:cs="Calibri"/>
                  <w:bCs/>
                  <w:sz w:val="24"/>
                  <w:szCs w:val="24"/>
                  <w:rPrChange w:id="2943" w:author="shashvindu jha" w:date="2024-09-13T13:35:00Z" w16du:dateUtc="2024-09-13T08:05:00Z">
                    <w:rPr>
                      <w:rFonts w:ascii="Calibri" w:eastAsia="Calibri" w:hAnsi="Calibri" w:cs="Calibri"/>
                      <w:b/>
                      <w:sz w:val="24"/>
                      <w:szCs w:val="24"/>
                    </w:rPr>
                  </w:rPrChange>
                </w:rPr>
                <w:t xml:space="preserve"> Resource Type Is Link</w:t>
              </w:r>
            </w:ins>
          </w:p>
        </w:tc>
        <w:tc>
          <w:tcPr>
            <w:tcW w:w="758" w:type="pct"/>
            <w:shd w:val="clear" w:color="auto" w:fill="auto"/>
            <w:vAlign w:val="center"/>
          </w:tcPr>
          <w:p w14:paraId="31C1E490" w14:textId="499C4679" w:rsidR="006F1D57" w:rsidRPr="00C637A5" w:rsidRDefault="008D3E15" w:rsidP="009C4554">
            <w:pPr>
              <w:spacing w:after="0" w:line="240" w:lineRule="auto"/>
              <w:rPr>
                <w:ins w:id="2944" w:author="shashvindu jha" w:date="2024-09-12T16:55:00Z" w16du:dateUtc="2024-09-12T11:25:00Z"/>
                <w:rFonts w:ascii="Calibri" w:eastAsia="Calibri" w:hAnsi="Calibri" w:cs="Calibri"/>
                <w:bCs/>
                <w:sz w:val="24"/>
                <w:szCs w:val="24"/>
                <w:rPrChange w:id="2945" w:author="shashvindu jha" w:date="2024-09-13T13:35:00Z" w16du:dateUtc="2024-09-13T08:05:00Z">
                  <w:rPr>
                    <w:ins w:id="2946" w:author="shashvindu jha" w:date="2024-09-12T16:55:00Z" w16du:dateUtc="2024-09-12T11:25:00Z"/>
                    <w:rFonts w:ascii="Calibri" w:eastAsia="Calibri" w:hAnsi="Calibri" w:cs="Calibri"/>
                    <w:b/>
                    <w:sz w:val="24"/>
                    <w:szCs w:val="24"/>
                  </w:rPr>
                </w:rPrChange>
              </w:rPr>
            </w:pPr>
            <w:ins w:id="2947" w:author="shashvindu jha" w:date="2024-09-12T17:44:00Z" w16du:dateUtc="2024-09-12T12:14:00Z">
              <w:r w:rsidRPr="00C637A5">
                <w:rPr>
                  <w:rFonts w:ascii="Calibri" w:eastAsia="Calibri" w:hAnsi="Calibri" w:cs="Calibri"/>
                  <w:bCs/>
                  <w:sz w:val="24"/>
                  <w:szCs w:val="24"/>
                  <w:rPrChange w:id="2948" w:author="shashvindu jha" w:date="2024-09-13T13:35:00Z" w16du:dateUtc="2024-09-13T08:05:00Z">
                    <w:rPr>
                      <w:rFonts w:ascii="Calibri" w:eastAsia="Calibri" w:hAnsi="Calibri" w:cs="Calibri"/>
                      <w:b/>
                      <w:sz w:val="24"/>
                      <w:szCs w:val="24"/>
                    </w:rPr>
                  </w:rPrChange>
                </w:rPr>
                <w:t>Yes</w:t>
              </w:r>
            </w:ins>
          </w:p>
        </w:tc>
        <w:tc>
          <w:tcPr>
            <w:tcW w:w="909" w:type="pct"/>
            <w:shd w:val="clear" w:color="auto" w:fill="auto"/>
          </w:tcPr>
          <w:p w14:paraId="766A4931" w14:textId="77777777" w:rsidR="006F1D57" w:rsidRPr="00C637A5" w:rsidRDefault="006F1D57" w:rsidP="009C4554">
            <w:pPr>
              <w:spacing w:after="0" w:line="240" w:lineRule="auto"/>
              <w:rPr>
                <w:ins w:id="2949" w:author="shashvindu jha" w:date="2024-09-12T16:55:00Z" w16du:dateUtc="2024-09-12T11:25:00Z"/>
                <w:rFonts w:ascii="Calibri" w:eastAsia="Calibri" w:hAnsi="Calibri" w:cs="Calibri"/>
                <w:bCs/>
                <w:sz w:val="24"/>
                <w:szCs w:val="24"/>
                <w:rPrChange w:id="2950" w:author="shashvindu jha" w:date="2024-09-13T13:35:00Z" w16du:dateUtc="2024-09-13T08:05:00Z">
                  <w:rPr>
                    <w:ins w:id="2951" w:author="shashvindu jha" w:date="2024-09-12T16:55:00Z" w16du:dateUtc="2024-09-12T11:25:00Z"/>
                    <w:rFonts w:ascii="Calibri" w:eastAsia="Calibri" w:hAnsi="Calibri" w:cs="Calibri"/>
                    <w:b/>
                    <w:sz w:val="24"/>
                    <w:szCs w:val="24"/>
                  </w:rPr>
                </w:rPrChange>
              </w:rPr>
            </w:pPr>
          </w:p>
        </w:tc>
      </w:tr>
      <w:tr w:rsidR="00C637A5" w:rsidRPr="00C637A5" w14:paraId="7D34BCDF" w14:textId="77777777" w:rsidTr="006F1D57">
        <w:trPr>
          <w:trHeight w:val="585"/>
          <w:ins w:id="2952" w:author="shashvindu jha" w:date="2024-09-12T16:55:00Z"/>
        </w:trPr>
        <w:tc>
          <w:tcPr>
            <w:tcW w:w="1361" w:type="pct"/>
            <w:shd w:val="clear" w:color="auto" w:fill="auto"/>
            <w:vAlign w:val="center"/>
          </w:tcPr>
          <w:p w14:paraId="3D532274" w14:textId="21069810" w:rsidR="006F1D57" w:rsidRPr="00C637A5" w:rsidRDefault="006F1D57" w:rsidP="009C4554">
            <w:pPr>
              <w:spacing w:after="0" w:line="240" w:lineRule="auto"/>
              <w:rPr>
                <w:ins w:id="2953" w:author="shashvindu jha" w:date="2024-09-12T16:55:00Z" w16du:dateUtc="2024-09-12T11:25:00Z"/>
                <w:rFonts w:ascii="Calibri" w:eastAsia="Calibri" w:hAnsi="Calibri" w:cs="Calibri"/>
                <w:b/>
                <w:bCs/>
                <w:sz w:val="24"/>
                <w:szCs w:val="24"/>
                <w:rPrChange w:id="2954" w:author="shashvindu jha" w:date="2024-09-13T13:35:00Z" w16du:dateUtc="2024-09-13T08:05:00Z">
                  <w:rPr>
                    <w:ins w:id="2955" w:author="shashvindu jha" w:date="2024-09-12T16:55:00Z" w16du:dateUtc="2024-09-12T11:25:00Z"/>
                    <w:rFonts w:ascii="Calibri" w:eastAsia="Calibri" w:hAnsi="Calibri" w:cs="Calibri"/>
                    <w:b/>
                    <w:bCs/>
                    <w:color w:val="2A2B6A"/>
                    <w:sz w:val="24"/>
                    <w:szCs w:val="24"/>
                  </w:rPr>
                </w:rPrChange>
              </w:rPr>
            </w:pPr>
            <w:ins w:id="2956" w:author="shashvindu jha" w:date="2024-09-12T16:55:00Z" w16du:dateUtc="2024-09-12T11:25:00Z">
              <w:r w:rsidRPr="00C637A5">
                <w:rPr>
                  <w:rFonts w:ascii="Calibri" w:eastAsia="Calibri" w:hAnsi="Calibri" w:cstheme="minorHAnsi"/>
                  <w:b/>
                  <w:bCs/>
                  <w:sz w:val="24"/>
                  <w:szCs w:val="24"/>
                  <w:rPrChange w:id="2957" w:author="shashvindu jha" w:date="2024-09-13T13:35:00Z" w16du:dateUtc="2024-09-13T08:05:00Z">
                    <w:rPr>
                      <w:rFonts w:ascii="Calibri" w:eastAsia="Calibri" w:hAnsi="Calibri" w:cstheme="minorHAnsi"/>
                      <w:b/>
                      <w:bCs/>
                      <w:color w:val="2A2B6A"/>
                      <w:sz w:val="24"/>
                      <w:szCs w:val="24"/>
                    </w:rPr>
                  </w:rPrChange>
                </w:rPr>
                <w:t>Document</w:t>
              </w:r>
            </w:ins>
          </w:p>
        </w:tc>
        <w:tc>
          <w:tcPr>
            <w:tcW w:w="758" w:type="pct"/>
            <w:shd w:val="clear" w:color="auto" w:fill="auto"/>
            <w:vAlign w:val="center"/>
          </w:tcPr>
          <w:p w14:paraId="395D87D2" w14:textId="74182864" w:rsidR="006F1D57" w:rsidRPr="00C637A5" w:rsidRDefault="008D3E15" w:rsidP="009C4554">
            <w:pPr>
              <w:spacing w:after="0" w:line="240" w:lineRule="auto"/>
              <w:rPr>
                <w:ins w:id="2958" w:author="shashvindu jha" w:date="2024-09-12T16:55:00Z" w16du:dateUtc="2024-09-12T11:25:00Z"/>
                <w:rFonts w:ascii="Calibri" w:eastAsia="Calibri" w:hAnsi="Calibri" w:cs="Calibri"/>
                <w:bCs/>
                <w:sz w:val="24"/>
                <w:szCs w:val="24"/>
                <w:rPrChange w:id="2959" w:author="shashvindu jha" w:date="2024-09-13T13:35:00Z" w16du:dateUtc="2024-09-13T08:05:00Z">
                  <w:rPr>
                    <w:ins w:id="2960" w:author="shashvindu jha" w:date="2024-09-12T16:55:00Z" w16du:dateUtc="2024-09-12T11:25:00Z"/>
                    <w:rFonts w:ascii="Calibri" w:eastAsia="Calibri" w:hAnsi="Calibri" w:cs="Calibri"/>
                    <w:b/>
                    <w:sz w:val="24"/>
                    <w:szCs w:val="24"/>
                  </w:rPr>
                </w:rPrChange>
              </w:rPr>
            </w:pPr>
            <w:ins w:id="2961" w:author="shashvindu jha" w:date="2024-09-12T17:45:00Z" w16du:dateUtc="2024-09-12T12:15:00Z">
              <w:r w:rsidRPr="00C637A5">
                <w:rPr>
                  <w:rFonts w:ascii="Calibri" w:eastAsia="Calibri" w:hAnsi="Calibri" w:cs="Calibri"/>
                  <w:bCs/>
                  <w:sz w:val="24"/>
                  <w:szCs w:val="24"/>
                  <w:rPrChange w:id="2962" w:author="shashvindu jha" w:date="2024-09-13T13:35:00Z" w16du:dateUtc="2024-09-13T08:05:00Z">
                    <w:rPr>
                      <w:rFonts w:ascii="Calibri" w:eastAsia="Calibri" w:hAnsi="Calibri" w:cs="Calibri"/>
                      <w:b/>
                      <w:sz w:val="24"/>
                      <w:szCs w:val="24"/>
                    </w:rPr>
                  </w:rPrChange>
                </w:rPr>
                <w:t>File</w:t>
              </w:r>
            </w:ins>
          </w:p>
        </w:tc>
        <w:tc>
          <w:tcPr>
            <w:tcW w:w="1213" w:type="pct"/>
            <w:shd w:val="clear" w:color="auto" w:fill="auto"/>
            <w:vAlign w:val="center"/>
          </w:tcPr>
          <w:p w14:paraId="5430484C" w14:textId="419EB163" w:rsidR="006F1D57" w:rsidRPr="00C637A5" w:rsidRDefault="008D3E15" w:rsidP="009C4554">
            <w:pPr>
              <w:spacing w:after="0" w:line="240" w:lineRule="auto"/>
              <w:rPr>
                <w:ins w:id="2963" w:author="shashvindu jha" w:date="2024-09-12T16:55:00Z" w16du:dateUtc="2024-09-12T11:25:00Z"/>
                <w:rFonts w:ascii="Calibri" w:eastAsia="Calibri" w:hAnsi="Calibri" w:cs="Calibri"/>
                <w:bCs/>
                <w:sz w:val="24"/>
                <w:szCs w:val="24"/>
                <w:rPrChange w:id="2964" w:author="shashvindu jha" w:date="2024-09-13T13:36:00Z" w16du:dateUtc="2024-09-13T08:06:00Z">
                  <w:rPr>
                    <w:ins w:id="2965" w:author="shashvindu jha" w:date="2024-09-12T16:55:00Z" w16du:dateUtc="2024-09-12T11:25:00Z"/>
                    <w:rFonts w:ascii="Calibri" w:eastAsia="Calibri" w:hAnsi="Calibri" w:cs="Calibri"/>
                    <w:b/>
                    <w:sz w:val="24"/>
                    <w:szCs w:val="24"/>
                  </w:rPr>
                </w:rPrChange>
              </w:rPr>
            </w:pPr>
            <w:ins w:id="2966" w:author="shashvindu jha" w:date="2024-09-12T16:56:00Z" w16du:dateUtc="2024-09-12T11:26:00Z">
              <w:r w:rsidRPr="00C637A5">
                <w:rPr>
                  <w:rFonts w:ascii="Calibri" w:eastAsia="Calibri" w:hAnsi="Calibri" w:cstheme="minorHAnsi"/>
                  <w:bCs/>
                  <w:sz w:val="24"/>
                  <w:szCs w:val="24"/>
                  <w:rPrChange w:id="2967" w:author="shashvindu jha" w:date="2024-09-13T13:36:00Z" w16du:dateUtc="2024-09-13T08:06:00Z">
                    <w:rPr>
                      <w:rFonts w:ascii="Calibri" w:eastAsia="Calibri" w:hAnsi="Calibri" w:cstheme="minorHAnsi"/>
                      <w:i/>
                      <w:iCs/>
                      <w:color w:val="2A2B6A"/>
                      <w:sz w:val="24"/>
                      <w:szCs w:val="24"/>
                    </w:rPr>
                  </w:rPrChange>
                </w:rPr>
                <w:t xml:space="preserve">In Case </w:t>
              </w:r>
            </w:ins>
            <w:ins w:id="2968" w:author="shashvindu jha" w:date="2024-09-12T17:59:00Z" w16du:dateUtc="2024-09-12T12:29:00Z">
              <w:r w:rsidR="00141B72" w:rsidRPr="00C637A5">
                <w:rPr>
                  <w:rFonts w:ascii="Calibri" w:eastAsia="Calibri" w:hAnsi="Calibri" w:cstheme="minorHAnsi"/>
                  <w:bCs/>
                  <w:sz w:val="24"/>
                  <w:szCs w:val="24"/>
                  <w:rPrChange w:id="2969" w:author="shashvindu jha" w:date="2024-09-13T13:36:00Z" w16du:dateUtc="2024-09-13T08:06:00Z">
                    <w:rPr>
                      <w:rFonts w:ascii="Calibri" w:eastAsia="Calibri" w:hAnsi="Calibri" w:cstheme="minorHAnsi"/>
                      <w:i/>
                      <w:iCs/>
                      <w:color w:val="2A2B6A"/>
                      <w:sz w:val="24"/>
                      <w:szCs w:val="24"/>
                    </w:rPr>
                  </w:rPrChange>
                </w:rPr>
                <w:t>the</w:t>
              </w:r>
            </w:ins>
            <w:ins w:id="2970" w:author="shashvindu jha" w:date="2024-09-12T16:56:00Z" w16du:dateUtc="2024-09-12T11:26:00Z">
              <w:r w:rsidRPr="00C637A5">
                <w:rPr>
                  <w:rFonts w:ascii="Calibri" w:eastAsia="Calibri" w:hAnsi="Calibri" w:cstheme="minorHAnsi"/>
                  <w:bCs/>
                  <w:sz w:val="24"/>
                  <w:szCs w:val="24"/>
                  <w:rPrChange w:id="2971" w:author="shashvindu jha" w:date="2024-09-13T13:36:00Z" w16du:dateUtc="2024-09-13T08:06:00Z">
                    <w:rPr>
                      <w:rFonts w:ascii="Calibri" w:eastAsia="Calibri" w:hAnsi="Calibri" w:cstheme="minorHAnsi"/>
                      <w:i/>
                      <w:iCs/>
                      <w:color w:val="2A2B6A"/>
                      <w:sz w:val="24"/>
                      <w:szCs w:val="24"/>
                    </w:rPr>
                  </w:rPrChange>
                </w:rPr>
                <w:t xml:space="preserve"> Resource Type Is Document</w:t>
              </w:r>
            </w:ins>
          </w:p>
        </w:tc>
        <w:tc>
          <w:tcPr>
            <w:tcW w:w="758" w:type="pct"/>
            <w:shd w:val="clear" w:color="auto" w:fill="auto"/>
            <w:vAlign w:val="center"/>
          </w:tcPr>
          <w:p w14:paraId="5B52709D" w14:textId="78E43172" w:rsidR="006F1D57" w:rsidRPr="00C637A5" w:rsidRDefault="008D3E15" w:rsidP="009C4554">
            <w:pPr>
              <w:spacing w:after="0" w:line="240" w:lineRule="auto"/>
              <w:rPr>
                <w:ins w:id="2972" w:author="shashvindu jha" w:date="2024-09-12T16:55:00Z" w16du:dateUtc="2024-09-12T11:25:00Z"/>
                <w:rFonts w:ascii="Calibri" w:eastAsia="Calibri" w:hAnsi="Calibri" w:cs="Calibri"/>
                <w:bCs/>
                <w:sz w:val="24"/>
                <w:szCs w:val="24"/>
                <w:rPrChange w:id="2973" w:author="shashvindu jha" w:date="2024-09-13T13:35:00Z" w16du:dateUtc="2024-09-13T08:05:00Z">
                  <w:rPr>
                    <w:ins w:id="2974" w:author="shashvindu jha" w:date="2024-09-12T16:55:00Z" w16du:dateUtc="2024-09-12T11:25:00Z"/>
                    <w:rFonts w:ascii="Calibri" w:eastAsia="Calibri" w:hAnsi="Calibri" w:cs="Calibri"/>
                    <w:b/>
                    <w:sz w:val="24"/>
                    <w:szCs w:val="24"/>
                  </w:rPr>
                </w:rPrChange>
              </w:rPr>
            </w:pPr>
            <w:ins w:id="2975" w:author="shashvindu jha" w:date="2024-09-12T17:44:00Z" w16du:dateUtc="2024-09-12T12:14:00Z">
              <w:r w:rsidRPr="00C637A5">
                <w:rPr>
                  <w:rFonts w:ascii="Calibri" w:eastAsia="Calibri" w:hAnsi="Calibri" w:cs="Calibri"/>
                  <w:bCs/>
                  <w:sz w:val="24"/>
                  <w:szCs w:val="24"/>
                  <w:rPrChange w:id="2976" w:author="shashvindu jha" w:date="2024-09-13T13:35:00Z" w16du:dateUtc="2024-09-13T08:05:00Z">
                    <w:rPr>
                      <w:rFonts w:ascii="Calibri" w:eastAsia="Calibri" w:hAnsi="Calibri" w:cs="Calibri"/>
                      <w:b/>
                      <w:sz w:val="24"/>
                      <w:szCs w:val="24"/>
                    </w:rPr>
                  </w:rPrChange>
                </w:rPr>
                <w:t>Yes</w:t>
              </w:r>
            </w:ins>
          </w:p>
        </w:tc>
        <w:tc>
          <w:tcPr>
            <w:tcW w:w="909" w:type="pct"/>
            <w:shd w:val="clear" w:color="auto" w:fill="auto"/>
          </w:tcPr>
          <w:p w14:paraId="04B70B2F" w14:textId="77777777" w:rsidR="006F1D57" w:rsidRPr="00C637A5" w:rsidRDefault="006F1D57" w:rsidP="009C4554">
            <w:pPr>
              <w:spacing w:after="0" w:line="240" w:lineRule="auto"/>
              <w:rPr>
                <w:ins w:id="2977" w:author="shashvindu jha" w:date="2024-09-12T16:55:00Z" w16du:dateUtc="2024-09-12T11:25:00Z"/>
                <w:rFonts w:ascii="Calibri" w:eastAsia="Calibri" w:hAnsi="Calibri" w:cs="Calibri"/>
                <w:bCs/>
                <w:sz w:val="24"/>
                <w:szCs w:val="24"/>
                <w:rPrChange w:id="2978" w:author="shashvindu jha" w:date="2024-09-13T13:35:00Z" w16du:dateUtc="2024-09-13T08:05:00Z">
                  <w:rPr>
                    <w:ins w:id="2979" w:author="shashvindu jha" w:date="2024-09-12T16:55:00Z" w16du:dateUtc="2024-09-12T11:25:00Z"/>
                    <w:rFonts w:ascii="Calibri" w:eastAsia="Calibri" w:hAnsi="Calibri" w:cs="Calibri"/>
                    <w:b/>
                    <w:sz w:val="24"/>
                    <w:szCs w:val="24"/>
                  </w:rPr>
                </w:rPrChange>
              </w:rPr>
            </w:pPr>
          </w:p>
        </w:tc>
      </w:tr>
      <w:tr w:rsidR="00C637A5" w:rsidRPr="00C637A5" w14:paraId="7271D84B" w14:textId="77777777" w:rsidTr="006F1D57">
        <w:trPr>
          <w:trHeight w:val="585"/>
          <w:ins w:id="2980" w:author="shashvindu jha" w:date="2024-09-12T16:56:00Z"/>
        </w:trPr>
        <w:tc>
          <w:tcPr>
            <w:tcW w:w="1361" w:type="pct"/>
            <w:shd w:val="clear" w:color="auto" w:fill="auto"/>
            <w:vAlign w:val="center"/>
          </w:tcPr>
          <w:p w14:paraId="5089EA2D" w14:textId="4A9A7407" w:rsidR="006F1D57" w:rsidRPr="00C637A5" w:rsidRDefault="006F1D57" w:rsidP="009C4554">
            <w:pPr>
              <w:spacing w:after="0" w:line="240" w:lineRule="auto"/>
              <w:rPr>
                <w:ins w:id="2981" w:author="shashvindu jha" w:date="2024-09-12T16:56:00Z" w16du:dateUtc="2024-09-12T11:26:00Z"/>
                <w:rFonts w:ascii="Calibri" w:eastAsia="Calibri" w:hAnsi="Calibri" w:cstheme="minorHAnsi"/>
                <w:b/>
                <w:bCs/>
                <w:sz w:val="24"/>
                <w:szCs w:val="24"/>
                <w:rPrChange w:id="2982" w:author="shashvindu jha" w:date="2024-09-13T13:35:00Z" w16du:dateUtc="2024-09-13T08:05:00Z">
                  <w:rPr>
                    <w:ins w:id="2983" w:author="shashvindu jha" w:date="2024-09-12T16:56:00Z" w16du:dateUtc="2024-09-12T11:26:00Z"/>
                    <w:rFonts w:ascii="Calibri" w:eastAsia="Calibri" w:hAnsi="Calibri" w:cstheme="minorHAnsi"/>
                    <w:b/>
                    <w:bCs/>
                    <w:color w:val="2A2B6A"/>
                    <w:sz w:val="24"/>
                    <w:szCs w:val="24"/>
                  </w:rPr>
                </w:rPrChange>
              </w:rPr>
            </w:pPr>
            <w:ins w:id="2984" w:author="shashvindu jha" w:date="2024-09-12T16:56:00Z" w16du:dateUtc="2024-09-12T11:26:00Z">
              <w:r w:rsidRPr="00C637A5">
                <w:rPr>
                  <w:rFonts w:ascii="Calibri" w:eastAsia="Calibri" w:hAnsi="Calibri" w:cstheme="minorHAnsi"/>
                  <w:b/>
                  <w:iCs/>
                  <w:sz w:val="24"/>
                  <w:szCs w:val="24"/>
                  <w:rPrChange w:id="2985" w:author="shashvindu jha" w:date="2024-09-13T13:35:00Z" w16du:dateUtc="2024-09-13T08:05:00Z">
                    <w:rPr>
                      <w:rFonts w:ascii="Calibri" w:eastAsia="Calibri" w:hAnsi="Calibri" w:cstheme="minorHAnsi"/>
                      <w:b/>
                      <w:iCs/>
                      <w:color w:val="000000"/>
                      <w:sz w:val="24"/>
                      <w:szCs w:val="24"/>
                    </w:rPr>
                  </w:rPrChange>
                </w:rPr>
                <w:t>Category</w:t>
              </w:r>
            </w:ins>
          </w:p>
        </w:tc>
        <w:tc>
          <w:tcPr>
            <w:tcW w:w="758" w:type="pct"/>
            <w:shd w:val="clear" w:color="auto" w:fill="auto"/>
            <w:vAlign w:val="center"/>
          </w:tcPr>
          <w:p w14:paraId="55E9AB0B" w14:textId="05B4A867" w:rsidR="006F1D57" w:rsidRPr="00C637A5" w:rsidRDefault="008D3E15" w:rsidP="009C4554">
            <w:pPr>
              <w:spacing w:after="0" w:line="240" w:lineRule="auto"/>
              <w:rPr>
                <w:ins w:id="2986" w:author="shashvindu jha" w:date="2024-09-12T16:56:00Z" w16du:dateUtc="2024-09-12T11:26:00Z"/>
                <w:rFonts w:ascii="Calibri" w:eastAsia="Calibri" w:hAnsi="Calibri" w:cs="Calibri"/>
                <w:bCs/>
                <w:sz w:val="24"/>
                <w:szCs w:val="24"/>
                <w:rPrChange w:id="2987" w:author="shashvindu jha" w:date="2024-09-13T13:35:00Z" w16du:dateUtc="2024-09-13T08:05:00Z">
                  <w:rPr>
                    <w:ins w:id="2988" w:author="shashvindu jha" w:date="2024-09-12T16:56:00Z" w16du:dateUtc="2024-09-12T11:26:00Z"/>
                    <w:rFonts w:ascii="Calibri" w:eastAsia="Calibri" w:hAnsi="Calibri" w:cs="Calibri"/>
                    <w:b/>
                    <w:sz w:val="24"/>
                    <w:szCs w:val="24"/>
                  </w:rPr>
                </w:rPrChange>
              </w:rPr>
            </w:pPr>
            <w:ins w:id="2989" w:author="shashvindu jha" w:date="2024-09-12T17:45:00Z" w16du:dateUtc="2024-09-12T12:15:00Z">
              <w:r w:rsidRPr="00C637A5">
                <w:rPr>
                  <w:rFonts w:ascii="Calibri" w:eastAsia="Calibri" w:hAnsi="Calibri" w:cs="Calibri"/>
                  <w:bCs/>
                  <w:sz w:val="24"/>
                  <w:szCs w:val="24"/>
                  <w:rPrChange w:id="2990" w:author="shashvindu jha" w:date="2024-09-13T13:35:00Z" w16du:dateUtc="2024-09-13T08:05:00Z">
                    <w:rPr>
                      <w:rFonts w:ascii="Calibri" w:eastAsia="Calibri" w:hAnsi="Calibri" w:cs="Calibri"/>
                      <w:b/>
                      <w:sz w:val="24"/>
                      <w:szCs w:val="24"/>
                    </w:rPr>
                  </w:rPrChange>
                </w:rPr>
                <w:t>List</w:t>
              </w:r>
            </w:ins>
          </w:p>
        </w:tc>
        <w:tc>
          <w:tcPr>
            <w:tcW w:w="1213" w:type="pct"/>
            <w:shd w:val="clear" w:color="auto" w:fill="auto"/>
            <w:vAlign w:val="center"/>
          </w:tcPr>
          <w:p w14:paraId="0053B804" w14:textId="77777777" w:rsidR="006F1D57" w:rsidRPr="00C637A5" w:rsidRDefault="006F1D57" w:rsidP="009C4554">
            <w:pPr>
              <w:spacing w:after="0" w:line="240" w:lineRule="auto"/>
              <w:rPr>
                <w:ins w:id="2991" w:author="shashvindu jha" w:date="2024-09-12T16:56:00Z" w16du:dateUtc="2024-09-12T11:26:00Z"/>
                <w:rFonts w:ascii="Calibri" w:eastAsia="Calibri" w:hAnsi="Calibri" w:cs="Calibri"/>
                <w:bCs/>
                <w:sz w:val="24"/>
                <w:szCs w:val="24"/>
                <w:rPrChange w:id="2992" w:author="shashvindu jha" w:date="2024-09-13T13:35:00Z" w16du:dateUtc="2024-09-13T08:05:00Z">
                  <w:rPr>
                    <w:ins w:id="2993" w:author="shashvindu jha" w:date="2024-09-12T16:56:00Z" w16du:dateUtc="2024-09-12T11:26:00Z"/>
                    <w:rFonts w:ascii="Calibri" w:eastAsia="Calibri" w:hAnsi="Calibri" w:cs="Calibri"/>
                    <w:b/>
                    <w:sz w:val="24"/>
                    <w:szCs w:val="24"/>
                  </w:rPr>
                </w:rPrChange>
              </w:rPr>
            </w:pPr>
          </w:p>
        </w:tc>
        <w:tc>
          <w:tcPr>
            <w:tcW w:w="758" w:type="pct"/>
            <w:shd w:val="clear" w:color="auto" w:fill="auto"/>
            <w:vAlign w:val="center"/>
          </w:tcPr>
          <w:p w14:paraId="26C71DF6" w14:textId="30D57083" w:rsidR="006F1D57" w:rsidRPr="00C637A5" w:rsidRDefault="008D3E15" w:rsidP="009C4554">
            <w:pPr>
              <w:spacing w:after="0" w:line="240" w:lineRule="auto"/>
              <w:rPr>
                <w:ins w:id="2994" w:author="shashvindu jha" w:date="2024-09-12T16:56:00Z" w16du:dateUtc="2024-09-12T11:26:00Z"/>
                <w:rFonts w:ascii="Calibri" w:eastAsia="Calibri" w:hAnsi="Calibri" w:cs="Calibri"/>
                <w:bCs/>
                <w:sz w:val="24"/>
                <w:szCs w:val="24"/>
                <w:rPrChange w:id="2995" w:author="shashvindu jha" w:date="2024-09-13T13:35:00Z" w16du:dateUtc="2024-09-13T08:05:00Z">
                  <w:rPr>
                    <w:ins w:id="2996" w:author="shashvindu jha" w:date="2024-09-12T16:56:00Z" w16du:dateUtc="2024-09-12T11:26:00Z"/>
                    <w:rFonts w:ascii="Calibri" w:eastAsia="Calibri" w:hAnsi="Calibri" w:cs="Calibri"/>
                    <w:b/>
                    <w:sz w:val="24"/>
                    <w:szCs w:val="24"/>
                  </w:rPr>
                </w:rPrChange>
              </w:rPr>
            </w:pPr>
            <w:ins w:id="2997" w:author="shashvindu jha" w:date="2024-09-12T17:44:00Z" w16du:dateUtc="2024-09-12T12:14:00Z">
              <w:r w:rsidRPr="00C637A5">
                <w:rPr>
                  <w:rFonts w:ascii="Calibri" w:eastAsia="Calibri" w:hAnsi="Calibri" w:cs="Calibri"/>
                  <w:bCs/>
                  <w:sz w:val="24"/>
                  <w:szCs w:val="24"/>
                  <w:rPrChange w:id="2998" w:author="shashvindu jha" w:date="2024-09-13T13:35:00Z" w16du:dateUtc="2024-09-13T08:05:00Z">
                    <w:rPr>
                      <w:rFonts w:ascii="Calibri" w:eastAsia="Calibri" w:hAnsi="Calibri" w:cs="Calibri"/>
                      <w:b/>
                      <w:sz w:val="24"/>
                      <w:szCs w:val="24"/>
                    </w:rPr>
                  </w:rPrChange>
                </w:rPr>
                <w:t>Yes</w:t>
              </w:r>
            </w:ins>
          </w:p>
        </w:tc>
        <w:tc>
          <w:tcPr>
            <w:tcW w:w="909" w:type="pct"/>
            <w:shd w:val="clear" w:color="auto" w:fill="auto"/>
          </w:tcPr>
          <w:p w14:paraId="3FD53C29" w14:textId="77777777" w:rsidR="006F1D57" w:rsidRPr="00C637A5" w:rsidRDefault="006F1D57" w:rsidP="009C4554">
            <w:pPr>
              <w:spacing w:after="0" w:line="240" w:lineRule="auto"/>
              <w:rPr>
                <w:ins w:id="2999" w:author="shashvindu jha" w:date="2024-09-12T16:56:00Z" w16du:dateUtc="2024-09-12T11:26:00Z"/>
                <w:rFonts w:ascii="Calibri" w:eastAsia="Calibri" w:hAnsi="Calibri" w:cs="Calibri"/>
                <w:bCs/>
                <w:sz w:val="24"/>
                <w:szCs w:val="24"/>
                <w:rPrChange w:id="3000" w:author="shashvindu jha" w:date="2024-09-13T13:35:00Z" w16du:dateUtc="2024-09-13T08:05:00Z">
                  <w:rPr>
                    <w:ins w:id="3001" w:author="shashvindu jha" w:date="2024-09-12T16:56:00Z" w16du:dateUtc="2024-09-12T11:26:00Z"/>
                    <w:rFonts w:ascii="Calibri" w:eastAsia="Calibri" w:hAnsi="Calibri" w:cs="Calibri"/>
                    <w:b/>
                    <w:sz w:val="24"/>
                    <w:szCs w:val="24"/>
                  </w:rPr>
                </w:rPrChange>
              </w:rPr>
            </w:pPr>
          </w:p>
        </w:tc>
      </w:tr>
      <w:tr w:rsidR="00C637A5" w:rsidRPr="00C637A5" w14:paraId="7130602A" w14:textId="77777777" w:rsidTr="006F1D57">
        <w:trPr>
          <w:trHeight w:val="585"/>
          <w:ins w:id="3002" w:author="shashvindu jha" w:date="2024-09-12T16:56:00Z"/>
        </w:trPr>
        <w:tc>
          <w:tcPr>
            <w:tcW w:w="1361" w:type="pct"/>
            <w:shd w:val="clear" w:color="auto" w:fill="auto"/>
            <w:vAlign w:val="center"/>
          </w:tcPr>
          <w:p w14:paraId="5358C3ED" w14:textId="585EFB5C" w:rsidR="006F1D57" w:rsidRPr="00C637A5" w:rsidRDefault="006F1D57" w:rsidP="009C4554">
            <w:pPr>
              <w:spacing w:after="0" w:line="240" w:lineRule="auto"/>
              <w:rPr>
                <w:ins w:id="3003" w:author="shashvindu jha" w:date="2024-09-12T16:56:00Z" w16du:dateUtc="2024-09-12T11:26:00Z"/>
                <w:rFonts w:ascii="Calibri" w:eastAsia="Calibri" w:hAnsi="Calibri" w:cstheme="minorHAnsi"/>
                <w:b/>
                <w:iCs/>
                <w:sz w:val="24"/>
                <w:szCs w:val="24"/>
                <w:rPrChange w:id="3004" w:author="shashvindu jha" w:date="2024-09-13T13:35:00Z" w16du:dateUtc="2024-09-13T08:05:00Z">
                  <w:rPr>
                    <w:ins w:id="3005" w:author="shashvindu jha" w:date="2024-09-12T16:56:00Z" w16du:dateUtc="2024-09-12T11:26:00Z"/>
                    <w:rFonts w:ascii="Calibri" w:eastAsia="Calibri" w:hAnsi="Calibri" w:cstheme="minorHAnsi"/>
                    <w:b/>
                    <w:iCs/>
                    <w:color w:val="000000"/>
                    <w:sz w:val="24"/>
                    <w:szCs w:val="24"/>
                  </w:rPr>
                </w:rPrChange>
              </w:rPr>
            </w:pPr>
            <w:ins w:id="3006" w:author="shashvindu jha" w:date="2024-09-12T16:56:00Z" w16du:dateUtc="2024-09-12T11:26:00Z">
              <w:r w:rsidRPr="00C637A5">
                <w:rPr>
                  <w:rFonts w:ascii="Calibri" w:eastAsia="Calibri" w:hAnsi="Calibri" w:cstheme="minorHAnsi"/>
                  <w:b/>
                  <w:bCs/>
                  <w:sz w:val="24"/>
                  <w:szCs w:val="24"/>
                  <w:rPrChange w:id="3007" w:author="shashvindu jha" w:date="2024-09-13T13:35:00Z" w16du:dateUtc="2024-09-13T08:05:00Z">
                    <w:rPr>
                      <w:rFonts w:ascii="Calibri" w:eastAsia="Calibri" w:hAnsi="Calibri" w:cstheme="minorHAnsi"/>
                      <w:b/>
                      <w:bCs/>
                      <w:color w:val="000000"/>
                      <w:sz w:val="24"/>
                      <w:szCs w:val="24"/>
                    </w:rPr>
                  </w:rPrChange>
                </w:rPr>
                <w:t>Image</w:t>
              </w:r>
            </w:ins>
          </w:p>
        </w:tc>
        <w:tc>
          <w:tcPr>
            <w:tcW w:w="758" w:type="pct"/>
            <w:shd w:val="clear" w:color="auto" w:fill="auto"/>
            <w:vAlign w:val="center"/>
          </w:tcPr>
          <w:p w14:paraId="0F613C5C" w14:textId="5ECC960A" w:rsidR="006F1D57" w:rsidRPr="00C637A5" w:rsidRDefault="008D3E15" w:rsidP="009C4554">
            <w:pPr>
              <w:spacing w:after="0" w:line="240" w:lineRule="auto"/>
              <w:rPr>
                <w:ins w:id="3008" w:author="shashvindu jha" w:date="2024-09-12T16:56:00Z" w16du:dateUtc="2024-09-12T11:26:00Z"/>
                <w:rFonts w:ascii="Calibri" w:eastAsia="Calibri" w:hAnsi="Calibri" w:cs="Calibri"/>
                <w:bCs/>
                <w:sz w:val="24"/>
                <w:szCs w:val="24"/>
                <w:rPrChange w:id="3009" w:author="shashvindu jha" w:date="2024-09-13T13:35:00Z" w16du:dateUtc="2024-09-13T08:05:00Z">
                  <w:rPr>
                    <w:ins w:id="3010" w:author="shashvindu jha" w:date="2024-09-12T16:56:00Z" w16du:dateUtc="2024-09-12T11:26:00Z"/>
                    <w:rFonts w:ascii="Calibri" w:eastAsia="Calibri" w:hAnsi="Calibri" w:cs="Calibri"/>
                    <w:b/>
                    <w:sz w:val="24"/>
                    <w:szCs w:val="24"/>
                  </w:rPr>
                </w:rPrChange>
              </w:rPr>
            </w:pPr>
            <w:ins w:id="3011" w:author="shashvindu jha" w:date="2024-09-12T17:45:00Z" w16du:dateUtc="2024-09-12T12:15:00Z">
              <w:r w:rsidRPr="00C637A5">
                <w:rPr>
                  <w:rFonts w:ascii="Calibri" w:eastAsia="Calibri" w:hAnsi="Calibri" w:cs="Calibri"/>
                  <w:bCs/>
                  <w:sz w:val="24"/>
                  <w:szCs w:val="24"/>
                  <w:rPrChange w:id="3012" w:author="shashvindu jha" w:date="2024-09-13T13:35:00Z" w16du:dateUtc="2024-09-13T08:05:00Z">
                    <w:rPr>
                      <w:rFonts w:ascii="Calibri" w:eastAsia="Calibri" w:hAnsi="Calibri" w:cs="Calibri"/>
                      <w:b/>
                      <w:sz w:val="24"/>
                      <w:szCs w:val="24"/>
                    </w:rPr>
                  </w:rPrChange>
                </w:rPr>
                <w:t>File</w:t>
              </w:r>
            </w:ins>
          </w:p>
        </w:tc>
        <w:tc>
          <w:tcPr>
            <w:tcW w:w="1213" w:type="pct"/>
            <w:shd w:val="clear" w:color="auto" w:fill="auto"/>
            <w:vAlign w:val="center"/>
          </w:tcPr>
          <w:p w14:paraId="2055400F" w14:textId="77777777" w:rsidR="006F1D57" w:rsidRPr="00C637A5" w:rsidRDefault="006F1D57" w:rsidP="009C4554">
            <w:pPr>
              <w:spacing w:after="0" w:line="240" w:lineRule="auto"/>
              <w:rPr>
                <w:ins w:id="3013" w:author="shashvindu jha" w:date="2024-09-12T16:56:00Z" w16du:dateUtc="2024-09-12T11:26:00Z"/>
                <w:rFonts w:ascii="Calibri" w:eastAsia="Calibri" w:hAnsi="Calibri" w:cs="Calibri"/>
                <w:bCs/>
                <w:sz w:val="24"/>
                <w:szCs w:val="24"/>
                <w:rPrChange w:id="3014" w:author="shashvindu jha" w:date="2024-09-13T13:35:00Z" w16du:dateUtc="2024-09-13T08:05:00Z">
                  <w:rPr>
                    <w:ins w:id="3015" w:author="shashvindu jha" w:date="2024-09-12T16:56:00Z" w16du:dateUtc="2024-09-12T11:26:00Z"/>
                    <w:rFonts w:ascii="Calibri" w:eastAsia="Calibri" w:hAnsi="Calibri" w:cs="Calibri"/>
                    <w:b/>
                    <w:sz w:val="24"/>
                    <w:szCs w:val="24"/>
                  </w:rPr>
                </w:rPrChange>
              </w:rPr>
            </w:pPr>
          </w:p>
        </w:tc>
        <w:tc>
          <w:tcPr>
            <w:tcW w:w="758" w:type="pct"/>
            <w:shd w:val="clear" w:color="auto" w:fill="auto"/>
            <w:vAlign w:val="center"/>
          </w:tcPr>
          <w:p w14:paraId="0187407E" w14:textId="77520771" w:rsidR="006F1D57" w:rsidRPr="00C637A5" w:rsidRDefault="008D3E15" w:rsidP="009C4554">
            <w:pPr>
              <w:spacing w:after="0" w:line="240" w:lineRule="auto"/>
              <w:rPr>
                <w:ins w:id="3016" w:author="shashvindu jha" w:date="2024-09-12T16:56:00Z" w16du:dateUtc="2024-09-12T11:26:00Z"/>
                <w:rFonts w:ascii="Calibri" w:eastAsia="Calibri" w:hAnsi="Calibri" w:cs="Calibri"/>
                <w:bCs/>
                <w:sz w:val="24"/>
                <w:szCs w:val="24"/>
                <w:rPrChange w:id="3017" w:author="shashvindu jha" w:date="2024-09-13T13:35:00Z" w16du:dateUtc="2024-09-13T08:05:00Z">
                  <w:rPr>
                    <w:ins w:id="3018" w:author="shashvindu jha" w:date="2024-09-12T16:56:00Z" w16du:dateUtc="2024-09-12T11:26:00Z"/>
                    <w:rFonts w:ascii="Calibri" w:eastAsia="Calibri" w:hAnsi="Calibri" w:cs="Calibri"/>
                    <w:b/>
                    <w:sz w:val="24"/>
                    <w:szCs w:val="24"/>
                  </w:rPr>
                </w:rPrChange>
              </w:rPr>
            </w:pPr>
            <w:ins w:id="3019" w:author="shashvindu jha" w:date="2024-09-12T17:44:00Z" w16du:dateUtc="2024-09-12T12:14:00Z">
              <w:r w:rsidRPr="00C637A5">
                <w:rPr>
                  <w:rFonts w:ascii="Calibri" w:eastAsia="Calibri" w:hAnsi="Calibri" w:cs="Calibri"/>
                  <w:bCs/>
                  <w:sz w:val="24"/>
                  <w:szCs w:val="24"/>
                  <w:rPrChange w:id="3020" w:author="shashvindu jha" w:date="2024-09-13T13:35:00Z" w16du:dateUtc="2024-09-13T08:05:00Z">
                    <w:rPr>
                      <w:rFonts w:ascii="Calibri" w:eastAsia="Calibri" w:hAnsi="Calibri" w:cs="Calibri"/>
                      <w:b/>
                      <w:sz w:val="24"/>
                      <w:szCs w:val="24"/>
                    </w:rPr>
                  </w:rPrChange>
                </w:rPr>
                <w:t>No</w:t>
              </w:r>
            </w:ins>
          </w:p>
        </w:tc>
        <w:tc>
          <w:tcPr>
            <w:tcW w:w="909" w:type="pct"/>
            <w:shd w:val="clear" w:color="auto" w:fill="auto"/>
          </w:tcPr>
          <w:p w14:paraId="3CC1C85D" w14:textId="77777777" w:rsidR="006F1D57" w:rsidRPr="00C637A5" w:rsidRDefault="006F1D57" w:rsidP="009C4554">
            <w:pPr>
              <w:spacing w:after="0" w:line="240" w:lineRule="auto"/>
              <w:rPr>
                <w:ins w:id="3021" w:author="shashvindu jha" w:date="2024-09-12T16:56:00Z" w16du:dateUtc="2024-09-12T11:26:00Z"/>
                <w:rFonts w:ascii="Calibri" w:eastAsia="Calibri" w:hAnsi="Calibri" w:cs="Calibri"/>
                <w:bCs/>
                <w:sz w:val="24"/>
                <w:szCs w:val="24"/>
                <w:rPrChange w:id="3022" w:author="shashvindu jha" w:date="2024-09-13T13:35:00Z" w16du:dateUtc="2024-09-13T08:05:00Z">
                  <w:rPr>
                    <w:ins w:id="3023" w:author="shashvindu jha" w:date="2024-09-12T16:56:00Z" w16du:dateUtc="2024-09-12T11:26:00Z"/>
                    <w:rFonts w:ascii="Calibri" w:eastAsia="Calibri" w:hAnsi="Calibri" w:cs="Calibri"/>
                    <w:b/>
                    <w:sz w:val="24"/>
                    <w:szCs w:val="24"/>
                  </w:rPr>
                </w:rPrChange>
              </w:rPr>
            </w:pPr>
          </w:p>
        </w:tc>
      </w:tr>
    </w:tbl>
    <w:p w14:paraId="5B43ED1B" w14:textId="143F684C" w:rsidR="006F1D57" w:rsidDel="008D4943" w:rsidRDefault="006F1D57" w:rsidP="00C7008E">
      <w:pPr>
        <w:spacing w:after="100" w:afterAutospacing="1" w:line="360" w:lineRule="auto"/>
        <w:jc w:val="both"/>
        <w:rPr>
          <w:del w:id="3024" w:author="shashvindu jha" w:date="2024-09-13T12:27:00Z" w16du:dateUtc="2024-09-13T06:57:00Z"/>
          <w:rFonts w:ascii="Calibri" w:hAnsi="Calibri" w:cs="Calibri"/>
          <w:sz w:val="24"/>
          <w:szCs w:val="24"/>
        </w:rPr>
      </w:pPr>
    </w:p>
    <w:p w14:paraId="5D9716A5" w14:textId="77777777" w:rsidR="008D4943" w:rsidRPr="005848E8" w:rsidRDefault="008D4943" w:rsidP="00C7008E">
      <w:pPr>
        <w:spacing w:after="0" w:line="360" w:lineRule="auto"/>
        <w:jc w:val="both"/>
        <w:rPr>
          <w:ins w:id="3025" w:author="shashvindu jha" w:date="2024-09-13T12:48:00Z" w16du:dateUtc="2024-09-13T07:18:00Z"/>
          <w:rFonts w:ascii="Calibri" w:hAnsi="Calibri" w:cs="Calibri"/>
          <w:sz w:val="24"/>
          <w:szCs w:val="24"/>
        </w:rPr>
      </w:pPr>
    </w:p>
    <w:p w14:paraId="07A413B0" w14:textId="5F632A4A" w:rsidR="00C7008E" w:rsidRPr="0054522C" w:rsidDel="006F1D57" w:rsidRDefault="00C7008E" w:rsidP="00C7008E">
      <w:pPr>
        <w:numPr>
          <w:ilvl w:val="0"/>
          <w:numId w:val="28"/>
        </w:numPr>
        <w:pBdr>
          <w:top w:val="nil"/>
          <w:left w:val="nil"/>
          <w:bottom w:val="nil"/>
          <w:right w:val="nil"/>
          <w:between w:val="nil"/>
        </w:pBdr>
        <w:spacing w:before="100" w:beforeAutospacing="1" w:after="0" w:line="360" w:lineRule="auto"/>
        <w:jc w:val="both"/>
        <w:rPr>
          <w:del w:id="3026" w:author="shashvindu jha" w:date="2024-09-12T16:57:00Z" w16du:dateUtc="2024-09-12T11:27:00Z"/>
          <w:rFonts w:ascii="Calibri" w:eastAsia="Calibri" w:hAnsi="Calibri" w:cs="Calibri"/>
          <w:color w:val="2A2B6A"/>
          <w:sz w:val="24"/>
          <w:szCs w:val="24"/>
        </w:rPr>
      </w:pPr>
      <w:del w:id="3027" w:author="shashvindu jha" w:date="2024-09-12T16:57:00Z" w16du:dateUtc="2024-09-12T11:27:00Z">
        <w:r w:rsidRPr="0054522C" w:rsidDel="006F1D57">
          <w:rPr>
            <w:rFonts w:ascii="Calibri" w:eastAsia="Calibri" w:hAnsi="Calibri" w:cs="Calibri"/>
            <w:color w:val="2A2B6A"/>
            <w:sz w:val="24"/>
            <w:szCs w:val="24"/>
          </w:rPr>
          <w:delText xml:space="preserve">Enter </w:delText>
        </w:r>
        <w:r w:rsidRPr="0054522C" w:rsidDel="006F1D57">
          <w:rPr>
            <w:rFonts w:ascii="Calibri" w:eastAsia="Calibri" w:hAnsi="Calibri" w:cs="Calibri"/>
            <w:b/>
            <w:bCs/>
            <w:color w:val="2A2B6A"/>
            <w:sz w:val="24"/>
            <w:szCs w:val="24"/>
          </w:rPr>
          <w:delText>Resource Name</w:delText>
        </w:r>
      </w:del>
    </w:p>
    <w:p w14:paraId="3C940A86" w14:textId="7EE6A4E7" w:rsidR="00C7008E" w:rsidRPr="005848E8" w:rsidDel="006F1D57" w:rsidRDefault="00C7008E" w:rsidP="00C7008E">
      <w:pPr>
        <w:numPr>
          <w:ilvl w:val="0"/>
          <w:numId w:val="28"/>
        </w:numPr>
        <w:pBdr>
          <w:top w:val="nil"/>
          <w:left w:val="nil"/>
          <w:bottom w:val="nil"/>
          <w:right w:val="nil"/>
          <w:between w:val="nil"/>
        </w:pBdr>
        <w:spacing w:before="100" w:beforeAutospacing="1" w:after="0" w:line="360" w:lineRule="auto"/>
        <w:jc w:val="both"/>
        <w:rPr>
          <w:del w:id="3028" w:author="shashvindu jha" w:date="2024-09-12T16:57:00Z" w16du:dateUtc="2024-09-12T11:27:00Z"/>
          <w:rFonts w:ascii="Calibri" w:eastAsia="Calibri" w:hAnsi="Calibri" w:cs="Calibri"/>
          <w:color w:val="000000"/>
          <w:sz w:val="24"/>
          <w:szCs w:val="24"/>
        </w:rPr>
      </w:pPr>
      <w:del w:id="3029" w:author="shashvindu jha" w:date="2024-09-12T16:57:00Z" w16du:dateUtc="2024-09-12T11:27:00Z">
        <w:r w:rsidRPr="005848E8" w:rsidDel="006F1D57">
          <w:rPr>
            <w:rFonts w:ascii="Calibri" w:eastAsia="Calibri" w:hAnsi="Calibri" w:cs="Calibri"/>
            <w:color w:val="000000"/>
            <w:sz w:val="24"/>
            <w:szCs w:val="24"/>
          </w:rPr>
          <w:delText xml:space="preserve">Enter </w:delText>
        </w:r>
        <w:r w:rsidDel="006F1D57">
          <w:rPr>
            <w:rFonts w:ascii="Calibri" w:eastAsia="Calibri" w:hAnsi="Calibri" w:cs="Calibri"/>
            <w:b/>
            <w:bCs/>
            <w:color w:val="000000"/>
            <w:sz w:val="24"/>
            <w:szCs w:val="24"/>
          </w:rPr>
          <w:delText>Resource Description</w:delText>
        </w:r>
      </w:del>
    </w:p>
    <w:p w14:paraId="16648A61" w14:textId="3EDF80E4" w:rsidR="00C7008E" w:rsidRPr="0054522C" w:rsidDel="006F1D57" w:rsidRDefault="00C7008E" w:rsidP="00C7008E">
      <w:pPr>
        <w:numPr>
          <w:ilvl w:val="0"/>
          <w:numId w:val="28"/>
        </w:numPr>
        <w:pBdr>
          <w:top w:val="nil"/>
          <w:left w:val="nil"/>
          <w:bottom w:val="nil"/>
          <w:right w:val="nil"/>
          <w:between w:val="nil"/>
        </w:pBdr>
        <w:spacing w:before="100" w:beforeAutospacing="1" w:after="0" w:line="360" w:lineRule="auto"/>
        <w:jc w:val="both"/>
        <w:rPr>
          <w:del w:id="3030" w:author="shashvindu jha" w:date="2024-09-12T16:57:00Z" w16du:dateUtc="2024-09-12T11:27:00Z"/>
          <w:rFonts w:ascii="Calibri" w:eastAsia="Calibri" w:hAnsi="Calibri" w:cs="Calibri"/>
          <w:color w:val="2A2B6A"/>
          <w:sz w:val="24"/>
          <w:szCs w:val="24"/>
        </w:rPr>
      </w:pPr>
      <w:del w:id="3031" w:author="shashvindu jha" w:date="2024-09-12T16:57:00Z" w16du:dateUtc="2024-09-12T11:27:00Z">
        <w:r w:rsidRPr="0054522C" w:rsidDel="006F1D57">
          <w:rPr>
            <w:rFonts w:ascii="Calibri" w:eastAsia="Calibri" w:hAnsi="Calibri" w:cs="Calibri"/>
            <w:color w:val="2A2B6A"/>
            <w:sz w:val="24"/>
            <w:szCs w:val="24"/>
          </w:rPr>
          <w:delText xml:space="preserve">Select </w:delText>
        </w:r>
        <w:r w:rsidRPr="0054522C" w:rsidDel="006F1D57">
          <w:rPr>
            <w:rFonts w:ascii="Calibri" w:eastAsia="Calibri" w:hAnsi="Calibri" w:cs="Calibri"/>
            <w:b/>
            <w:bCs/>
            <w:color w:val="2A2B6A"/>
            <w:sz w:val="24"/>
            <w:szCs w:val="24"/>
          </w:rPr>
          <w:delText xml:space="preserve">Resource Type </w:delText>
        </w:r>
        <w:r w:rsidRPr="0054522C" w:rsidDel="006F1D57">
          <w:rPr>
            <w:rFonts w:ascii="Calibri" w:eastAsia="Calibri" w:hAnsi="Calibri" w:cs="Calibri"/>
            <w:bCs/>
            <w:i/>
            <w:color w:val="2A2B6A"/>
            <w:sz w:val="24"/>
            <w:szCs w:val="24"/>
          </w:rPr>
          <w:delText xml:space="preserve">(Document or link) </w:delText>
        </w:r>
      </w:del>
    </w:p>
    <w:p w14:paraId="2A1D5A98" w14:textId="58485E1A" w:rsidR="00C7008E" w:rsidRPr="0054522C" w:rsidDel="006F1D57" w:rsidRDefault="00C7008E" w:rsidP="00C7008E">
      <w:pPr>
        <w:numPr>
          <w:ilvl w:val="0"/>
          <w:numId w:val="28"/>
        </w:numPr>
        <w:pBdr>
          <w:top w:val="nil"/>
          <w:left w:val="nil"/>
          <w:bottom w:val="nil"/>
          <w:right w:val="nil"/>
          <w:between w:val="nil"/>
        </w:pBdr>
        <w:spacing w:before="100" w:beforeAutospacing="1" w:after="100" w:afterAutospacing="1" w:line="360" w:lineRule="auto"/>
        <w:jc w:val="both"/>
        <w:rPr>
          <w:del w:id="3032" w:author="shashvindu jha" w:date="2024-09-12T16:57:00Z" w16du:dateUtc="2024-09-12T11:27:00Z"/>
          <w:rFonts w:ascii="Calibri" w:eastAsia="Calibri" w:hAnsi="Calibri" w:cstheme="minorHAnsi"/>
          <w:color w:val="2A2B6A"/>
          <w:sz w:val="24"/>
          <w:szCs w:val="24"/>
        </w:rPr>
      </w:pPr>
      <w:del w:id="3033" w:author="shashvindu jha" w:date="2024-09-12T16:57:00Z" w16du:dateUtc="2024-09-12T11:27:00Z">
        <w:r w:rsidRPr="0054522C" w:rsidDel="006F1D57">
          <w:rPr>
            <w:rFonts w:ascii="Calibri" w:eastAsia="Calibri" w:hAnsi="Calibri" w:cstheme="minorHAnsi"/>
            <w:color w:val="2A2B6A"/>
            <w:sz w:val="24"/>
            <w:szCs w:val="24"/>
          </w:rPr>
          <w:delText xml:space="preserve">Enter </w:delText>
        </w:r>
        <w:r w:rsidRPr="0054522C" w:rsidDel="006F1D57">
          <w:rPr>
            <w:rFonts w:ascii="Calibri" w:eastAsia="Calibri" w:hAnsi="Calibri" w:cstheme="minorHAnsi"/>
            <w:b/>
            <w:bCs/>
            <w:color w:val="2A2B6A"/>
            <w:sz w:val="24"/>
            <w:szCs w:val="24"/>
          </w:rPr>
          <w:delText>Insert URL</w:delText>
        </w:r>
        <w:r w:rsidRPr="0054522C" w:rsidDel="006F1D57">
          <w:rPr>
            <w:rFonts w:ascii="Calibri" w:eastAsia="Calibri" w:hAnsi="Calibri" w:cstheme="minorHAnsi"/>
            <w:color w:val="2A2B6A"/>
            <w:sz w:val="24"/>
            <w:szCs w:val="24"/>
          </w:rPr>
          <w:delText xml:space="preserve"> </w:delText>
        </w:r>
        <w:r w:rsidRPr="0054522C" w:rsidDel="006F1D57">
          <w:rPr>
            <w:rFonts w:ascii="Calibri" w:eastAsia="Calibri" w:hAnsi="Calibri" w:cstheme="minorHAnsi"/>
            <w:i/>
            <w:iCs/>
            <w:color w:val="2A2B6A"/>
            <w:sz w:val="24"/>
            <w:szCs w:val="24"/>
          </w:rPr>
          <w:delText>(In case the resource type is Link)</w:delText>
        </w:r>
      </w:del>
    </w:p>
    <w:p w14:paraId="43294B44" w14:textId="5D3CA297" w:rsidR="00C7008E" w:rsidRPr="0054522C" w:rsidDel="006F1D57" w:rsidRDefault="00C7008E" w:rsidP="00C7008E">
      <w:pPr>
        <w:numPr>
          <w:ilvl w:val="0"/>
          <w:numId w:val="28"/>
        </w:numPr>
        <w:pBdr>
          <w:top w:val="nil"/>
          <w:left w:val="nil"/>
          <w:bottom w:val="nil"/>
          <w:right w:val="nil"/>
          <w:between w:val="nil"/>
        </w:pBdr>
        <w:spacing w:before="100" w:beforeAutospacing="1" w:after="100" w:afterAutospacing="1" w:line="360" w:lineRule="auto"/>
        <w:jc w:val="both"/>
        <w:rPr>
          <w:del w:id="3034" w:author="shashvindu jha" w:date="2024-09-12T16:57:00Z" w16du:dateUtc="2024-09-12T11:27:00Z"/>
          <w:rFonts w:ascii="Calibri" w:eastAsia="Calibri" w:hAnsi="Calibri" w:cstheme="minorHAnsi"/>
          <w:color w:val="2A2B6A"/>
          <w:sz w:val="24"/>
          <w:szCs w:val="24"/>
        </w:rPr>
      </w:pPr>
      <w:del w:id="3035" w:author="shashvindu jha" w:date="2024-09-12T16:57:00Z" w16du:dateUtc="2024-09-12T11:27:00Z">
        <w:r w:rsidRPr="0054522C" w:rsidDel="006F1D57">
          <w:rPr>
            <w:rFonts w:ascii="Calibri" w:eastAsia="Calibri" w:hAnsi="Calibri" w:cstheme="minorHAnsi"/>
            <w:color w:val="2A2B6A"/>
            <w:sz w:val="24"/>
            <w:szCs w:val="24"/>
          </w:rPr>
          <w:delText xml:space="preserve">Upload </w:delText>
        </w:r>
        <w:r w:rsidRPr="0054522C" w:rsidDel="006F1D57">
          <w:rPr>
            <w:rFonts w:ascii="Calibri" w:eastAsia="Calibri" w:hAnsi="Calibri" w:cstheme="minorHAnsi"/>
            <w:b/>
            <w:bCs/>
            <w:color w:val="2A2B6A"/>
            <w:sz w:val="24"/>
            <w:szCs w:val="24"/>
          </w:rPr>
          <w:delText>Document</w:delText>
        </w:r>
        <w:r w:rsidRPr="0054522C" w:rsidDel="006F1D57">
          <w:rPr>
            <w:rFonts w:ascii="Calibri" w:eastAsia="Calibri" w:hAnsi="Calibri" w:cstheme="minorHAnsi"/>
            <w:color w:val="2A2B6A"/>
            <w:sz w:val="24"/>
            <w:szCs w:val="24"/>
          </w:rPr>
          <w:delText xml:space="preserve"> </w:delText>
        </w:r>
        <w:r w:rsidRPr="0054522C" w:rsidDel="006F1D57">
          <w:rPr>
            <w:rFonts w:ascii="Calibri" w:eastAsia="Calibri" w:hAnsi="Calibri" w:cstheme="minorHAnsi"/>
            <w:i/>
            <w:iCs/>
            <w:color w:val="2A2B6A"/>
            <w:sz w:val="24"/>
            <w:szCs w:val="24"/>
          </w:rPr>
          <w:delText>(In case the resource type is Document)</w:delText>
        </w:r>
      </w:del>
    </w:p>
    <w:p w14:paraId="22394593" w14:textId="6422279A" w:rsidR="00C7008E" w:rsidRPr="00577CF4" w:rsidDel="006F1D57" w:rsidRDefault="00C7008E" w:rsidP="00C7008E">
      <w:pPr>
        <w:numPr>
          <w:ilvl w:val="0"/>
          <w:numId w:val="28"/>
        </w:numPr>
        <w:pBdr>
          <w:top w:val="nil"/>
          <w:left w:val="nil"/>
          <w:bottom w:val="nil"/>
          <w:right w:val="nil"/>
          <w:between w:val="nil"/>
        </w:pBdr>
        <w:spacing w:before="100" w:beforeAutospacing="1" w:after="100" w:afterAutospacing="1" w:line="360" w:lineRule="auto"/>
        <w:jc w:val="both"/>
        <w:rPr>
          <w:del w:id="3036" w:author="shashvindu jha" w:date="2024-09-12T16:57:00Z" w16du:dateUtc="2024-09-12T11:27:00Z"/>
          <w:rFonts w:ascii="Calibri" w:eastAsia="Calibri" w:hAnsi="Calibri" w:cstheme="minorHAnsi"/>
          <w:color w:val="000000"/>
          <w:sz w:val="24"/>
          <w:szCs w:val="24"/>
        </w:rPr>
      </w:pPr>
      <w:del w:id="3037" w:author="shashvindu jha" w:date="2024-09-12T16:57:00Z" w16du:dateUtc="2024-09-12T11:27:00Z">
        <w:r w:rsidDel="006F1D57">
          <w:rPr>
            <w:rFonts w:ascii="Calibri" w:eastAsia="Calibri" w:hAnsi="Calibri" w:cstheme="minorHAnsi"/>
            <w:iCs/>
            <w:color w:val="000000"/>
            <w:sz w:val="24"/>
            <w:szCs w:val="24"/>
          </w:rPr>
          <w:delText xml:space="preserve">Select </w:delText>
        </w:r>
        <w:r w:rsidDel="006F1D57">
          <w:rPr>
            <w:rFonts w:ascii="Calibri" w:eastAsia="Calibri" w:hAnsi="Calibri" w:cstheme="minorHAnsi"/>
            <w:b/>
            <w:iCs/>
            <w:color w:val="000000"/>
            <w:sz w:val="24"/>
            <w:szCs w:val="24"/>
          </w:rPr>
          <w:delText>Category</w:delText>
        </w:r>
      </w:del>
    </w:p>
    <w:p w14:paraId="0A2ED207" w14:textId="261F1E5E" w:rsidR="00C7008E" w:rsidRPr="0005516F" w:rsidDel="006F1D57" w:rsidRDefault="00C7008E" w:rsidP="00C7008E">
      <w:pPr>
        <w:numPr>
          <w:ilvl w:val="0"/>
          <w:numId w:val="28"/>
        </w:numPr>
        <w:pBdr>
          <w:top w:val="nil"/>
          <w:left w:val="nil"/>
          <w:bottom w:val="nil"/>
          <w:right w:val="nil"/>
          <w:between w:val="nil"/>
        </w:pBdr>
        <w:spacing w:before="100" w:beforeAutospacing="1" w:after="100" w:afterAutospacing="1" w:line="360" w:lineRule="auto"/>
        <w:jc w:val="both"/>
        <w:rPr>
          <w:del w:id="3038" w:author="shashvindu jha" w:date="2024-09-12T16:57:00Z" w16du:dateUtc="2024-09-12T11:27:00Z"/>
          <w:rFonts w:ascii="Calibri" w:eastAsia="Calibri" w:hAnsi="Calibri" w:cstheme="minorHAnsi"/>
          <w:color w:val="000000"/>
          <w:sz w:val="24"/>
          <w:szCs w:val="24"/>
        </w:rPr>
      </w:pPr>
      <w:del w:id="3039" w:author="shashvindu jha" w:date="2024-09-12T16:57:00Z" w16du:dateUtc="2024-09-12T11:27:00Z">
        <w:r w:rsidRPr="00577CF4" w:rsidDel="006F1D57">
          <w:rPr>
            <w:rFonts w:ascii="Calibri" w:eastAsia="Calibri" w:hAnsi="Calibri" w:cstheme="minorHAnsi"/>
            <w:color w:val="000000"/>
            <w:sz w:val="24"/>
            <w:szCs w:val="24"/>
          </w:rPr>
          <w:delText xml:space="preserve">Upload </w:delText>
        </w:r>
        <w:r w:rsidRPr="00577CF4" w:rsidDel="006F1D57">
          <w:rPr>
            <w:rFonts w:ascii="Calibri" w:eastAsia="Calibri" w:hAnsi="Calibri" w:cstheme="minorHAnsi"/>
            <w:b/>
            <w:bCs/>
            <w:color w:val="000000"/>
            <w:sz w:val="24"/>
            <w:szCs w:val="24"/>
          </w:rPr>
          <w:delText>Image</w:delText>
        </w:r>
      </w:del>
    </w:p>
    <w:p w14:paraId="413BFDCE" w14:textId="2DF96436" w:rsidR="008D4943" w:rsidRDefault="00C7008E" w:rsidP="00C7008E">
      <w:pPr>
        <w:spacing w:after="100" w:afterAutospacing="1" w:line="360" w:lineRule="auto"/>
        <w:jc w:val="both"/>
        <w:rPr>
          <w:ins w:id="3040" w:author="shashvindu jha" w:date="2024-09-13T12:48:00Z" w16du:dateUtc="2024-09-13T07:18:00Z"/>
          <w:rFonts w:ascii="Calibri" w:eastAsia="Calibri" w:hAnsi="Calibri" w:cs="Calibri"/>
          <w:sz w:val="24"/>
          <w:szCs w:val="24"/>
        </w:rPr>
      </w:pPr>
      <w:del w:id="3041" w:author="shashvindu jha" w:date="2024-09-12T16:53:00Z" w16du:dateUtc="2024-09-12T11:23:00Z">
        <w:r w:rsidRPr="002C6BD1" w:rsidDel="006F1D57">
          <w:rPr>
            <w:sz w:val="24"/>
            <w:szCs w:val="24"/>
          </w:rPr>
          <w:delText>Blue color</w:delText>
        </w:r>
        <w:r w:rsidDel="006F1D57">
          <w:rPr>
            <w:b/>
            <w:sz w:val="24"/>
            <w:szCs w:val="24"/>
          </w:rPr>
          <w:delText xml:space="preserve"> </w:delText>
        </w:r>
        <w:r w:rsidRPr="005848E8" w:rsidDel="006F1D57">
          <w:rPr>
            <w:rFonts w:ascii="Calibri" w:eastAsia="Calibri" w:hAnsi="Calibri" w:cs="Calibri"/>
            <w:sz w:val="24"/>
            <w:szCs w:val="24"/>
          </w:rPr>
          <w:delText>details are mandatory to be entered</w:delText>
        </w:r>
      </w:del>
      <w:del w:id="3042" w:author="shashvindu jha" w:date="2024-09-12T17:39:00Z" w16du:dateUtc="2024-09-12T12:09:00Z">
        <w:r w:rsidRPr="005848E8" w:rsidDel="008D3E15">
          <w:rPr>
            <w:rFonts w:ascii="Calibri" w:eastAsia="Calibri" w:hAnsi="Calibri" w:cs="Calibri"/>
            <w:sz w:val="24"/>
            <w:szCs w:val="24"/>
          </w:rPr>
          <w:delText>.</w:delText>
        </w:r>
        <w:r w:rsidDel="008D3E15">
          <w:rPr>
            <w:rFonts w:ascii="Calibri" w:eastAsia="Calibri" w:hAnsi="Calibri" w:cs="Calibri"/>
            <w:sz w:val="24"/>
            <w:szCs w:val="24"/>
          </w:rPr>
          <w:delText xml:space="preserve"> </w:delText>
        </w:r>
      </w:del>
      <w:del w:id="3043" w:author="shashvindu jha" w:date="2024-09-13T12:27:00Z" w16du:dateUtc="2024-09-13T06:57:00Z">
        <w:r w:rsidRPr="00577CF4" w:rsidDel="0087118E">
          <w:rPr>
            <w:rFonts w:ascii="Calibri" w:eastAsia="Calibri" w:hAnsi="Calibri" w:cs="Calibri"/>
            <w:sz w:val="24"/>
            <w:szCs w:val="24"/>
          </w:rPr>
          <w:delText>C</w:delText>
        </w:r>
      </w:del>
      <w:del w:id="3044" w:author="shashvindu jha" w:date="2024-09-12T17:43:00Z" w16du:dateUtc="2024-09-12T12:13:00Z">
        <w:r w:rsidRPr="00577CF4" w:rsidDel="008D3E15">
          <w:rPr>
            <w:rFonts w:ascii="Calibri" w:eastAsia="Calibri" w:hAnsi="Calibri" w:cs="Calibri"/>
            <w:sz w:val="24"/>
            <w:szCs w:val="24"/>
          </w:rPr>
          <w:delText>lick</w:delText>
        </w:r>
      </w:del>
      <w:ins w:id="3045" w:author="shashvindu jha" w:date="2024-09-12T17:43:00Z" w16du:dateUtc="2024-09-12T12:13:00Z">
        <w:r w:rsidR="008D3E15">
          <w:rPr>
            <w:rFonts w:ascii="Calibri" w:eastAsia="Calibri" w:hAnsi="Calibri" w:cs="Calibri"/>
            <w:sz w:val="24"/>
            <w:szCs w:val="24"/>
          </w:rPr>
          <w:t>Click</w:t>
        </w:r>
      </w:ins>
      <w:r w:rsidRPr="00577CF4">
        <w:rPr>
          <w:rFonts w:ascii="Calibri" w:eastAsia="Calibri" w:hAnsi="Calibri" w:cs="Calibri"/>
          <w:sz w:val="24"/>
          <w:szCs w:val="24"/>
        </w:rPr>
        <w:t xml:space="preserve"> on the </w:t>
      </w:r>
      <w:r w:rsidRPr="00577CF4">
        <w:rPr>
          <w:rFonts w:ascii="Calibri" w:eastAsia="Calibri" w:hAnsi="Calibri" w:cs="Calibri"/>
          <w:b/>
          <w:bCs/>
          <w:sz w:val="24"/>
          <w:szCs w:val="24"/>
        </w:rPr>
        <w:t>Add</w:t>
      </w:r>
      <w:r w:rsidRPr="00577CF4">
        <w:rPr>
          <w:rFonts w:ascii="Calibri" w:eastAsia="Calibri" w:hAnsi="Calibri" w:cs="Calibri"/>
          <w:sz w:val="24"/>
          <w:szCs w:val="24"/>
        </w:rPr>
        <w:t xml:space="preserve"> button to save and confirm. </w:t>
      </w:r>
      <w:r>
        <w:rPr>
          <w:rFonts w:ascii="Calibri" w:eastAsia="Calibri" w:hAnsi="Calibri" w:cs="Calibri"/>
          <w:sz w:val="24"/>
          <w:szCs w:val="24"/>
        </w:rPr>
        <w:t xml:space="preserve">You can now view the new </w:t>
      </w:r>
      <w:del w:id="3046" w:author="shashvindu jha" w:date="2024-09-13T13:32:00Z" w16du:dateUtc="2024-09-13T08:02:00Z">
        <w:r w:rsidDel="004C35AB">
          <w:rPr>
            <w:rFonts w:ascii="Calibri" w:eastAsia="Calibri" w:hAnsi="Calibri" w:cs="Calibri"/>
            <w:sz w:val="24"/>
            <w:szCs w:val="24"/>
          </w:rPr>
          <w:delText>resource</w:delText>
        </w:r>
      </w:del>
      <w:ins w:id="3047" w:author="shashvindu jha" w:date="2024-09-13T13:32:00Z" w16du:dateUtc="2024-09-13T08:02:00Z">
        <w:r w:rsidR="004C35AB" w:rsidRPr="004C35AB">
          <w:rPr>
            <w:rFonts w:ascii="Calibri" w:eastAsia="Calibri" w:hAnsi="Calibri" w:cs="Calibri"/>
            <w:b/>
            <w:bCs/>
            <w:sz w:val="24"/>
            <w:szCs w:val="24"/>
          </w:rPr>
          <w:t>Resource</w:t>
        </w:r>
      </w:ins>
      <w:r w:rsidRPr="00577CF4">
        <w:rPr>
          <w:rFonts w:ascii="Calibri" w:eastAsia="Calibri" w:hAnsi="Calibri" w:cs="Calibri"/>
          <w:sz w:val="24"/>
          <w:szCs w:val="24"/>
        </w:rPr>
        <w:t xml:space="preserve"> added </w:t>
      </w:r>
      <w:del w:id="3048" w:author="shashvindu jha" w:date="2024-09-12T16:54:00Z" w16du:dateUtc="2024-09-12T11:24:00Z">
        <w:r w:rsidDel="006F1D57">
          <w:rPr>
            <w:rFonts w:ascii="Calibri" w:eastAsia="Calibri" w:hAnsi="Calibri" w:cs="Calibri"/>
            <w:sz w:val="24"/>
            <w:szCs w:val="24"/>
          </w:rPr>
          <w:delText xml:space="preserve">in </w:delText>
        </w:r>
      </w:del>
      <w:ins w:id="3049" w:author="shashvindu jha" w:date="2024-09-12T16:54:00Z" w16du:dateUtc="2024-09-12T11:24:00Z">
        <w:r w:rsidR="006F1D57">
          <w:rPr>
            <w:rFonts w:ascii="Calibri" w:eastAsia="Calibri" w:hAnsi="Calibri" w:cs="Calibri"/>
            <w:sz w:val="24"/>
            <w:szCs w:val="24"/>
          </w:rPr>
          <w:t xml:space="preserve">to </w:t>
        </w:r>
      </w:ins>
      <w:r>
        <w:rPr>
          <w:rFonts w:ascii="Calibri" w:eastAsia="Calibri" w:hAnsi="Calibri" w:cs="Calibri"/>
          <w:sz w:val="24"/>
          <w:szCs w:val="24"/>
        </w:rPr>
        <w:t xml:space="preserve">the </w:t>
      </w:r>
      <w:del w:id="3050" w:author="shashvindu jha" w:date="2024-09-13T13:32:00Z" w16du:dateUtc="2024-09-13T08:02:00Z">
        <w:r w:rsidDel="004C35AB">
          <w:rPr>
            <w:rFonts w:ascii="Calibri" w:eastAsia="Calibri" w:hAnsi="Calibri" w:cs="Calibri"/>
            <w:sz w:val="24"/>
            <w:szCs w:val="24"/>
          </w:rPr>
          <w:delText>resource</w:delText>
        </w:r>
      </w:del>
      <w:ins w:id="3051" w:author="shashvindu jha" w:date="2024-09-13T13:32:00Z" w16du:dateUtc="2024-09-13T08:02:00Z">
        <w:r w:rsidR="004C35AB" w:rsidRPr="004C35AB">
          <w:rPr>
            <w:rFonts w:ascii="Calibri" w:eastAsia="Calibri" w:hAnsi="Calibri" w:cs="Calibri"/>
            <w:b/>
            <w:bCs/>
            <w:sz w:val="24"/>
            <w:szCs w:val="24"/>
          </w:rPr>
          <w:t>Resource</w:t>
        </w:r>
      </w:ins>
      <w:r>
        <w:rPr>
          <w:rFonts w:ascii="Calibri" w:eastAsia="Calibri" w:hAnsi="Calibri" w:cs="Calibri"/>
          <w:sz w:val="24"/>
          <w:szCs w:val="24"/>
        </w:rPr>
        <w:t xml:space="preserve"> </w:t>
      </w:r>
      <w:r w:rsidRPr="00577CF4">
        <w:rPr>
          <w:rFonts w:ascii="Calibri" w:eastAsia="Calibri" w:hAnsi="Calibri" w:cs="Calibri"/>
          <w:sz w:val="24"/>
          <w:szCs w:val="24"/>
        </w:rPr>
        <w:t>list.</w:t>
      </w:r>
    </w:p>
    <w:p w14:paraId="6A90787D" w14:textId="77777777" w:rsidR="008D4943" w:rsidRDefault="008D4943">
      <w:pPr>
        <w:rPr>
          <w:ins w:id="3052" w:author="shashvindu jha" w:date="2024-09-13T12:48:00Z" w16du:dateUtc="2024-09-13T07:18:00Z"/>
          <w:rFonts w:ascii="Calibri" w:eastAsia="Calibri" w:hAnsi="Calibri" w:cs="Calibri"/>
          <w:sz w:val="24"/>
          <w:szCs w:val="24"/>
        </w:rPr>
      </w:pPr>
      <w:ins w:id="3053" w:author="shashvindu jha" w:date="2024-09-13T12:48:00Z" w16du:dateUtc="2024-09-13T07:18:00Z">
        <w:r>
          <w:rPr>
            <w:rFonts w:ascii="Calibri" w:eastAsia="Calibri" w:hAnsi="Calibri" w:cs="Calibri"/>
            <w:sz w:val="24"/>
            <w:szCs w:val="24"/>
          </w:rPr>
          <w:br w:type="page"/>
        </w:r>
      </w:ins>
    </w:p>
    <w:p w14:paraId="12E978AB" w14:textId="181213CB" w:rsidR="00C7008E" w:rsidDel="008D4943" w:rsidRDefault="00C7008E" w:rsidP="00C7008E">
      <w:pPr>
        <w:spacing w:after="100" w:afterAutospacing="1" w:line="360" w:lineRule="auto"/>
        <w:jc w:val="both"/>
        <w:rPr>
          <w:del w:id="3054" w:author="shashvindu jha" w:date="2024-09-13T12:48:00Z" w16du:dateUtc="2024-09-13T07:18:00Z"/>
          <w:rFonts w:eastAsia="Calibri" w:cstheme="minorHAnsi"/>
          <w:color w:val="000000"/>
          <w:sz w:val="24"/>
          <w:szCs w:val="24"/>
        </w:rPr>
      </w:pPr>
    </w:p>
    <w:p w14:paraId="75DC97C1" w14:textId="6E28306A" w:rsidR="006F1D57" w:rsidRDefault="006F1D57">
      <w:pPr>
        <w:spacing w:before="100" w:beforeAutospacing="1" w:after="100" w:afterAutospacing="1" w:line="360" w:lineRule="auto"/>
        <w:jc w:val="both"/>
        <w:rPr>
          <w:ins w:id="3055" w:author="shashvindu jha" w:date="2024-09-12T16:53:00Z" w16du:dateUtc="2024-09-12T11:23:00Z"/>
          <w:rFonts w:ascii="Calibri" w:eastAsia="Calibri" w:hAnsi="Calibri" w:cs="Calibri"/>
          <w:sz w:val="24"/>
          <w:szCs w:val="24"/>
        </w:rPr>
        <w:pPrChange w:id="3056" w:author="shashvindu jha" w:date="2024-09-12T16:53:00Z" w16du:dateUtc="2024-09-12T11:23:00Z">
          <w:pPr>
            <w:spacing w:after="100" w:afterAutospacing="1" w:line="360" w:lineRule="auto"/>
            <w:jc w:val="both"/>
          </w:pPr>
        </w:pPrChange>
      </w:pPr>
      <w:ins w:id="3057" w:author="shashvindu jha" w:date="2024-09-12T16:53:00Z" w16du:dateUtc="2024-09-12T11:23:00Z">
        <w:r w:rsidRPr="008C5C87">
          <w:rPr>
            <w:rFonts w:ascii="Calibri" w:hAnsi="Calibri" w:cs="Calibri"/>
            <w:b/>
            <w:bCs/>
            <w:sz w:val="24"/>
            <w:szCs w:val="24"/>
          </w:rPr>
          <w:t xml:space="preserve">Step </w:t>
        </w:r>
        <w:r>
          <w:rPr>
            <w:rFonts w:ascii="Calibri" w:hAnsi="Calibri" w:cs="Calibri"/>
            <w:b/>
            <w:bCs/>
            <w:sz w:val="24"/>
            <w:szCs w:val="24"/>
          </w:rPr>
          <w:t>3</w:t>
        </w:r>
        <w:r w:rsidRPr="008C5C87">
          <w:rPr>
            <w:rFonts w:ascii="Calibri" w:hAnsi="Calibri" w:cs="Calibri"/>
            <w:b/>
            <w:bCs/>
            <w:sz w:val="24"/>
            <w:szCs w:val="24"/>
          </w:rPr>
          <w:t>:</w:t>
        </w:r>
        <w:r w:rsidRPr="008C5C87">
          <w:rPr>
            <w:rFonts w:ascii="Calibri" w:hAnsi="Calibri" w:cs="Calibri"/>
            <w:sz w:val="24"/>
            <w:szCs w:val="24"/>
          </w:rPr>
          <w:t xml:space="preserve"> S</w:t>
        </w:r>
        <w:r w:rsidRPr="008C5C87">
          <w:rPr>
            <w:rFonts w:ascii="Calibri" w:eastAsia="Calibri" w:hAnsi="Calibri" w:cs="Calibri"/>
            <w:sz w:val="24"/>
            <w:szCs w:val="24"/>
          </w:rPr>
          <w:t>elect</w:t>
        </w:r>
        <w:r w:rsidRPr="008C5C87">
          <w:rPr>
            <w:rFonts w:ascii="Calibri" w:eastAsia="Calibri" w:hAnsi="Calibri" w:cs="Calibri"/>
            <w:b/>
            <w:bCs/>
            <w:sz w:val="24"/>
            <w:szCs w:val="24"/>
          </w:rPr>
          <w:t xml:space="preserve"> </w:t>
        </w:r>
        <w:r w:rsidRPr="00EA2FE4">
          <w:rPr>
            <w:rFonts w:ascii="Calibri" w:eastAsia="Calibri" w:hAnsi="Calibri" w:cs="Calibri"/>
            <w:sz w:val="24"/>
            <w:szCs w:val="24"/>
          </w:rPr>
          <w:t xml:space="preserve">the </w:t>
        </w:r>
        <w:r>
          <w:rPr>
            <w:rFonts w:ascii="Calibri" w:eastAsia="Calibri" w:hAnsi="Calibri" w:cs="Calibri"/>
            <w:b/>
            <w:bCs/>
            <w:sz w:val="24"/>
            <w:szCs w:val="24"/>
          </w:rPr>
          <w:t>View</w:t>
        </w:r>
        <w:r w:rsidRPr="008C5C87">
          <w:rPr>
            <w:rFonts w:ascii="Calibri" w:eastAsia="Calibri" w:hAnsi="Calibri" w:cs="Calibri"/>
            <w:sz w:val="24"/>
            <w:szCs w:val="24"/>
          </w:rPr>
          <w:t xml:space="preserve"> option available in the action dropdown to </w:t>
        </w:r>
        <w:r>
          <w:rPr>
            <w:rFonts w:ascii="Calibri" w:eastAsia="Calibri" w:hAnsi="Calibri" w:cs="Calibri"/>
            <w:sz w:val="24"/>
            <w:szCs w:val="24"/>
          </w:rPr>
          <w:t>view</w:t>
        </w:r>
        <w:r w:rsidRPr="008C5C87">
          <w:rPr>
            <w:rFonts w:ascii="Calibri" w:eastAsia="Calibri" w:hAnsi="Calibri" w:cs="Calibri"/>
            <w:sz w:val="24"/>
            <w:szCs w:val="24"/>
          </w:rPr>
          <w:t xml:space="preserve"> the details of the selected element.</w:t>
        </w:r>
      </w:ins>
    </w:p>
    <w:p w14:paraId="2AB6BA81" w14:textId="2EDA86FE" w:rsidR="006F1D57" w:rsidRDefault="006F1D57" w:rsidP="006F1D57">
      <w:pPr>
        <w:spacing w:after="100" w:afterAutospacing="1" w:line="360" w:lineRule="auto"/>
        <w:jc w:val="both"/>
        <w:rPr>
          <w:ins w:id="3058" w:author="shashvindu jha" w:date="2024-09-12T16:53:00Z" w16du:dateUtc="2024-09-12T11:23:00Z"/>
          <w:rFonts w:ascii="Calibri" w:eastAsia="Calibri" w:hAnsi="Calibri" w:cs="Calibri"/>
          <w:b/>
          <w:bCs/>
          <w:sz w:val="24"/>
          <w:szCs w:val="24"/>
        </w:rPr>
      </w:pPr>
      <w:ins w:id="3059" w:author="shashvindu jha" w:date="2024-09-12T16:53:00Z" w16du:dateUtc="2024-09-12T11:23:00Z">
        <w:r>
          <w:rPr>
            <w:rFonts w:ascii="Calibri" w:eastAsia="Calibri" w:hAnsi="Calibri" w:cs="Calibri"/>
            <w:b/>
            <w:bCs/>
            <w:sz w:val="24"/>
            <w:szCs w:val="24"/>
          </w:rPr>
          <w:t xml:space="preserve">Step 4: </w:t>
        </w:r>
        <w:r w:rsidRPr="009C4554">
          <w:rPr>
            <w:rFonts w:ascii="Calibri" w:eastAsia="Calibri" w:hAnsi="Calibri" w:cs="Calibri"/>
            <w:sz w:val="24"/>
            <w:szCs w:val="24"/>
          </w:rPr>
          <w:t xml:space="preserve">Click the </w:t>
        </w:r>
        <w:r w:rsidRPr="00B60FC4">
          <w:rPr>
            <w:rFonts w:ascii="Calibri" w:eastAsia="Calibri" w:hAnsi="Calibri" w:cs="Calibri"/>
            <w:b/>
            <w:bCs/>
            <w:sz w:val="24"/>
            <w:szCs w:val="24"/>
          </w:rPr>
          <w:t>Search</w:t>
        </w:r>
        <w:r w:rsidRPr="009C4554">
          <w:rPr>
            <w:rFonts w:ascii="Calibri" w:eastAsia="Calibri" w:hAnsi="Calibri" w:cs="Calibri"/>
            <w:sz w:val="24"/>
            <w:szCs w:val="24"/>
          </w:rPr>
          <w:t xml:space="preserve"> button and </w:t>
        </w:r>
        <w:r>
          <w:rPr>
            <w:rFonts w:ascii="Calibri" w:eastAsia="Calibri" w:hAnsi="Calibri" w:cs="Calibri"/>
            <w:sz w:val="24"/>
            <w:szCs w:val="24"/>
          </w:rPr>
          <w:t>specify</w:t>
        </w:r>
        <w:r w:rsidRPr="009C4554">
          <w:rPr>
            <w:rFonts w:ascii="Calibri" w:eastAsia="Calibri" w:hAnsi="Calibri" w:cs="Calibri"/>
            <w:sz w:val="24"/>
            <w:szCs w:val="24"/>
          </w:rPr>
          <w:t xml:space="preserve"> the name to view entries.</w:t>
        </w:r>
      </w:ins>
    </w:p>
    <w:p w14:paraId="3F1DB636" w14:textId="77777777" w:rsidR="006F1D57" w:rsidRPr="008C5C87" w:rsidRDefault="006F1D57" w:rsidP="006F1D57">
      <w:pPr>
        <w:spacing w:before="100" w:beforeAutospacing="1" w:after="100" w:afterAutospacing="1" w:line="360" w:lineRule="auto"/>
        <w:jc w:val="both"/>
        <w:rPr>
          <w:ins w:id="3060" w:author="shashvindu jha" w:date="2024-09-12T16:53:00Z" w16du:dateUtc="2024-09-12T11:23:00Z"/>
          <w:rFonts w:ascii="Calibri" w:eastAsia="Calibri" w:hAnsi="Calibri" w:cs="Calibri"/>
          <w:sz w:val="24"/>
          <w:szCs w:val="24"/>
        </w:rPr>
      </w:pPr>
      <w:ins w:id="3061" w:author="shashvindu jha" w:date="2024-09-12T16:53:00Z" w16du:dateUtc="2024-09-12T11:23:00Z">
        <w:r w:rsidRPr="008C5C87">
          <w:rPr>
            <w:rFonts w:ascii="Calibri" w:hAnsi="Calibri" w:cs="Calibri"/>
            <w:b/>
            <w:bCs/>
            <w:sz w:val="24"/>
            <w:szCs w:val="24"/>
          </w:rPr>
          <w:t xml:space="preserve">Step </w:t>
        </w:r>
        <w:r>
          <w:rPr>
            <w:rFonts w:ascii="Calibri" w:hAnsi="Calibri" w:cs="Calibri"/>
            <w:b/>
            <w:bCs/>
            <w:sz w:val="24"/>
            <w:szCs w:val="24"/>
          </w:rPr>
          <w:t>5</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 xml:space="preserve">elect </w:t>
        </w:r>
        <w:r>
          <w:rPr>
            <w:rFonts w:ascii="Calibri" w:eastAsia="Calibri" w:hAnsi="Calibri" w:cs="Calibri"/>
            <w:sz w:val="24"/>
            <w:szCs w:val="24"/>
          </w:rPr>
          <w:t xml:space="preserve">the </w:t>
        </w:r>
        <w:r w:rsidRPr="00442CFF">
          <w:rPr>
            <w:rFonts w:ascii="Calibri" w:eastAsia="Calibri" w:hAnsi="Calibri" w:cs="Calibri"/>
            <w:b/>
            <w:bCs/>
            <w:sz w:val="24"/>
            <w:szCs w:val="24"/>
          </w:rPr>
          <w:t>Edit</w:t>
        </w:r>
        <w:r w:rsidRPr="00442CFF">
          <w:rPr>
            <w:rFonts w:ascii="Calibri" w:eastAsia="Calibri" w:hAnsi="Calibri" w:cs="Calibri"/>
            <w:sz w:val="24"/>
            <w:szCs w:val="24"/>
          </w:rPr>
          <w:t xml:space="preserve"> option available in the action dropdown to edit the details of the selected element. Edit the required detail and click on </w:t>
        </w:r>
        <w:r>
          <w:rPr>
            <w:rFonts w:ascii="Calibri" w:eastAsia="Calibri" w:hAnsi="Calibri" w:cs="Calibri"/>
            <w:sz w:val="24"/>
            <w:szCs w:val="24"/>
          </w:rPr>
          <w:t xml:space="preserve">the </w:t>
        </w:r>
        <w:r w:rsidRPr="00442CFF">
          <w:rPr>
            <w:rFonts w:ascii="Calibri" w:eastAsia="Calibri" w:hAnsi="Calibri" w:cs="Calibri"/>
            <w:sz w:val="24"/>
            <w:szCs w:val="24"/>
          </w:rPr>
          <w:t>update button to save and confirm.</w:t>
        </w:r>
      </w:ins>
    </w:p>
    <w:p w14:paraId="71E41D2A" w14:textId="77777777" w:rsidR="006F1D57" w:rsidRPr="008C5C87" w:rsidRDefault="006F1D57" w:rsidP="006F1D57">
      <w:pPr>
        <w:spacing w:before="100" w:beforeAutospacing="1" w:after="100" w:afterAutospacing="1" w:line="360" w:lineRule="auto"/>
        <w:jc w:val="both"/>
        <w:rPr>
          <w:ins w:id="3062" w:author="shashvindu jha" w:date="2024-09-12T16:53:00Z" w16du:dateUtc="2024-09-12T11:23:00Z"/>
          <w:rFonts w:ascii="Calibri" w:eastAsia="Calibri" w:hAnsi="Calibri" w:cs="Calibri"/>
          <w:sz w:val="24"/>
          <w:szCs w:val="24"/>
        </w:rPr>
      </w:pPr>
      <w:ins w:id="3063" w:author="shashvindu jha" w:date="2024-09-12T16:53:00Z" w16du:dateUtc="2024-09-12T11:23:00Z">
        <w:r w:rsidRPr="008C5C87">
          <w:rPr>
            <w:rFonts w:ascii="Calibri" w:hAnsi="Calibri" w:cs="Calibri"/>
            <w:b/>
            <w:bCs/>
            <w:sz w:val="24"/>
            <w:szCs w:val="24"/>
          </w:rPr>
          <w:t xml:space="preserve">Step </w:t>
        </w:r>
        <w:r>
          <w:rPr>
            <w:rFonts w:ascii="Calibri" w:hAnsi="Calibri" w:cs="Calibri"/>
            <w:b/>
            <w:bCs/>
            <w:sz w:val="24"/>
            <w:szCs w:val="24"/>
          </w:rPr>
          <w:t>6</w:t>
        </w:r>
        <w:r w:rsidRPr="008C5C87">
          <w:rPr>
            <w:rFonts w:ascii="Calibri" w:hAnsi="Calibri" w:cs="Calibri"/>
            <w:b/>
            <w:bCs/>
            <w:sz w:val="24"/>
            <w:szCs w:val="24"/>
          </w:rPr>
          <w:t>:</w:t>
        </w:r>
        <w:r w:rsidRPr="008C5C87">
          <w:rPr>
            <w:rFonts w:ascii="Calibri" w:hAnsi="Calibri" w:cs="Calibri"/>
            <w:sz w:val="24"/>
            <w:szCs w:val="24"/>
          </w:rPr>
          <w:t xml:space="preserve"> </w:t>
        </w:r>
        <w:r>
          <w:rPr>
            <w:rFonts w:ascii="Calibri" w:hAnsi="Calibri" w:cs="Calibri"/>
            <w:sz w:val="24"/>
            <w:szCs w:val="24"/>
          </w:rPr>
          <w:t>S</w:t>
        </w:r>
        <w:r w:rsidRPr="00442CFF">
          <w:rPr>
            <w:rFonts w:ascii="Calibri" w:eastAsia="Calibri" w:hAnsi="Calibri" w:cs="Calibri"/>
            <w:sz w:val="24"/>
            <w:szCs w:val="24"/>
          </w:rPr>
          <w:t>elect</w:t>
        </w:r>
        <w:r w:rsidRPr="00442CFF">
          <w:rPr>
            <w:rFonts w:ascii="Calibri" w:eastAsia="Calibri" w:hAnsi="Calibri" w:cs="Calibri"/>
            <w:b/>
            <w:bCs/>
            <w:sz w:val="24"/>
            <w:szCs w:val="24"/>
          </w:rPr>
          <w:t xml:space="preserve"> </w:t>
        </w:r>
        <w:r w:rsidRPr="009C4554">
          <w:rPr>
            <w:rFonts w:ascii="Calibri" w:eastAsia="Calibri" w:hAnsi="Calibri" w:cs="Calibri"/>
            <w:sz w:val="24"/>
            <w:szCs w:val="24"/>
          </w:rPr>
          <w:t>the</w:t>
        </w:r>
        <w:r>
          <w:rPr>
            <w:rFonts w:ascii="Calibri" w:eastAsia="Calibri" w:hAnsi="Calibri" w:cs="Calibri"/>
            <w:b/>
            <w:bCs/>
            <w:sz w:val="24"/>
            <w:szCs w:val="24"/>
          </w:rPr>
          <w:t xml:space="preserve"> </w:t>
        </w:r>
        <w:r w:rsidRPr="00442CFF">
          <w:rPr>
            <w:rFonts w:ascii="Calibri" w:eastAsia="Calibri" w:hAnsi="Calibri" w:cs="Calibri"/>
            <w:b/>
            <w:bCs/>
            <w:sz w:val="24"/>
            <w:szCs w:val="24"/>
          </w:rPr>
          <w:t>Delete</w:t>
        </w:r>
        <w:r w:rsidRPr="00442CFF">
          <w:rPr>
            <w:rFonts w:ascii="Calibri" w:eastAsia="Calibri" w:hAnsi="Calibri" w:cs="Calibri"/>
            <w:sz w:val="24"/>
            <w:szCs w:val="24"/>
          </w:rPr>
          <w:t xml:space="preserve"> option available in the action dropdown to delete the selected element. A confirmation popup will appear, click </w:t>
        </w:r>
        <w:r w:rsidRPr="009C4554">
          <w:rPr>
            <w:rFonts w:ascii="Calibri" w:eastAsia="Calibri" w:hAnsi="Calibri" w:cs="Calibri"/>
            <w:b/>
            <w:bCs/>
            <w:sz w:val="24"/>
            <w:szCs w:val="24"/>
          </w:rPr>
          <w:t>Yes</w:t>
        </w:r>
        <w:r w:rsidRPr="00442CFF">
          <w:rPr>
            <w:rFonts w:ascii="Calibri" w:eastAsia="Calibri" w:hAnsi="Calibri" w:cs="Calibri"/>
            <w:sz w:val="24"/>
            <w:szCs w:val="24"/>
          </w:rPr>
          <w:t xml:space="preserve"> to confirm </w:t>
        </w:r>
        <w:r>
          <w:rPr>
            <w:rFonts w:ascii="Calibri" w:eastAsia="Calibri" w:hAnsi="Calibri" w:cs="Calibri"/>
            <w:sz w:val="24"/>
            <w:szCs w:val="24"/>
          </w:rPr>
          <w:t xml:space="preserve">the </w:t>
        </w:r>
        <w:r w:rsidRPr="00442CFF">
          <w:rPr>
            <w:rFonts w:ascii="Calibri" w:eastAsia="Calibri" w:hAnsi="Calibri" w:cs="Calibri"/>
            <w:sz w:val="24"/>
            <w:szCs w:val="24"/>
          </w:rPr>
          <w:t xml:space="preserve">deletion of </w:t>
        </w:r>
        <w:r>
          <w:rPr>
            <w:rFonts w:ascii="Calibri" w:eastAsia="Calibri" w:hAnsi="Calibri" w:cs="Calibri"/>
            <w:sz w:val="24"/>
            <w:szCs w:val="24"/>
          </w:rPr>
          <w:t xml:space="preserve">the </w:t>
        </w:r>
        <w:r w:rsidRPr="00442CFF">
          <w:rPr>
            <w:rFonts w:ascii="Calibri" w:eastAsia="Calibri" w:hAnsi="Calibri" w:cs="Calibri"/>
            <w:sz w:val="24"/>
            <w:szCs w:val="24"/>
          </w:rPr>
          <w:t>selected element.</w:t>
        </w:r>
      </w:ins>
    </w:p>
    <w:p w14:paraId="573FD582" w14:textId="079D1906" w:rsidR="006F1D57" w:rsidRPr="009C4554" w:rsidRDefault="006F1D57" w:rsidP="006F1D57">
      <w:pPr>
        <w:spacing w:before="100" w:beforeAutospacing="1" w:after="100" w:afterAutospacing="1" w:line="360" w:lineRule="auto"/>
        <w:jc w:val="both"/>
        <w:rPr>
          <w:ins w:id="3064" w:author="shashvindu jha" w:date="2024-09-12T16:53:00Z" w16du:dateUtc="2024-09-12T11:23:00Z"/>
          <w:rFonts w:ascii="Calibri" w:eastAsia="Calibri" w:hAnsi="Calibri" w:cs="Calibri"/>
          <w:sz w:val="24"/>
          <w:szCs w:val="24"/>
        </w:rPr>
      </w:pPr>
      <w:ins w:id="3065" w:author="shashvindu jha" w:date="2024-09-12T16:53:00Z" w16du:dateUtc="2024-09-12T11:23:00Z">
        <w:r w:rsidRPr="009424BF">
          <w:rPr>
            <w:rFonts w:ascii="Calibri" w:eastAsia="Calibri" w:hAnsi="Calibri" w:cs="Calibri"/>
            <w:b/>
            <w:sz w:val="24"/>
            <w:szCs w:val="24"/>
          </w:rPr>
          <w:t xml:space="preserve">Step </w:t>
        </w:r>
        <w:r>
          <w:rPr>
            <w:rFonts w:ascii="Calibri" w:eastAsia="Calibri" w:hAnsi="Calibri" w:cs="Calibri"/>
            <w:b/>
            <w:sz w:val="24"/>
            <w:szCs w:val="24"/>
          </w:rPr>
          <w:t>7</w:t>
        </w:r>
        <w:r w:rsidRPr="009424BF">
          <w:rPr>
            <w:rFonts w:ascii="Calibri" w:eastAsia="Calibri" w:hAnsi="Calibri" w:cs="Calibri"/>
            <w:b/>
            <w:sz w:val="24"/>
            <w:szCs w:val="24"/>
          </w:rPr>
          <w:t>:</w:t>
        </w:r>
        <w:r w:rsidRPr="009424BF">
          <w:rPr>
            <w:rFonts w:ascii="Calibri" w:eastAsia="Calibri" w:hAnsi="Calibri" w:cs="Calibri"/>
            <w:sz w:val="24"/>
            <w:szCs w:val="24"/>
          </w:rPr>
          <w:t xml:space="preserve"> </w:t>
        </w:r>
        <w:r>
          <w:rPr>
            <w:rFonts w:ascii="Calibri" w:eastAsia="Calibri" w:hAnsi="Calibri" w:cs="Calibri"/>
            <w:sz w:val="24"/>
            <w:szCs w:val="24"/>
          </w:rPr>
          <w:t>S</w:t>
        </w:r>
        <w:r w:rsidRPr="00442CFF">
          <w:rPr>
            <w:rFonts w:ascii="Calibri" w:eastAsia="Calibri" w:hAnsi="Calibri" w:cs="Calibri"/>
            <w:sz w:val="24"/>
            <w:szCs w:val="24"/>
          </w:rPr>
          <w:t>elect</w:t>
        </w:r>
        <w:r w:rsidRPr="009C4554">
          <w:rPr>
            <w:rFonts w:ascii="Calibri" w:eastAsia="Calibri" w:hAnsi="Calibri" w:cs="Calibri"/>
            <w:sz w:val="24"/>
            <w:szCs w:val="24"/>
          </w:rPr>
          <w:t xml:space="preserve"> the</w:t>
        </w:r>
        <w:r>
          <w:rPr>
            <w:rFonts w:ascii="Calibri" w:eastAsia="Calibri" w:hAnsi="Calibri" w:cs="Calibri"/>
            <w:b/>
            <w:bCs/>
            <w:sz w:val="24"/>
            <w:szCs w:val="24"/>
          </w:rPr>
          <w:t xml:space="preserve"> </w:t>
        </w:r>
        <w:r w:rsidRPr="00442CFF">
          <w:rPr>
            <w:rFonts w:ascii="Calibri" w:eastAsia="Calibri" w:hAnsi="Calibri" w:cs="Calibri"/>
            <w:b/>
            <w:bCs/>
            <w:sz w:val="24"/>
            <w:szCs w:val="24"/>
          </w:rPr>
          <w:t xml:space="preserve">Enable/Disable </w:t>
        </w:r>
        <w:r w:rsidRPr="00442CFF">
          <w:rPr>
            <w:rFonts w:ascii="Calibri" w:eastAsia="Calibri" w:hAnsi="Calibri" w:cs="Calibri"/>
            <w:sz w:val="24"/>
            <w:szCs w:val="24"/>
          </w:rPr>
          <w:t xml:space="preserve">option available in the action dropdown to show or hide the specific element. The hidden element will not be shown in the list of selected </w:t>
        </w:r>
      </w:ins>
      <w:ins w:id="3066" w:author="shashvindu jha" w:date="2024-09-13T13:32:00Z" w16du:dateUtc="2024-09-13T08:02:00Z">
        <w:r w:rsidR="004C35AB" w:rsidRPr="004C35AB">
          <w:rPr>
            <w:rFonts w:ascii="Calibri" w:eastAsia="Calibri" w:hAnsi="Calibri" w:cs="Calibri"/>
            <w:b/>
            <w:bCs/>
            <w:sz w:val="24"/>
            <w:szCs w:val="24"/>
          </w:rPr>
          <w:t>Resource</w:t>
        </w:r>
      </w:ins>
      <w:ins w:id="3067" w:author="shashvindu jha" w:date="2024-09-13T13:27:00Z" w16du:dateUtc="2024-09-13T07:57:00Z">
        <w:r w:rsidR="008961E2">
          <w:rPr>
            <w:rFonts w:ascii="Calibri" w:eastAsia="Calibri" w:hAnsi="Calibri" w:cs="Calibri"/>
            <w:sz w:val="24"/>
            <w:szCs w:val="24"/>
          </w:rPr>
          <w:t xml:space="preserve"> </w:t>
        </w:r>
      </w:ins>
      <w:ins w:id="3068" w:author="shashvindu jha" w:date="2024-09-12T16:53:00Z" w16du:dateUtc="2024-09-12T11:23:00Z">
        <w:r>
          <w:rPr>
            <w:rFonts w:ascii="Calibri" w:eastAsia="Calibri" w:hAnsi="Calibri" w:cs="Calibri"/>
            <w:sz w:val="24"/>
            <w:szCs w:val="24"/>
          </w:rPr>
          <w:t>types</w:t>
        </w:r>
        <w:r w:rsidRPr="00442CFF">
          <w:rPr>
            <w:rFonts w:ascii="Calibri" w:eastAsia="Calibri" w:hAnsi="Calibri" w:cs="Calibri"/>
            <w:sz w:val="24"/>
            <w:szCs w:val="24"/>
          </w:rPr>
          <w:t xml:space="preserve"> overall </w:t>
        </w:r>
        <w:r>
          <w:rPr>
            <w:rFonts w:ascii="Calibri" w:eastAsia="Calibri" w:hAnsi="Calibri" w:cs="Calibri"/>
            <w:sz w:val="24"/>
            <w:szCs w:val="24"/>
          </w:rPr>
          <w:t xml:space="preserve">in </w:t>
        </w:r>
        <w:r w:rsidRPr="00442CFF">
          <w:rPr>
            <w:rFonts w:ascii="Calibri" w:eastAsia="Calibri" w:hAnsi="Calibri" w:cs="Calibri"/>
            <w:sz w:val="24"/>
            <w:szCs w:val="24"/>
          </w:rPr>
          <w:t>the application</w:t>
        </w:r>
        <w:r w:rsidRPr="009C4554">
          <w:rPr>
            <w:rFonts w:ascii="Calibri" w:eastAsia="Calibri" w:hAnsi="Calibri" w:cs="Calibri"/>
            <w:sz w:val="24"/>
            <w:szCs w:val="24"/>
          </w:rPr>
          <w:t>.</w:t>
        </w:r>
      </w:ins>
    </w:p>
    <w:p w14:paraId="3584A892" w14:textId="2C698197" w:rsidR="00C7008E" w:rsidDel="006F1D57" w:rsidRDefault="00C7008E" w:rsidP="00C7008E">
      <w:pPr>
        <w:pBdr>
          <w:top w:val="nil"/>
          <w:left w:val="nil"/>
          <w:bottom w:val="nil"/>
          <w:right w:val="nil"/>
          <w:between w:val="nil"/>
        </w:pBdr>
        <w:spacing w:before="100" w:beforeAutospacing="1" w:after="100" w:afterAutospacing="1" w:line="360" w:lineRule="auto"/>
        <w:jc w:val="both"/>
        <w:rPr>
          <w:del w:id="3069" w:author="shashvindu jha" w:date="2024-09-12T16:53:00Z" w16du:dateUtc="2024-09-12T11:23:00Z"/>
          <w:rFonts w:ascii="Calibri" w:eastAsia="Calibri" w:hAnsi="Calibri" w:cs="Calibri"/>
          <w:sz w:val="24"/>
          <w:szCs w:val="24"/>
        </w:rPr>
      </w:pPr>
      <w:del w:id="3070" w:author="shashvindu jha" w:date="2024-09-12T16:53:00Z" w16du:dateUtc="2024-09-12T11:23:00Z">
        <w:r w:rsidRPr="00A03013" w:rsidDel="006F1D57">
          <w:rPr>
            <w:rFonts w:ascii="Calibri" w:hAnsi="Calibri" w:cs="Calibri"/>
            <w:b/>
            <w:bCs/>
            <w:sz w:val="24"/>
            <w:szCs w:val="24"/>
          </w:rPr>
          <w:delText xml:space="preserve">Step </w:delText>
        </w:r>
        <w:r w:rsidDel="006F1D57">
          <w:rPr>
            <w:rFonts w:ascii="Calibri" w:hAnsi="Calibri" w:cs="Calibri"/>
            <w:b/>
            <w:bCs/>
            <w:sz w:val="24"/>
            <w:szCs w:val="24"/>
          </w:rPr>
          <w:delText>39</w:delText>
        </w:r>
        <w:r w:rsidRPr="00A03013" w:rsidDel="006F1D57">
          <w:rPr>
            <w:rFonts w:ascii="Calibri" w:hAnsi="Calibri" w:cs="Calibri"/>
            <w:b/>
            <w:bCs/>
            <w:sz w:val="24"/>
            <w:szCs w:val="24"/>
          </w:rPr>
          <w:delText>:</w:delText>
        </w:r>
        <w:r w:rsidDel="006F1D57">
          <w:rPr>
            <w:rFonts w:ascii="Calibri" w:hAnsi="Calibri" w:cs="Calibri"/>
            <w:sz w:val="24"/>
            <w:szCs w:val="24"/>
          </w:rPr>
          <w:delText xml:space="preserve"> Click to s</w:delText>
        </w:r>
        <w:r w:rsidRPr="00442CFF" w:rsidDel="006F1D57">
          <w:rPr>
            <w:rFonts w:ascii="Calibri" w:eastAsia="Calibri" w:hAnsi="Calibri" w:cs="Calibri"/>
            <w:sz w:val="24"/>
            <w:szCs w:val="24"/>
          </w:rPr>
          <w:delText>elect</w:delText>
        </w:r>
        <w:r w:rsidRPr="00A03013" w:rsidDel="006F1D57">
          <w:rPr>
            <w:rFonts w:ascii="Calibri" w:eastAsia="Calibri" w:hAnsi="Calibri" w:cs="Calibri"/>
            <w:b/>
            <w:bCs/>
            <w:sz w:val="24"/>
            <w:szCs w:val="24"/>
          </w:rPr>
          <w:delText xml:space="preserve"> Edit</w:delText>
        </w:r>
        <w:r w:rsidRPr="00A03013" w:rsidDel="006F1D57">
          <w:rPr>
            <w:rFonts w:ascii="Calibri" w:eastAsia="Calibri" w:hAnsi="Calibri" w:cs="Calibri"/>
            <w:sz w:val="24"/>
            <w:szCs w:val="24"/>
          </w:rPr>
          <w:delText xml:space="preserve"> option available in the action dropdown to edit the details of the selected element. Edit the required detail and click on update button to save and confirm.</w:delText>
        </w:r>
      </w:del>
    </w:p>
    <w:p w14:paraId="3D43AF9F" w14:textId="4B779D56" w:rsidR="00C7008E" w:rsidDel="006F1D57" w:rsidRDefault="00C7008E" w:rsidP="00C7008E">
      <w:pPr>
        <w:spacing w:before="100" w:beforeAutospacing="1" w:after="100" w:afterAutospacing="1" w:line="360" w:lineRule="auto"/>
        <w:jc w:val="both"/>
        <w:rPr>
          <w:del w:id="3071" w:author="shashvindu jha" w:date="2024-09-12T16:53:00Z" w16du:dateUtc="2024-09-12T11:23:00Z"/>
          <w:rFonts w:ascii="Calibri" w:eastAsia="Calibri" w:hAnsi="Calibri" w:cs="Calibri"/>
          <w:sz w:val="24"/>
          <w:szCs w:val="24"/>
        </w:rPr>
      </w:pPr>
      <w:del w:id="3072" w:author="shashvindu jha" w:date="2024-09-12T16:53:00Z" w16du:dateUtc="2024-09-12T11:23:00Z">
        <w:r w:rsidRPr="00A03013" w:rsidDel="006F1D57">
          <w:rPr>
            <w:rFonts w:ascii="Calibri" w:hAnsi="Calibri" w:cs="Calibri"/>
            <w:b/>
            <w:bCs/>
            <w:sz w:val="24"/>
            <w:szCs w:val="24"/>
          </w:rPr>
          <w:delText xml:space="preserve">Step </w:delText>
        </w:r>
        <w:r w:rsidDel="006F1D57">
          <w:rPr>
            <w:rFonts w:ascii="Calibri" w:hAnsi="Calibri" w:cs="Calibri"/>
            <w:b/>
            <w:bCs/>
            <w:sz w:val="24"/>
            <w:szCs w:val="24"/>
          </w:rPr>
          <w:delText>40</w:delText>
        </w:r>
        <w:r w:rsidRPr="00A03013" w:rsidDel="006F1D57">
          <w:rPr>
            <w:rFonts w:ascii="Calibri" w:hAnsi="Calibri" w:cs="Calibri"/>
            <w:b/>
            <w:bCs/>
            <w:sz w:val="24"/>
            <w:szCs w:val="24"/>
          </w:rPr>
          <w:delText>:</w:delText>
        </w:r>
        <w:r w:rsidDel="006F1D57">
          <w:rPr>
            <w:rFonts w:ascii="Calibri" w:hAnsi="Calibri" w:cs="Calibri"/>
            <w:sz w:val="24"/>
            <w:szCs w:val="24"/>
          </w:rPr>
          <w:delText xml:space="preserve"> Click to s</w:delText>
        </w:r>
        <w:r w:rsidRPr="00442CFF" w:rsidDel="006F1D57">
          <w:rPr>
            <w:rFonts w:ascii="Calibri" w:eastAsia="Calibri" w:hAnsi="Calibri" w:cs="Calibri"/>
            <w:sz w:val="24"/>
            <w:szCs w:val="24"/>
          </w:rPr>
          <w:delText>elect</w:delText>
        </w:r>
        <w:r w:rsidRPr="00A03013" w:rsidDel="006F1D57">
          <w:rPr>
            <w:rFonts w:ascii="Calibri" w:eastAsia="Calibri" w:hAnsi="Calibri" w:cs="Calibri"/>
            <w:b/>
            <w:bCs/>
            <w:sz w:val="24"/>
            <w:szCs w:val="24"/>
          </w:rPr>
          <w:delText xml:space="preserve"> Delete</w:delText>
        </w:r>
        <w:r w:rsidRPr="00A03013" w:rsidDel="006F1D57">
          <w:rPr>
            <w:rFonts w:ascii="Calibri" w:eastAsia="Calibri" w:hAnsi="Calibri" w:cs="Calibri"/>
            <w:sz w:val="24"/>
            <w:szCs w:val="24"/>
          </w:rPr>
          <w:delText xml:space="preserve"> option available in the action dropdown to delete the selected element. A confirmation popup will appear, click yes to confirm deletion of selected element.</w:delText>
        </w:r>
      </w:del>
    </w:p>
    <w:p w14:paraId="68B544A5" w14:textId="045EDEB4" w:rsidR="00C7008E" w:rsidDel="006F1D57" w:rsidRDefault="00C7008E" w:rsidP="00C7008E">
      <w:pPr>
        <w:spacing w:before="100" w:beforeAutospacing="1" w:after="0" w:line="360" w:lineRule="auto"/>
        <w:jc w:val="both"/>
        <w:rPr>
          <w:del w:id="3073" w:author="shashvindu jha" w:date="2024-09-12T16:53:00Z" w16du:dateUtc="2024-09-12T11:23:00Z"/>
          <w:rFonts w:ascii="Calibri" w:hAnsi="Calibri" w:cs="Calibri"/>
          <w:sz w:val="24"/>
          <w:szCs w:val="24"/>
        </w:rPr>
      </w:pPr>
      <w:del w:id="3074" w:author="shashvindu jha" w:date="2024-09-12T16:53:00Z" w16du:dateUtc="2024-09-12T11:23:00Z">
        <w:r w:rsidRPr="00A03013" w:rsidDel="006F1D57">
          <w:rPr>
            <w:rFonts w:ascii="Calibri" w:hAnsi="Calibri" w:cs="Calibri"/>
            <w:b/>
            <w:bCs/>
            <w:sz w:val="24"/>
            <w:szCs w:val="24"/>
          </w:rPr>
          <w:delText xml:space="preserve">Step </w:delText>
        </w:r>
        <w:r w:rsidDel="006F1D57">
          <w:rPr>
            <w:rFonts w:ascii="Calibri" w:hAnsi="Calibri" w:cs="Calibri"/>
            <w:b/>
            <w:bCs/>
            <w:sz w:val="24"/>
            <w:szCs w:val="24"/>
          </w:rPr>
          <w:delText>41</w:delText>
        </w:r>
        <w:r w:rsidRPr="00A03013" w:rsidDel="006F1D57">
          <w:rPr>
            <w:rFonts w:ascii="Calibri" w:hAnsi="Calibri" w:cs="Calibri"/>
            <w:b/>
            <w:bCs/>
            <w:sz w:val="24"/>
            <w:szCs w:val="24"/>
          </w:rPr>
          <w:delText>:</w:delText>
        </w:r>
        <w:r w:rsidRPr="005848E8" w:rsidDel="006F1D57">
          <w:rPr>
            <w:rFonts w:ascii="Calibri" w:hAnsi="Calibri" w:cs="Calibri"/>
            <w:b/>
            <w:bCs/>
            <w:sz w:val="24"/>
            <w:szCs w:val="24"/>
          </w:rPr>
          <w:delText xml:space="preserve"> </w:delText>
        </w:r>
        <w:r w:rsidDel="006F1D57">
          <w:rPr>
            <w:rFonts w:ascii="Calibri" w:hAnsi="Calibri" w:cs="Calibri"/>
            <w:sz w:val="24"/>
            <w:szCs w:val="24"/>
          </w:rPr>
          <w:delText>Click to s</w:delText>
        </w:r>
        <w:r w:rsidRPr="00442CFF" w:rsidDel="006F1D57">
          <w:rPr>
            <w:rFonts w:ascii="Calibri" w:eastAsia="Calibri" w:hAnsi="Calibri" w:cs="Calibri"/>
            <w:sz w:val="24"/>
            <w:szCs w:val="24"/>
          </w:rPr>
          <w:delText>elect</w:delText>
        </w:r>
        <w:r w:rsidRPr="005848E8" w:rsidDel="006F1D57">
          <w:rPr>
            <w:rFonts w:ascii="Calibri" w:hAnsi="Calibri" w:cs="Calibri"/>
            <w:b/>
            <w:bCs/>
            <w:sz w:val="24"/>
            <w:szCs w:val="24"/>
          </w:rPr>
          <w:delText xml:space="preserve"> Enable/Disable</w:delText>
        </w:r>
        <w:r w:rsidRPr="005848E8" w:rsidDel="006F1D57">
          <w:rPr>
            <w:rFonts w:ascii="Calibri" w:hAnsi="Calibri" w:cs="Calibri"/>
            <w:sz w:val="24"/>
            <w:szCs w:val="24"/>
          </w:rPr>
          <w:delText xml:space="preserve"> option available in the action dropdown to show or hide the specific element. The hidden element will not be shown throughout the application.</w:delText>
        </w:r>
      </w:del>
    </w:p>
    <w:p w14:paraId="3BE42AF4" w14:textId="0790A344" w:rsidR="003F2ABB" w:rsidRDefault="006F1D57">
      <w:pPr>
        <w:rPr>
          <w:ins w:id="3075" w:author="shashvindu jha" w:date="2024-09-13T12:49:00Z" w16du:dateUtc="2024-09-13T07:19:00Z"/>
        </w:rPr>
      </w:pPr>
      <w:ins w:id="3076" w:author="shashvindu jha" w:date="2024-09-12T16:53:00Z" w16du:dateUtc="2024-09-12T11:23:00Z">
        <w:r>
          <w:br w:type="page"/>
        </w:r>
      </w:ins>
    </w:p>
    <w:p w14:paraId="6B130EF5" w14:textId="77777777" w:rsidR="003F2ABB" w:rsidRDefault="003F2ABB" w:rsidP="003F2ABB">
      <w:pPr>
        <w:pStyle w:val="Heading2"/>
        <w:spacing w:before="100" w:beforeAutospacing="1" w:after="100" w:afterAutospacing="1" w:line="360" w:lineRule="auto"/>
        <w:jc w:val="both"/>
        <w:rPr>
          <w:ins w:id="3077" w:author="shashvindu jha" w:date="2024-09-13T12:50:00Z" w16du:dateUtc="2024-09-13T07:20:00Z"/>
          <w:color w:val="002060"/>
        </w:rPr>
      </w:pPr>
      <w:bookmarkStart w:id="3078" w:name="_Toc177030378"/>
      <w:bookmarkStart w:id="3079" w:name="_Toc176966464"/>
      <w:ins w:id="3080" w:author="shashvindu jha" w:date="2024-09-13T12:50:00Z" w16du:dateUtc="2024-09-13T07:20:00Z">
        <w:r w:rsidRPr="00360C3B">
          <w:rPr>
            <w:color w:val="002060"/>
          </w:rPr>
          <w:lastRenderedPageBreak/>
          <w:t>2.</w:t>
        </w:r>
        <w:r>
          <w:rPr>
            <w:color w:val="002060"/>
          </w:rPr>
          <w:t>5 A</w:t>
        </w:r>
        <w:r w:rsidRPr="00D171D9">
          <w:rPr>
            <w:color w:val="002060"/>
          </w:rPr>
          <w:t>NNEXURE</w:t>
        </w:r>
        <w:bookmarkEnd w:id="3078"/>
        <w:r>
          <w:rPr>
            <w:color w:val="002060"/>
          </w:rPr>
          <w:t xml:space="preserve"> </w:t>
        </w:r>
        <w:bookmarkEnd w:id="3079"/>
      </w:ins>
    </w:p>
    <w:p w14:paraId="52D41ABA" w14:textId="77777777" w:rsidR="003F2ABB" w:rsidRDefault="003F2ABB">
      <w:pPr>
        <w:rPr>
          <w:ins w:id="3081" w:author="shashvindu jha" w:date="2024-09-13T12:49:00Z" w16du:dateUtc="2024-09-13T07:19:00Z"/>
        </w:rPr>
      </w:pPr>
      <w:ins w:id="3082" w:author="shashvindu jha" w:date="2024-09-13T12:49:00Z" w16du:dateUtc="2024-09-13T07:19:00Z">
        <w:r>
          <w:br w:type="page"/>
        </w:r>
      </w:ins>
    </w:p>
    <w:p w14:paraId="4ECB7BD7" w14:textId="5ED2592E" w:rsidR="00C7008E" w:rsidRPr="00E22DA9" w:rsidRDefault="008D4943">
      <w:pPr>
        <w:spacing w:before="100" w:beforeAutospacing="1" w:after="100" w:afterAutospacing="1" w:line="360" w:lineRule="auto"/>
        <w:jc w:val="both"/>
        <w:rPr>
          <w:rFonts w:cs="Times New Roman"/>
          <w:szCs w:val="24"/>
          <w:rPrChange w:id="3083" w:author="shashvindu jha" w:date="2024-09-13T13:36:00Z" w16du:dateUtc="2024-09-13T08:06:00Z">
            <w:rPr>
              <w:rFonts w:ascii="Calibri" w:eastAsia="Calibri" w:hAnsi="Calibri" w:cs="Calibri"/>
              <w:sz w:val="24"/>
              <w:szCs w:val="24"/>
            </w:rPr>
          </w:rPrChange>
        </w:rPr>
        <w:pPrChange w:id="3084" w:author="shashvindu jha" w:date="2024-09-13T13:36:00Z" w16du:dateUtc="2024-09-13T08:06:00Z">
          <w:pPr>
            <w:jc w:val="both"/>
          </w:pPr>
        </w:pPrChange>
      </w:pPr>
      <w:ins w:id="3085" w:author="shashvindu jha" w:date="2024-09-12T16:52:00Z" w16du:dateUtc="2024-09-12T11:22:00Z">
        <w:r w:rsidRPr="009D4DB1">
          <w:rPr>
            <w:rFonts w:ascii="Segoe MDL2 Assets" w:hAnsi="Segoe MDL2 Assets" w:cs="Times New Roman"/>
            <w:noProof/>
          </w:rPr>
          <w:lastRenderedPageBreak/>
          <w:drawing>
            <wp:anchor distT="0" distB="0" distL="114300" distR="114300" simplePos="0" relativeHeight="251904000" behindDoc="0" locked="0" layoutInCell="1" allowOverlap="1" wp14:anchorId="07BE7494" wp14:editId="77E5E333">
              <wp:simplePos x="0" y="0"/>
              <wp:positionH relativeFrom="column">
                <wp:posOffset>3771265</wp:posOffset>
              </wp:positionH>
              <wp:positionV relativeFrom="page">
                <wp:posOffset>8091805</wp:posOffset>
              </wp:positionV>
              <wp:extent cx="2341880" cy="548005"/>
              <wp:effectExtent l="0" t="0" r="1270" b="4445"/>
              <wp:wrapSquare wrapText="bothSides"/>
              <wp:docPr id="575912062" name="Picture 5759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ech Mission-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1880" cy="548005"/>
                      </a:xfrm>
                      <a:prstGeom prst="rect">
                        <a:avLst/>
                      </a:prstGeom>
                    </pic:spPr>
                  </pic:pic>
                </a:graphicData>
              </a:graphic>
              <wp14:sizeRelH relativeFrom="margin">
                <wp14:pctWidth>0</wp14:pctWidth>
              </wp14:sizeRelH>
              <wp14:sizeRelV relativeFrom="margin">
                <wp14:pctHeight>0</wp14:pctHeight>
              </wp14:sizeRelV>
            </wp:anchor>
          </w:drawing>
        </w:r>
        <w:r w:rsidRPr="009D4DB1">
          <w:rPr>
            <w:rFonts w:ascii="Segoe MDL2 Assets" w:hAnsi="Segoe MDL2 Assets" w:cs="Times New Roman"/>
            <w:noProof/>
          </w:rPr>
          <w:drawing>
            <wp:anchor distT="0" distB="0" distL="114300" distR="114300" simplePos="0" relativeHeight="251902976" behindDoc="0" locked="0" layoutInCell="1" allowOverlap="1" wp14:anchorId="5F9455DC" wp14:editId="3BBE2BC9">
              <wp:simplePos x="0" y="0"/>
              <wp:positionH relativeFrom="column">
                <wp:posOffset>2652395</wp:posOffset>
              </wp:positionH>
              <wp:positionV relativeFrom="page">
                <wp:posOffset>7776210</wp:posOffset>
              </wp:positionV>
              <wp:extent cx="588010" cy="1191260"/>
              <wp:effectExtent l="0" t="0" r="2540" b="8890"/>
              <wp:wrapSquare wrapText="bothSides"/>
              <wp:docPr id="1914009558" name="Picture 1914009558" descr="File:UND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NDP logo.svg - Wikimedia Common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010"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4DB1">
          <w:rPr>
            <w:rFonts w:ascii="Segoe MDL2 Assets" w:hAnsi="Segoe MDL2 Assets" w:cs="Times New Roman"/>
            <w:noProof/>
          </w:rPr>
          <w:drawing>
            <wp:anchor distT="0" distB="0" distL="114300" distR="114300" simplePos="0" relativeHeight="251901952" behindDoc="0" locked="0" layoutInCell="1" allowOverlap="1" wp14:anchorId="421DC83A" wp14:editId="47021326">
              <wp:simplePos x="0" y="0"/>
              <wp:positionH relativeFrom="column">
                <wp:posOffset>-155558</wp:posOffset>
              </wp:positionH>
              <wp:positionV relativeFrom="page">
                <wp:posOffset>7776210</wp:posOffset>
              </wp:positionV>
              <wp:extent cx="1986915" cy="1191260"/>
              <wp:effectExtent l="0" t="0" r="0" b="8890"/>
              <wp:wrapSquare wrapText="bothSides"/>
              <wp:docPr id="1429269251" name="Picture 142926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stics Mauritius Logo.png"/>
                      <pic:cNvPicPr/>
                    </pic:nvPicPr>
                    <pic:blipFill>
                      <a:blip r:embed="rId44">
                        <a:extLst>
                          <a:ext uri="{28A0092B-C50C-407E-A947-70E740481C1C}">
                            <a14:useLocalDpi xmlns:a14="http://schemas.microsoft.com/office/drawing/2010/main" val="0"/>
                          </a:ext>
                        </a:extLst>
                      </a:blip>
                      <a:stretch>
                        <a:fillRect/>
                      </a:stretch>
                    </pic:blipFill>
                    <pic:spPr>
                      <a:xfrm>
                        <a:off x="0" y="0"/>
                        <a:ext cx="1986915" cy="1191260"/>
                      </a:xfrm>
                      <a:prstGeom prst="rect">
                        <a:avLst/>
                      </a:prstGeom>
                    </pic:spPr>
                  </pic:pic>
                </a:graphicData>
              </a:graphic>
              <wp14:sizeRelH relativeFrom="margin">
                <wp14:pctWidth>0</wp14:pctWidth>
              </wp14:sizeRelH>
              <wp14:sizeRelV relativeFrom="margin">
                <wp14:pctHeight>0</wp14:pctHeight>
              </wp14:sizeRelV>
            </wp:anchor>
          </w:drawing>
        </w:r>
        <w:r w:rsidRPr="009D4DB1">
          <w:rPr>
            <w:rFonts w:ascii="Segoe MDL2 Assets" w:hAnsi="Segoe MDL2 Assets" w:cs="Times New Roman"/>
            <w:noProof/>
            <w:color w:val="000000" w:themeColor="text1"/>
          </w:rPr>
          <mc:AlternateContent>
            <mc:Choice Requires="wps">
              <w:drawing>
                <wp:anchor distT="0" distB="0" distL="114300" distR="114300" simplePos="0" relativeHeight="251899904" behindDoc="1" locked="0" layoutInCell="1" allowOverlap="1" wp14:anchorId="40A4D0C7" wp14:editId="3014D3C3">
                  <wp:simplePos x="667265" y="304800"/>
                  <wp:positionH relativeFrom="margin">
                    <wp:align>center</wp:align>
                  </wp:positionH>
                  <wp:positionV relativeFrom="margin">
                    <wp:align>center</wp:align>
                  </wp:positionV>
                  <wp:extent cx="6518910" cy="9159240"/>
                  <wp:effectExtent l="0" t="0" r="0" b="3810"/>
                  <wp:wrapSquare wrapText="bothSides"/>
                  <wp:docPr id="359114060" name="Rectangle 359114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8910" cy="915924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0268F31" w14:textId="77777777" w:rsidR="006F1D57" w:rsidRPr="00B84C58" w:rsidRDefault="006F1D57" w:rsidP="006F1D57">
                              <w:pPr>
                                <w:tabs>
                                  <w:tab w:val="left" w:pos="10080"/>
                                </w:tabs>
                                <w:ind w:right="157"/>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A4D0C7" id="Rectangle 359114060" o:spid="_x0000_s1029" style="position:absolute;left:0;text-align:left;margin-left:0;margin-top:0;width:513.3pt;height:721.2pt;z-index:-2514165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" fillcolor="#d9dfef [660]" stroked="f" strokeweight="1pt">
                  <v:fill color2="#90a1cf [1940]" rotate="t" focus="100%" type="gradient">
                    <o:fill v:ext="view" type="gradientUnscaled"/>
                  </v:fill>
                  <v:textbox inset="0,0,0,0">
                    <w:txbxContent>
                      <w:p w14:paraId="70268F31" w14:textId="77777777" w:rsidR="006F1D57" w:rsidRPr="00B84C58" w:rsidRDefault="006F1D57" w:rsidP="006F1D57">
                        <w:pPr>
                          <w:tabs>
                            <w:tab w:val="left" w:pos="10080"/>
                          </w:tabs>
                          <w:ind w:right="157"/>
                          <w:rPr>
                            <w:color w:val="FFFFFF" w:themeColor="background1"/>
                            <w14:textFill>
                              <w14:noFill/>
                            </w14:textFill>
                          </w:rPr>
                        </w:pPr>
                      </w:p>
                    </w:txbxContent>
                  </v:textbox>
                  <w10:wrap type="square" anchorx="margin" anchory="margin"/>
                </v:rect>
              </w:pict>
            </mc:Fallback>
          </mc:AlternateContent>
        </w:r>
      </w:ins>
      <w:del w:id="3086" w:author="shashvindu jha" w:date="2024-09-12T16:53:00Z" w16du:dateUtc="2024-09-12T11:23:00Z">
        <w:r w:rsidR="00C7008E" w:rsidDel="006F1D57">
          <w:br w:type="page"/>
        </w:r>
      </w:del>
      <w:ins w:id="3087" w:author="shashvindu jha" w:date="2024-09-12T16:52:00Z" w16du:dateUtc="2024-09-12T11:22:00Z">
        <w:r w:rsidR="006F1D57">
          <w:rPr>
            <w:noProof/>
          </w:rPr>
          <mc:AlternateContent>
            <mc:Choice Requires="wps">
              <w:drawing>
                <wp:anchor distT="0" distB="0" distL="114300" distR="114300" simplePos="0" relativeHeight="251900928" behindDoc="0" locked="0" layoutInCell="1" allowOverlap="1" wp14:anchorId="6FD501B7" wp14:editId="2A0CAC1E">
                  <wp:simplePos x="906145" y="3517265"/>
                  <wp:positionH relativeFrom="margin">
                    <wp:align>center</wp:align>
                  </wp:positionH>
                  <wp:positionV relativeFrom="margin">
                    <wp:align>center</wp:align>
                  </wp:positionV>
                  <wp:extent cx="6359525" cy="2540000"/>
                  <wp:effectExtent l="0" t="0" r="3175" b="0"/>
                  <wp:wrapSquare wrapText="bothSides"/>
                  <wp:docPr id="1390328580" name="Rectangle 8"/>
                  <wp:cNvGraphicFramePr/>
                  <a:graphic xmlns:a="http://schemas.openxmlformats.org/drawingml/2006/main">
                    <a:graphicData uri="http://schemas.microsoft.com/office/word/2010/wordprocessingShape">
                      <wps:wsp>
                        <wps:cNvSpPr/>
                        <wps:spPr>
                          <a:xfrm>
                            <a:off x="0" y="0"/>
                            <a:ext cx="6359525" cy="2540000"/>
                          </a:xfrm>
                          <a:prstGeom prst="rect">
                            <a:avLst/>
                          </a:prstGeom>
                          <a:solidFill>
                            <a:schemeClr val="bg1"/>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FD8F9" id="Rectangle 8" o:spid="_x0000_s1026" style="position:absolute;margin-left:0;margin-top:0;width:500.75pt;height:200pt;z-index:25190092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" fillcolor="white [3212]" stroked="f" strokeweight="1.25pt">
                  <w10:wrap type="square" anchorx="margin" anchory="margin"/>
                </v:rect>
              </w:pict>
            </mc:Fallback>
          </mc:AlternateContent>
        </w:r>
        <w:r w:rsidR="006F1D57">
          <w:rPr>
            <w:noProof/>
          </w:rPr>
          <mc:AlternateContent>
            <mc:Choice Requires="wps">
              <w:drawing>
                <wp:anchor distT="0" distB="0" distL="114300" distR="114300" simplePos="0" relativeHeight="251905024" behindDoc="0" locked="0" layoutInCell="1" allowOverlap="1" wp14:anchorId="488E2840" wp14:editId="4333D14A">
                  <wp:simplePos x="1062355" y="4431665"/>
                  <wp:positionH relativeFrom="margin">
                    <wp:align>center</wp:align>
                  </wp:positionH>
                  <wp:positionV relativeFrom="margin">
                    <wp:align>center</wp:align>
                  </wp:positionV>
                  <wp:extent cx="6028055" cy="472440"/>
                  <wp:effectExtent l="0" t="0" r="0" b="3810"/>
                  <wp:wrapSquare wrapText="bothSides"/>
                  <wp:docPr id="1669406233" name="Text Box 1"/>
                  <wp:cNvGraphicFramePr/>
                  <a:graphic xmlns:a="http://schemas.openxmlformats.org/drawingml/2006/main">
                    <a:graphicData uri="http://schemas.microsoft.com/office/word/2010/wordprocessingShape">
                      <wps:wsp>
                        <wps:cNvSpPr txBox="1"/>
                        <wps:spPr>
                          <a:xfrm>
                            <a:off x="0" y="0"/>
                            <a:ext cx="6028055" cy="472440"/>
                          </a:xfrm>
                          <a:prstGeom prst="rect">
                            <a:avLst/>
                          </a:prstGeom>
                          <a:noFill/>
                          <a:ln w="6350">
                            <a:noFill/>
                          </a:ln>
                          <a:effectLst/>
                        </wps:spPr>
                        <wps:txbx>
                          <w:txbxContent>
                            <w:p w14:paraId="12503A26" w14:textId="3D4316AC" w:rsidR="006F1D57" w:rsidRPr="00013944" w:rsidRDefault="006F1D57" w:rsidP="006F1D57">
                              <w:pPr>
                                <w:jc w:val="center"/>
                                <w:rPr>
                                  <w:rFonts w:eastAsiaTheme="majorEastAsia" w:cstheme="majorBidi"/>
                                  <w:noProof/>
                                  <w:color w:val="629DD1" w:themeColor="accent2"/>
                                  <w:sz w:val="20"/>
                                </w:rPr>
                              </w:pPr>
                              <w:del w:id="3088" w:author="shashvindu jha" w:date="2024-09-13T12:54:00Z" w16du:dateUtc="2024-09-13T07:24:00Z">
                                <w:r w:rsidRPr="00013944" w:rsidDel="00EE5342">
                                  <w:rPr>
                                    <w:rFonts w:eastAsiaTheme="majorEastAsia" w:cstheme="majorBidi"/>
                                    <w:noProof/>
                                    <w:color w:val="629DD1" w:themeColor="accent2"/>
                                    <w:sz w:val="48"/>
                                    <w:szCs w:val="48"/>
                                  </w:rPr>
                                  <w:delText>PRODUCT DOCUMENT</w:delText>
                                </w:r>
                              </w:del>
                              <w:ins w:id="3089" w:author="shashvindu jha" w:date="2024-09-13T12:54:00Z" w16du:dateUtc="2024-09-13T07:24:00Z">
                                <w:r w:rsidR="00EE5342">
                                  <w:rPr>
                                    <w:rFonts w:eastAsiaTheme="majorEastAsia" w:cstheme="majorBidi"/>
                                    <w:noProof/>
                                    <w:color w:val="629DD1" w:themeColor="accent2"/>
                                    <w:sz w:val="48"/>
                                    <w:szCs w:val="48"/>
                                  </w:rPr>
                                  <w:t>USER GUIDE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E2840" id="_x0000_s1030" type="#_x0000_t202" style="position:absolute;left:0;text-align:left;margin-left:0;margin-top:0;width:474.65pt;height:37.2pt;z-index:25190502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" filled="f" stroked="f" strokeweight=".5pt">
                  <v:textbox>
                    <w:txbxContent>
                      <w:p w14:paraId="12503A26" w14:textId="3D4316AC" w:rsidR="006F1D57" w:rsidRPr="00013944" w:rsidRDefault="006F1D57" w:rsidP="006F1D57">
                        <w:pPr>
                          <w:jc w:val="center"/>
                          <w:rPr>
                            <w:rFonts w:eastAsiaTheme="majorEastAsia" w:cstheme="majorBidi"/>
                            <w:noProof/>
                            <w:color w:val="629DD1" w:themeColor="accent2"/>
                            <w:sz w:val="20"/>
                          </w:rPr>
                        </w:pPr>
                        <w:del w:id="3112" w:author="shashvindu jha" w:date="2024-09-13T12:54:00Z" w16du:dateUtc="2024-09-13T07:24:00Z">
                          <w:r w:rsidRPr="00013944" w:rsidDel="00EE5342">
                            <w:rPr>
                              <w:rFonts w:eastAsiaTheme="majorEastAsia" w:cstheme="majorBidi"/>
                              <w:noProof/>
                              <w:color w:val="629DD1" w:themeColor="accent2"/>
                              <w:sz w:val="48"/>
                              <w:szCs w:val="48"/>
                            </w:rPr>
                            <w:delText>PRODUCT DOCUMENT</w:delText>
                          </w:r>
                        </w:del>
                        <w:ins w:id="3113" w:author="shashvindu jha" w:date="2024-09-13T12:54:00Z" w16du:dateUtc="2024-09-13T07:24:00Z">
                          <w:r w:rsidR="00EE5342">
                            <w:rPr>
                              <w:rFonts w:eastAsiaTheme="majorEastAsia" w:cstheme="majorBidi"/>
                              <w:noProof/>
                              <w:color w:val="629DD1" w:themeColor="accent2"/>
                              <w:sz w:val="48"/>
                              <w:szCs w:val="48"/>
                            </w:rPr>
                            <w:t>USER GUIDE</w:t>
                          </w:r>
                        </w:ins>
                      </w:p>
                    </w:txbxContent>
                  </v:textbox>
                  <w10:wrap type="square" anchorx="margin" anchory="margin"/>
                </v:shape>
              </w:pict>
            </mc:Fallback>
          </mc:AlternateContent>
        </w:r>
      </w:ins>
    </w:p>
    <w:sectPr w:rsidR="00C7008E" w:rsidRPr="00E22DA9" w:rsidSect="00163132">
      <w:pgSz w:w="12240" w:h="15840"/>
      <w:pgMar w:top="1702"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7B88CE" w14:textId="77777777" w:rsidR="00E2221D" w:rsidRDefault="00E2221D" w:rsidP="00D37A06">
      <w:r>
        <w:separator/>
      </w:r>
    </w:p>
  </w:endnote>
  <w:endnote w:type="continuationSeparator" w:id="0">
    <w:p w14:paraId="7A697E7A" w14:textId="77777777" w:rsidR="00E2221D" w:rsidRDefault="00E2221D" w:rsidP="00D37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1"/>
    <w:family w:val="swiss"/>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eration Mono">
    <w:altName w:val="Courier New"/>
    <w:charset w:val="01"/>
    <w:family w:val="modern"/>
    <w:pitch w:val="fixed"/>
  </w:font>
  <w:font w:name="Segoe UI">
    <w:panose1 w:val="020B0502040204020203"/>
    <w:charset w:val="00"/>
    <w:family w:val="swiss"/>
    <w:pitch w:val="variable"/>
    <w:sig w:usb0="E4002EFF" w:usb1="C000E47F"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382394"/>
      <w:docPartObj>
        <w:docPartGallery w:val="Page Numbers (Bottom of Page)"/>
        <w:docPartUnique/>
      </w:docPartObj>
    </w:sdtPr>
    <w:sdtEndPr>
      <w:rPr>
        <w:color w:val="7F7F7F" w:themeColor="background1" w:themeShade="7F"/>
        <w:spacing w:val="60"/>
      </w:rPr>
    </w:sdtEndPr>
    <w:sdtContent>
      <w:p w14:paraId="25E0E3FA" w14:textId="77777777" w:rsidR="00C7008E" w:rsidRDefault="00C7008E" w:rsidP="009439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w:t>
        </w:r>
        <w:r>
          <w:rPr>
            <w:noProof/>
          </w:rPr>
          <w:fldChar w:fldCharType="end"/>
        </w:r>
        <w:r>
          <w:t xml:space="preserve"> | </w:t>
        </w:r>
        <w:r>
          <w:rPr>
            <w:color w:val="7F7F7F" w:themeColor="background1" w:themeShade="7F"/>
            <w:spacing w:val="60"/>
          </w:rPr>
          <w:t>MauStats</w:t>
        </w:r>
      </w:p>
    </w:sdtContent>
  </w:sdt>
  <w:p w14:paraId="3F96C483" w14:textId="77777777" w:rsidR="00C7008E" w:rsidRDefault="00C70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393" w:author="shashvindu jha" w:date="2024-09-13T10:56:00Z"/>
  <w:sdt>
    <w:sdtPr>
      <w:id w:val="-571350950"/>
      <w:docPartObj>
        <w:docPartGallery w:val="Page Numbers (Bottom of Page)"/>
        <w:docPartUnique/>
      </w:docPartObj>
    </w:sdtPr>
    <w:sdtEndPr>
      <w:rPr>
        <w:color w:val="7F7F7F" w:themeColor="background1" w:themeShade="7F"/>
        <w:spacing w:val="60"/>
      </w:rPr>
    </w:sdtEndPr>
    <w:sdtContent>
      <w:customXmlInsRangeEnd w:id="1393"/>
      <w:p w14:paraId="523669BC" w14:textId="77777777" w:rsidR="008C1D83" w:rsidRDefault="008C1D83" w:rsidP="008C1D83">
        <w:pPr>
          <w:pStyle w:val="Footer"/>
          <w:pBdr>
            <w:top w:val="single" w:sz="4" w:space="1" w:color="D9D9D9" w:themeColor="background1" w:themeShade="D9"/>
          </w:pBdr>
          <w:jc w:val="right"/>
          <w:rPr>
            <w:ins w:id="1394" w:author="shashvindu jha" w:date="2024-09-13T10:56:00Z" w16du:dateUtc="2024-09-13T05:26:00Z"/>
            <w:color w:val="7F7F7F" w:themeColor="background1" w:themeShade="7F"/>
            <w:spacing w:val="60"/>
          </w:rPr>
        </w:pPr>
        <w:ins w:id="1395" w:author="shashvindu jha" w:date="2024-09-13T10:56:00Z" w16du:dateUtc="2024-09-13T05:26:00Z">
          <w:r>
            <w:fldChar w:fldCharType="begin"/>
          </w:r>
          <w:r>
            <w:instrText xml:space="preserve"> PAGE   \* MERGEFORMAT </w:instrText>
          </w:r>
          <w:r>
            <w:fldChar w:fldCharType="separate"/>
          </w:r>
          <w:r>
            <w:t>5</w:t>
          </w:r>
          <w:r>
            <w:rPr>
              <w:noProof/>
            </w:rPr>
            <w:fldChar w:fldCharType="end"/>
          </w:r>
          <w:r>
            <w:t xml:space="preserve"> | </w:t>
          </w:r>
          <w:r>
            <w:rPr>
              <w:color w:val="7F7F7F" w:themeColor="background1" w:themeShade="7F"/>
              <w:spacing w:val="60"/>
            </w:rPr>
            <w:t>MauStats</w:t>
          </w:r>
        </w:ins>
      </w:p>
      <w:customXmlInsRangeStart w:id="1396" w:author="shashvindu jha" w:date="2024-09-13T10:56:00Z"/>
    </w:sdtContent>
  </w:sdt>
  <w:customXmlInsRangeEnd w:id="1396"/>
  <w:customXmlDelRangeStart w:id="1397" w:author="shashvindu jha" w:date="2024-09-13T10:56:00Z"/>
  <w:sdt>
    <w:sdtPr>
      <w:id w:val="-1520004676"/>
      <w:docPartObj>
        <w:docPartGallery w:val="Page Numbers (Bottom of Page)"/>
        <w:docPartUnique/>
      </w:docPartObj>
    </w:sdtPr>
    <w:sdtEndPr>
      <w:rPr>
        <w:color w:val="7F7F7F" w:themeColor="background1" w:themeShade="7F"/>
        <w:spacing w:val="60"/>
      </w:rPr>
    </w:sdtEndPr>
    <w:sdtContent>
      <w:customXmlDelRangeEnd w:id="1397"/>
      <w:p w14:paraId="4128B628" w14:textId="785439B2" w:rsidR="00C7008E" w:rsidRDefault="00C7008E" w:rsidP="00684705">
        <w:pPr>
          <w:pStyle w:val="Footer"/>
          <w:pBdr>
            <w:top w:val="single" w:sz="4" w:space="1" w:color="D9D9D9" w:themeColor="background1" w:themeShade="D9"/>
          </w:pBdr>
          <w:jc w:val="right"/>
        </w:pPr>
        <w:del w:id="1398" w:author="shashvindu jha" w:date="2024-09-13T10:56:00Z" w16du:dateUtc="2024-09-13T05:26:00Z">
          <w:r w:rsidDel="008C1D83">
            <w:fldChar w:fldCharType="begin"/>
          </w:r>
          <w:r w:rsidDel="008C1D83">
            <w:delInstrText xml:space="preserve"> PAGE   \* MERGEFORMAT </w:delInstrText>
          </w:r>
          <w:r w:rsidDel="008C1D83">
            <w:fldChar w:fldCharType="separate"/>
          </w:r>
          <w:r w:rsidDel="008C1D83">
            <w:rPr>
              <w:noProof/>
            </w:rPr>
            <w:delText>3</w:delText>
          </w:r>
          <w:r w:rsidDel="008C1D83">
            <w:rPr>
              <w:noProof/>
            </w:rPr>
            <w:fldChar w:fldCharType="end"/>
          </w:r>
          <w:r w:rsidDel="008C1D83">
            <w:delText xml:space="preserve"> | </w:delText>
          </w:r>
          <w:r w:rsidDel="008C1D83">
            <w:rPr>
              <w:color w:val="7F7F7F" w:themeColor="background1" w:themeShade="7F"/>
              <w:spacing w:val="60"/>
            </w:rPr>
            <w:delText>MauStats</w:delText>
          </w:r>
        </w:del>
      </w:p>
      <w:customXmlDelRangeStart w:id="1399" w:author="shashvindu jha" w:date="2024-09-13T10:56:00Z"/>
    </w:sdtContent>
  </w:sdt>
  <w:customXmlDelRangeEnd w:id="139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EF92C" w14:textId="77777777" w:rsidR="00C7008E" w:rsidRDefault="00C7008E" w:rsidP="00EA3B5C">
    <w:pPr>
      <w:pStyle w:val="Footer"/>
    </w:pPr>
    <w:r w:rsidRPr="0088375D">
      <w:rPr>
        <w:rFonts w:ascii="Calibri" w:hAnsi="Calibri" w:cs="Calibri"/>
        <w:noProof/>
      </w:rPr>
      <w:drawing>
        <wp:anchor distT="0" distB="0" distL="114300" distR="114300" simplePos="0" relativeHeight="251659264" behindDoc="0" locked="0" layoutInCell="1" allowOverlap="1" wp14:anchorId="361FACA1" wp14:editId="782E75F3">
          <wp:simplePos x="0" y="0"/>
          <wp:positionH relativeFrom="column">
            <wp:posOffset>0</wp:posOffset>
          </wp:positionH>
          <wp:positionV relativeFrom="page">
            <wp:posOffset>10118725</wp:posOffset>
          </wp:positionV>
          <wp:extent cx="402590" cy="821055"/>
          <wp:effectExtent l="0" t="0" r="0" b="0"/>
          <wp:wrapSquare wrapText="bothSides"/>
          <wp:docPr id="922147092" name="Graphic 167300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raphic 49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02590" cy="82105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9B8E57" w14:textId="77777777" w:rsidR="00E2221D" w:rsidRDefault="00E2221D" w:rsidP="00D37A06">
      <w:r>
        <w:separator/>
      </w:r>
    </w:p>
  </w:footnote>
  <w:footnote w:type="continuationSeparator" w:id="0">
    <w:p w14:paraId="14131D62" w14:textId="77777777" w:rsidR="00E2221D" w:rsidRDefault="00E2221D" w:rsidP="00D37A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94AD7" w14:textId="77777777" w:rsidR="00933321" w:rsidRDefault="00933321" w:rsidP="00933321">
    <w:pPr>
      <w:rPr>
        <w:ins w:id="1387" w:author="shashvindu jha" w:date="2024-09-13T10:57:00Z" w16du:dateUtc="2024-09-13T05:27:00Z"/>
      </w:rPr>
    </w:pPr>
    <w:ins w:id="1388" w:author="shashvindu jha" w:date="2024-09-13T10:57:00Z" w16du:dateUtc="2024-09-13T05:27:00Z">
      <w:r>
        <w:rPr>
          <w:noProof/>
        </w:rPr>
        <mc:AlternateContent>
          <mc:Choice Requires="wps">
            <w:drawing>
              <wp:anchor distT="0" distB="0" distL="114300" distR="114300" simplePos="0" relativeHeight="251671552" behindDoc="0" locked="0" layoutInCell="1" allowOverlap="1" wp14:anchorId="6218CDA8" wp14:editId="6C9695AC">
                <wp:simplePos x="0" y="0"/>
                <wp:positionH relativeFrom="margin">
                  <wp:align>right</wp:align>
                </wp:positionH>
                <wp:positionV relativeFrom="paragraph">
                  <wp:posOffset>182880</wp:posOffset>
                </wp:positionV>
                <wp:extent cx="4930140" cy="7620"/>
                <wp:effectExtent l="0" t="0" r="22860" b="30480"/>
                <wp:wrapNone/>
                <wp:docPr id="134083043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30140" cy="762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261E1" id="Straight Connector 6" o:spid="_x0000_s1026" style="position:absolute;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7pt,14.4pt" to="725.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" strokecolor="#4a66ac [3204]" strokeweight="1.5pt">
                <v:stroke joinstyle="miter"/>
                <o:lock v:ext="edit" shapetype="f"/>
                <w10:wrap anchorx="margin"/>
              </v:line>
            </w:pict>
          </mc:Fallback>
        </mc:AlternateContent>
      </w:r>
      <w:r>
        <w:rPr>
          <w:noProof/>
        </w:rPr>
        <w:drawing>
          <wp:anchor distT="0" distB="0" distL="114300" distR="114300" simplePos="0" relativeHeight="251669504" behindDoc="1" locked="0" layoutInCell="1" allowOverlap="1" wp14:anchorId="67F8DA0C" wp14:editId="50D1F439">
            <wp:simplePos x="0" y="0"/>
            <wp:positionH relativeFrom="column">
              <wp:posOffset>-323850</wp:posOffset>
            </wp:positionH>
            <wp:positionV relativeFrom="paragraph">
              <wp:posOffset>69850</wp:posOffset>
            </wp:positionV>
            <wp:extent cx="1263015" cy="276225"/>
            <wp:effectExtent l="0" t="0" r="0" b="9525"/>
            <wp:wrapTight wrapText="bothSides">
              <wp:wrapPolygon edited="0">
                <wp:start x="0" y="0"/>
                <wp:lineTo x="0" y="20855"/>
                <wp:lineTo x="21176" y="20855"/>
                <wp:lineTo x="21176" y="0"/>
                <wp:lineTo x="7493" y="0"/>
                <wp:lineTo x="0" y="0"/>
              </wp:wrapPolygon>
            </wp:wrapTight>
            <wp:docPr id="1356085866" name="Graphic 13560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7490" name="Graphic 145606749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63015" cy="276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70528" behindDoc="0" locked="0" layoutInCell="1" allowOverlap="1" wp14:anchorId="2192FDD5" wp14:editId="1F20A707">
                <wp:simplePos x="0" y="0"/>
                <wp:positionH relativeFrom="column">
                  <wp:posOffset>673099</wp:posOffset>
                </wp:positionH>
                <wp:positionV relativeFrom="paragraph">
                  <wp:posOffset>330200</wp:posOffset>
                </wp:positionV>
                <wp:extent cx="0" cy="12700"/>
                <wp:effectExtent l="0" t="0" r="19050" b="6350"/>
                <wp:wrapNone/>
                <wp:docPr id="107608145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700"/>
                        </a:xfrm>
                        <a:prstGeom prst="straightConnector1">
                          <a:avLst/>
                        </a:prstGeom>
                        <a:noFill/>
                        <a:ln w="9525" cap="flat" cmpd="sng">
                          <a:solidFill>
                            <a:srgbClr val="F15A29"/>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E2BC940" id="_x0000_t32" coordsize="21600,21600" o:spt="32" o:oned="t" path="m,l21600,21600e" filled="f">
                <v:path arrowok="t" fillok="f" o:connecttype="none"/>
                <o:lock v:ext="edit" shapetype="t"/>
              </v:shapetype>
              <v:shape id="Straight Arrow Connector 5" o:spid="_x0000_s1026" type="#_x0000_t32" style="position:absolute;margin-left:53pt;margin-top:26pt;width:0;height:1pt;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" strokecolor="#f15a29">
                <v:stroke startarrowwidth="narrow" startarrowlength="short" endarrowwidth="narrow" endarrowlength="short"/>
                <o:lock v:ext="edit" shapetype="f"/>
              </v:shape>
            </w:pict>
          </mc:Fallback>
        </mc:AlternateContent>
      </w:r>
    </w:ins>
  </w:p>
  <w:p w14:paraId="2DC176C4" w14:textId="0258CDBC" w:rsidR="00C7008E" w:rsidRDefault="00C7008E" w:rsidP="00D22BA5">
    <w:del w:id="1389" w:author="shashvindu jha" w:date="2024-09-13T10:57:00Z" w16du:dateUtc="2024-09-13T05:27:00Z">
      <w:r w:rsidDel="00933321">
        <w:rPr>
          <w:noProof/>
        </w:rPr>
        <mc:AlternateContent>
          <mc:Choice Requires="wps">
            <w:drawing>
              <wp:anchor distT="0" distB="0" distL="114300" distR="114300" simplePos="0" relativeHeight="251662336" behindDoc="0" locked="0" layoutInCell="1" allowOverlap="1" wp14:anchorId="192B5144" wp14:editId="2DD95680">
                <wp:simplePos x="0" y="0"/>
                <wp:positionH relativeFrom="page">
                  <wp:posOffset>2009775</wp:posOffset>
                </wp:positionH>
                <wp:positionV relativeFrom="paragraph">
                  <wp:posOffset>180975</wp:posOffset>
                </wp:positionV>
                <wp:extent cx="5448300" cy="19050"/>
                <wp:effectExtent l="0" t="0" r="0" b="0"/>
                <wp:wrapNone/>
                <wp:docPr id="11272200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48300" cy="190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F516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8.25pt,14.25pt" to="58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" strokecolor="#4a66ac [3204]" strokeweight="1.5pt">
                <v:stroke joinstyle="miter"/>
                <o:lock v:ext="edit" shapetype="f"/>
                <w10:wrap anchorx="page"/>
              </v:line>
            </w:pict>
          </mc:Fallback>
        </mc:AlternateContent>
      </w:r>
      <w:r w:rsidDel="00933321">
        <w:rPr>
          <w:noProof/>
        </w:rPr>
        <w:drawing>
          <wp:anchor distT="0" distB="0" distL="114300" distR="114300" simplePos="0" relativeHeight="251660288" behindDoc="1" locked="0" layoutInCell="1" allowOverlap="1" wp14:anchorId="05D83A34" wp14:editId="533D9E3A">
            <wp:simplePos x="0" y="0"/>
            <wp:positionH relativeFrom="column">
              <wp:posOffset>-323850</wp:posOffset>
            </wp:positionH>
            <wp:positionV relativeFrom="paragraph">
              <wp:posOffset>69850</wp:posOffset>
            </wp:positionV>
            <wp:extent cx="1263015" cy="276225"/>
            <wp:effectExtent l="0" t="0" r="0" b="9525"/>
            <wp:wrapTight wrapText="bothSides">
              <wp:wrapPolygon edited="0">
                <wp:start x="0" y="0"/>
                <wp:lineTo x="0" y="20855"/>
                <wp:lineTo x="21176" y="20855"/>
                <wp:lineTo x="21176" y="0"/>
                <wp:lineTo x="7493" y="0"/>
                <wp:lineTo x="0" y="0"/>
              </wp:wrapPolygon>
            </wp:wrapTight>
            <wp:docPr id="53787604" name="Graphic 135283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7490" name="Graphic 145606749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63015" cy="276225"/>
                    </a:xfrm>
                    <a:prstGeom prst="rect">
                      <a:avLst/>
                    </a:prstGeom>
                  </pic:spPr>
                </pic:pic>
              </a:graphicData>
            </a:graphic>
            <wp14:sizeRelH relativeFrom="margin">
              <wp14:pctWidth>0</wp14:pctWidth>
            </wp14:sizeRelH>
            <wp14:sizeRelV relativeFrom="margin">
              <wp14:pctHeight>0</wp14:pctHeight>
            </wp14:sizeRelV>
          </wp:anchor>
        </w:drawing>
      </w:r>
      <w:r w:rsidDel="00933321">
        <w:rPr>
          <w:noProof/>
        </w:rPr>
        <mc:AlternateContent>
          <mc:Choice Requires="wps">
            <w:drawing>
              <wp:anchor distT="0" distB="0" distL="114299" distR="114299" simplePos="0" relativeHeight="251661312" behindDoc="0" locked="0" layoutInCell="1" allowOverlap="1" wp14:anchorId="7DEBFFE4" wp14:editId="61C4D273">
                <wp:simplePos x="0" y="0"/>
                <wp:positionH relativeFrom="column">
                  <wp:posOffset>673099</wp:posOffset>
                </wp:positionH>
                <wp:positionV relativeFrom="paragraph">
                  <wp:posOffset>330200</wp:posOffset>
                </wp:positionV>
                <wp:extent cx="0" cy="12700"/>
                <wp:effectExtent l="0" t="0" r="19050" b="6350"/>
                <wp:wrapNone/>
                <wp:docPr id="120201069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700"/>
                        </a:xfrm>
                        <a:prstGeom prst="straightConnector1">
                          <a:avLst/>
                        </a:prstGeom>
                        <a:noFill/>
                        <a:ln w="9525" cap="flat" cmpd="sng">
                          <a:solidFill>
                            <a:srgbClr val="F15A29"/>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D4FA838" id="_x0000_t32" coordsize="21600,21600" o:spt="32" o:oned="t" path="m,l21600,21600e" filled="f">
                <v:path arrowok="t" fillok="f" o:connecttype="none"/>
                <o:lock v:ext="edit" shapetype="t"/>
              </v:shapetype>
              <v:shape id="Straight Arrow Connector 5" o:spid="_x0000_s1026" type="#_x0000_t32" style="position:absolute;margin-left:53pt;margin-top:26pt;width:0;height:1p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" strokecolor="#f15a29">
                <v:stroke startarrowwidth="narrow" startarrowlength="short" endarrowwidth="narrow" endarrowlength="short"/>
                <o:lock v:ext="edit" shapetype="f"/>
              </v:shape>
            </w:pict>
          </mc:Fallback>
        </mc:AlternateConten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C8AFE" w14:textId="77777777" w:rsidR="008C1D83" w:rsidRPr="00584E9E" w:rsidRDefault="008C1D83" w:rsidP="008C1D83">
    <w:pPr>
      <w:pStyle w:val="Header"/>
      <w:rPr>
        <w:ins w:id="1390" w:author="shashvindu jha" w:date="2024-09-13T10:56:00Z" w16du:dateUtc="2024-09-13T05:26:00Z"/>
        <w:rFonts w:ascii="Times New Roman" w:hAnsi="Times New Roman" w:cs="Times New Roman"/>
        <w:sz w:val="20"/>
        <w:szCs w:val="20"/>
      </w:rPr>
    </w:pPr>
    <w:ins w:id="1391" w:author="shashvindu jha" w:date="2024-09-13T10:56:00Z" w16du:dateUtc="2024-09-13T05:26:00Z">
      <w:r>
        <w:rPr>
          <w:noProof/>
        </w:rPr>
        <mc:AlternateContent>
          <mc:Choice Requires="wps">
            <w:drawing>
              <wp:anchor distT="0" distB="0" distL="114300" distR="114300" simplePos="0" relativeHeight="251666432" behindDoc="0" locked="0" layoutInCell="1" allowOverlap="1" wp14:anchorId="6DCD1C98" wp14:editId="70CEE9D4">
                <wp:simplePos x="0" y="0"/>
                <wp:positionH relativeFrom="page">
                  <wp:posOffset>480060</wp:posOffset>
                </wp:positionH>
                <wp:positionV relativeFrom="paragraph">
                  <wp:posOffset>228600</wp:posOffset>
                </wp:positionV>
                <wp:extent cx="5128260" cy="0"/>
                <wp:effectExtent l="0" t="0" r="34290" b="19050"/>
                <wp:wrapNone/>
                <wp:docPr id="103748090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2826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7D1DA"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7.8pt,18pt" to="441.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" strokecolor="#4a66ac [3204]" strokeweight="1.5pt">
                <v:stroke joinstyle="miter"/>
                <o:lock v:ext="edit" shapetype="f"/>
                <w10:wrap anchorx="page"/>
              </v:line>
            </w:pict>
          </mc:Fallback>
        </mc:AlternateContent>
      </w:r>
      <w:r>
        <w:rPr>
          <w:noProof/>
        </w:rPr>
        <mc:AlternateContent>
          <mc:Choice Requires="wps">
            <w:drawing>
              <wp:anchor distT="45720" distB="45720" distL="114300" distR="114300" simplePos="0" relativeHeight="251667456" behindDoc="0" locked="0" layoutInCell="1" allowOverlap="1" wp14:anchorId="4CED5889" wp14:editId="486A569C">
                <wp:simplePos x="0" y="0"/>
                <wp:positionH relativeFrom="margin">
                  <wp:align>right</wp:align>
                </wp:positionH>
                <wp:positionV relativeFrom="paragraph">
                  <wp:posOffset>-99060</wp:posOffset>
                </wp:positionV>
                <wp:extent cx="1240790" cy="586740"/>
                <wp:effectExtent l="0" t="0" r="0" b="7620"/>
                <wp:wrapSquare wrapText="bothSides"/>
                <wp:docPr id="16973468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790" cy="586740"/>
                        </a:xfrm>
                        <a:prstGeom prst="rect">
                          <a:avLst/>
                        </a:prstGeom>
                        <a:noFill/>
                        <a:ln w="9525">
                          <a:noFill/>
                          <a:miter lim="800000"/>
                          <a:headEnd/>
                          <a:tailEnd/>
                        </a:ln>
                      </wps:spPr>
                      <wps:txbx>
                        <w:txbxContent>
                          <w:p w14:paraId="19138BE8" w14:textId="77777777" w:rsidR="008C1D83" w:rsidRPr="00AD183D" w:rsidRDefault="008C1D83" w:rsidP="008C1D83">
                            <w:pPr>
                              <w:spacing w:after="0" w:line="260" w:lineRule="exact"/>
                              <w:jc w:val="right"/>
                              <w:rPr>
                                <w:sz w:val="28"/>
                                <w:szCs w:val="28"/>
                              </w:rPr>
                            </w:pPr>
                            <w:r>
                              <w:rPr>
                                <w:sz w:val="28"/>
                                <w:szCs w:val="28"/>
                              </w:rPr>
                              <w:t>User</w:t>
                            </w:r>
                            <w:r w:rsidRPr="00AD183D">
                              <w:rPr>
                                <w:sz w:val="28"/>
                                <w:szCs w:val="28"/>
                              </w:rPr>
                              <w:t xml:space="preserve"> Guide</w:t>
                            </w:r>
                          </w:p>
                          <w:p w14:paraId="1DEAFC61" w14:textId="77777777" w:rsidR="008C1D83" w:rsidRPr="00AD183D" w:rsidRDefault="008C1D83" w:rsidP="008C1D83">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wps:txbx>
                      <wps:bodyPr rot="0" vert="horz" wrap="square" lIns="0" tIns="91440" rIns="0" bIns="0" anchor="b" anchorCtr="0">
                        <a:spAutoFit/>
                      </wps:bodyPr>
                    </wps:wsp>
                  </a:graphicData>
                </a:graphic>
                <wp14:sizeRelH relativeFrom="margin">
                  <wp14:pctWidth>0</wp14:pctWidth>
                </wp14:sizeRelH>
                <wp14:sizeRelV relativeFrom="margin">
                  <wp14:pctHeight>0</wp14:pctHeight>
                </wp14:sizeRelV>
              </wp:anchor>
            </w:drawing>
          </mc:Choice>
          <mc:Fallback>
            <w:pict>
              <v:shapetype w14:anchorId="4CED5889" id="_x0000_t202" coordsize="21600,21600" o:spt="202" path="m,l,21600r21600,l21600,xe">
                <v:stroke joinstyle="miter"/>
                <v:path gradientshapeok="t" o:connecttype="rect"/>
              </v:shapetype>
              <v:shape id="Text Box 3" o:spid="_x0000_s1031" type="#_x0000_t202" style="position:absolute;margin-left:46.5pt;margin-top:-7.8pt;width:97.7pt;height:46.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" filled="f" stroked="f">
                <v:textbox style="mso-fit-shape-to-text:t" inset="0,7.2pt,0,0">
                  <w:txbxContent>
                    <w:p w14:paraId="19138BE8" w14:textId="77777777" w:rsidR="008C1D83" w:rsidRPr="00AD183D" w:rsidRDefault="008C1D83" w:rsidP="008C1D83">
                      <w:pPr>
                        <w:spacing w:after="0" w:line="260" w:lineRule="exact"/>
                        <w:jc w:val="right"/>
                        <w:rPr>
                          <w:sz w:val="28"/>
                          <w:szCs w:val="28"/>
                        </w:rPr>
                      </w:pPr>
                      <w:r>
                        <w:rPr>
                          <w:sz w:val="28"/>
                          <w:szCs w:val="28"/>
                        </w:rPr>
                        <w:t>User</w:t>
                      </w:r>
                      <w:r w:rsidRPr="00AD183D">
                        <w:rPr>
                          <w:sz w:val="28"/>
                          <w:szCs w:val="28"/>
                        </w:rPr>
                        <w:t xml:space="preserve"> Guide</w:t>
                      </w:r>
                    </w:p>
                    <w:p w14:paraId="1DEAFC61" w14:textId="77777777" w:rsidR="008C1D83" w:rsidRPr="00AD183D" w:rsidRDefault="008C1D83" w:rsidP="008C1D83">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v:textbox>
                <w10:wrap type="square" anchorx="margin"/>
              </v:shape>
            </w:pict>
          </mc:Fallback>
        </mc:AlternateContent>
      </w:r>
    </w:ins>
  </w:p>
  <w:p w14:paraId="08B6947B" w14:textId="5A556514" w:rsidR="00C7008E" w:rsidRPr="00584E9E" w:rsidRDefault="00C7008E" w:rsidP="00AD183D">
    <w:pPr>
      <w:pStyle w:val="Header"/>
      <w:ind w:left="2160"/>
      <w:jc w:val="center"/>
      <w:rPr>
        <w:rFonts w:ascii="Times New Roman" w:hAnsi="Times New Roman" w:cs="Times New Roman"/>
        <w:sz w:val="20"/>
        <w:szCs w:val="20"/>
      </w:rPr>
    </w:pPr>
    <w:del w:id="1392" w:author="shashvindu jha" w:date="2024-09-13T10:56:00Z" w16du:dateUtc="2024-09-13T05:26:00Z">
      <w:r w:rsidDel="008C1D83">
        <w:rPr>
          <w:noProof/>
        </w:rPr>
        <mc:AlternateContent>
          <mc:Choice Requires="wps">
            <w:drawing>
              <wp:anchor distT="0" distB="0" distL="114300" distR="114300" simplePos="0" relativeHeight="251663360" behindDoc="0" locked="0" layoutInCell="1" allowOverlap="1" wp14:anchorId="56CA7319" wp14:editId="2FAE6072">
                <wp:simplePos x="0" y="0"/>
                <wp:positionH relativeFrom="page">
                  <wp:posOffset>477520</wp:posOffset>
                </wp:positionH>
                <wp:positionV relativeFrom="paragraph">
                  <wp:posOffset>210820</wp:posOffset>
                </wp:positionV>
                <wp:extent cx="6059805" cy="20955"/>
                <wp:effectExtent l="0" t="0" r="17145" b="17145"/>
                <wp:wrapNone/>
                <wp:docPr id="139058601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59805" cy="20955"/>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3E354" id="Straight Connector 4" o:spid="_x0000_s1026" style="position:absolute;flip:y;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7.6pt,16.6pt" to="514.7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" strokecolor="#4a66ac [3204]" strokeweight="1.5pt">
                <v:stroke joinstyle="miter"/>
                <o:lock v:ext="edit" shapetype="f"/>
                <w10:wrap anchorx="page"/>
              </v:line>
            </w:pict>
          </mc:Fallback>
        </mc:AlternateContent>
      </w:r>
      <w:r w:rsidDel="008C1D83">
        <w:rPr>
          <w:noProof/>
        </w:rPr>
        <mc:AlternateContent>
          <mc:Choice Requires="wps">
            <w:drawing>
              <wp:anchor distT="45720" distB="45720" distL="114300" distR="114300" simplePos="0" relativeHeight="251664384" behindDoc="0" locked="0" layoutInCell="1" allowOverlap="1" wp14:anchorId="4FB6D180" wp14:editId="338FFE68">
                <wp:simplePos x="0" y="0"/>
                <wp:positionH relativeFrom="column">
                  <wp:posOffset>4845685</wp:posOffset>
                </wp:positionH>
                <wp:positionV relativeFrom="paragraph">
                  <wp:posOffset>-298450</wp:posOffset>
                </wp:positionV>
                <wp:extent cx="1629410" cy="586740"/>
                <wp:effectExtent l="0" t="0" r="0" b="0"/>
                <wp:wrapSquare wrapText="bothSides"/>
                <wp:docPr id="4002463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86740"/>
                        </a:xfrm>
                        <a:prstGeom prst="rect">
                          <a:avLst/>
                        </a:prstGeom>
                        <a:noFill/>
                        <a:ln w="9525">
                          <a:noFill/>
                          <a:miter lim="800000"/>
                          <a:headEnd/>
                          <a:tailEnd/>
                        </a:ln>
                      </wps:spPr>
                      <wps:txbx>
                        <w:txbxContent>
                          <w:p w14:paraId="4A32196D" w14:textId="77777777" w:rsidR="00C7008E" w:rsidRPr="00AD183D" w:rsidRDefault="00C7008E" w:rsidP="00622937">
                            <w:pPr>
                              <w:spacing w:after="0" w:line="260" w:lineRule="exact"/>
                              <w:jc w:val="right"/>
                              <w:rPr>
                                <w:sz w:val="28"/>
                                <w:szCs w:val="28"/>
                              </w:rPr>
                            </w:pPr>
                            <w:r>
                              <w:rPr>
                                <w:sz w:val="28"/>
                                <w:szCs w:val="28"/>
                              </w:rPr>
                              <w:t>User</w:t>
                            </w:r>
                            <w:r w:rsidRPr="00AD183D">
                              <w:rPr>
                                <w:sz w:val="28"/>
                                <w:szCs w:val="28"/>
                              </w:rPr>
                              <w:t xml:space="preserve"> Guide</w:t>
                            </w:r>
                          </w:p>
                          <w:p w14:paraId="7F063F90" w14:textId="77777777" w:rsidR="00C7008E" w:rsidRPr="00AD183D" w:rsidRDefault="00C7008E" w:rsidP="00622937">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wps:txbx>
                      <wps:bodyPr rot="0" vert="horz" wrap="square" lIns="0" tIns="91440" rIns="0" bIns="0" anchor="b" anchorCtr="0">
                        <a:spAutoFit/>
                      </wps:bodyPr>
                    </wps:wsp>
                  </a:graphicData>
                </a:graphic>
                <wp14:sizeRelH relativeFrom="margin">
                  <wp14:pctWidth>0</wp14:pctWidth>
                </wp14:sizeRelH>
                <wp14:sizeRelV relativeFrom="margin">
                  <wp14:pctHeight>0</wp14:pctHeight>
                </wp14:sizeRelV>
              </wp:anchor>
            </w:drawing>
          </mc:Choice>
          <mc:Fallback>
            <w:pict>
              <v:shape w14:anchorId="4FB6D180" id="_x0000_s1032" type="#_x0000_t202" style="position:absolute;left:0;text-align:left;margin-left:381.55pt;margin-top:-23.5pt;width:128.3pt;height:46.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" filled="f" stroked="f">
                <v:textbox style="mso-fit-shape-to-text:t" inset="0,7.2pt,0,0">
                  <w:txbxContent>
                    <w:p w14:paraId="4A32196D" w14:textId="77777777" w:rsidR="00C7008E" w:rsidRPr="00AD183D" w:rsidRDefault="00C7008E" w:rsidP="00622937">
                      <w:pPr>
                        <w:spacing w:after="0" w:line="260" w:lineRule="exact"/>
                        <w:jc w:val="right"/>
                        <w:rPr>
                          <w:sz w:val="28"/>
                          <w:szCs w:val="28"/>
                        </w:rPr>
                      </w:pPr>
                      <w:r>
                        <w:rPr>
                          <w:sz w:val="28"/>
                          <w:szCs w:val="28"/>
                        </w:rPr>
                        <w:t>User</w:t>
                      </w:r>
                      <w:r w:rsidRPr="00AD183D">
                        <w:rPr>
                          <w:sz w:val="28"/>
                          <w:szCs w:val="28"/>
                        </w:rPr>
                        <w:t xml:space="preserve"> Guide</w:t>
                      </w:r>
                    </w:p>
                    <w:p w14:paraId="7F063F90" w14:textId="77777777" w:rsidR="00C7008E" w:rsidRPr="00AD183D" w:rsidRDefault="00C7008E" w:rsidP="00622937">
                      <w:pPr>
                        <w:spacing w:after="0" w:line="260" w:lineRule="exact"/>
                        <w:jc w:val="right"/>
                        <w:rPr>
                          <w:color w:val="595959" w:themeColor="text1" w:themeTint="A6"/>
                          <w:sz w:val="24"/>
                          <w:szCs w:val="24"/>
                        </w:rPr>
                      </w:pPr>
                      <w:r w:rsidRPr="00AD183D">
                        <w:rPr>
                          <w:color w:val="595959" w:themeColor="text1" w:themeTint="A6"/>
                          <w:sz w:val="24"/>
                          <w:szCs w:val="24"/>
                        </w:rPr>
                        <w:t>M</w:t>
                      </w:r>
                      <w:r>
                        <w:rPr>
                          <w:color w:val="595959" w:themeColor="text1" w:themeTint="A6"/>
                          <w:sz w:val="24"/>
                          <w:szCs w:val="24"/>
                        </w:rPr>
                        <w:t>auStats</w:t>
                      </w:r>
                      <w:r w:rsidRPr="00AD183D">
                        <w:rPr>
                          <w:color w:val="595959" w:themeColor="text1" w:themeTint="A6"/>
                          <w:sz w:val="24"/>
                          <w:szCs w:val="24"/>
                        </w:rPr>
                        <w:t xml:space="preserve"> Platform</w:t>
                      </w:r>
                    </w:p>
                  </w:txbxContent>
                </v:textbox>
                <w10:wrap type="square"/>
              </v:shape>
            </w:pict>
          </mc:Fallback>
        </mc:AlternateConten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31284"/>
    <w:multiLevelType w:val="hybridMultilevel"/>
    <w:tmpl w:val="A7F05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24EE3"/>
    <w:multiLevelType w:val="hybridMultilevel"/>
    <w:tmpl w:val="91666C9A"/>
    <w:lvl w:ilvl="0" w:tplc="F168DA9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B086E"/>
    <w:multiLevelType w:val="hybridMultilevel"/>
    <w:tmpl w:val="36F008A4"/>
    <w:lvl w:ilvl="0" w:tplc="D6A2C44A">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EF7C2C82">
      <w:numFmt w:val="bullet"/>
      <w:lvlText w:val="•"/>
      <w:lvlJc w:val="left"/>
      <w:pPr>
        <w:ind w:left="2088" w:hanging="360"/>
      </w:pPr>
      <w:rPr>
        <w:rFonts w:hint="default"/>
        <w:lang w:val="en-US" w:eastAsia="en-US" w:bidi="ar-SA"/>
      </w:rPr>
    </w:lvl>
    <w:lvl w:ilvl="2" w:tplc="CE84197E">
      <w:numFmt w:val="bullet"/>
      <w:lvlText w:val="•"/>
      <w:lvlJc w:val="left"/>
      <w:pPr>
        <w:ind w:left="3036" w:hanging="360"/>
      </w:pPr>
      <w:rPr>
        <w:rFonts w:hint="default"/>
        <w:lang w:val="en-US" w:eastAsia="en-US" w:bidi="ar-SA"/>
      </w:rPr>
    </w:lvl>
    <w:lvl w:ilvl="3" w:tplc="7B54BB06">
      <w:numFmt w:val="bullet"/>
      <w:lvlText w:val="•"/>
      <w:lvlJc w:val="left"/>
      <w:pPr>
        <w:ind w:left="3984" w:hanging="360"/>
      </w:pPr>
      <w:rPr>
        <w:rFonts w:hint="default"/>
        <w:lang w:val="en-US" w:eastAsia="en-US" w:bidi="ar-SA"/>
      </w:rPr>
    </w:lvl>
    <w:lvl w:ilvl="4" w:tplc="7DB2AA96">
      <w:numFmt w:val="bullet"/>
      <w:lvlText w:val="•"/>
      <w:lvlJc w:val="left"/>
      <w:pPr>
        <w:ind w:left="4932" w:hanging="360"/>
      </w:pPr>
      <w:rPr>
        <w:rFonts w:hint="default"/>
        <w:lang w:val="en-US" w:eastAsia="en-US" w:bidi="ar-SA"/>
      </w:rPr>
    </w:lvl>
    <w:lvl w:ilvl="5" w:tplc="AE4E6856">
      <w:numFmt w:val="bullet"/>
      <w:lvlText w:val="•"/>
      <w:lvlJc w:val="left"/>
      <w:pPr>
        <w:ind w:left="5880" w:hanging="360"/>
      </w:pPr>
      <w:rPr>
        <w:rFonts w:hint="default"/>
        <w:lang w:val="en-US" w:eastAsia="en-US" w:bidi="ar-SA"/>
      </w:rPr>
    </w:lvl>
    <w:lvl w:ilvl="6" w:tplc="4AB0CA64">
      <w:numFmt w:val="bullet"/>
      <w:lvlText w:val="•"/>
      <w:lvlJc w:val="left"/>
      <w:pPr>
        <w:ind w:left="6828" w:hanging="360"/>
      </w:pPr>
      <w:rPr>
        <w:rFonts w:hint="default"/>
        <w:lang w:val="en-US" w:eastAsia="en-US" w:bidi="ar-SA"/>
      </w:rPr>
    </w:lvl>
    <w:lvl w:ilvl="7" w:tplc="02DCEADC">
      <w:numFmt w:val="bullet"/>
      <w:lvlText w:val="•"/>
      <w:lvlJc w:val="left"/>
      <w:pPr>
        <w:ind w:left="7776" w:hanging="360"/>
      </w:pPr>
      <w:rPr>
        <w:rFonts w:hint="default"/>
        <w:lang w:val="en-US" w:eastAsia="en-US" w:bidi="ar-SA"/>
      </w:rPr>
    </w:lvl>
    <w:lvl w:ilvl="8" w:tplc="97FC2A06">
      <w:numFmt w:val="bullet"/>
      <w:lvlText w:val="•"/>
      <w:lvlJc w:val="left"/>
      <w:pPr>
        <w:ind w:left="8724" w:hanging="360"/>
      </w:pPr>
      <w:rPr>
        <w:rFonts w:hint="default"/>
        <w:lang w:val="en-US" w:eastAsia="en-US" w:bidi="ar-SA"/>
      </w:rPr>
    </w:lvl>
  </w:abstractNum>
  <w:abstractNum w:abstractNumId="3" w15:restartNumberingAfterBreak="0">
    <w:nsid w:val="0A3676B8"/>
    <w:multiLevelType w:val="hybridMultilevel"/>
    <w:tmpl w:val="8B88877E"/>
    <w:lvl w:ilvl="0" w:tplc="59DA8574">
      <w:start w:val="1"/>
      <w:numFmt w:val="decimal"/>
      <w:lvlText w:val="%1."/>
      <w:lvlJc w:val="left"/>
      <w:pPr>
        <w:ind w:left="780" w:hanging="360"/>
      </w:pPr>
      <w:rPr>
        <w:rFonts w:hint="default"/>
        <w:w w:val="100"/>
        <w:lang w:val="en-US" w:eastAsia="en-US" w:bidi="ar-SA"/>
      </w:rPr>
    </w:lvl>
    <w:lvl w:ilvl="1" w:tplc="196EECFA">
      <w:start w:val="1"/>
      <w:numFmt w:val="lowerLetter"/>
      <w:lvlText w:val="%2."/>
      <w:lvlJc w:val="left"/>
      <w:pPr>
        <w:ind w:left="1500" w:hanging="360"/>
      </w:pPr>
      <w:rPr>
        <w:rFonts w:ascii="Arial MT" w:eastAsia="Arial MT" w:hAnsi="Arial MT" w:cs="Arial MT" w:hint="default"/>
        <w:w w:val="100"/>
        <w:sz w:val="24"/>
        <w:szCs w:val="24"/>
        <w:lang w:val="en-US" w:eastAsia="en-US" w:bidi="ar-SA"/>
      </w:rPr>
    </w:lvl>
    <w:lvl w:ilvl="2" w:tplc="C4A8D408">
      <w:start w:val="1"/>
      <w:numFmt w:val="lowerRoman"/>
      <w:lvlText w:val="%3."/>
      <w:lvlJc w:val="left"/>
      <w:pPr>
        <w:ind w:left="2220" w:hanging="300"/>
        <w:jc w:val="right"/>
      </w:pPr>
      <w:rPr>
        <w:rFonts w:ascii="Arial MT" w:eastAsia="Arial MT" w:hAnsi="Arial MT" w:cs="Arial MT" w:hint="default"/>
        <w:spacing w:val="-1"/>
        <w:w w:val="100"/>
        <w:sz w:val="24"/>
        <w:szCs w:val="24"/>
        <w:lang w:val="en-US" w:eastAsia="en-US" w:bidi="ar-SA"/>
      </w:rPr>
    </w:lvl>
    <w:lvl w:ilvl="3" w:tplc="F1D4FA88">
      <w:numFmt w:val="bullet"/>
      <w:lvlText w:val="•"/>
      <w:lvlJc w:val="left"/>
      <w:pPr>
        <w:ind w:left="3270" w:hanging="300"/>
      </w:pPr>
      <w:rPr>
        <w:rFonts w:hint="default"/>
        <w:lang w:val="en-US" w:eastAsia="en-US" w:bidi="ar-SA"/>
      </w:rPr>
    </w:lvl>
    <w:lvl w:ilvl="4" w:tplc="B792FDF8">
      <w:numFmt w:val="bullet"/>
      <w:lvlText w:val="•"/>
      <w:lvlJc w:val="left"/>
      <w:pPr>
        <w:ind w:left="4320" w:hanging="300"/>
      </w:pPr>
      <w:rPr>
        <w:rFonts w:hint="default"/>
        <w:lang w:val="en-US" w:eastAsia="en-US" w:bidi="ar-SA"/>
      </w:rPr>
    </w:lvl>
    <w:lvl w:ilvl="5" w:tplc="AC549124">
      <w:numFmt w:val="bullet"/>
      <w:lvlText w:val="•"/>
      <w:lvlJc w:val="left"/>
      <w:pPr>
        <w:ind w:left="5370" w:hanging="300"/>
      </w:pPr>
      <w:rPr>
        <w:rFonts w:hint="default"/>
        <w:lang w:val="en-US" w:eastAsia="en-US" w:bidi="ar-SA"/>
      </w:rPr>
    </w:lvl>
    <w:lvl w:ilvl="6" w:tplc="A45E5CDE">
      <w:numFmt w:val="bullet"/>
      <w:lvlText w:val="•"/>
      <w:lvlJc w:val="left"/>
      <w:pPr>
        <w:ind w:left="6420" w:hanging="300"/>
      </w:pPr>
      <w:rPr>
        <w:rFonts w:hint="default"/>
        <w:lang w:val="en-US" w:eastAsia="en-US" w:bidi="ar-SA"/>
      </w:rPr>
    </w:lvl>
    <w:lvl w:ilvl="7" w:tplc="42063970">
      <w:numFmt w:val="bullet"/>
      <w:lvlText w:val="•"/>
      <w:lvlJc w:val="left"/>
      <w:pPr>
        <w:ind w:left="7470" w:hanging="300"/>
      </w:pPr>
      <w:rPr>
        <w:rFonts w:hint="default"/>
        <w:lang w:val="en-US" w:eastAsia="en-US" w:bidi="ar-SA"/>
      </w:rPr>
    </w:lvl>
    <w:lvl w:ilvl="8" w:tplc="F858D1D0">
      <w:numFmt w:val="bullet"/>
      <w:lvlText w:val="•"/>
      <w:lvlJc w:val="left"/>
      <w:pPr>
        <w:ind w:left="8520" w:hanging="300"/>
      </w:pPr>
      <w:rPr>
        <w:rFonts w:hint="default"/>
        <w:lang w:val="en-US" w:eastAsia="en-US" w:bidi="ar-SA"/>
      </w:rPr>
    </w:lvl>
  </w:abstractNum>
  <w:abstractNum w:abstractNumId="4" w15:restartNumberingAfterBreak="0">
    <w:nsid w:val="0B28255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5" w15:restartNumberingAfterBreak="0">
    <w:nsid w:val="0D64752E"/>
    <w:multiLevelType w:val="multilevel"/>
    <w:tmpl w:val="90DA9400"/>
    <w:lvl w:ilvl="0">
      <w:start w:val="2"/>
      <w:numFmt w:val="decimal"/>
      <w:lvlText w:val="%1"/>
      <w:lvlJc w:val="left"/>
      <w:pPr>
        <w:ind w:left="456" w:hanging="456"/>
      </w:pPr>
      <w:rPr>
        <w:rFonts w:hint="default"/>
      </w:rPr>
    </w:lvl>
    <w:lvl w:ilvl="1">
      <w:start w:val="3"/>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762137"/>
    <w:multiLevelType w:val="hybridMultilevel"/>
    <w:tmpl w:val="EE5865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3AA1D09"/>
    <w:multiLevelType w:val="multilevel"/>
    <w:tmpl w:val="1102C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CB7FD5"/>
    <w:multiLevelType w:val="hybridMultilevel"/>
    <w:tmpl w:val="A75AC0E4"/>
    <w:lvl w:ilvl="0" w:tplc="63AAD3E2">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43380F86">
      <w:numFmt w:val="bullet"/>
      <w:lvlText w:val="•"/>
      <w:lvlJc w:val="left"/>
      <w:pPr>
        <w:ind w:left="2088" w:hanging="360"/>
      </w:pPr>
      <w:rPr>
        <w:rFonts w:hint="default"/>
        <w:lang w:val="en-US" w:eastAsia="en-US" w:bidi="ar-SA"/>
      </w:rPr>
    </w:lvl>
    <w:lvl w:ilvl="2" w:tplc="F5FC822A">
      <w:numFmt w:val="bullet"/>
      <w:lvlText w:val="•"/>
      <w:lvlJc w:val="left"/>
      <w:pPr>
        <w:ind w:left="3036" w:hanging="360"/>
      </w:pPr>
      <w:rPr>
        <w:rFonts w:hint="default"/>
        <w:lang w:val="en-US" w:eastAsia="en-US" w:bidi="ar-SA"/>
      </w:rPr>
    </w:lvl>
    <w:lvl w:ilvl="3" w:tplc="FECA1FF6">
      <w:numFmt w:val="bullet"/>
      <w:lvlText w:val="•"/>
      <w:lvlJc w:val="left"/>
      <w:pPr>
        <w:ind w:left="3984" w:hanging="360"/>
      </w:pPr>
      <w:rPr>
        <w:rFonts w:hint="default"/>
        <w:lang w:val="en-US" w:eastAsia="en-US" w:bidi="ar-SA"/>
      </w:rPr>
    </w:lvl>
    <w:lvl w:ilvl="4" w:tplc="63A8B878">
      <w:numFmt w:val="bullet"/>
      <w:lvlText w:val="•"/>
      <w:lvlJc w:val="left"/>
      <w:pPr>
        <w:ind w:left="4932" w:hanging="360"/>
      </w:pPr>
      <w:rPr>
        <w:rFonts w:hint="default"/>
        <w:lang w:val="en-US" w:eastAsia="en-US" w:bidi="ar-SA"/>
      </w:rPr>
    </w:lvl>
    <w:lvl w:ilvl="5" w:tplc="7D940572">
      <w:numFmt w:val="bullet"/>
      <w:lvlText w:val="•"/>
      <w:lvlJc w:val="left"/>
      <w:pPr>
        <w:ind w:left="5880" w:hanging="360"/>
      </w:pPr>
      <w:rPr>
        <w:rFonts w:hint="default"/>
        <w:lang w:val="en-US" w:eastAsia="en-US" w:bidi="ar-SA"/>
      </w:rPr>
    </w:lvl>
    <w:lvl w:ilvl="6" w:tplc="61AC9B52">
      <w:numFmt w:val="bullet"/>
      <w:lvlText w:val="•"/>
      <w:lvlJc w:val="left"/>
      <w:pPr>
        <w:ind w:left="6828" w:hanging="360"/>
      </w:pPr>
      <w:rPr>
        <w:rFonts w:hint="default"/>
        <w:lang w:val="en-US" w:eastAsia="en-US" w:bidi="ar-SA"/>
      </w:rPr>
    </w:lvl>
    <w:lvl w:ilvl="7" w:tplc="143809EC">
      <w:numFmt w:val="bullet"/>
      <w:lvlText w:val="•"/>
      <w:lvlJc w:val="left"/>
      <w:pPr>
        <w:ind w:left="7776" w:hanging="360"/>
      </w:pPr>
      <w:rPr>
        <w:rFonts w:hint="default"/>
        <w:lang w:val="en-US" w:eastAsia="en-US" w:bidi="ar-SA"/>
      </w:rPr>
    </w:lvl>
    <w:lvl w:ilvl="8" w:tplc="014CF9AC">
      <w:numFmt w:val="bullet"/>
      <w:lvlText w:val="•"/>
      <w:lvlJc w:val="left"/>
      <w:pPr>
        <w:ind w:left="8724" w:hanging="360"/>
      </w:pPr>
      <w:rPr>
        <w:rFonts w:hint="default"/>
        <w:lang w:val="en-US" w:eastAsia="en-US" w:bidi="ar-SA"/>
      </w:rPr>
    </w:lvl>
  </w:abstractNum>
  <w:abstractNum w:abstractNumId="10" w15:restartNumberingAfterBreak="0">
    <w:nsid w:val="145125A7"/>
    <w:multiLevelType w:val="hybridMultilevel"/>
    <w:tmpl w:val="62BAFE02"/>
    <w:lvl w:ilvl="0" w:tplc="5BEA9928">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197E7F4E">
      <w:start w:val="1"/>
      <w:numFmt w:val="lowerLetter"/>
      <w:lvlText w:val="%2."/>
      <w:lvlJc w:val="left"/>
      <w:pPr>
        <w:ind w:left="1860" w:hanging="360"/>
      </w:pPr>
      <w:rPr>
        <w:rFonts w:ascii="Arial MT" w:eastAsia="Arial MT" w:hAnsi="Arial MT" w:cs="Arial MT" w:hint="default"/>
        <w:w w:val="100"/>
        <w:sz w:val="24"/>
        <w:szCs w:val="24"/>
        <w:lang w:val="en-US" w:eastAsia="en-US" w:bidi="ar-SA"/>
      </w:rPr>
    </w:lvl>
    <w:lvl w:ilvl="2" w:tplc="56E023B8">
      <w:numFmt w:val="bullet"/>
      <w:lvlText w:val="•"/>
      <w:lvlJc w:val="left"/>
      <w:pPr>
        <w:ind w:left="2833" w:hanging="360"/>
      </w:pPr>
      <w:rPr>
        <w:rFonts w:hint="default"/>
        <w:lang w:val="en-US" w:eastAsia="en-US" w:bidi="ar-SA"/>
      </w:rPr>
    </w:lvl>
    <w:lvl w:ilvl="3" w:tplc="CC0A10E2">
      <w:numFmt w:val="bullet"/>
      <w:lvlText w:val="•"/>
      <w:lvlJc w:val="left"/>
      <w:pPr>
        <w:ind w:left="3806" w:hanging="360"/>
      </w:pPr>
      <w:rPr>
        <w:rFonts w:hint="default"/>
        <w:lang w:val="en-US" w:eastAsia="en-US" w:bidi="ar-SA"/>
      </w:rPr>
    </w:lvl>
    <w:lvl w:ilvl="4" w:tplc="272AF05A">
      <w:numFmt w:val="bullet"/>
      <w:lvlText w:val="•"/>
      <w:lvlJc w:val="left"/>
      <w:pPr>
        <w:ind w:left="4780" w:hanging="360"/>
      </w:pPr>
      <w:rPr>
        <w:rFonts w:hint="default"/>
        <w:lang w:val="en-US" w:eastAsia="en-US" w:bidi="ar-SA"/>
      </w:rPr>
    </w:lvl>
    <w:lvl w:ilvl="5" w:tplc="3F0AE1A6">
      <w:numFmt w:val="bullet"/>
      <w:lvlText w:val="•"/>
      <w:lvlJc w:val="left"/>
      <w:pPr>
        <w:ind w:left="5753" w:hanging="360"/>
      </w:pPr>
      <w:rPr>
        <w:rFonts w:hint="default"/>
        <w:lang w:val="en-US" w:eastAsia="en-US" w:bidi="ar-SA"/>
      </w:rPr>
    </w:lvl>
    <w:lvl w:ilvl="6" w:tplc="481498BC">
      <w:numFmt w:val="bullet"/>
      <w:lvlText w:val="•"/>
      <w:lvlJc w:val="left"/>
      <w:pPr>
        <w:ind w:left="6726" w:hanging="360"/>
      </w:pPr>
      <w:rPr>
        <w:rFonts w:hint="default"/>
        <w:lang w:val="en-US" w:eastAsia="en-US" w:bidi="ar-SA"/>
      </w:rPr>
    </w:lvl>
    <w:lvl w:ilvl="7" w:tplc="04F20AFC">
      <w:numFmt w:val="bullet"/>
      <w:lvlText w:val="•"/>
      <w:lvlJc w:val="left"/>
      <w:pPr>
        <w:ind w:left="7700" w:hanging="360"/>
      </w:pPr>
      <w:rPr>
        <w:rFonts w:hint="default"/>
        <w:lang w:val="en-US" w:eastAsia="en-US" w:bidi="ar-SA"/>
      </w:rPr>
    </w:lvl>
    <w:lvl w:ilvl="8" w:tplc="BF165DEA">
      <w:numFmt w:val="bullet"/>
      <w:lvlText w:val="•"/>
      <w:lvlJc w:val="left"/>
      <w:pPr>
        <w:ind w:left="8673" w:hanging="360"/>
      </w:pPr>
      <w:rPr>
        <w:rFonts w:hint="default"/>
        <w:lang w:val="en-US" w:eastAsia="en-US" w:bidi="ar-SA"/>
      </w:rPr>
    </w:lvl>
  </w:abstractNum>
  <w:abstractNum w:abstractNumId="11" w15:restartNumberingAfterBreak="0">
    <w:nsid w:val="1BE71838"/>
    <w:multiLevelType w:val="multilevel"/>
    <w:tmpl w:val="A782D4DE"/>
    <w:lvl w:ilvl="0">
      <w:start w:val="1"/>
      <w:numFmt w:val="decimal"/>
      <w:lvlText w:val="%1"/>
      <w:lvlJc w:val="left"/>
      <w:pPr>
        <w:ind w:left="821" w:hanging="401"/>
      </w:pPr>
      <w:rPr>
        <w:rFonts w:ascii="Arial" w:eastAsia="Arial" w:hAnsi="Arial" w:cs="Arial" w:hint="default"/>
        <w:b/>
        <w:bCs/>
        <w:w w:val="99"/>
        <w:sz w:val="24"/>
        <w:szCs w:val="24"/>
        <w:lang w:val="en-US" w:eastAsia="en-US" w:bidi="ar-SA"/>
      </w:rPr>
    </w:lvl>
    <w:lvl w:ilvl="1">
      <w:start w:val="1"/>
      <w:numFmt w:val="decimal"/>
      <w:lvlText w:val="%1.%2"/>
      <w:lvlJc w:val="left"/>
      <w:pPr>
        <w:ind w:left="1212" w:hanging="360"/>
      </w:pPr>
      <w:rPr>
        <w:rFonts w:ascii="Arial MT" w:eastAsia="Arial MT" w:hAnsi="Arial MT" w:cs="Arial MT" w:hint="default"/>
        <w:w w:val="99"/>
        <w:sz w:val="24"/>
        <w:szCs w:val="24"/>
        <w:lang w:val="en-US" w:eastAsia="en-US" w:bidi="ar-SA"/>
      </w:rPr>
    </w:lvl>
    <w:lvl w:ilvl="2">
      <w:numFmt w:val="bullet"/>
      <w:lvlText w:val="•"/>
      <w:lvlJc w:val="left"/>
      <w:pPr>
        <w:ind w:left="2264" w:hanging="360"/>
      </w:pPr>
      <w:rPr>
        <w:rFonts w:hint="default"/>
        <w:lang w:val="en-US" w:eastAsia="en-US" w:bidi="ar-SA"/>
      </w:rPr>
    </w:lvl>
    <w:lvl w:ilvl="3">
      <w:numFmt w:val="bullet"/>
      <w:lvlText w:val="•"/>
      <w:lvlJc w:val="left"/>
      <w:pPr>
        <w:ind w:left="3308"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397" w:hanging="360"/>
      </w:pPr>
      <w:rPr>
        <w:rFonts w:hint="default"/>
        <w:lang w:val="en-US" w:eastAsia="en-US" w:bidi="ar-SA"/>
      </w:rPr>
    </w:lvl>
    <w:lvl w:ilvl="6">
      <w:numFmt w:val="bullet"/>
      <w:lvlText w:val="•"/>
      <w:lvlJc w:val="left"/>
      <w:pPr>
        <w:ind w:left="6442" w:hanging="360"/>
      </w:pPr>
      <w:rPr>
        <w:rFonts w:hint="default"/>
        <w:lang w:val="en-US" w:eastAsia="en-US" w:bidi="ar-SA"/>
      </w:rPr>
    </w:lvl>
    <w:lvl w:ilvl="7">
      <w:numFmt w:val="bullet"/>
      <w:lvlText w:val="•"/>
      <w:lvlJc w:val="left"/>
      <w:pPr>
        <w:ind w:left="7486" w:hanging="360"/>
      </w:pPr>
      <w:rPr>
        <w:rFonts w:hint="default"/>
        <w:lang w:val="en-US" w:eastAsia="en-US" w:bidi="ar-SA"/>
      </w:rPr>
    </w:lvl>
    <w:lvl w:ilvl="8">
      <w:numFmt w:val="bullet"/>
      <w:lvlText w:val="•"/>
      <w:lvlJc w:val="left"/>
      <w:pPr>
        <w:ind w:left="8531" w:hanging="360"/>
      </w:pPr>
      <w:rPr>
        <w:rFonts w:hint="default"/>
        <w:lang w:val="en-US" w:eastAsia="en-US" w:bidi="ar-SA"/>
      </w:rPr>
    </w:lvl>
  </w:abstractNum>
  <w:abstractNum w:abstractNumId="12" w15:restartNumberingAfterBreak="0">
    <w:nsid w:val="1BFB2FF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13" w15:restartNumberingAfterBreak="0">
    <w:nsid w:val="20E81DCE"/>
    <w:multiLevelType w:val="hybridMultilevel"/>
    <w:tmpl w:val="5232C3A0"/>
    <w:lvl w:ilvl="0" w:tplc="79A2B73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EB920664">
      <w:numFmt w:val="bullet"/>
      <w:lvlText w:val="•"/>
      <w:lvlJc w:val="left"/>
      <w:pPr>
        <w:ind w:left="2088" w:hanging="360"/>
      </w:pPr>
      <w:rPr>
        <w:rFonts w:hint="default"/>
        <w:lang w:val="en-US" w:eastAsia="en-US" w:bidi="ar-SA"/>
      </w:rPr>
    </w:lvl>
    <w:lvl w:ilvl="2" w:tplc="79925A64">
      <w:numFmt w:val="bullet"/>
      <w:lvlText w:val="•"/>
      <w:lvlJc w:val="left"/>
      <w:pPr>
        <w:ind w:left="3036" w:hanging="360"/>
      </w:pPr>
      <w:rPr>
        <w:rFonts w:hint="default"/>
        <w:lang w:val="en-US" w:eastAsia="en-US" w:bidi="ar-SA"/>
      </w:rPr>
    </w:lvl>
    <w:lvl w:ilvl="3" w:tplc="259C3162">
      <w:numFmt w:val="bullet"/>
      <w:lvlText w:val="•"/>
      <w:lvlJc w:val="left"/>
      <w:pPr>
        <w:ind w:left="3984" w:hanging="360"/>
      </w:pPr>
      <w:rPr>
        <w:rFonts w:hint="default"/>
        <w:lang w:val="en-US" w:eastAsia="en-US" w:bidi="ar-SA"/>
      </w:rPr>
    </w:lvl>
    <w:lvl w:ilvl="4" w:tplc="CB784946">
      <w:numFmt w:val="bullet"/>
      <w:lvlText w:val="•"/>
      <w:lvlJc w:val="left"/>
      <w:pPr>
        <w:ind w:left="4932" w:hanging="360"/>
      </w:pPr>
      <w:rPr>
        <w:rFonts w:hint="default"/>
        <w:lang w:val="en-US" w:eastAsia="en-US" w:bidi="ar-SA"/>
      </w:rPr>
    </w:lvl>
    <w:lvl w:ilvl="5" w:tplc="65CCB37C">
      <w:numFmt w:val="bullet"/>
      <w:lvlText w:val="•"/>
      <w:lvlJc w:val="left"/>
      <w:pPr>
        <w:ind w:left="5880" w:hanging="360"/>
      </w:pPr>
      <w:rPr>
        <w:rFonts w:hint="default"/>
        <w:lang w:val="en-US" w:eastAsia="en-US" w:bidi="ar-SA"/>
      </w:rPr>
    </w:lvl>
    <w:lvl w:ilvl="6" w:tplc="1FA20696">
      <w:numFmt w:val="bullet"/>
      <w:lvlText w:val="•"/>
      <w:lvlJc w:val="left"/>
      <w:pPr>
        <w:ind w:left="6828" w:hanging="360"/>
      </w:pPr>
      <w:rPr>
        <w:rFonts w:hint="default"/>
        <w:lang w:val="en-US" w:eastAsia="en-US" w:bidi="ar-SA"/>
      </w:rPr>
    </w:lvl>
    <w:lvl w:ilvl="7" w:tplc="0338B672">
      <w:numFmt w:val="bullet"/>
      <w:lvlText w:val="•"/>
      <w:lvlJc w:val="left"/>
      <w:pPr>
        <w:ind w:left="7776" w:hanging="360"/>
      </w:pPr>
      <w:rPr>
        <w:rFonts w:hint="default"/>
        <w:lang w:val="en-US" w:eastAsia="en-US" w:bidi="ar-SA"/>
      </w:rPr>
    </w:lvl>
    <w:lvl w:ilvl="8" w:tplc="E8CEA5FC">
      <w:numFmt w:val="bullet"/>
      <w:lvlText w:val="•"/>
      <w:lvlJc w:val="left"/>
      <w:pPr>
        <w:ind w:left="8724" w:hanging="360"/>
      </w:pPr>
      <w:rPr>
        <w:rFonts w:hint="default"/>
        <w:lang w:val="en-US" w:eastAsia="en-US" w:bidi="ar-SA"/>
      </w:rPr>
    </w:lvl>
  </w:abstractNum>
  <w:abstractNum w:abstractNumId="14" w15:restartNumberingAfterBreak="0">
    <w:nsid w:val="29D51DC9"/>
    <w:multiLevelType w:val="hybridMultilevel"/>
    <w:tmpl w:val="AEDCBB90"/>
    <w:lvl w:ilvl="0" w:tplc="368883D0">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2B6649EC">
      <w:numFmt w:val="bullet"/>
      <w:lvlText w:val="•"/>
      <w:lvlJc w:val="left"/>
      <w:pPr>
        <w:ind w:left="2088" w:hanging="360"/>
      </w:pPr>
      <w:rPr>
        <w:rFonts w:hint="default"/>
        <w:lang w:val="en-US" w:eastAsia="en-US" w:bidi="ar-SA"/>
      </w:rPr>
    </w:lvl>
    <w:lvl w:ilvl="2" w:tplc="36BC2032">
      <w:numFmt w:val="bullet"/>
      <w:lvlText w:val="•"/>
      <w:lvlJc w:val="left"/>
      <w:pPr>
        <w:ind w:left="3036" w:hanging="360"/>
      </w:pPr>
      <w:rPr>
        <w:rFonts w:hint="default"/>
        <w:lang w:val="en-US" w:eastAsia="en-US" w:bidi="ar-SA"/>
      </w:rPr>
    </w:lvl>
    <w:lvl w:ilvl="3" w:tplc="853E1B48">
      <w:numFmt w:val="bullet"/>
      <w:lvlText w:val="•"/>
      <w:lvlJc w:val="left"/>
      <w:pPr>
        <w:ind w:left="3984" w:hanging="360"/>
      </w:pPr>
      <w:rPr>
        <w:rFonts w:hint="default"/>
        <w:lang w:val="en-US" w:eastAsia="en-US" w:bidi="ar-SA"/>
      </w:rPr>
    </w:lvl>
    <w:lvl w:ilvl="4" w:tplc="FAB0FDC8">
      <w:numFmt w:val="bullet"/>
      <w:lvlText w:val="•"/>
      <w:lvlJc w:val="left"/>
      <w:pPr>
        <w:ind w:left="4932" w:hanging="360"/>
      </w:pPr>
      <w:rPr>
        <w:rFonts w:hint="default"/>
        <w:lang w:val="en-US" w:eastAsia="en-US" w:bidi="ar-SA"/>
      </w:rPr>
    </w:lvl>
    <w:lvl w:ilvl="5" w:tplc="692C5CE8">
      <w:numFmt w:val="bullet"/>
      <w:lvlText w:val="•"/>
      <w:lvlJc w:val="left"/>
      <w:pPr>
        <w:ind w:left="5880" w:hanging="360"/>
      </w:pPr>
      <w:rPr>
        <w:rFonts w:hint="default"/>
        <w:lang w:val="en-US" w:eastAsia="en-US" w:bidi="ar-SA"/>
      </w:rPr>
    </w:lvl>
    <w:lvl w:ilvl="6" w:tplc="AA4E06AC">
      <w:numFmt w:val="bullet"/>
      <w:lvlText w:val="•"/>
      <w:lvlJc w:val="left"/>
      <w:pPr>
        <w:ind w:left="6828" w:hanging="360"/>
      </w:pPr>
      <w:rPr>
        <w:rFonts w:hint="default"/>
        <w:lang w:val="en-US" w:eastAsia="en-US" w:bidi="ar-SA"/>
      </w:rPr>
    </w:lvl>
    <w:lvl w:ilvl="7" w:tplc="2F8C942E">
      <w:numFmt w:val="bullet"/>
      <w:lvlText w:val="•"/>
      <w:lvlJc w:val="left"/>
      <w:pPr>
        <w:ind w:left="7776" w:hanging="360"/>
      </w:pPr>
      <w:rPr>
        <w:rFonts w:hint="default"/>
        <w:lang w:val="en-US" w:eastAsia="en-US" w:bidi="ar-SA"/>
      </w:rPr>
    </w:lvl>
    <w:lvl w:ilvl="8" w:tplc="25DE24DE">
      <w:numFmt w:val="bullet"/>
      <w:lvlText w:val="•"/>
      <w:lvlJc w:val="left"/>
      <w:pPr>
        <w:ind w:left="8724" w:hanging="360"/>
      </w:pPr>
      <w:rPr>
        <w:rFonts w:hint="default"/>
        <w:lang w:val="en-US" w:eastAsia="en-US" w:bidi="ar-SA"/>
      </w:rPr>
    </w:lvl>
  </w:abstractNum>
  <w:abstractNum w:abstractNumId="15" w15:restartNumberingAfterBreak="0">
    <w:nsid w:val="33AA3926"/>
    <w:multiLevelType w:val="hybridMultilevel"/>
    <w:tmpl w:val="2C121E7E"/>
    <w:lvl w:ilvl="0" w:tplc="1FFC6AB0">
      <w:start w:val="5"/>
      <w:numFmt w:val="decimal"/>
      <w:lvlText w:val="%1."/>
      <w:lvlJc w:val="left"/>
      <w:pPr>
        <w:ind w:left="1140" w:hanging="360"/>
      </w:pPr>
      <w:rPr>
        <w:rFonts w:ascii="Arial MT" w:eastAsia="Arial MT" w:hAnsi="Arial MT" w:cs="Arial MT" w:hint="default"/>
        <w:w w:val="100"/>
        <w:sz w:val="24"/>
        <w:szCs w:val="24"/>
        <w:lang w:val="en-US" w:eastAsia="en-US" w:bidi="ar-SA"/>
      </w:rPr>
    </w:lvl>
    <w:lvl w:ilvl="1" w:tplc="7870C8F2">
      <w:numFmt w:val="bullet"/>
      <w:lvlText w:val="•"/>
      <w:lvlJc w:val="left"/>
      <w:pPr>
        <w:ind w:left="2088" w:hanging="360"/>
      </w:pPr>
      <w:rPr>
        <w:rFonts w:hint="default"/>
        <w:lang w:val="en-US" w:eastAsia="en-US" w:bidi="ar-SA"/>
      </w:rPr>
    </w:lvl>
    <w:lvl w:ilvl="2" w:tplc="992CC63A">
      <w:numFmt w:val="bullet"/>
      <w:lvlText w:val="•"/>
      <w:lvlJc w:val="left"/>
      <w:pPr>
        <w:ind w:left="3036" w:hanging="360"/>
      </w:pPr>
      <w:rPr>
        <w:rFonts w:hint="default"/>
        <w:lang w:val="en-US" w:eastAsia="en-US" w:bidi="ar-SA"/>
      </w:rPr>
    </w:lvl>
    <w:lvl w:ilvl="3" w:tplc="3ED002F6">
      <w:numFmt w:val="bullet"/>
      <w:lvlText w:val="•"/>
      <w:lvlJc w:val="left"/>
      <w:pPr>
        <w:ind w:left="3984" w:hanging="360"/>
      </w:pPr>
      <w:rPr>
        <w:rFonts w:hint="default"/>
        <w:lang w:val="en-US" w:eastAsia="en-US" w:bidi="ar-SA"/>
      </w:rPr>
    </w:lvl>
    <w:lvl w:ilvl="4" w:tplc="0454670E">
      <w:numFmt w:val="bullet"/>
      <w:lvlText w:val="•"/>
      <w:lvlJc w:val="left"/>
      <w:pPr>
        <w:ind w:left="4932" w:hanging="360"/>
      </w:pPr>
      <w:rPr>
        <w:rFonts w:hint="default"/>
        <w:lang w:val="en-US" w:eastAsia="en-US" w:bidi="ar-SA"/>
      </w:rPr>
    </w:lvl>
    <w:lvl w:ilvl="5" w:tplc="1506CDF4">
      <w:numFmt w:val="bullet"/>
      <w:lvlText w:val="•"/>
      <w:lvlJc w:val="left"/>
      <w:pPr>
        <w:ind w:left="5880" w:hanging="360"/>
      </w:pPr>
      <w:rPr>
        <w:rFonts w:hint="default"/>
        <w:lang w:val="en-US" w:eastAsia="en-US" w:bidi="ar-SA"/>
      </w:rPr>
    </w:lvl>
    <w:lvl w:ilvl="6" w:tplc="AE0A6244">
      <w:numFmt w:val="bullet"/>
      <w:lvlText w:val="•"/>
      <w:lvlJc w:val="left"/>
      <w:pPr>
        <w:ind w:left="6828" w:hanging="360"/>
      </w:pPr>
      <w:rPr>
        <w:rFonts w:hint="default"/>
        <w:lang w:val="en-US" w:eastAsia="en-US" w:bidi="ar-SA"/>
      </w:rPr>
    </w:lvl>
    <w:lvl w:ilvl="7" w:tplc="46661CD2">
      <w:numFmt w:val="bullet"/>
      <w:lvlText w:val="•"/>
      <w:lvlJc w:val="left"/>
      <w:pPr>
        <w:ind w:left="7776" w:hanging="360"/>
      </w:pPr>
      <w:rPr>
        <w:rFonts w:hint="default"/>
        <w:lang w:val="en-US" w:eastAsia="en-US" w:bidi="ar-SA"/>
      </w:rPr>
    </w:lvl>
    <w:lvl w:ilvl="8" w:tplc="1D76B56E">
      <w:numFmt w:val="bullet"/>
      <w:lvlText w:val="•"/>
      <w:lvlJc w:val="left"/>
      <w:pPr>
        <w:ind w:left="8724" w:hanging="360"/>
      </w:pPr>
      <w:rPr>
        <w:rFonts w:hint="default"/>
        <w:lang w:val="en-US" w:eastAsia="en-US" w:bidi="ar-SA"/>
      </w:rPr>
    </w:lvl>
  </w:abstractNum>
  <w:abstractNum w:abstractNumId="16" w15:restartNumberingAfterBreak="0">
    <w:nsid w:val="371A135B"/>
    <w:multiLevelType w:val="multilevel"/>
    <w:tmpl w:val="7A20BF90"/>
    <w:lvl w:ilvl="0">
      <w:start w:val="2"/>
      <w:numFmt w:val="decimal"/>
      <w:lvlText w:val="%1"/>
      <w:lvlJc w:val="left"/>
      <w:pPr>
        <w:ind w:left="732" w:hanging="732"/>
      </w:pPr>
      <w:rPr>
        <w:rFonts w:hint="default"/>
      </w:rPr>
    </w:lvl>
    <w:lvl w:ilvl="1">
      <w:start w:val="2"/>
      <w:numFmt w:val="decimal"/>
      <w:lvlText w:val="%1.%2"/>
      <w:lvlJc w:val="left"/>
      <w:pPr>
        <w:ind w:left="732" w:hanging="732"/>
      </w:pPr>
      <w:rPr>
        <w:rFonts w:hint="default"/>
      </w:rPr>
    </w:lvl>
    <w:lvl w:ilvl="2">
      <w:start w:val="2"/>
      <w:numFmt w:val="decimal"/>
      <w:lvlText w:val="%1.%2.%3"/>
      <w:lvlJc w:val="left"/>
      <w:pPr>
        <w:ind w:left="732" w:hanging="7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A4811D7"/>
    <w:multiLevelType w:val="multilevel"/>
    <w:tmpl w:val="0C325DB4"/>
    <w:lvl w:ilvl="0">
      <w:start w:val="1"/>
      <w:numFmt w:val="decimal"/>
      <w:lvlText w:val="%1"/>
      <w:lvlJc w:val="left"/>
      <w:pPr>
        <w:ind w:left="852" w:hanging="432"/>
      </w:pPr>
      <w:rPr>
        <w:rFonts w:ascii="Arial" w:eastAsia="Arial" w:hAnsi="Arial" w:cs="Arial" w:hint="default"/>
        <w:b/>
        <w:bCs/>
        <w:w w:val="99"/>
        <w:sz w:val="36"/>
        <w:szCs w:val="36"/>
        <w:lang w:val="en-US" w:eastAsia="en-US" w:bidi="ar-SA"/>
      </w:rPr>
    </w:lvl>
    <w:lvl w:ilvl="1">
      <w:start w:val="1"/>
      <w:numFmt w:val="decimal"/>
      <w:lvlText w:val="%1.%2"/>
      <w:lvlJc w:val="left"/>
      <w:pPr>
        <w:ind w:left="996" w:hanging="576"/>
      </w:pPr>
      <w:rPr>
        <w:rFonts w:ascii="Arial" w:eastAsia="Arial" w:hAnsi="Arial" w:cs="Arial" w:hint="default"/>
        <w:b/>
        <w:bCs/>
        <w:w w:val="100"/>
        <w:sz w:val="28"/>
        <w:szCs w:val="28"/>
        <w:lang w:val="en-US" w:eastAsia="en-US" w:bidi="ar-SA"/>
      </w:rPr>
    </w:lvl>
    <w:lvl w:ilvl="2">
      <w:start w:val="1"/>
      <w:numFmt w:val="decimal"/>
      <w:lvlText w:val="%1.%2.%3"/>
      <w:lvlJc w:val="left"/>
      <w:pPr>
        <w:ind w:left="1140" w:hanging="720"/>
      </w:pPr>
      <w:rPr>
        <w:rFonts w:ascii="Arial" w:eastAsia="Arial" w:hAnsi="Arial" w:cs="Arial" w:hint="default"/>
        <w:b/>
        <w:bCs/>
        <w:w w:val="100"/>
        <w:sz w:val="22"/>
        <w:szCs w:val="22"/>
        <w:lang w:val="en-US" w:eastAsia="en-US" w:bidi="ar-SA"/>
      </w:rPr>
    </w:lvl>
    <w:lvl w:ilvl="3">
      <w:start w:val="1"/>
      <w:numFmt w:val="decimal"/>
      <w:lvlText w:val="%4."/>
      <w:lvlJc w:val="left"/>
      <w:pPr>
        <w:ind w:left="1140" w:hanging="360"/>
      </w:pPr>
      <w:rPr>
        <w:rFonts w:hint="default"/>
        <w:w w:val="100"/>
        <w:lang w:val="en-US" w:eastAsia="en-US" w:bidi="ar-SA"/>
      </w:rPr>
    </w:lvl>
    <w:lvl w:ilvl="4">
      <w:start w:val="1"/>
      <w:numFmt w:val="lowerLetter"/>
      <w:lvlText w:val="%5."/>
      <w:lvlJc w:val="left"/>
      <w:pPr>
        <w:ind w:left="1860" w:hanging="360"/>
      </w:pPr>
      <w:rPr>
        <w:rFonts w:ascii="Arial MT" w:eastAsia="Arial MT" w:hAnsi="Arial MT" w:cs="Arial MT" w:hint="default"/>
        <w:w w:val="100"/>
        <w:sz w:val="24"/>
        <w:szCs w:val="24"/>
        <w:lang w:val="en-US" w:eastAsia="en-US" w:bidi="ar-SA"/>
      </w:rPr>
    </w:lvl>
    <w:lvl w:ilvl="5">
      <w:numFmt w:val="bullet"/>
      <w:lvlText w:val="•"/>
      <w:lvlJc w:val="left"/>
      <w:pPr>
        <w:ind w:left="1969" w:hanging="360"/>
      </w:pPr>
      <w:rPr>
        <w:rFonts w:hint="default"/>
        <w:lang w:val="en-US" w:eastAsia="en-US" w:bidi="ar-SA"/>
      </w:rPr>
    </w:lvl>
    <w:lvl w:ilvl="6">
      <w:numFmt w:val="bullet"/>
      <w:lvlText w:val="•"/>
      <w:lvlJc w:val="left"/>
      <w:pPr>
        <w:ind w:left="2024" w:hanging="360"/>
      </w:pPr>
      <w:rPr>
        <w:rFonts w:hint="default"/>
        <w:lang w:val="en-US" w:eastAsia="en-US" w:bidi="ar-SA"/>
      </w:rPr>
    </w:lvl>
    <w:lvl w:ilvl="7">
      <w:numFmt w:val="bullet"/>
      <w:lvlText w:val="•"/>
      <w:lvlJc w:val="left"/>
      <w:pPr>
        <w:ind w:left="2079" w:hanging="360"/>
      </w:pPr>
      <w:rPr>
        <w:rFonts w:hint="default"/>
        <w:lang w:val="en-US" w:eastAsia="en-US" w:bidi="ar-SA"/>
      </w:rPr>
    </w:lvl>
    <w:lvl w:ilvl="8">
      <w:numFmt w:val="bullet"/>
      <w:lvlText w:val="•"/>
      <w:lvlJc w:val="left"/>
      <w:pPr>
        <w:ind w:left="2134" w:hanging="360"/>
      </w:pPr>
      <w:rPr>
        <w:rFonts w:hint="default"/>
        <w:lang w:val="en-US" w:eastAsia="en-US" w:bidi="ar-SA"/>
      </w:rPr>
    </w:lvl>
  </w:abstractNum>
  <w:abstractNum w:abstractNumId="18" w15:restartNumberingAfterBreak="0">
    <w:nsid w:val="3A580084"/>
    <w:multiLevelType w:val="hybridMultilevel"/>
    <w:tmpl w:val="109CAEE6"/>
    <w:lvl w:ilvl="0" w:tplc="1A34B95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7062EADE">
      <w:numFmt w:val="bullet"/>
      <w:lvlText w:val="•"/>
      <w:lvlJc w:val="left"/>
      <w:pPr>
        <w:ind w:left="2088" w:hanging="360"/>
      </w:pPr>
      <w:rPr>
        <w:rFonts w:hint="default"/>
        <w:lang w:val="en-US" w:eastAsia="en-US" w:bidi="ar-SA"/>
      </w:rPr>
    </w:lvl>
    <w:lvl w:ilvl="2" w:tplc="05B8B364">
      <w:numFmt w:val="bullet"/>
      <w:lvlText w:val="•"/>
      <w:lvlJc w:val="left"/>
      <w:pPr>
        <w:ind w:left="3036" w:hanging="360"/>
      </w:pPr>
      <w:rPr>
        <w:rFonts w:hint="default"/>
        <w:lang w:val="en-US" w:eastAsia="en-US" w:bidi="ar-SA"/>
      </w:rPr>
    </w:lvl>
    <w:lvl w:ilvl="3" w:tplc="7DC44BB2">
      <w:numFmt w:val="bullet"/>
      <w:lvlText w:val="•"/>
      <w:lvlJc w:val="left"/>
      <w:pPr>
        <w:ind w:left="3984" w:hanging="360"/>
      </w:pPr>
      <w:rPr>
        <w:rFonts w:hint="default"/>
        <w:lang w:val="en-US" w:eastAsia="en-US" w:bidi="ar-SA"/>
      </w:rPr>
    </w:lvl>
    <w:lvl w:ilvl="4" w:tplc="5F94049C">
      <w:numFmt w:val="bullet"/>
      <w:lvlText w:val="•"/>
      <w:lvlJc w:val="left"/>
      <w:pPr>
        <w:ind w:left="4932" w:hanging="360"/>
      </w:pPr>
      <w:rPr>
        <w:rFonts w:hint="default"/>
        <w:lang w:val="en-US" w:eastAsia="en-US" w:bidi="ar-SA"/>
      </w:rPr>
    </w:lvl>
    <w:lvl w:ilvl="5" w:tplc="4D6CA168">
      <w:numFmt w:val="bullet"/>
      <w:lvlText w:val="•"/>
      <w:lvlJc w:val="left"/>
      <w:pPr>
        <w:ind w:left="5880" w:hanging="360"/>
      </w:pPr>
      <w:rPr>
        <w:rFonts w:hint="default"/>
        <w:lang w:val="en-US" w:eastAsia="en-US" w:bidi="ar-SA"/>
      </w:rPr>
    </w:lvl>
    <w:lvl w:ilvl="6" w:tplc="B35C5436">
      <w:numFmt w:val="bullet"/>
      <w:lvlText w:val="•"/>
      <w:lvlJc w:val="left"/>
      <w:pPr>
        <w:ind w:left="6828" w:hanging="360"/>
      </w:pPr>
      <w:rPr>
        <w:rFonts w:hint="default"/>
        <w:lang w:val="en-US" w:eastAsia="en-US" w:bidi="ar-SA"/>
      </w:rPr>
    </w:lvl>
    <w:lvl w:ilvl="7" w:tplc="F0663F04">
      <w:numFmt w:val="bullet"/>
      <w:lvlText w:val="•"/>
      <w:lvlJc w:val="left"/>
      <w:pPr>
        <w:ind w:left="7776" w:hanging="360"/>
      </w:pPr>
      <w:rPr>
        <w:rFonts w:hint="default"/>
        <w:lang w:val="en-US" w:eastAsia="en-US" w:bidi="ar-SA"/>
      </w:rPr>
    </w:lvl>
    <w:lvl w:ilvl="8" w:tplc="C71C339C">
      <w:numFmt w:val="bullet"/>
      <w:lvlText w:val="•"/>
      <w:lvlJc w:val="left"/>
      <w:pPr>
        <w:ind w:left="8724" w:hanging="360"/>
      </w:pPr>
      <w:rPr>
        <w:rFonts w:hint="default"/>
        <w:lang w:val="en-US" w:eastAsia="en-US" w:bidi="ar-SA"/>
      </w:rPr>
    </w:lvl>
  </w:abstractNum>
  <w:abstractNum w:abstractNumId="19" w15:restartNumberingAfterBreak="0">
    <w:nsid w:val="42351A6C"/>
    <w:multiLevelType w:val="hybridMultilevel"/>
    <w:tmpl w:val="AE0CB7B8"/>
    <w:lvl w:ilvl="0" w:tplc="BBC86EA4">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F94C920E">
      <w:numFmt w:val="bullet"/>
      <w:lvlText w:val="•"/>
      <w:lvlJc w:val="left"/>
      <w:pPr>
        <w:ind w:left="2088" w:hanging="360"/>
      </w:pPr>
      <w:rPr>
        <w:rFonts w:hint="default"/>
        <w:lang w:val="en-US" w:eastAsia="en-US" w:bidi="ar-SA"/>
      </w:rPr>
    </w:lvl>
    <w:lvl w:ilvl="2" w:tplc="B4AE201C">
      <w:numFmt w:val="bullet"/>
      <w:lvlText w:val="•"/>
      <w:lvlJc w:val="left"/>
      <w:pPr>
        <w:ind w:left="3036" w:hanging="360"/>
      </w:pPr>
      <w:rPr>
        <w:rFonts w:hint="default"/>
        <w:lang w:val="en-US" w:eastAsia="en-US" w:bidi="ar-SA"/>
      </w:rPr>
    </w:lvl>
    <w:lvl w:ilvl="3" w:tplc="26E8DD5C">
      <w:numFmt w:val="bullet"/>
      <w:lvlText w:val="•"/>
      <w:lvlJc w:val="left"/>
      <w:pPr>
        <w:ind w:left="3984" w:hanging="360"/>
      </w:pPr>
      <w:rPr>
        <w:rFonts w:hint="default"/>
        <w:lang w:val="en-US" w:eastAsia="en-US" w:bidi="ar-SA"/>
      </w:rPr>
    </w:lvl>
    <w:lvl w:ilvl="4" w:tplc="CFCA0684">
      <w:numFmt w:val="bullet"/>
      <w:lvlText w:val="•"/>
      <w:lvlJc w:val="left"/>
      <w:pPr>
        <w:ind w:left="4932" w:hanging="360"/>
      </w:pPr>
      <w:rPr>
        <w:rFonts w:hint="default"/>
        <w:lang w:val="en-US" w:eastAsia="en-US" w:bidi="ar-SA"/>
      </w:rPr>
    </w:lvl>
    <w:lvl w:ilvl="5" w:tplc="659478DE">
      <w:numFmt w:val="bullet"/>
      <w:lvlText w:val="•"/>
      <w:lvlJc w:val="left"/>
      <w:pPr>
        <w:ind w:left="5880" w:hanging="360"/>
      </w:pPr>
      <w:rPr>
        <w:rFonts w:hint="default"/>
        <w:lang w:val="en-US" w:eastAsia="en-US" w:bidi="ar-SA"/>
      </w:rPr>
    </w:lvl>
    <w:lvl w:ilvl="6" w:tplc="5E4CE712">
      <w:numFmt w:val="bullet"/>
      <w:lvlText w:val="•"/>
      <w:lvlJc w:val="left"/>
      <w:pPr>
        <w:ind w:left="6828" w:hanging="360"/>
      </w:pPr>
      <w:rPr>
        <w:rFonts w:hint="default"/>
        <w:lang w:val="en-US" w:eastAsia="en-US" w:bidi="ar-SA"/>
      </w:rPr>
    </w:lvl>
    <w:lvl w:ilvl="7" w:tplc="61C41D32">
      <w:numFmt w:val="bullet"/>
      <w:lvlText w:val="•"/>
      <w:lvlJc w:val="left"/>
      <w:pPr>
        <w:ind w:left="7776" w:hanging="360"/>
      </w:pPr>
      <w:rPr>
        <w:rFonts w:hint="default"/>
        <w:lang w:val="en-US" w:eastAsia="en-US" w:bidi="ar-SA"/>
      </w:rPr>
    </w:lvl>
    <w:lvl w:ilvl="8" w:tplc="8020F250">
      <w:numFmt w:val="bullet"/>
      <w:lvlText w:val="•"/>
      <w:lvlJc w:val="left"/>
      <w:pPr>
        <w:ind w:left="8724" w:hanging="360"/>
      </w:pPr>
      <w:rPr>
        <w:rFonts w:hint="default"/>
        <w:lang w:val="en-US" w:eastAsia="en-US" w:bidi="ar-SA"/>
      </w:rPr>
    </w:lvl>
  </w:abstractNum>
  <w:abstractNum w:abstractNumId="20" w15:restartNumberingAfterBreak="0">
    <w:nsid w:val="462675F8"/>
    <w:multiLevelType w:val="hybridMultilevel"/>
    <w:tmpl w:val="064E5804"/>
    <w:lvl w:ilvl="0" w:tplc="F75E87F4">
      <w:start w:val="1"/>
      <w:numFmt w:val="decimal"/>
      <w:lvlText w:val="%1."/>
      <w:lvlJc w:val="left"/>
      <w:pPr>
        <w:ind w:left="1140" w:hanging="360"/>
      </w:pPr>
      <w:rPr>
        <w:rFonts w:hint="default"/>
        <w:b/>
        <w:bCs/>
        <w:w w:val="100"/>
        <w:lang w:val="en-US" w:eastAsia="en-US" w:bidi="ar-SA"/>
      </w:rPr>
    </w:lvl>
    <w:lvl w:ilvl="1" w:tplc="38A0B84A">
      <w:numFmt w:val="bullet"/>
      <w:lvlText w:val="•"/>
      <w:lvlJc w:val="left"/>
      <w:pPr>
        <w:ind w:left="2088" w:hanging="360"/>
      </w:pPr>
      <w:rPr>
        <w:rFonts w:hint="default"/>
        <w:lang w:val="en-US" w:eastAsia="en-US" w:bidi="ar-SA"/>
      </w:rPr>
    </w:lvl>
    <w:lvl w:ilvl="2" w:tplc="90546952">
      <w:numFmt w:val="bullet"/>
      <w:lvlText w:val="•"/>
      <w:lvlJc w:val="left"/>
      <w:pPr>
        <w:ind w:left="3036" w:hanging="360"/>
      </w:pPr>
      <w:rPr>
        <w:rFonts w:hint="default"/>
        <w:lang w:val="en-US" w:eastAsia="en-US" w:bidi="ar-SA"/>
      </w:rPr>
    </w:lvl>
    <w:lvl w:ilvl="3" w:tplc="EEAA730C">
      <w:numFmt w:val="bullet"/>
      <w:lvlText w:val="•"/>
      <w:lvlJc w:val="left"/>
      <w:pPr>
        <w:ind w:left="3984" w:hanging="360"/>
      </w:pPr>
      <w:rPr>
        <w:rFonts w:hint="default"/>
        <w:lang w:val="en-US" w:eastAsia="en-US" w:bidi="ar-SA"/>
      </w:rPr>
    </w:lvl>
    <w:lvl w:ilvl="4" w:tplc="2D64E42A">
      <w:numFmt w:val="bullet"/>
      <w:lvlText w:val="•"/>
      <w:lvlJc w:val="left"/>
      <w:pPr>
        <w:ind w:left="4932" w:hanging="360"/>
      </w:pPr>
      <w:rPr>
        <w:rFonts w:hint="default"/>
        <w:lang w:val="en-US" w:eastAsia="en-US" w:bidi="ar-SA"/>
      </w:rPr>
    </w:lvl>
    <w:lvl w:ilvl="5" w:tplc="9B360158">
      <w:numFmt w:val="bullet"/>
      <w:lvlText w:val="•"/>
      <w:lvlJc w:val="left"/>
      <w:pPr>
        <w:ind w:left="5880" w:hanging="360"/>
      </w:pPr>
      <w:rPr>
        <w:rFonts w:hint="default"/>
        <w:lang w:val="en-US" w:eastAsia="en-US" w:bidi="ar-SA"/>
      </w:rPr>
    </w:lvl>
    <w:lvl w:ilvl="6" w:tplc="E78806AE">
      <w:numFmt w:val="bullet"/>
      <w:lvlText w:val="•"/>
      <w:lvlJc w:val="left"/>
      <w:pPr>
        <w:ind w:left="6828" w:hanging="360"/>
      </w:pPr>
      <w:rPr>
        <w:rFonts w:hint="default"/>
        <w:lang w:val="en-US" w:eastAsia="en-US" w:bidi="ar-SA"/>
      </w:rPr>
    </w:lvl>
    <w:lvl w:ilvl="7" w:tplc="B4409CA4">
      <w:numFmt w:val="bullet"/>
      <w:lvlText w:val="•"/>
      <w:lvlJc w:val="left"/>
      <w:pPr>
        <w:ind w:left="7776" w:hanging="360"/>
      </w:pPr>
      <w:rPr>
        <w:rFonts w:hint="default"/>
        <w:lang w:val="en-US" w:eastAsia="en-US" w:bidi="ar-SA"/>
      </w:rPr>
    </w:lvl>
    <w:lvl w:ilvl="8" w:tplc="D0A6E770">
      <w:numFmt w:val="bullet"/>
      <w:lvlText w:val="•"/>
      <w:lvlJc w:val="left"/>
      <w:pPr>
        <w:ind w:left="8724" w:hanging="360"/>
      </w:pPr>
      <w:rPr>
        <w:rFonts w:hint="default"/>
        <w:lang w:val="en-US" w:eastAsia="en-US" w:bidi="ar-SA"/>
      </w:rPr>
    </w:lvl>
  </w:abstractNum>
  <w:abstractNum w:abstractNumId="21" w15:restartNumberingAfterBreak="0">
    <w:nsid w:val="4DB67E83"/>
    <w:multiLevelType w:val="hybridMultilevel"/>
    <w:tmpl w:val="67468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DF041D"/>
    <w:multiLevelType w:val="multilevel"/>
    <w:tmpl w:val="0140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2AD734D"/>
    <w:multiLevelType w:val="hybridMultilevel"/>
    <w:tmpl w:val="5BBA879A"/>
    <w:lvl w:ilvl="0" w:tplc="C7161B40">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B9323E2C">
      <w:numFmt w:val="bullet"/>
      <w:lvlText w:val="•"/>
      <w:lvlJc w:val="left"/>
      <w:pPr>
        <w:ind w:left="2088" w:hanging="360"/>
      </w:pPr>
      <w:rPr>
        <w:rFonts w:hint="default"/>
        <w:lang w:val="en-US" w:eastAsia="en-US" w:bidi="ar-SA"/>
      </w:rPr>
    </w:lvl>
    <w:lvl w:ilvl="2" w:tplc="9D323818">
      <w:numFmt w:val="bullet"/>
      <w:lvlText w:val="•"/>
      <w:lvlJc w:val="left"/>
      <w:pPr>
        <w:ind w:left="3036" w:hanging="360"/>
      </w:pPr>
      <w:rPr>
        <w:rFonts w:hint="default"/>
        <w:lang w:val="en-US" w:eastAsia="en-US" w:bidi="ar-SA"/>
      </w:rPr>
    </w:lvl>
    <w:lvl w:ilvl="3" w:tplc="427CE33A">
      <w:numFmt w:val="bullet"/>
      <w:lvlText w:val="•"/>
      <w:lvlJc w:val="left"/>
      <w:pPr>
        <w:ind w:left="3984" w:hanging="360"/>
      </w:pPr>
      <w:rPr>
        <w:rFonts w:hint="default"/>
        <w:lang w:val="en-US" w:eastAsia="en-US" w:bidi="ar-SA"/>
      </w:rPr>
    </w:lvl>
    <w:lvl w:ilvl="4" w:tplc="C2CCB69A">
      <w:numFmt w:val="bullet"/>
      <w:lvlText w:val="•"/>
      <w:lvlJc w:val="left"/>
      <w:pPr>
        <w:ind w:left="4932" w:hanging="360"/>
      </w:pPr>
      <w:rPr>
        <w:rFonts w:hint="default"/>
        <w:lang w:val="en-US" w:eastAsia="en-US" w:bidi="ar-SA"/>
      </w:rPr>
    </w:lvl>
    <w:lvl w:ilvl="5" w:tplc="B896CF62">
      <w:numFmt w:val="bullet"/>
      <w:lvlText w:val="•"/>
      <w:lvlJc w:val="left"/>
      <w:pPr>
        <w:ind w:left="5880" w:hanging="360"/>
      </w:pPr>
      <w:rPr>
        <w:rFonts w:hint="default"/>
        <w:lang w:val="en-US" w:eastAsia="en-US" w:bidi="ar-SA"/>
      </w:rPr>
    </w:lvl>
    <w:lvl w:ilvl="6" w:tplc="81029B1E">
      <w:numFmt w:val="bullet"/>
      <w:lvlText w:val="•"/>
      <w:lvlJc w:val="left"/>
      <w:pPr>
        <w:ind w:left="6828" w:hanging="360"/>
      </w:pPr>
      <w:rPr>
        <w:rFonts w:hint="default"/>
        <w:lang w:val="en-US" w:eastAsia="en-US" w:bidi="ar-SA"/>
      </w:rPr>
    </w:lvl>
    <w:lvl w:ilvl="7" w:tplc="4852F468">
      <w:numFmt w:val="bullet"/>
      <w:lvlText w:val="•"/>
      <w:lvlJc w:val="left"/>
      <w:pPr>
        <w:ind w:left="7776" w:hanging="360"/>
      </w:pPr>
      <w:rPr>
        <w:rFonts w:hint="default"/>
        <w:lang w:val="en-US" w:eastAsia="en-US" w:bidi="ar-SA"/>
      </w:rPr>
    </w:lvl>
    <w:lvl w:ilvl="8" w:tplc="CAFA7B82">
      <w:numFmt w:val="bullet"/>
      <w:lvlText w:val="•"/>
      <w:lvlJc w:val="left"/>
      <w:pPr>
        <w:ind w:left="8724" w:hanging="360"/>
      </w:pPr>
      <w:rPr>
        <w:rFonts w:hint="default"/>
        <w:lang w:val="en-US" w:eastAsia="en-US" w:bidi="ar-SA"/>
      </w:rPr>
    </w:lvl>
  </w:abstractNum>
  <w:abstractNum w:abstractNumId="24" w15:restartNumberingAfterBreak="0">
    <w:nsid w:val="563213A2"/>
    <w:multiLevelType w:val="hybridMultilevel"/>
    <w:tmpl w:val="9F0069FA"/>
    <w:lvl w:ilvl="0" w:tplc="27A8AB32">
      <w:start w:val="1"/>
      <w:numFmt w:val="decimal"/>
      <w:lvlText w:val="%1."/>
      <w:lvlJc w:val="left"/>
      <w:pPr>
        <w:ind w:left="1140" w:hanging="360"/>
      </w:pPr>
      <w:rPr>
        <w:rFonts w:ascii="Arial MT" w:eastAsia="Arial MT" w:hAnsi="Arial MT" w:cs="Arial MT" w:hint="default"/>
        <w:w w:val="100"/>
        <w:sz w:val="24"/>
        <w:szCs w:val="24"/>
        <w:lang w:val="en-US" w:eastAsia="en-US" w:bidi="ar-SA"/>
      </w:rPr>
    </w:lvl>
    <w:lvl w:ilvl="1" w:tplc="17440EF2">
      <w:numFmt w:val="bullet"/>
      <w:lvlText w:val="•"/>
      <w:lvlJc w:val="left"/>
      <w:pPr>
        <w:ind w:left="2088" w:hanging="360"/>
      </w:pPr>
      <w:rPr>
        <w:rFonts w:hint="default"/>
        <w:lang w:val="en-US" w:eastAsia="en-US" w:bidi="ar-SA"/>
      </w:rPr>
    </w:lvl>
    <w:lvl w:ilvl="2" w:tplc="BB4CFE92">
      <w:numFmt w:val="bullet"/>
      <w:lvlText w:val="•"/>
      <w:lvlJc w:val="left"/>
      <w:pPr>
        <w:ind w:left="3036" w:hanging="360"/>
      </w:pPr>
      <w:rPr>
        <w:rFonts w:hint="default"/>
        <w:lang w:val="en-US" w:eastAsia="en-US" w:bidi="ar-SA"/>
      </w:rPr>
    </w:lvl>
    <w:lvl w:ilvl="3" w:tplc="CC2E79E8">
      <w:numFmt w:val="bullet"/>
      <w:lvlText w:val="•"/>
      <w:lvlJc w:val="left"/>
      <w:pPr>
        <w:ind w:left="3984" w:hanging="360"/>
      </w:pPr>
      <w:rPr>
        <w:rFonts w:hint="default"/>
        <w:lang w:val="en-US" w:eastAsia="en-US" w:bidi="ar-SA"/>
      </w:rPr>
    </w:lvl>
    <w:lvl w:ilvl="4" w:tplc="2B667786">
      <w:numFmt w:val="bullet"/>
      <w:lvlText w:val="•"/>
      <w:lvlJc w:val="left"/>
      <w:pPr>
        <w:ind w:left="4932" w:hanging="360"/>
      </w:pPr>
      <w:rPr>
        <w:rFonts w:hint="default"/>
        <w:lang w:val="en-US" w:eastAsia="en-US" w:bidi="ar-SA"/>
      </w:rPr>
    </w:lvl>
    <w:lvl w:ilvl="5" w:tplc="C966CB98">
      <w:numFmt w:val="bullet"/>
      <w:lvlText w:val="•"/>
      <w:lvlJc w:val="left"/>
      <w:pPr>
        <w:ind w:left="5880" w:hanging="360"/>
      </w:pPr>
      <w:rPr>
        <w:rFonts w:hint="default"/>
        <w:lang w:val="en-US" w:eastAsia="en-US" w:bidi="ar-SA"/>
      </w:rPr>
    </w:lvl>
    <w:lvl w:ilvl="6" w:tplc="3A3C6E7E">
      <w:numFmt w:val="bullet"/>
      <w:lvlText w:val="•"/>
      <w:lvlJc w:val="left"/>
      <w:pPr>
        <w:ind w:left="6828" w:hanging="360"/>
      </w:pPr>
      <w:rPr>
        <w:rFonts w:hint="default"/>
        <w:lang w:val="en-US" w:eastAsia="en-US" w:bidi="ar-SA"/>
      </w:rPr>
    </w:lvl>
    <w:lvl w:ilvl="7" w:tplc="4432BE1E">
      <w:numFmt w:val="bullet"/>
      <w:lvlText w:val="•"/>
      <w:lvlJc w:val="left"/>
      <w:pPr>
        <w:ind w:left="7776" w:hanging="360"/>
      </w:pPr>
      <w:rPr>
        <w:rFonts w:hint="default"/>
        <w:lang w:val="en-US" w:eastAsia="en-US" w:bidi="ar-SA"/>
      </w:rPr>
    </w:lvl>
    <w:lvl w:ilvl="8" w:tplc="2B166484">
      <w:numFmt w:val="bullet"/>
      <w:lvlText w:val="•"/>
      <w:lvlJc w:val="left"/>
      <w:pPr>
        <w:ind w:left="8724" w:hanging="360"/>
      </w:pPr>
      <w:rPr>
        <w:rFonts w:hint="default"/>
        <w:lang w:val="en-US" w:eastAsia="en-US" w:bidi="ar-SA"/>
      </w:rPr>
    </w:lvl>
  </w:abstractNum>
  <w:abstractNum w:abstractNumId="25" w15:restartNumberingAfterBreak="0">
    <w:nsid w:val="57D663F0"/>
    <w:multiLevelType w:val="hybridMultilevel"/>
    <w:tmpl w:val="98DA8622"/>
    <w:lvl w:ilvl="0" w:tplc="39723BF8">
      <w:start w:val="1"/>
      <w:numFmt w:val="decimal"/>
      <w:lvlText w:val="%1."/>
      <w:lvlJc w:val="left"/>
      <w:pPr>
        <w:ind w:left="780" w:hanging="360"/>
      </w:pPr>
      <w:rPr>
        <w:rFonts w:ascii="Arial MT" w:eastAsia="Arial MT" w:hAnsi="Arial MT" w:cs="Arial MT" w:hint="default"/>
        <w:w w:val="100"/>
        <w:sz w:val="24"/>
        <w:szCs w:val="24"/>
        <w:lang w:val="en-US" w:eastAsia="en-US" w:bidi="ar-SA"/>
      </w:rPr>
    </w:lvl>
    <w:lvl w:ilvl="1" w:tplc="168AF9E6">
      <w:numFmt w:val="bullet"/>
      <w:lvlText w:val="•"/>
      <w:lvlJc w:val="left"/>
      <w:pPr>
        <w:ind w:left="1764" w:hanging="360"/>
      </w:pPr>
      <w:rPr>
        <w:rFonts w:hint="default"/>
        <w:lang w:val="en-US" w:eastAsia="en-US" w:bidi="ar-SA"/>
      </w:rPr>
    </w:lvl>
    <w:lvl w:ilvl="2" w:tplc="98E4D566">
      <w:numFmt w:val="bullet"/>
      <w:lvlText w:val="•"/>
      <w:lvlJc w:val="left"/>
      <w:pPr>
        <w:ind w:left="2748" w:hanging="360"/>
      </w:pPr>
      <w:rPr>
        <w:rFonts w:hint="default"/>
        <w:lang w:val="en-US" w:eastAsia="en-US" w:bidi="ar-SA"/>
      </w:rPr>
    </w:lvl>
    <w:lvl w:ilvl="3" w:tplc="2FEAAFA2">
      <w:numFmt w:val="bullet"/>
      <w:lvlText w:val="•"/>
      <w:lvlJc w:val="left"/>
      <w:pPr>
        <w:ind w:left="3732" w:hanging="360"/>
      </w:pPr>
      <w:rPr>
        <w:rFonts w:hint="default"/>
        <w:lang w:val="en-US" w:eastAsia="en-US" w:bidi="ar-SA"/>
      </w:rPr>
    </w:lvl>
    <w:lvl w:ilvl="4" w:tplc="667861E6">
      <w:numFmt w:val="bullet"/>
      <w:lvlText w:val="•"/>
      <w:lvlJc w:val="left"/>
      <w:pPr>
        <w:ind w:left="4716" w:hanging="360"/>
      </w:pPr>
      <w:rPr>
        <w:rFonts w:hint="default"/>
        <w:lang w:val="en-US" w:eastAsia="en-US" w:bidi="ar-SA"/>
      </w:rPr>
    </w:lvl>
    <w:lvl w:ilvl="5" w:tplc="3AECC47E">
      <w:numFmt w:val="bullet"/>
      <w:lvlText w:val="•"/>
      <w:lvlJc w:val="left"/>
      <w:pPr>
        <w:ind w:left="5700" w:hanging="360"/>
      </w:pPr>
      <w:rPr>
        <w:rFonts w:hint="default"/>
        <w:lang w:val="en-US" w:eastAsia="en-US" w:bidi="ar-SA"/>
      </w:rPr>
    </w:lvl>
    <w:lvl w:ilvl="6" w:tplc="CC28D0DA">
      <w:numFmt w:val="bullet"/>
      <w:lvlText w:val="•"/>
      <w:lvlJc w:val="left"/>
      <w:pPr>
        <w:ind w:left="6684" w:hanging="360"/>
      </w:pPr>
      <w:rPr>
        <w:rFonts w:hint="default"/>
        <w:lang w:val="en-US" w:eastAsia="en-US" w:bidi="ar-SA"/>
      </w:rPr>
    </w:lvl>
    <w:lvl w:ilvl="7" w:tplc="D1FC2BE6">
      <w:numFmt w:val="bullet"/>
      <w:lvlText w:val="•"/>
      <w:lvlJc w:val="left"/>
      <w:pPr>
        <w:ind w:left="7668" w:hanging="360"/>
      </w:pPr>
      <w:rPr>
        <w:rFonts w:hint="default"/>
        <w:lang w:val="en-US" w:eastAsia="en-US" w:bidi="ar-SA"/>
      </w:rPr>
    </w:lvl>
    <w:lvl w:ilvl="8" w:tplc="60C03702">
      <w:numFmt w:val="bullet"/>
      <w:lvlText w:val="•"/>
      <w:lvlJc w:val="left"/>
      <w:pPr>
        <w:ind w:left="8652" w:hanging="360"/>
      </w:pPr>
      <w:rPr>
        <w:rFonts w:hint="default"/>
        <w:lang w:val="en-US" w:eastAsia="en-US" w:bidi="ar-SA"/>
      </w:rPr>
    </w:lvl>
  </w:abstractNum>
  <w:abstractNum w:abstractNumId="26" w15:restartNumberingAfterBreak="0">
    <w:nsid w:val="59875C6B"/>
    <w:multiLevelType w:val="multilevel"/>
    <w:tmpl w:val="8F90FD38"/>
    <w:lvl w:ilvl="0">
      <w:start w:val="2"/>
      <w:numFmt w:val="decimal"/>
      <w:lvlText w:val="%1"/>
      <w:lvlJc w:val="left"/>
      <w:pPr>
        <w:ind w:left="1284" w:hanging="864"/>
      </w:pPr>
      <w:rPr>
        <w:rFonts w:hint="default"/>
        <w:lang w:val="en-US" w:eastAsia="en-US" w:bidi="ar-SA"/>
      </w:rPr>
    </w:lvl>
    <w:lvl w:ilvl="1">
      <w:start w:val="2"/>
      <w:numFmt w:val="decimal"/>
      <w:lvlText w:val="%1.%2"/>
      <w:lvlJc w:val="left"/>
      <w:pPr>
        <w:ind w:left="1284" w:hanging="864"/>
      </w:pPr>
      <w:rPr>
        <w:rFonts w:hint="default"/>
        <w:lang w:val="en-US" w:eastAsia="en-US" w:bidi="ar-SA"/>
      </w:rPr>
    </w:lvl>
    <w:lvl w:ilvl="2">
      <w:start w:val="1"/>
      <w:numFmt w:val="decimal"/>
      <w:lvlText w:val="%1.%2.%3"/>
      <w:lvlJc w:val="left"/>
      <w:pPr>
        <w:ind w:left="1284" w:hanging="864"/>
      </w:pPr>
      <w:rPr>
        <w:rFonts w:hint="default"/>
        <w:lang w:val="en-US" w:eastAsia="en-US" w:bidi="ar-SA"/>
      </w:rPr>
    </w:lvl>
    <w:lvl w:ilvl="3">
      <w:start w:val="1"/>
      <w:numFmt w:val="decimal"/>
      <w:lvlText w:val="%1.%2.%3.%4"/>
      <w:lvlJc w:val="left"/>
      <w:pPr>
        <w:ind w:left="1284" w:hanging="864"/>
      </w:pPr>
      <w:rPr>
        <w:rFonts w:ascii="Arial" w:eastAsia="Arial" w:hAnsi="Arial" w:cs="Arial" w:hint="default"/>
        <w:b/>
        <w:bCs/>
        <w:i/>
        <w:iCs/>
        <w:spacing w:val="-1"/>
        <w:w w:val="99"/>
        <w:sz w:val="20"/>
        <w:szCs w:val="20"/>
        <w:lang w:val="en-US" w:eastAsia="en-US" w:bidi="ar-SA"/>
      </w:rPr>
    </w:lvl>
    <w:lvl w:ilvl="4">
      <w:numFmt w:val="bullet"/>
      <w:lvlText w:val="•"/>
      <w:lvlJc w:val="left"/>
      <w:pPr>
        <w:ind w:left="5016" w:hanging="864"/>
      </w:pPr>
      <w:rPr>
        <w:rFonts w:hint="default"/>
        <w:lang w:val="en-US" w:eastAsia="en-US" w:bidi="ar-SA"/>
      </w:rPr>
    </w:lvl>
    <w:lvl w:ilvl="5">
      <w:numFmt w:val="bullet"/>
      <w:lvlText w:val="•"/>
      <w:lvlJc w:val="left"/>
      <w:pPr>
        <w:ind w:left="5950" w:hanging="864"/>
      </w:pPr>
      <w:rPr>
        <w:rFonts w:hint="default"/>
        <w:lang w:val="en-US" w:eastAsia="en-US" w:bidi="ar-SA"/>
      </w:rPr>
    </w:lvl>
    <w:lvl w:ilvl="6">
      <w:numFmt w:val="bullet"/>
      <w:lvlText w:val="•"/>
      <w:lvlJc w:val="left"/>
      <w:pPr>
        <w:ind w:left="6884" w:hanging="864"/>
      </w:pPr>
      <w:rPr>
        <w:rFonts w:hint="default"/>
        <w:lang w:val="en-US" w:eastAsia="en-US" w:bidi="ar-SA"/>
      </w:rPr>
    </w:lvl>
    <w:lvl w:ilvl="7">
      <w:numFmt w:val="bullet"/>
      <w:lvlText w:val="•"/>
      <w:lvlJc w:val="left"/>
      <w:pPr>
        <w:ind w:left="7818" w:hanging="864"/>
      </w:pPr>
      <w:rPr>
        <w:rFonts w:hint="default"/>
        <w:lang w:val="en-US" w:eastAsia="en-US" w:bidi="ar-SA"/>
      </w:rPr>
    </w:lvl>
    <w:lvl w:ilvl="8">
      <w:numFmt w:val="bullet"/>
      <w:lvlText w:val="•"/>
      <w:lvlJc w:val="left"/>
      <w:pPr>
        <w:ind w:left="8752" w:hanging="864"/>
      </w:pPr>
      <w:rPr>
        <w:rFonts w:hint="default"/>
        <w:lang w:val="en-US" w:eastAsia="en-US" w:bidi="ar-SA"/>
      </w:rPr>
    </w:lvl>
  </w:abstractNum>
  <w:abstractNum w:abstractNumId="27" w15:restartNumberingAfterBreak="0">
    <w:nsid w:val="61F248F2"/>
    <w:multiLevelType w:val="hybridMultilevel"/>
    <w:tmpl w:val="4B7E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0403A"/>
    <w:multiLevelType w:val="hybridMultilevel"/>
    <w:tmpl w:val="49EA2E0E"/>
    <w:lvl w:ilvl="0" w:tplc="2DF2FAB8">
      <w:numFmt w:val="decimal"/>
      <w:lvlText w:val="%1"/>
      <w:lvlJc w:val="left"/>
      <w:pPr>
        <w:ind w:left="1550" w:hanging="1330"/>
      </w:pPr>
      <w:rPr>
        <w:rFonts w:ascii="Calibri" w:eastAsia="Calibri" w:hAnsi="Calibri" w:cs="Calibri" w:hint="default"/>
        <w:w w:val="100"/>
        <w:sz w:val="22"/>
        <w:szCs w:val="22"/>
        <w:lang w:val="en-US" w:eastAsia="en-US" w:bidi="ar-SA"/>
      </w:rPr>
    </w:lvl>
    <w:lvl w:ilvl="1" w:tplc="30B2A7FC">
      <w:numFmt w:val="bullet"/>
      <w:lvlText w:val="•"/>
      <w:lvlJc w:val="left"/>
      <w:pPr>
        <w:ind w:left="1981" w:hanging="1330"/>
      </w:pPr>
      <w:rPr>
        <w:rFonts w:hint="default"/>
        <w:lang w:val="en-US" w:eastAsia="en-US" w:bidi="ar-SA"/>
      </w:rPr>
    </w:lvl>
    <w:lvl w:ilvl="2" w:tplc="09C04EC8">
      <w:numFmt w:val="bullet"/>
      <w:lvlText w:val="•"/>
      <w:lvlJc w:val="left"/>
      <w:pPr>
        <w:ind w:left="2402" w:hanging="1330"/>
      </w:pPr>
      <w:rPr>
        <w:rFonts w:hint="default"/>
        <w:lang w:val="en-US" w:eastAsia="en-US" w:bidi="ar-SA"/>
      </w:rPr>
    </w:lvl>
    <w:lvl w:ilvl="3" w:tplc="C396FAA4">
      <w:numFmt w:val="bullet"/>
      <w:lvlText w:val="•"/>
      <w:lvlJc w:val="left"/>
      <w:pPr>
        <w:ind w:left="2824" w:hanging="1330"/>
      </w:pPr>
      <w:rPr>
        <w:rFonts w:hint="default"/>
        <w:lang w:val="en-US" w:eastAsia="en-US" w:bidi="ar-SA"/>
      </w:rPr>
    </w:lvl>
    <w:lvl w:ilvl="4" w:tplc="30EC3D42">
      <w:numFmt w:val="bullet"/>
      <w:lvlText w:val="•"/>
      <w:lvlJc w:val="left"/>
      <w:pPr>
        <w:ind w:left="3245" w:hanging="1330"/>
      </w:pPr>
      <w:rPr>
        <w:rFonts w:hint="default"/>
        <w:lang w:val="en-US" w:eastAsia="en-US" w:bidi="ar-SA"/>
      </w:rPr>
    </w:lvl>
    <w:lvl w:ilvl="5" w:tplc="7D3CFBF0">
      <w:numFmt w:val="bullet"/>
      <w:lvlText w:val="•"/>
      <w:lvlJc w:val="left"/>
      <w:pPr>
        <w:ind w:left="3667" w:hanging="1330"/>
      </w:pPr>
      <w:rPr>
        <w:rFonts w:hint="default"/>
        <w:lang w:val="en-US" w:eastAsia="en-US" w:bidi="ar-SA"/>
      </w:rPr>
    </w:lvl>
    <w:lvl w:ilvl="6" w:tplc="E5A80A40">
      <w:numFmt w:val="bullet"/>
      <w:lvlText w:val="•"/>
      <w:lvlJc w:val="left"/>
      <w:pPr>
        <w:ind w:left="4088" w:hanging="1330"/>
      </w:pPr>
      <w:rPr>
        <w:rFonts w:hint="default"/>
        <w:lang w:val="en-US" w:eastAsia="en-US" w:bidi="ar-SA"/>
      </w:rPr>
    </w:lvl>
    <w:lvl w:ilvl="7" w:tplc="7B40A46A">
      <w:numFmt w:val="bullet"/>
      <w:lvlText w:val="•"/>
      <w:lvlJc w:val="left"/>
      <w:pPr>
        <w:ind w:left="4509" w:hanging="1330"/>
      </w:pPr>
      <w:rPr>
        <w:rFonts w:hint="default"/>
        <w:lang w:val="en-US" w:eastAsia="en-US" w:bidi="ar-SA"/>
      </w:rPr>
    </w:lvl>
    <w:lvl w:ilvl="8" w:tplc="FAE84504">
      <w:numFmt w:val="bullet"/>
      <w:lvlText w:val="•"/>
      <w:lvlJc w:val="left"/>
      <w:pPr>
        <w:ind w:left="4931" w:hanging="1330"/>
      </w:pPr>
      <w:rPr>
        <w:rFonts w:hint="default"/>
        <w:lang w:val="en-US" w:eastAsia="en-US" w:bidi="ar-SA"/>
      </w:rPr>
    </w:lvl>
  </w:abstractNum>
  <w:abstractNum w:abstractNumId="29" w15:restartNumberingAfterBreak="0">
    <w:nsid w:val="6D342D1B"/>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3690" w:hanging="720"/>
      </w:pPr>
      <w:rPr>
        <w:rFonts w:hint="default"/>
      </w:rPr>
    </w:lvl>
    <w:lvl w:ilvl="2">
      <w:start w:val="1"/>
      <w:numFmt w:val="decimal"/>
      <w:lvlText w:val="%1.%2.%3"/>
      <w:lvlJc w:val="left"/>
      <w:pPr>
        <w:ind w:left="837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30" w15:restartNumberingAfterBreak="0">
    <w:nsid w:val="714E064D"/>
    <w:multiLevelType w:val="hybridMultilevel"/>
    <w:tmpl w:val="D9A63F3C"/>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1" w15:restartNumberingAfterBreak="0">
    <w:nsid w:val="74716FE8"/>
    <w:multiLevelType w:val="hybridMultilevel"/>
    <w:tmpl w:val="A7F053A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73879C0"/>
    <w:multiLevelType w:val="hybridMultilevel"/>
    <w:tmpl w:val="4002E7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8911AE5"/>
    <w:multiLevelType w:val="multilevel"/>
    <w:tmpl w:val="D6065EF4"/>
    <w:lvl w:ilvl="0">
      <w:start w:val="2"/>
      <w:numFmt w:val="decimal"/>
      <w:lvlText w:val="%1"/>
      <w:lvlJc w:val="left"/>
      <w:pPr>
        <w:ind w:left="450" w:hanging="450"/>
      </w:pPr>
      <w:rPr>
        <w:rFonts w:hint="default"/>
      </w:rPr>
    </w:lvl>
    <w:lvl w:ilvl="1">
      <w:start w:val="1"/>
      <w:numFmt w:val="decimal"/>
      <w:lvlText w:val="%1.%2"/>
      <w:lvlJc w:val="left"/>
      <w:pPr>
        <w:ind w:left="3690" w:hanging="720"/>
      </w:pPr>
      <w:rPr>
        <w:rFonts w:hint="default"/>
      </w:rPr>
    </w:lvl>
    <w:lvl w:ilvl="2">
      <w:start w:val="1"/>
      <w:numFmt w:val="decimal"/>
      <w:lvlText w:val="%1.%2.%3"/>
      <w:lvlJc w:val="left"/>
      <w:pPr>
        <w:ind w:left="837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920" w:hanging="1440"/>
      </w:pPr>
      <w:rPr>
        <w:rFonts w:hint="default"/>
      </w:rPr>
    </w:lvl>
    <w:lvl w:ilvl="5">
      <w:start w:val="1"/>
      <w:numFmt w:val="decimal"/>
      <w:lvlText w:val="%1.%2.%3.%4.%5.%6"/>
      <w:lvlJc w:val="left"/>
      <w:pPr>
        <w:ind w:left="9900" w:hanging="180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500" w:hanging="2160"/>
      </w:pPr>
      <w:rPr>
        <w:rFonts w:hint="default"/>
      </w:rPr>
    </w:lvl>
    <w:lvl w:ilvl="8">
      <w:start w:val="1"/>
      <w:numFmt w:val="decimal"/>
      <w:lvlText w:val="%1.%2.%3.%4.%5.%6.%7.%8.%9"/>
      <w:lvlJc w:val="left"/>
      <w:pPr>
        <w:ind w:left="15480" w:hanging="2520"/>
      </w:pPr>
      <w:rPr>
        <w:rFonts w:hint="default"/>
      </w:rPr>
    </w:lvl>
  </w:abstractNum>
  <w:abstractNum w:abstractNumId="35" w15:restartNumberingAfterBreak="0">
    <w:nsid w:val="791E49E1"/>
    <w:multiLevelType w:val="hybridMultilevel"/>
    <w:tmpl w:val="FA58B030"/>
    <w:lvl w:ilvl="0" w:tplc="07C20182">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6C56B2"/>
    <w:multiLevelType w:val="multilevel"/>
    <w:tmpl w:val="699E727C"/>
    <w:lvl w:ilvl="0">
      <w:start w:val="1"/>
      <w:numFmt w:val="bullet"/>
      <w:lvlText w:val=""/>
      <w:lvlJc w:val="left"/>
      <w:pPr>
        <w:ind w:left="720" w:hanging="360"/>
      </w:pPr>
      <w:rPr>
        <w:rFonts w:ascii="Symbol" w:hAnsi="Symbol"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B5B284E"/>
    <w:multiLevelType w:val="multilevel"/>
    <w:tmpl w:val="DB8AC526"/>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CB457BE"/>
    <w:multiLevelType w:val="hybridMultilevel"/>
    <w:tmpl w:val="28221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80304219">
    <w:abstractNumId w:val="6"/>
  </w:num>
  <w:num w:numId="2" w16cid:durableId="349377433">
    <w:abstractNumId w:val="30"/>
  </w:num>
  <w:num w:numId="3" w16cid:durableId="231432355">
    <w:abstractNumId w:val="21"/>
  </w:num>
  <w:num w:numId="4" w16cid:durableId="1344281160">
    <w:abstractNumId w:val="35"/>
  </w:num>
  <w:num w:numId="5" w16cid:durableId="1119957871">
    <w:abstractNumId w:val="38"/>
  </w:num>
  <w:num w:numId="6" w16cid:durableId="1006707478">
    <w:abstractNumId w:val="34"/>
  </w:num>
  <w:num w:numId="7" w16cid:durableId="40130569">
    <w:abstractNumId w:val="12"/>
  </w:num>
  <w:num w:numId="8" w16cid:durableId="588926711">
    <w:abstractNumId w:val="36"/>
  </w:num>
  <w:num w:numId="9" w16cid:durableId="2108496159">
    <w:abstractNumId w:val="4"/>
  </w:num>
  <w:num w:numId="10" w16cid:durableId="1461416033">
    <w:abstractNumId w:val="7"/>
  </w:num>
  <w:num w:numId="11" w16cid:durableId="2078739971">
    <w:abstractNumId w:val="24"/>
  </w:num>
  <w:num w:numId="12" w16cid:durableId="113449934">
    <w:abstractNumId w:val="15"/>
  </w:num>
  <w:num w:numId="13" w16cid:durableId="1834753946">
    <w:abstractNumId w:val="19"/>
  </w:num>
  <w:num w:numId="14" w16cid:durableId="1781795253">
    <w:abstractNumId w:val="13"/>
  </w:num>
  <w:num w:numId="15" w16cid:durableId="694355941">
    <w:abstractNumId w:val="10"/>
  </w:num>
  <w:num w:numId="16" w16cid:durableId="182323405">
    <w:abstractNumId w:val="18"/>
  </w:num>
  <w:num w:numId="17" w16cid:durableId="1875731426">
    <w:abstractNumId w:val="23"/>
  </w:num>
  <w:num w:numId="18" w16cid:durableId="1641349807">
    <w:abstractNumId w:val="20"/>
  </w:num>
  <w:num w:numId="19" w16cid:durableId="1285699547">
    <w:abstractNumId w:val="9"/>
  </w:num>
  <w:num w:numId="20" w16cid:durableId="357435259">
    <w:abstractNumId w:val="28"/>
  </w:num>
  <w:num w:numId="21" w16cid:durableId="1509248733">
    <w:abstractNumId w:val="3"/>
  </w:num>
  <w:num w:numId="22" w16cid:durableId="1463621235">
    <w:abstractNumId w:val="25"/>
  </w:num>
  <w:num w:numId="23" w16cid:durableId="81072240">
    <w:abstractNumId w:val="26"/>
  </w:num>
  <w:num w:numId="24" w16cid:durableId="1028063501">
    <w:abstractNumId w:val="2"/>
  </w:num>
  <w:num w:numId="25" w16cid:durableId="324090715">
    <w:abstractNumId w:val="14"/>
  </w:num>
  <w:num w:numId="26" w16cid:durableId="977147074">
    <w:abstractNumId w:val="17"/>
  </w:num>
  <w:num w:numId="27" w16cid:durableId="1924558971">
    <w:abstractNumId w:val="11"/>
  </w:num>
  <w:num w:numId="28" w16cid:durableId="954943442">
    <w:abstractNumId w:val="32"/>
  </w:num>
  <w:num w:numId="29" w16cid:durableId="1819228688">
    <w:abstractNumId w:val="31"/>
  </w:num>
  <w:num w:numId="30" w16cid:durableId="1762948856">
    <w:abstractNumId w:val="1"/>
  </w:num>
  <w:num w:numId="31" w16cid:durableId="310865297">
    <w:abstractNumId w:val="29"/>
  </w:num>
  <w:num w:numId="32" w16cid:durableId="46413314">
    <w:abstractNumId w:val="0"/>
  </w:num>
  <w:num w:numId="33" w16cid:durableId="2025208820">
    <w:abstractNumId w:val="33"/>
  </w:num>
  <w:num w:numId="34" w16cid:durableId="1270893684">
    <w:abstractNumId w:val="22"/>
  </w:num>
  <w:num w:numId="35" w16cid:durableId="1970015159">
    <w:abstractNumId w:val="8"/>
  </w:num>
  <w:num w:numId="36" w16cid:durableId="977684662">
    <w:abstractNumId w:val="37"/>
  </w:num>
  <w:num w:numId="37" w16cid:durableId="2115206028">
    <w:abstractNumId w:val="5"/>
  </w:num>
  <w:num w:numId="38" w16cid:durableId="237981096">
    <w:abstractNumId w:val="27"/>
  </w:num>
  <w:num w:numId="39" w16cid:durableId="423500985">
    <w:abstractNumId w:val="1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shvindu jha">
    <w15:presenceInfo w15:providerId="Windows Live" w15:userId="8cf6d099655b15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173"/>
    <w:rsid w:val="00003549"/>
    <w:rsid w:val="0000376F"/>
    <w:rsid w:val="00003C17"/>
    <w:rsid w:val="0000768B"/>
    <w:rsid w:val="00011ED8"/>
    <w:rsid w:val="00016D1F"/>
    <w:rsid w:val="00023C26"/>
    <w:rsid w:val="00034EAC"/>
    <w:rsid w:val="0004346E"/>
    <w:rsid w:val="00056B05"/>
    <w:rsid w:val="000613E8"/>
    <w:rsid w:val="00062482"/>
    <w:rsid w:val="0007202E"/>
    <w:rsid w:val="0007427A"/>
    <w:rsid w:val="000767E2"/>
    <w:rsid w:val="00082384"/>
    <w:rsid w:val="00087BFC"/>
    <w:rsid w:val="00093F20"/>
    <w:rsid w:val="000940A5"/>
    <w:rsid w:val="00096523"/>
    <w:rsid w:val="00097E52"/>
    <w:rsid w:val="000A0665"/>
    <w:rsid w:val="000A3139"/>
    <w:rsid w:val="000A3EE4"/>
    <w:rsid w:val="000A6585"/>
    <w:rsid w:val="000A7B79"/>
    <w:rsid w:val="000B57AB"/>
    <w:rsid w:val="000B5915"/>
    <w:rsid w:val="000C73F6"/>
    <w:rsid w:val="000C7408"/>
    <w:rsid w:val="000D16CE"/>
    <w:rsid w:val="000D35A6"/>
    <w:rsid w:val="000D3F25"/>
    <w:rsid w:val="000D5952"/>
    <w:rsid w:val="000D5E43"/>
    <w:rsid w:val="000D621E"/>
    <w:rsid w:val="000E10B5"/>
    <w:rsid w:val="000E430F"/>
    <w:rsid w:val="000E69BC"/>
    <w:rsid w:val="000F143B"/>
    <w:rsid w:val="000F59FB"/>
    <w:rsid w:val="00101065"/>
    <w:rsid w:val="001044DA"/>
    <w:rsid w:val="001109C4"/>
    <w:rsid w:val="0011603A"/>
    <w:rsid w:val="00117A8F"/>
    <w:rsid w:val="0012585F"/>
    <w:rsid w:val="001273AC"/>
    <w:rsid w:val="0013311B"/>
    <w:rsid w:val="00136261"/>
    <w:rsid w:val="001365AE"/>
    <w:rsid w:val="0013723F"/>
    <w:rsid w:val="00141B72"/>
    <w:rsid w:val="001439D7"/>
    <w:rsid w:val="00147073"/>
    <w:rsid w:val="00153D14"/>
    <w:rsid w:val="0015721C"/>
    <w:rsid w:val="00157AE4"/>
    <w:rsid w:val="00162AC2"/>
    <w:rsid w:val="00163132"/>
    <w:rsid w:val="001662A5"/>
    <w:rsid w:val="00167837"/>
    <w:rsid w:val="0016783C"/>
    <w:rsid w:val="001679B3"/>
    <w:rsid w:val="00170779"/>
    <w:rsid w:val="00170CFC"/>
    <w:rsid w:val="00174043"/>
    <w:rsid w:val="00190B01"/>
    <w:rsid w:val="001919BE"/>
    <w:rsid w:val="00194731"/>
    <w:rsid w:val="001A20D1"/>
    <w:rsid w:val="001A452B"/>
    <w:rsid w:val="001B49C2"/>
    <w:rsid w:val="001C15D3"/>
    <w:rsid w:val="001C2105"/>
    <w:rsid w:val="001D0244"/>
    <w:rsid w:val="001D4976"/>
    <w:rsid w:val="001D4AB5"/>
    <w:rsid w:val="001D4D2D"/>
    <w:rsid w:val="001D4E31"/>
    <w:rsid w:val="001E10D1"/>
    <w:rsid w:val="001E50BE"/>
    <w:rsid w:val="001E67CF"/>
    <w:rsid w:val="001F01BC"/>
    <w:rsid w:val="001F1F1B"/>
    <w:rsid w:val="001F3858"/>
    <w:rsid w:val="001F42CF"/>
    <w:rsid w:val="001F7EBF"/>
    <w:rsid w:val="00200ABC"/>
    <w:rsid w:val="00203DEF"/>
    <w:rsid w:val="002159BF"/>
    <w:rsid w:val="002207C7"/>
    <w:rsid w:val="002243FB"/>
    <w:rsid w:val="002342A9"/>
    <w:rsid w:val="0023472F"/>
    <w:rsid w:val="00241843"/>
    <w:rsid w:val="00242DEE"/>
    <w:rsid w:val="0024678E"/>
    <w:rsid w:val="00250BF7"/>
    <w:rsid w:val="00251DD1"/>
    <w:rsid w:val="0025221C"/>
    <w:rsid w:val="00254AFE"/>
    <w:rsid w:val="00265D93"/>
    <w:rsid w:val="00266396"/>
    <w:rsid w:val="0026675D"/>
    <w:rsid w:val="00267D3C"/>
    <w:rsid w:val="00272844"/>
    <w:rsid w:val="002730A4"/>
    <w:rsid w:val="00273561"/>
    <w:rsid w:val="0027452B"/>
    <w:rsid w:val="00280E60"/>
    <w:rsid w:val="002814A8"/>
    <w:rsid w:val="00286199"/>
    <w:rsid w:val="00290A2C"/>
    <w:rsid w:val="002917C4"/>
    <w:rsid w:val="002956A9"/>
    <w:rsid w:val="002A41A4"/>
    <w:rsid w:val="002A4C04"/>
    <w:rsid w:val="002A7CFA"/>
    <w:rsid w:val="002B2AE6"/>
    <w:rsid w:val="002B3DFF"/>
    <w:rsid w:val="002C2FFF"/>
    <w:rsid w:val="002C6BD1"/>
    <w:rsid w:val="002C7E6B"/>
    <w:rsid w:val="002D1CE7"/>
    <w:rsid w:val="002E3054"/>
    <w:rsid w:val="002E6A70"/>
    <w:rsid w:val="002E6EE1"/>
    <w:rsid w:val="002F3924"/>
    <w:rsid w:val="002F3D96"/>
    <w:rsid w:val="00302DCA"/>
    <w:rsid w:val="0030331E"/>
    <w:rsid w:val="00303BC8"/>
    <w:rsid w:val="00313AE4"/>
    <w:rsid w:val="00314694"/>
    <w:rsid w:val="00316116"/>
    <w:rsid w:val="0032246A"/>
    <w:rsid w:val="00325E03"/>
    <w:rsid w:val="00326817"/>
    <w:rsid w:val="003564DE"/>
    <w:rsid w:val="003570E8"/>
    <w:rsid w:val="003634F0"/>
    <w:rsid w:val="003663E9"/>
    <w:rsid w:val="00381617"/>
    <w:rsid w:val="0038478A"/>
    <w:rsid w:val="003A1041"/>
    <w:rsid w:val="003A2610"/>
    <w:rsid w:val="003B18CD"/>
    <w:rsid w:val="003C1878"/>
    <w:rsid w:val="003C1D07"/>
    <w:rsid w:val="003C1D50"/>
    <w:rsid w:val="003C706C"/>
    <w:rsid w:val="003D197A"/>
    <w:rsid w:val="003D2C9D"/>
    <w:rsid w:val="003E1ABF"/>
    <w:rsid w:val="003E1CD9"/>
    <w:rsid w:val="003E3959"/>
    <w:rsid w:val="003F2ABB"/>
    <w:rsid w:val="003F3DB3"/>
    <w:rsid w:val="00402EC7"/>
    <w:rsid w:val="0040466F"/>
    <w:rsid w:val="00406BF2"/>
    <w:rsid w:val="004130A8"/>
    <w:rsid w:val="00413803"/>
    <w:rsid w:val="0041595A"/>
    <w:rsid w:val="00417EDE"/>
    <w:rsid w:val="00421E07"/>
    <w:rsid w:val="00425076"/>
    <w:rsid w:val="00426C71"/>
    <w:rsid w:val="00431DE6"/>
    <w:rsid w:val="00437DE1"/>
    <w:rsid w:val="00442CFF"/>
    <w:rsid w:val="00444A8F"/>
    <w:rsid w:val="00454EEB"/>
    <w:rsid w:val="0045668F"/>
    <w:rsid w:val="0045683C"/>
    <w:rsid w:val="00457F94"/>
    <w:rsid w:val="00460DEB"/>
    <w:rsid w:val="00463D37"/>
    <w:rsid w:val="00463FA1"/>
    <w:rsid w:val="00464DC8"/>
    <w:rsid w:val="00464F3B"/>
    <w:rsid w:val="0046693A"/>
    <w:rsid w:val="00467BCB"/>
    <w:rsid w:val="004759FE"/>
    <w:rsid w:val="00491DB4"/>
    <w:rsid w:val="00494E0A"/>
    <w:rsid w:val="004A05C2"/>
    <w:rsid w:val="004A204C"/>
    <w:rsid w:val="004A415C"/>
    <w:rsid w:val="004B2C76"/>
    <w:rsid w:val="004B6FBF"/>
    <w:rsid w:val="004C35AB"/>
    <w:rsid w:val="004D2147"/>
    <w:rsid w:val="004D5EAF"/>
    <w:rsid w:val="004D7DB2"/>
    <w:rsid w:val="004E1CAA"/>
    <w:rsid w:val="004F19C9"/>
    <w:rsid w:val="004F2B13"/>
    <w:rsid w:val="004F4749"/>
    <w:rsid w:val="004F5B64"/>
    <w:rsid w:val="0050011B"/>
    <w:rsid w:val="00513F84"/>
    <w:rsid w:val="005173D3"/>
    <w:rsid w:val="0052139D"/>
    <w:rsid w:val="0052276C"/>
    <w:rsid w:val="00530596"/>
    <w:rsid w:val="0053765B"/>
    <w:rsid w:val="0054356A"/>
    <w:rsid w:val="005446CE"/>
    <w:rsid w:val="0054522C"/>
    <w:rsid w:val="00551C5E"/>
    <w:rsid w:val="00557C3B"/>
    <w:rsid w:val="005624E6"/>
    <w:rsid w:val="0056467C"/>
    <w:rsid w:val="00574F34"/>
    <w:rsid w:val="005848E8"/>
    <w:rsid w:val="00584E9E"/>
    <w:rsid w:val="00584EEF"/>
    <w:rsid w:val="005852F8"/>
    <w:rsid w:val="00594042"/>
    <w:rsid w:val="00596ED1"/>
    <w:rsid w:val="005A3A4D"/>
    <w:rsid w:val="005A4B28"/>
    <w:rsid w:val="005A7EBA"/>
    <w:rsid w:val="005B3396"/>
    <w:rsid w:val="005C19BC"/>
    <w:rsid w:val="005C1E9F"/>
    <w:rsid w:val="005C670B"/>
    <w:rsid w:val="005C6B48"/>
    <w:rsid w:val="005C71FC"/>
    <w:rsid w:val="005D1AF9"/>
    <w:rsid w:val="005E4450"/>
    <w:rsid w:val="005F0358"/>
    <w:rsid w:val="006030A2"/>
    <w:rsid w:val="006078A8"/>
    <w:rsid w:val="00607D0D"/>
    <w:rsid w:val="00611743"/>
    <w:rsid w:val="006162AC"/>
    <w:rsid w:val="00622937"/>
    <w:rsid w:val="006322DB"/>
    <w:rsid w:val="00640B70"/>
    <w:rsid w:val="00654AC0"/>
    <w:rsid w:val="00654E98"/>
    <w:rsid w:val="00661E68"/>
    <w:rsid w:val="0066398E"/>
    <w:rsid w:val="00663C73"/>
    <w:rsid w:val="0067138A"/>
    <w:rsid w:val="006732D2"/>
    <w:rsid w:val="00675DB7"/>
    <w:rsid w:val="00682CC3"/>
    <w:rsid w:val="0068377A"/>
    <w:rsid w:val="00684705"/>
    <w:rsid w:val="00690E12"/>
    <w:rsid w:val="006A174D"/>
    <w:rsid w:val="006A211E"/>
    <w:rsid w:val="006A492D"/>
    <w:rsid w:val="006B0721"/>
    <w:rsid w:val="006C2537"/>
    <w:rsid w:val="006C50FA"/>
    <w:rsid w:val="006C5E72"/>
    <w:rsid w:val="006C5EF4"/>
    <w:rsid w:val="006C6D62"/>
    <w:rsid w:val="006D6EFD"/>
    <w:rsid w:val="006E6B09"/>
    <w:rsid w:val="006F1D57"/>
    <w:rsid w:val="006F3343"/>
    <w:rsid w:val="006F7855"/>
    <w:rsid w:val="00701BB0"/>
    <w:rsid w:val="00702FD7"/>
    <w:rsid w:val="0071098C"/>
    <w:rsid w:val="0071201D"/>
    <w:rsid w:val="00712F7F"/>
    <w:rsid w:val="00713531"/>
    <w:rsid w:val="00721468"/>
    <w:rsid w:val="00724777"/>
    <w:rsid w:val="00724EE6"/>
    <w:rsid w:val="00725E30"/>
    <w:rsid w:val="00727A1A"/>
    <w:rsid w:val="00727B6D"/>
    <w:rsid w:val="007320B1"/>
    <w:rsid w:val="007333FC"/>
    <w:rsid w:val="007352EE"/>
    <w:rsid w:val="00737E41"/>
    <w:rsid w:val="00747C17"/>
    <w:rsid w:val="00750F5D"/>
    <w:rsid w:val="00762917"/>
    <w:rsid w:val="00771280"/>
    <w:rsid w:val="00775D4F"/>
    <w:rsid w:val="0078321D"/>
    <w:rsid w:val="00790D95"/>
    <w:rsid w:val="00792D6D"/>
    <w:rsid w:val="007959B9"/>
    <w:rsid w:val="00797C01"/>
    <w:rsid w:val="00797DFA"/>
    <w:rsid w:val="007A2954"/>
    <w:rsid w:val="007A2B1C"/>
    <w:rsid w:val="007B4A46"/>
    <w:rsid w:val="007B4F73"/>
    <w:rsid w:val="007C0F3D"/>
    <w:rsid w:val="007C29BD"/>
    <w:rsid w:val="007C31F5"/>
    <w:rsid w:val="007C4536"/>
    <w:rsid w:val="007C7F02"/>
    <w:rsid w:val="007E0405"/>
    <w:rsid w:val="007F3D2C"/>
    <w:rsid w:val="0081214F"/>
    <w:rsid w:val="00812ABF"/>
    <w:rsid w:val="00815251"/>
    <w:rsid w:val="00824D6E"/>
    <w:rsid w:val="00825101"/>
    <w:rsid w:val="008251F5"/>
    <w:rsid w:val="008268BE"/>
    <w:rsid w:val="008271B8"/>
    <w:rsid w:val="00830E2B"/>
    <w:rsid w:val="00831ECD"/>
    <w:rsid w:val="00832D9C"/>
    <w:rsid w:val="00833380"/>
    <w:rsid w:val="00833826"/>
    <w:rsid w:val="00845826"/>
    <w:rsid w:val="00852C3F"/>
    <w:rsid w:val="00853D8C"/>
    <w:rsid w:val="00855581"/>
    <w:rsid w:val="00855CC7"/>
    <w:rsid w:val="00864146"/>
    <w:rsid w:val="00864AF9"/>
    <w:rsid w:val="00867144"/>
    <w:rsid w:val="0087118E"/>
    <w:rsid w:val="00880856"/>
    <w:rsid w:val="00882985"/>
    <w:rsid w:val="0088591C"/>
    <w:rsid w:val="008931A4"/>
    <w:rsid w:val="00894ED8"/>
    <w:rsid w:val="008961E2"/>
    <w:rsid w:val="00897665"/>
    <w:rsid w:val="008B3E05"/>
    <w:rsid w:val="008B4960"/>
    <w:rsid w:val="008C1D83"/>
    <w:rsid w:val="008C53F3"/>
    <w:rsid w:val="008C6807"/>
    <w:rsid w:val="008C71EF"/>
    <w:rsid w:val="008D3E15"/>
    <w:rsid w:val="008D4943"/>
    <w:rsid w:val="008E2F92"/>
    <w:rsid w:val="008E44E5"/>
    <w:rsid w:val="008F4229"/>
    <w:rsid w:val="008F5B8B"/>
    <w:rsid w:val="00900C0A"/>
    <w:rsid w:val="00905275"/>
    <w:rsid w:val="0090575B"/>
    <w:rsid w:val="009076E4"/>
    <w:rsid w:val="009118D6"/>
    <w:rsid w:val="00913EC1"/>
    <w:rsid w:val="009205DC"/>
    <w:rsid w:val="0092204B"/>
    <w:rsid w:val="00922A62"/>
    <w:rsid w:val="00926E5F"/>
    <w:rsid w:val="00927FFE"/>
    <w:rsid w:val="0093208B"/>
    <w:rsid w:val="00932D0A"/>
    <w:rsid w:val="00933321"/>
    <w:rsid w:val="009343D7"/>
    <w:rsid w:val="00935F64"/>
    <w:rsid w:val="00943970"/>
    <w:rsid w:val="00950129"/>
    <w:rsid w:val="009579ED"/>
    <w:rsid w:val="00960296"/>
    <w:rsid w:val="009715C8"/>
    <w:rsid w:val="00973D93"/>
    <w:rsid w:val="00975722"/>
    <w:rsid w:val="00977063"/>
    <w:rsid w:val="0098119C"/>
    <w:rsid w:val="00981ED1"/>
    <w:rsid w:val="00982EFE"/>
    <w:rsid w:val="00983D62"/>
    <w:rsid w:val="00987460"/>
    <w:rsid w:val="00995AE8"/>
    <w:rsid w:val="009963CE"/>
    <w:rsid w:val="00996F50"/>
    <w:rsid w:val="009A15F3"/>
    <w:rsid w:val="009A17F8"/>
    <w:rsid w:val="009B52A6"/>
    <w:rsid w:val="009C52DC"/>
    <w:rsid w:val="009D0601"/>
    <w:rsid w:val="009D4714"/>
    <w:rsid w:val="009E19D9"/>
    <w:rsid w:val="009E1AB7"/>
    <w:rsid w:val="009E5EFB"/>
    <w:rsid w:val="009E7A0D"/>
    <w:rsid w:val="009F18C9"/>
    <w:rsid w:val="009F3C90"/>
    <w:rsid w:val="009F7306"/>
    <w:rsid w:val="00A01239"/>
    <w:rsid w:val="00A028DD"/>
    <w:rsid w:val="00A03013"/>
    <w:rsid w:val="00A04030"/>
    <w:rsid w:val="00A05300"/>
    <w:rsid w:val="00A05679"/>
    <w:rsid w:val="00A13697"/>
    <w:rsid w:val="00A15FF6"/>
    <w:rsid w:val="00A17816"/>
    <w:rsid w:val="00A226E5"/>
    <w:rsid w:val="00A232C5"/>
    <w:rsid w:val="00A27981"/>
    <w:rsid w:val="00A31169"/>
    <w:rsid w:val="00A35A53"/>
    <w:rsid w:val="00A35C63"/>
    <w:rsid w:val="00A3621C"/>
    <w:rsid w:val="00A44938"/>
    <w:rsid w:val="00A45CCF"/>
    <w:rsid w:val="00A548B0"/>
    <w:rsid w:val="00A62FC5"/>
    <w:rsid w:val="00A64376"/>
    <w:rsid w:val="00A64AAE"/>
    <w:rsid w:val="00A65BD9"/>
    <w:rsid w:val="00A67157"/>
    <w:rsid w:val="00A74A61"/>
    <w:rsid w:val="00A80B31"/>
    <w:rsid w:val="00A82D83"/>
    <w:rsid w:val="00A83360"/>
    <w:rsid w:val="00A92D73"/>
    <w:rsid w:val="00A93262"/>
    <w:rsid w:val="00A94467"/>
    <w:rsid w:val="00A9468C"/>
    <w:rsid w:val="00A96288"/>
    <w:rsid w:val="00AA1EF6"/>
    <w:rsid w:val="00AA3F23"/>
    <w:rsid w:val="00AA41AC"/>
    <w:rsid w:val="00AA46E0"/>
    <w:rsid w:val="00AA6415"/>
    <w:rsid w:val="00AB1435"/>
    <w:rsid w:val="00AB31D8"/>
    <w:rsid w:val="00AC0BC7"/>
    <w:rsid w:val="00AC64D1"/>
    <w:rsid w:val="00AD183D"/>
    <w:rsid w:val="00AD5101"/>
    <w:rsid w:val="00AD79F8"/>
    <w:rsid w:val="00AE053F"/>
    <w:rsid w:val="00AE2B2D"/>
    <w:rsid w:val="00AE69AE"/>
    <w:rsid w:val="00AF3002"/>
    <w:rsid w:val="00AF4FDD"/>
    <w:rsid w:val="00B01CCA"/>
    <w:rsid w:val="00B020AB"/>
    <w:rsid w:val="00B1179E"/>
    <w:rsid w:val="00B12029"/>
    <w:rsid w:val="00B157E4"/>
    <w:rsid w:val="00B26422"/>
    <w:rsid w:val="00B27E3D"/>
    <w:rsid w:val="00B35959"/>
    <w:rsid w:val="00B367BF"/>
    <w:rsid w:val="00B42C07"/>
    <w:rsid w:val="00B45668"/>
    <w:rsid w:val="00B50B30"/>
    <w:rsid w:val="00B5162A"/>
    <w:rsid w:val="00B525FE"/>
    <w:rsid w:val="00B53510"/>
    <w:rsid w:val="00B55BF3"/>
    <w:rsid w:val="00B57240"/>
    <w:rsid w:val="00B60FC4"/>
    <w:rsid w:val="00B646E1"/>
    <w:rsid w:val="00B648C2"/>
    <w:rsid w:val="00B745D1"/>
    <w:rsid w:val="00B7504B"/>
    <w:rsid w:val="00B8187D"/>
    <w:rsid w:val="00B859CB"/>
    <w:rsid w:val="00B90055"/>
    <w:rsid w:val="00B94BF3"/>
    <w:rsid w:val="00B96AE9"/>
    <w:rsid w:val="00BA7B6C"/>
    <w:rsid w:val="00BB27D3"/>
    <w:rsid w:val="00BB5E42"/>
    <w:rsid w:val="00BC1D1E"/>
    <w:rsid w:val="00BC5435"/>
    <w:rsid w:val="00BD011E"/>
    <w:rsid w:val="00BD5C6C"/>
    <w:rsid w:val="00BE0334"/>
    <w:rsid w:val="00BE4521"/>
    <w:rsid w:val="00BE65DD"/>
    <w:rsid w:val="00BF209B"/>
    <w:rsid w:val="00BF5D82"/>
    <w:rsid w:val="00BF742C"/>
    <w:rsid w:val="00C101DD"/>
    <w:rsid w:val="00C10CFB"/>
    <w:rsid w:val="00C12A6A"/>
    <w:rsid w:val="00C22B89"/>
    <w:rsid w:val="00C25DA0"/>
    <w:rsid w:val="00C27E15"/>
    <w:rsid w:val="00C31884"/>
    <w:rsid w:val="00C34CA6"/>
    <w:rsid w:val="00C36985"/>
    <w:rsid w:val="00C37690"/>
    <w:rsid w:val="00C43226"/>
    <w:rsid w:val="00C4502B"/>
    <w:rsid w:val="00C4613B"/>
    <w:rsid w:val="00C476CD"/>
    <w:rsid w:val="00C52B41"/>
    <w:rsid w:val="00C536D6"/>
    <w:rsid w:val="00C53849"/>
    <w:rsid w:val="00C54764"/>
    <w:rsid w:val="00C5719B"/>
    <w:rsid w:val="00C60065"/>
    <w:rsid w:val="00C619E8"/>
    <w:rsid w:val="00C637A5"/>
    <w:rsid w:val="00C7008E"/>
    <w:rsid w:val="00C70E79"/>
    <w:rsid w:val="00C75236"/>
    <w:rsid w:val="00C9357B"/>
    <w:rsid w:val="00C956F2"/>
    <w:rsid w:val="00CA63D5"/>
    <w:rsid w:val="00CB0A8C"/>
    <w:rsid w:val="00CC1094"/>
    <w:rsid w:val="00CD2E5D"/>
    <w:rsid w:val="00CD38CE"/>
    <w:rsid w:val="00CD3EE4"/>
    <w:rsid w:val="00CD45BA"/>
    <w:rsid w:val="00CD4AD6"/>
    <w:rsid w:val="00CE13C8"/>
    <w:rsid w:val="00CE3095"/>
    <w:rsid w:val="00CE3B4E"/>
    <w:rsid w:val="00CF130F"/>
    <w:rsid w:val="00CF1FEE"/>
    <w:rsid w:val="00CF25C8"/>
    <w:rsid w:val="00D00405"/>
    <w:rsid w:val="00D024C5"/>
    <w:rsid w:val="00D13052"/>
    <w:rsid w:val="00D1328F"/>
    <w:rsid w:val="00D228A7"/>
    <w:rsid w:val="00D22BA5"/>
    <w:rsid w:val="00D2502B"/>
    <w:rsid w:val="00D30435"/>
    <w:rsid w:val="00D31500"/>
    <w:rsid w:val="00D31C56"/>
    <w:rsid w:val="00D322BA"/>
    <w:rsid w:val="00D345A2"/>
    <w:rsid w:val="00D34F3A"/>
    <w:rsid w:val="00D36358"/>
    <w:rsid w:val="00D37A06"/>
    <w:rsid w:val="00D427E2"/>
    <w:rsid w:val="00D44239"/>
    <w:rsid w:val="00D44F9B"/>
    <w:rsid w:val="00D46EFE"/>
    <w:rsid w:val="00D47B1F"/>
    <w:rsid w:val="00D6314A"/>
    <w:rsid w:val="00D7264D"/>
    <w:rsid w:val="00D7527D"/>
    <w:rsid w:val="00D80EA6"/>
    <w:rsid w:val="00D9043C"/>
    <w:rsid w:val="00D9070C"/>
    <w:rsid w:val="00D93A16"/>
    <w:rsid w:val="00D94148"/>
    <w:rsid w:val="00D9444F"/>
    <w:rsid w:val="00DA220B"/>
    <w:rsid w:val="00DA452D"/>
    <w:rsid w:val="00DA4B97"/>
    <w:rsid w:val="00DB0447"/>
    <w:rsid w:val="00DB0856"/>
    <w:rsid w:val="00DB0900"/>
    <w:rsid w:val="00DB28C6"/>
    <w:rsid w:val="00DB3F21"/>
    <w:rsid w:val="00DB5BDA"/>
    <w:rsid w:val="00DB5F75"/>
    <w:rsid w:val="00DB652B"/>
    <w:rsid w:val="00DB70F5"/>
    <w:rsid w:val="00DC5C08"/>
    <w:rsid w:val="00DD090D"/>
    <w:rsid w:val="00DE0589"/>
    <w:rsid w:val="00DE1BF3"/>
    <w:rsid w:val="00DE4FF8"/>
    <w:rsid w:val="00DE6F34"/>
    <w:rsid w:val="00DF0349"/>
    <w:rsid w:val="00E02FDC"/>
    <w:rsid w:val="00E07D74"/>
    <w:rsid w:val="00E13AD9"/>
    <w:rsid w:val="00E153F5"/>
    <w:rsid w:val="00E2221D"/>
    <w:rsid w:val="00E22DA9"/>
    <w:rsid w:val="00E244A5"/>
    <w:rsid w:val="00E254CB"/>
    <w:rsid w:val="00E37A07"/>
    <w:rsid w:val="00E55244"/>
    <w:rsid w:val="00E62C8C"/>
    <w:rsid w:val="00E6525F"/>
    <w:rsid w:val="00E83076"/>
    <w:rsid w:val="00E86587"/>
    <w:rsid w:val="00E87173"/>
    <w:rsid w:val="00EA3B5C"/>
    <w:rsid w:val="00EA4632"/>
    <w:rsid w:val="00EA79B0"/>
    <w:rsid w:val="00EB72B1"/>
    <w:rsid w:val="00EC2529"/>
    <w:rsid w:val="00EC77A3"/>
    <w:rsid w:val="00ED569A"/>
    <w:rsid w:val="00EE2D20"/>
    <w:rsid w:val="00EE5342"/>
    <w:rsid w:val="00EF0A1E"/>
    <w:rsid w:val="00EF5AFA"/>
    <w:rsid w:val="00F009EC"/>
    <w:rsid w:val="00F00B8D"/>
    <w:rsid w:val="00F134CE"/>
    <w:rsid w:val="00F15E9D"/>
    <w:rsid w:val="00F21305"/>
    <w:rsid w:val="00F21437"/>
    <w:rsid w:val="00F23143"/>
    <w:rsid w:val="00F2577C"/>
    <w:rsid w:val="00F2751A"/>
    <w:rsid w:val="00F27E73"/>
    <w:rsid w:val="00F310BF"/>
    <w:rsid w:val="00F35A65"/>
    <w:rsid w:val="00F43D64"/>
    <w:rsid w:val="00F46E6E"/>
    <w:rsid w:val="00F50513"/>
    <w:rsid w:val="00F5113E"/>
    <w:rsid w:val="00F55863"/>
    <w:rsid w:val="00F56F95"/>
    <w:rsid w:val="00F60AE7"/>
    <w:rsid w:val="00F62E4D"/>
    <w:rsid w:val="00F65743"/>
    <w:rsid w:val="00F72527"/>
    <w:rsid w:val="00F74DE8"/>
    <w:rsid w:val="00F81926"/>
    <w:rsid w:val="00F91DA2"/>
    <w:rsid w:val="00F92F83"/>
    <w:rsid w:val="00F961EC"/>
    <w:rsid w:val="00FA6A35"/>
    <w:rsid w:val="00FB10C1"/>
    <w:rsid w:val="00FB4FB9"/>
    <w:rsid w:val="00FC5169"/>
    <w:rsid w:val="00FC6AD1"/>
    <w:rsid w:val="00FD0BB9"/>
    <w:rsid w:val="00FF2499"/>
    <w:rsid w:val="00FF333F"/>
    <w:rsid w:val="00FF45FE"/>
    <w:rsid w:val="00FF4D81"/>
    <w:rsid w:val="00FF5A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F599B4"/>
  <w15:docId w15:val="{84959D5A-6780-48DD-9FC9-4E0EC9A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4DE"/>
    <w:rPr>
      <w:sz w:val="22"/>
    </w:rPr>
  </w:style>
  <w:style w:type="paragraph" w:styleId="Heading1">
    <w:name w:val="heading 1"/>
    <w:basedOn w:val="Normal"/>
    <w:next w:val="Normal"/>
    <w:link w:val="Heading1Char"/>
    <w:uiPriority w:val="9"/>
    <w:qFormat/>
    <w:rsid w:val="00790D95"/>
    <w:pPr>
      <w:keepNext/>
      <w:keepLines/>
      <w:pBdr>
        <w:left w:val="single" w:sz="12" w:space="12" w:color="629DD1" w:themeColor="accent2"/>
      </w:pBdr>
      <w:spacing w:before="80" w:after="80" w:line="240" w:lineRule="auto"/>
      <w:outlineLvl w:val="0"/>
    </w:pPr>
    <w:rPr>
      <w:rFonts w:ascii="Calibri" w:eastAsiaTheme="majorEastAsia" w:hAnsi="Calibri" w:cstheme="majorBidi"/>
      <w:b/>
      <w:caps/>
      <w:color w:val="072B62" w:themeColor="background2" w:themeShade="40"/>
      <w:spacing w:val="10"/>
      <w:sz w:val="40"/>
      <w:szCs w:val="36"/>
    </w:rPr>
  </w:style>
  <w:style w:type="paragraph" w:styleId="Heading2">
    <w:name w:val="heading 2"/>
    <w:basedOn w:val="Normal"/>
    <w:next w:val="Normal"/>
    <w:link w:val="Heading2Char"/>
    <w:uiPriority w:val="9"/>
    <w:unhideWhenUsed/>
    <w:qFormat/>
    <w:rsid w:val="00790D95"/>
    <w:pPr>
      <w:keepNext/>
      <w:keepLines/>
      <w:spacing w:before="120" w:after="0" w:line="240" w:lineRule="auto"/>
      <w:outlineLvl w:val="1"/>
    </w:pPr>
    <w:rPr>
      <w:rFonts w:ascii="Calibri" w:eastAsiaTheme="majorEastAsia" w:hAnsi="Calibri" w:cstheme="majorBidi"/>
      <w:sz w:val="36"/>
      <w:szCs w:val="36"/>
    </w:rPr>
  </w:style>
  <w:style w:type="paragraph" w:styleId="Heading3">
    <w:name w:val="heading 3"/>
    <w:basedOn w:val="Normal"/>
    <w:next w:val="Normal"/>
    <w:link w:val="Heading3Char"/>
    <w:uiPriority w:val="9"/>
    <w:unhideWhenUsed/>
    <w:qFormat/>
    <w:rsid w:val="00C36985"/>
    <w:pPr>
      <w:keepNext/>
      <w:keepLines/>
      <w:spacing w:before="360" w:line="240" w:lineRule="auto"/>
      <w:outlineLvl w:val="2"/>
    </w:pPr>
    <w:rPr>
      <w:rFonts w:ascii="Calibri" w:eastAsiaTheme="majorEastAsia" w:hAnsi="Calibri"/>
      <w:b/>
      <w:caps/>
      <w:color w:val="000000" w:themeColor="text1"/>
      <w:sz w:val="28"/>
      <w:szCs w:val="28"/>
    </w:rPr>
  </w:style>
  <w:style w:type="paragraph" w:styleId="Heading4">
    <w:name w:val="heading 4"/>
    <w:basedOn w:val="Normal"/>
    <w:next w:val="Normal"/>
    <w:link w:val="Heading4Char"/>
    <w:uiPriority w:val="9"/>
    <w:unhideWhenUsed/>
    <w:qFormat/>
    <w:rsid w:val="0032246A"/>
    <w:pPr>
      <w:keepNext/>
      <w:keepLines/>
      <w:spacing w:before="80" w:after="0" w:line="240" w:lineRule="auto"/>
      <w:outlineLvl w:val="3"/>
    </w:pPr>
    <w:rPr>
      <w:rFonts w:eastAsiaTheme="majorEastAsia" w:cstheme="majorBidi"/>
      <w:i/>
      <w:iCs/>
      <w:sz w:val="28"/>
      <w:szCs w:val="28"/>
    </w:rPr>
  </w:style>
  <w:style w:type="paragraph" w:styleId="Heading5">
    <w:name w:val="heading 5"/>
    <w:basedOn w:val="Normal"/>
    <w:next w:val="Normal"/>
    <w:link w:val="Heading5Char"/>
    <w:uiPriority w:val="9"/>
    <w:semiHidden/>
    <w:unhideWhenUsed/>
    <w:qFormat/>
    <w:rsid w:val="00E86587"/>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86587"/>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86587"/>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86587"/>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86587"/>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C6D62"/>
  </w:style>
  <w:style w:type="character" w:customStyle="1" w:styleId="BodyTextChar">
    <w:name w:val="Body Text Char"/>
    <w:basedOn w:val="DefaultParagraphFont"/>
    <w:link w:val="BodyText"/>
    <w:uiPriority w:val="1"/>
    <w:rsid w:val="006C6D62"/>
    <w:rPr>
      <w:rFonts w:ascii="Trebuchet MS" w:eastAsia="Trebuchet MS" w:hAnsi="Trebuchet MS" w:cs="Trebuchet MS"/>
    </w:rPr>
  </w:style>
  <w:style w:type="paragraph" w:styleId="Title">
    <w:name w:val="Title"/>
    <w:basedOn w:val="Normal"/>
    <w:next w:val="Normal"/>
    <w:link w:val="TitleChar"/>
    <w:uiPriority w:val="10"/>
    <w:qFormat/>
    <w:rsid w:val="00E86587"/>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86587"/>
    <w:rPr>
      <w:rFonts w:asciiTheme="majorHAnsi" w:eastAsiaTheme="majorEastAsia" w:hAnsiTheme="majorHAnsi" w:cstheme="majorBidi"/>
      <w:caps/>
      <w:spacing w:val="40"/>
      <w:sz w:val="76"/>
      <w:szCs w:val="76"/>
    </w:rPr>
  </w:style>
  <w:style w:type="paragraph" w:styleId="TOC1">
    <w:name w:val="toc 1"/>
    <w:basedOn w:val="Normal"/>
    <w:next w:val="Heading1"/>
    <w:uiPriority w:val="39"/>
    <w:qFormat/>
    <w:rsid w:val="006C6D62"/>
    <w:pPr>
      <w:spacing w:before="120" w:after="0"/>
    </w:pPr>
    <w:rPr>
      <w:rFonts w:cstheme="minorHAnsi"/>
      <w:b/>
      <w:bCs/>
      <w:i/>
      <w:iCs/>
      <w:sz w:val="24"/>
      <w:szCs w:val="28"/>
    </w:rPr>
  </w:style>
  <w:style w:type="paragraph" w:styleId="TOC3">
    <w:name w:val="toc 3"/>
    <w:basedOn w:val="Normal"/>
    <w:uiPriority w:val="39"/>
    <w:rsid w:val="006C6D62"/>
    <w:pPr>
      <w:spacing w:after="0"/>
      <w:ind w:left="420"/>
    </w:pPr>
    <w:rPr>
      <w:rFonts w:cstheme="minorHAnsi"/>
      <w:sz w:val="20"/>
      <w:szCs w:val="24"/>
    </w:rPr>
  </w:style>
  <w:style w:type="character" w:customStyle="1" w:styleId="Heading1Char">
    <w:name w:val="Heading 1 Char"/>
    <w:basedOn w:val="DefaultParagraphFont"/>
    <w:link w:val="Heading1"/>
    <w:uiPriority w:val="9"/>
    <w:rsid w:val="00790D95"/>
    <w:rPr>
      <w:rFonts w:ascii="Calibri" w:eastAsiaTheme="majorEastAsia" w:hAnsi="Calibri" w:cstheme="majorBidi"/>
      <w:b/>
      <w:caps/>
      <w:color w:val="072B62" w:themeColor="background2" w:themeShade="40"/>
      <w:spacing w:val="10"/>
      <w:sz w:val="40"/>
      <w:szCs w:val="36"/>
    </w:rPr>
  </w:style>
  <w:style w:type="character" w:customStyle="1" w:styleId="Heading2Char">
    <w:name w:val="Heading 2 Char"/>
    <w:basedOn w:val="DefaultParagraphFont"/>
    <w:link w:val="Heading2"/>
    <w:uiPriority w:val="9"/>
    <w:rsid w:val="00790D95"/>
    <w:rPr>
      <w:rFonts w:ascii="Calibri" w:eastAsiaTheme="majorEastAsia" w:hAnsi="Calibri" w:cstheme="majorBidi"/>
      <w:sz w:val="36"/>
      <w:szCs w:val="3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1"/>
    <w:qFormat/>
    <w:rsid w:val="00DA4B97"/>
    <w:pPr>
      <w:ind w:left="720"/>
      <w:contextualSpacing/>
    </w:pPr>
  </w:style>
  <w:style w:type="paragraph" w:customStyle="1" w:styleId="TableParagraph">
    <w:name w:val="Table Paragraph"/>
    <w:basedOn w:val="Normal"/>
    <w:uiPriority w:val="1"/>
    <w:qFormat/>
    <w:rsid w:val="00454EEB"/>
    <w:pPr>
      <w:spacing w:before="47"/>
      <w:ind w:left="105"/>
    </w:pPr>
  </w:style>
  <w:style w:type="character" w:styleId="Emphasis">
    <w:name w:val="Emphasis"/>
    <w:basedOn w:val="DefaultParagraphFont"/>
    <w:uiPriority w:val="20"/>
    <w:qFormat/>
    <w:rsid w:val="00E86587"/>
    <w:rPr>
      <w:rFonts w:asciiTheme="minorHAnsi" w:eastAsiaTheme="minorEastAsia" w:hAnsiTheme="minorHAnsi" w:cstheme="minorBidi"/>
      <w:i/>
      <w:iCs/>
      <w:color w:val="3476B1" w:themeColor="accent2" w:themeShade="BF"/>
      <w:sz w:val="20"/>
      <w:szCs w:val="20"/>
    </w:rPr>
  </w:style>
  <w:style w:type="character" w:styleId="HTMLCode">
    <w:name w:val="HTML Code"/>
    <w:basedOn w:val="DefaultParagraphFont"/>
    <w:uiPriority w:val="99"/>
    <w:semiHidden/>
    <w:unhideWhenUsed/>
    <w:rsid w:val="00A35A5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86587"/>
    <w:pPr>
      <w:outlineLvl w:val="9"/>
    </w:pPr>
  </w:style>
  <w:style w:type="paragraph" w:styleId="TOC2">
    <w:name w:val="toc 2"/>
    <w:basedOn w:val="Normal"/>
    <w:next w:val="Normal"/>
    <w:autoRedefine/>
    <w:uiPriority w:val="39"/>
    <w:unhideWhenUsed/>
    <w:qFormat/>
    <w:rsid w:val="005C71FC"/>
    <w:pPr>
      <w:tabs>
        <w:tab w:val="left" w:pos="1050"/>
        <w:tab w:val="right" w:leader="dot"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B96AE9"/>
    <w:rPr>
      <w:color w:val="9454C3" w:themeColor="hyperlink"/>
      <w:u w:val="single"/>
    </w:rPr>
  </w:style>
  <w:style w:type="character" w:customStyle="1" w:styleId="lit">
    <w:name w:val="lit"/>
    <w:basedOn w:val="DefaultParagraphFont"/>
    <w:rsid w:val="009F3C90"/>
  </w:style>
  <w:style w:type="character" w:customStyle="1" w:styleId="pun">
    <w:name w:val="pun"/>
    <w:basedOn w:val="DefaultParagraphFont"/>
    <w:rsid w:val="009F3C90"/>
  </w:style>
  <w:style w:type="character" w:customStyle="1" w:styleId="pln">
    <w:name w:val="pln"/>
    <w:basedOn w:val="DefaultParagraphFont"/>
    <w:rsid w:val="009F3C90"/>
  </w:style>
  <w:style w:type="character" w:customStyle="1" w:styleId="Heading3Char">
    <w:name w:val="Heading 3 Char"/>
    <w:basedOn w:val="DefaultParagraphFont"/>
    <w:link w:val="Heading3"/>
    <w:uiPriority w:val="9"/>
    <w:rsid w:val="00C36985"/>
    <w:rPr>
      <w:rFonts w:ascii="Calibri" w:eastAsiaTheme="majorEastAsia" w:hAnsi="Calibri"/>
      <w:b/>
      <w:caps/>
      <w:color w:val="000000" w:themeColor="text1"/>
      <w:sz w:val="28"/>
      <w:szCs w:val="28"/>
    </w:rPr>
  </w:style>
  <w:style w:type="paragraph" w:styleId="NormalWeb">
    <w:name w:val="Normal (Web)"/>
    <w:basedOn w:val="Normal"/>
    <w:uiPriority w:val="99"/>
    <w:unhideWhenUsed/>
    <w:rsid w:val="00097E52"/>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37A06"/>
    <w:pPr>
      <w:tabs>
        <w:tab w:val="center" w:pos="4680"/>
        <w:tab w:val="right" w:pos="9360"/>
      </w:tabs>
    </w:pPr>
  </w:style>
  <w:style w:type="character" w:customStyle="1" w:styleId="HeaderChar">
    <w:name w:val="Header Char"/>
    <w:basedOn w:val="DefaultParagraphFont"/>
    <w:link w:val="Header"/>
    <w:uiPriority w:val="99"/>
    <w:rsid w:val="00D37A06"/>
    <w:rPr>
      <w:rFonts w:ascii="Trebuchet MS" w:eastAsia="Trebuchet MS" w:hAnsi="Trebuchet MS" w:cs="Trebuchet MS"/>
    </w:rPr>
  </w:style>
  <w:style w:type="paragraph" w:styleId="Footer">
    <w:name w:val="footer"/>
    <w:basedOn w:val="Normal"/>
    <w:link w:val="FooterChar"/>
    <w:uiPriority w:val="99"/>
    <w:unhideWhenUsed/>
    <w:rsid w:val="00D37A06"/>
    <w:pPr>
      <w:tabs>
        <w:tab w:val="center" w:pos="4680"/>
        <w:tab w:val="right" w:pos="9360"/>
      </w:tabs>
    </w:pPr>
  </w:style>
  <w:style w:type="character" w:customStyle="1" w:styleId="FooterChar">
    <w:name w:val="Footer Char"/>
    <w:basedOn w:val="DefaultParagraphFont"/>
    <w:link w:val="Footer"/>
    <w:uiPriority w:val="99"/>
    <w:rsid w:val="00D37A06"/>
    <w:rPr>
      <w:rFonts w:ascii="Trebuchet MS" w:eastAsia="Trebuchet MS" w:hAnsi="Trebuchet MS" w:cs="Trebuchet MS"/>
    </w:rPr>
  </w:style>
  <w:style w:type="character" w:customStyle="1" w:styleId="UnresolvedMention1">
    <w:name w:val="Unresolved Mention1"/>
    <w:basedOn w:val="DefaultParagraphFont"/>
    <w:uiPriority w:val="99"/>
    <w:semiHidden/>
    <w:unhideWhenUsed/>
    <w:rsid w:val="00AC0BC7"/>
    <w:rPr>
      <w:color w:val="605E5C"/>
      <w:shd w:val="clear" w:color="auto" w:fill="E1DFDD"/>
    </w:rPr>
  </w:style>
  <w:style w:type="paragraph" w:styleId="PlainText">
    <w:name w:val="Plain Text"/>
    <w:basedOn w:val="Normal"/>
    <w:link w:val="PlainTextChar"/>
    <w:uiPriority w:val="99"/>
    <w:unhideWhenUsed/>
    <w:qFormat/>
    <w:rsid w:val="0025221C"/>
    <w:rPr>
      <w:rFonts w:ascii="Consolas" w:eastAsiaTheme="minorHAnsi" w:hAnsi="Consolas"/>
    </w:rPr>
  </w:style>
  <w:style w:type="character" w:customStyle="1" w:styleId="PlainTextChar">
    <w:name w:val="Plain Text Char"/>
    <w:basedOn w:val="DefaultParagraphFont"/>
    <w:link w:val="PlainText"/>
    <w:uiPriority w:val="99"/>
    <w:qFormat/>
    <w:rsid w:val="0025221C"/>
    <w:rPr>
      <w:rFonts w:ascii="Consolas" w:hAnsi="Consolas"/>
      <w:sz w:val="21"/>
      <w:szCs w:val="21"/>
    </w:rPr>
  </w:style>
  <w:style w:type="character" w:styleId="SubtleEmphasis">
    <w:name w:val="Subtle Emphasis"/>
    <w:basedOn w:val="DefaultParagraphFont"/>
    <w:uiPriority w:val="19"/>
    <w:qFormat/>
    <w:rsid w:val="00E86587"/>
    <w:rPr>
      <w:i/>
      <w:iCs/>
      <w:color w:val="auto"/>
    </w:rPr>
  </w:style>
  <w:style w:type="character" w:styleId="HTMLKeyboard">
    <w:name w:val="HTML Keyboard"/>
    <w:basedOn w:val="DefaultParagraphFont"/>
    <w:uiPriority w:val="99"/>
    <w:semiHidden/>
    <w:unhideWhenUsed/>
    <w:rsid w:val="007135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2246A"/>
    <w:rPr>
      <w:rFonts w:eastAsiaTheme="majorEastAsia" w:cstheme="majorBidi"/>
      <w:i/>
      <w:iCs/>
      <w:sz w:val="28"/>
      <w:szCs w:val="28"/>
    </w:rPr>
  </w:style>
  <w:style w:type="character" w:customStyle="1" w:styleId="Heading5Char">
    <w:name w:val="Heading 5 Char"/>
    <w:basedOn w:val="DefaultParagraphFont"/>
    <w:link w:val="Heading5"/>
    <w:uiPriority w:val="9"/>
    <w:semiHidden/>
    <w:rsid w:val="00E8658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8658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8658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8658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8658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E86587"/>
    <w:pPr>
      <w:spacing w:line="240" w:lineRule="auto"/>
    </w:pPr>
    <w:rPr>
      <w:b/>
      <w:bCs/>
      <w:color w:val="629DD1" w:themeColor="accent2"/>
      <w:spacing w:val="10"/>
      <w:sz w:val="16"/>
      <w:szCs w:val="16"/>
    </w:rPr>
  </w:style>
  <w:style w:type="paragraph" w:styleId="Subtitle">
    <w:name w:val="Subtitle"/>
    <w:basedOn w:val="Normal"/>
    <w:next w:val="Normal"/>
    <w:link w:val="SubtitleChar"/>
    <w:uiPriority w:val="11"/>
    <w:qFormat/>
    <w:rsid w:val="00E86587"/>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86587"/>
    <w:rPr>
      <w:color w:val="000000" w:themeColor="text1"/>
      <w:sz w:val="24"/>
      <w:szCs w:val="24"/>
    </w:rPr>
  </w:style>
  <w:style w:type="character" w:styleId="Strong">
    <w:name w:val="Strong"/>
    <w:basedOn w:val="DefaultParagraphFont"/>
    <w:uiPriority w:val="22"/>
    <w:qFormat/>
    <w:rsid w:val="00E86587"/>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E86587"/>
    <w:pPr>
      <w:spacing w:after="0" w:line="240" w:lineRule="auto"/>
    </w:pPr>
  </w:style>
  <w:style w:type="paragraph" w:styleId="Quote">
    <w:name w:val="Quote"/>
    <w:basedOn w:val="Normal"/>
    <w:next w:val="Normal"/>
    <w:link w:val="QuoteChar"/>
    <w:uiPriority w:val="29"/>
    <w:qFormat/>
    <w:rsid w:val="00E8658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8658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E86587"/>
    <w:pPr>
      <w:spacing w:before="100" w:beforeAutospacing="1" w:after="240"/>
      <w:ind w:left="936" w:right="936"/>
      <w:jc w:val="center"/>
    </w:pPr>
    <w:rPr>
      <w:rFonts w:asciiTheme="majorHAnsi" w:eastAsiaTheme="majorEastAsia" w:hAnsiTheme="majorHAnsi" w:cstheme="majorBidi"/>
      <w:caps/>
      <w:color w:val="3476B1" w:themeColor="accent2" w:themeShade="BF"/>
      <w:spacing w:val="10"/>
      <w:sz w:val="28"/>
      <w:szCs w:val="28"/>
    </w:rPr>
  </w:style>
  <w:style w:type="character" w:customStyle="1" w:styleId="IntenseQuoteChar">
    <w:name w:val="Intense Quote Char"/>
    <w:basedOn w:val="DefaultParagraphFont"/>
    <w:link w:val="IntenseQuote"/>
    <w:uiPriority w:val="30"/>
    <w:rsid w:val="00E86587"/>
    <w:rPr>
      <w:rFonts w:asciiTheme="majorHAnsi" w:eastAsiaTheme="majorEastAsia" w:hAnsiTheme="majorHAnsi" w:cstheme="majorBidi"/>
      <w:caps/>
      <w:color w:val="3476B1" w:themeColor="accent2" w:themeShade="BF"/>
      <w:spacing w:val="10"/>
      <w:sz w:val="28"/>
      <w:szCs w:val="28"/>
    </w:rPr>
  </w:style>
  <w:style w:type="character" w:styleId="IntenseEmphasis">
    <w:name w:val="Intense Emphasis"/>
    <w:basedOn w:val="DefaultParagraphFont"/>
    <w:uiPriority w:val="21"/>
    <w:qFormat/>
    <w:rsid w:val="00E86587"/>
    <w:rPr>
      <w:rFonts w:asciiTheme="minorHAnsi" w:eastAsiaTheme="minorEastAsia" w:hAnsiTheme="minorHAnsi" w:cstheme="minorBidi"/>
      <w:b/>
      <w:bCs/>
      <w:i/>
      <w:iCs/>
      <w:color w:val="3476B1" w:themeColor="accent2" w:themeShade="BF"/>
      <w:spacing w:val="0"/>
      <w:w w:val="100"/>
      <w:position w:val="0"/>
      <w:sz w:val="20"/>
      <w:szCs w:val="20"/>
    </w:rPr>
  </w:style>
  <w:style w:type="character" w:styleId="SubtleReference">
    <w:name w:val="Subtle Reference"/>
    <w:basedOn w:val="DefaultParagraphFont"/>
    <w:uiPriority w:val="31"/>
    <w:qFormat/>
    <w:rsid w:val="00E8658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E8658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E86587"/>
    <w:rPr>
      <w:rFonts w:asciiTheme="minorHAnsi" w:eastAsiaTheme="minorEastAsia" w:hAnsiTheme="minorHAnsi" w:cstheme="minorBidi"/>
      <w:b/>
      <w:bCs/>
      <w:i/>
      <w:iCs/>
      <w:caps w:val="0"/>
      <w:smallCaps w:val="0"/>
      <w:color w:val="auto"/>
      <w:spacing w:val="10"/>
      <w:w w:val="100"/>
      <w:sz w:val="20"/>
      <w:szCs w:val="20"/>
    </w:rPr>
  </w:style>
  <w:style w:type="paragraph" w:styleId="HTMLPreformatted">
    <w:name w:val="HTML Preformatted"/>
    <w:basedOn w:val="Normal"/>
    <w:link w:val="HTMLPreformattedChar"/>
    <w:uiPriority w:val="99"/>
    <w:unhideWhenUsed/>
    <w:qFormat/>
    <w:rsid w:val="002C7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C7E6B"/>
    <w:rPr>
      <w:rFonts w:ascii="Courier New" w:eastAsia="Times New Roman" w:hAnsi="Courier New" w:cs="Courier New"/>
      <w:sz w:val="20"/>
      <w:szCs w:val="20"/>
    </w:rPr>
  </w:style>
  <w:style w:type="paragraph" w:styleId="TOC4">
    <w:name w:val="toc 4"/>
    <w:basedOn w:val="Normal"/>
    <w:next w:val="Normal"/>
    <w:autoRedefine/>
    <w:uiPriority w:val="39"/>
    <w:unhideWhenUsed/>
    <w:rsid w:val="00AE053F"/>
    <w:pPr>
      <w:spacing w:after="0"/>
      <w:ind w:left="630"/>
    </w:pPr>
    <w:rPr>
      <w:rFonts w:cstheme="minorHAnsi"/>
      <w:sz w:val="20"/>
      <w:szCs w:val="24"/>
    </w:rPr>
  </w:style>
  <w:style w:type="paragraph" w:styleId="TOC5">
    <w:name w:val="toc 5"/>
    <w:basedOn w:val="Normal"/>
    <w:next w:val="Normal"/>
    <w:autoRedefine/>
    <w:uiPriority w:val="39"/>
    <w:unhideWhenUsed/>
    <w:rsid w:val="00AE053F"/>
    <w:pPr>
      <w:spacing w:after="0"/>
      <w:ind w:left="840"/>
    </w:pPr>
    <w:rPr>
      <w:rFonts w:cstheme="minorHAnsi"/>
      <w:sz w:val="20"/>
      <w:szCs w:val="24"/>
    </w:rPr>
  </w:style>
  <w:style w:type="paragraph" w:styleId="TOC6">
    <w:name w:val="toc 6"/>
    <w:basedOn w:val="Normal"/>
    <w:next w:val="Normal"/>
    <w:autoRedefine/>
    <w:uiPriority w:val="39"/>
    <w:unhideWhenUsed/>
    <w:rsid w:val="00AE053F"/>
    <w:pPr>
      <w:spacing w:after="0"/>
      <w:ind w:left="1050"/>
    </w:pPr>
    <w:rPr>
      <w:rFonts w:cstheme="minorHAnsi"/>
      <w:sz w:val="20"/>
      <w:szCs w:val="24"/>
    </w:rPr>
  </w:style>
  <w:style w:type="paragraph" w:styleId="TOC7">
    <w:name w:val="toc 7"/>
    <w:basedOn w:val="Normal"/>
    <w:next w:val="Normal"/>
    <w:autoRedefine/>
    <w:uiPriority w:val="39"/>
    <w:unhideWhenUsed/>
    <w:rsid w:val="00AE053F"/>
    <w:pPr>
      <w:spacing w:after="0"/>
      <w:ind w:left="1260"/>
    </w:pPr>
    <w:rPr>
      <w:rFonts w:cstheme="minorHAnsi"/>
      <w:sz w:val="20"/>
      <w:szCs w:val="24"/>
    </w:rPr>
  </w:style>
  <w:style w:type="paragraph" w:styleId="TOC8">
    <w:name w:val="toc 8"/>
    <w:basedOn w:val="Normal"/>
    <w:next w:val="Normal"/>
    <w:autoRedefine/>
    <w:uiPriority w:val="39"/>
    <w:unhideWhenUsed/>
    <w:rsid w:val="00AE053F"/>
    <w:pPr>
      <w:spacing w:after="0"/>
      <w:ind w:left="1470"/>
    </w:pPr>
    <w:rPr>
      <w:rFonts w:cstheme="minorHAnsi"/>
      <w:sz w:val="20"/>
      <w:szCs w:val="24"/>
    </w:rPr>
  </w:style>
  <w:style w:type="paragraph" w:styleId="TOC9">
    <w:name w:val="toc 9"/>
    <w:basedOn w:val="Normal"/>
    <w:next w:val="Normal"/>
    <w:autoRedefine/>
    <w:uiPriority w:val="39"/>
    <w:unhideWhenUsed/>
    <w:rsid w:val="00AE053F"/>
    <w:pPr>
      <w:spacing w:after="0"/>
      <w:ind w:left="1680"/>
    </w:pPr>
    <w:rPr>
      <w:rFonts w:cstheme="minorHAnsi"/>
      <w:sz w:val="20"/>
      <w:szCs w:val="24"/>
    </w:rPr>
  </w:style>
  <w:style w:type="table" w:styleId="TableGrid">
    <w:name w:val="Table Grid"/>
    <w:basedOn w:val="TableNormal"/>
    <w:uiPriority w:val="39"/>
    <w:rsid w:val="009C5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C52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ne">
    <w:name w:val="line"/>
    <w:basedOn w:val="DefaultParagraphFont"/>
    <w:rsid w:val="00BD5C6C"/>
  </w:style>
  <w:style w:type="character" w:customStyle="1" w:styleId="kd">
    <w:name w:val="kd"/>
    <w:basedOn w:val="DefaultParagraphFont"/>
    <w:rsid w:val="00BD5C6C"/>
  </w:style>
  <w:style w:type="character" w:customStyle="1" w:styleId="nx">
    <w:name w:val="nx"/>
    <w:basedOn w:val="DefaultParagraphFont"/>
    <w:rsid w:val="00BD5C6C"/>
  </w:style>
  <w:style w:type="character" w:customStyle="1" w:styleId="o">
    <w:name w:val="o"/>
    <w:basedOn w:val="DefaultParagraphFont"/>
    <w:rsid w:val="00BD5C6C"/>
  </w:style>
  <w:style w:type="character" w:customStyle="1" w:styleId="dl">
    <w:name w:val="dl"/>
    <w:basedOn w:val="DefaultParagraphFont"/>
    <w:rsid w:val="00BD5C6C"/>
  </w:style>
  <w:style w:type="character" w:customStyle="1" w:styleId="s1">
    <w:name w:val="s1"/>
    <w:basedOn w:val="DefaultParagraphFont"/>
    <w:rsid w:val="00BD5C6C"/>
  </w:style>
  <w:style w:type="character" w:customStyle="1" w:styleId="p">
    <w:name w:val="p"/>
    <w:basedOn w:val="DefaultParagraphFont"/>
    <w:rsid w:val="00BD5C6C"/>
  </w:style>
  <w:style w:type="character" w:customStyle="1" w:styleId="k">
    <w:name w:val="k"/>
    <w:basedOn w:val="DefaultParagraphFont"/>
    <w:rsid w:val="00BD5C6C"/>
  </w:style>
  <w:style w:type="character" w:customStyle="1" w:styleId="na">
    <w:name w:val="na"/>
    <w:basedOn w:val="DefaultParagraphFont"/>
    <w:rsid w:val="002207C7"/>
  </w:style>
  <w:style w:type="character" w:customStyle="1" w:styleId="s2">
    <w:name w:val="s2"/>
    <w:basedOn w:val="DefaultParagraphFont"/>
    <w:rsid w:val="002207C7"/>
  </w:style>
  <w:style w:type="character" w:customStyle="1" w:styleId="c1">
    <w:name w:val="c1"/>
    <w:basedOn w:val="DefaultParagraphFont"/>
    <w:rsid w:val="002207C7"/>
  </w:style>
  <w:style w:type="character" w:customStyle="1" w:styleId="mi">
    <w:name w:val="mi"/>
    <w:basedOn w:val="DefaultParagraphFont"/>
    <w:rsid w:val="002207C7"/>
  </w:style>
  <w:style w:type="paragraph" w:customStyle="1" w:styleId="PreformattedText">
    <w:name w:val="Preformatted Text"/>
    <w:basedOn w:val="Normal"/>
    <w:qFormat/>
    <w:rsid w:val="006C2537"/>
    <w:pPr>
      <w:suppressAutoHyphens/>
      <w:spacing w:after="0"/>
    </w:pPr>
    <w:rPr>
      <w:rFonts w:ascii="Liberation Mono" w:eastAsia="Liberation Mono" w:hAnsi="Liberation Mono" w:cs="Liberation Mono"/>
      <w:sz w:val="20"/>
      <w:szCs w:val="20"/>
    </w:rPr>
  </w:style>
  <w:style w:type="character" w:styleId="CommentReference">
    <w:name w:val="annotation reference"/>
    <w:basedOn w:val="DefaultParagraphFont"/>
    <w:uiPriority w:val="99"/>
    <w:semiHidden/>
    <w:unhideWhenUsed/>
    <w:rsid w:val="00D47B1F"/>
    <w:rPr>
      <w:sz w:val="16"/>
      <w:szCs w:val="16"/>
    </w:rPr>
  </w:style>
  <w:style w:type="paragraph" w:styleId="CommentText">
    <w:name w:val="annotation text"/>
    <w:basedOn w:val="Normal"/>
    <w:link w:val="CommentTextChar"/>
    <w:uiPriority w:val="99"/>
    <w:semiHidden/>
    <w:unhideWhenUsed/>
    <w:rsid w:val="00D47B1F"/>
    <w:pPr>
      <w:spacing w:line="240" w:lineRule="auto"/>
    </w:pPr>
    <w:rPr>
      <w:sz w:val="20"/>
      <w:szCs w:val="20"/>
    </w:rPr>
  </w:style>
  <w:style w:type="character" w:customStyle="1" w:styleId="CommentTextChar">
    <w:name w:val="Comment Text Char"/>
    <w:basedOn w:val="DefaultParagraphFont"/>
    <w:link w:val="CommentText"/>
    <w:uiPriority w:val="99"/>
    <w:semiHidden/>
    <w:rsid w:val="00D47B1F"/>
    <w:rPr>
      <w:sz w:val="20"/>
      <w:szCs w:val="20"/>
    </w:rPr>
  </w:style>
  <w:style w:type="paragraph" w:styleId="CommentSubject">
    <w:name w:val="annotation subject"/>
    <w:basedOn w:val="CommentText"/>
    <w:next w:val="CommentText"/>
    <w:link w:val="CommentSubjectChar"/>
    <w:uiPriority w:val="99"/>
    <w:semiHidden/>
    <w:unhideWhenUsed/>
    <w:rsid w:val="00D47B1F"/>
    <w:rPr>
      <w:b/>
      <w:bCs/>
    </w:rPr>
  </w:style>
  <w:style w:type="character" w:customStyle="1" w:styleId="CommentSubjectChar">
    <w:name w:val="Comment Subject Char"/>
    <w:basedOn w:val="CommentTextChar"/>
    <w:link w:val="CommentSubject"/>
    <w:uiPriority w:val="99"/>
    <w:semiHidden/>
    <w:rsid w:val="00D47B1F"/>
    <w:rPr>
      <w:b/>
      <w:bCs/>
      <w:sz w:val="20"/>
      <w:szCs w:val="20"/>
    </w:rPr>
  </w:style>
  <w:style w:type="paragraph" w:customStyle="1" w:styleId="BODY">
    <w:name w:val="BODY"/>
    <w:basedOn w:val="BodyText"/>
    <w:link w:val="BODYChar"/>
    <w:qFormat/>
    <w:rsid w:val="00D7264D"/>
    <w:pPr>
      <w:spacing w:before="240" w:after="240" w:line="340" w:lineRule="exact"/>
      <w:jc w:val="both"/>
    </w:pPr>
    <w:rPr>
      <w:rFonts w:cs="Times New Roman"/>
      <w:sz w:val="24"/>
      <w:szCs w:val="24"/>
    </w:rPr>
  </w:style>
  <w:style w:type="paragraph" w:customStyle="1" w:styleId="Bodytable">
    <w:name w:val="Body table"/>
    <w:basedOn w:val="BODY"/>
    <w:link w:val="BodytableChar"/>
    <w:qFormat/>
    <w:rsid w:val="00815251"/>
    <w:pPr>
      <w:spacing w:before="120" w:after="120"/>
    </w:pPr>
  </w:style>
  <w:style w:type="character" w:customStyle="1" w:styleId="BODYChar">
    <w:name w:val="BODY Char"/>
    <w:basedOn w:val="BodyTextChar"/>
    <w:link w:val="BODY"/>
    <w:rsid w:val="00D7264D"/>
    <w:rPr>
      <w:rFonts w:ascii="Trebuchet MS" w:eastAsia="Trebuchet MS" w:hAnsi="Trebuchet MS" w:cs="Times New Roman"/>
      <w:sz w:val="24"/>
      <w:szCs w:val="24"/>
    </w:rPr>
  </w:style>
  <w:style w:type="paragraph" w:styleId="BalloonText">
    <w:name w:val="Balloon Text"/>
    <w:basedOn w:val="Normal"/>
    <w:link w:val="BalloonTextChar"/>
    <w:uiPriority w:val="99"/>
    <w:semiHidden/>
    <w:unhideWhenUsed/>
    <w:rsid w:val="00273561"/>
    <w:pPr>
      <w:spacing w:after="0" w:line="240" w:lineRule="auto"/>
    </w:pPr>
    <w:rPr>
      <w:rFonts w:ascii="Segoe UI" w:hAnsi="Segoe UI" w:cs="Segoe UI"/>
      <w:sz w:val="18"/>
      <w:szCs w:val="18"/>
    </w:rPr>
  </w:style>
  <w:style w:type="character" w:customStyle="1" w:styleId="BodytableChar">
    <w:name w:val="Body table Char"/>
    <w:basedOn w:val="BODYChar"/>
    <w:link w:val="Bodytable"/>
    <w:rsid w:val="00815251"/>
    <w:rPr>
      <w:rFonts w:ascii="Trebuchet MS" w:eastAsia="Trebuchet MS" w:hAnsi="Trebuchet MS" w:cs="Times New Roman"/>
      <w:sz w:val="24"/>
      <w:szCs w:val="24"/>
    </w:rPr>
  </w:style>
  <w:style w:type="character" w:customStyle="1" w:styleId="BalloonTextChar">
    <w:name w:val="Balloon Text Char"/>
    <w:basedOn w:val="DefaultParagraphFont"/>
    <w:link w:val="BalloonText"/>
    <w:uiPriority w:val="99"/>
    <w:semiHidden/>
    <w:rsid w:val="00273561"/>
    <w:rPr>
      <w:rFonts w:ascii="Segoe UI" w:hAnsi="Segoe UI" w:cs="Segoe UI"/>
      <w:sz w:val="18"/>
      <w:szCs w:val="18"/>
    </w:rPr>
  </w:style>
  <w:style w:type="character" w:customStyle="1" w:styleId="bg-white">
    <w:name w:val="bg-white"/>
    <w:basedOn w:val="DefaultParagraphFont"/>
    <w:rsid w:val="008C53F3"/>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1"/>
    <w:qFormat/>
    <w:locked/>
    <w:rsid w:val="008C53F3"/>
    <w:rPr>
      <w:sz w:val="22"/>
    </w:rPr>
  </w:style>
  <w:style w:type="character" w:customStyle="1" w:styleId="Text1Char">
    <w:name w:val="Text1 Char"/>
    <w:basedOn w:val="DefaultParagraphFont"/>
    <w:link w:val="Text1"/>
    <w:qFormat/>
    <w:rsid w:val="00F23143"/>
    <w:rPr>
      <w:rFonts w:asciiTheme="majorHAnsi" w:hAnsiTheme="majorHAnsi" w:cstheme="majorHAnsi"/>
      <w:sz w:val="24"/>
      <w:szCs w:val="24"/>
    </w:rPr>
  </w:style>
  <w:style w:type="paragraph" w:customStyle="1" w:styleId="Text1">
    <w:name w:val="Text1"/>
    <w:basedOn w:val="Normal"/>
    <w:link w:val="Text1Char"/>
    <w:qFormat/>
    <w:rsid w:val="00F23143"/>
    <w:pPr>
      <w:spacing w:line="360" w:lineRule="auto"/>
      <w:jc w:val="both"/>
    </w:pPr>
    <w:rPr>
      <w:rFonts w:asciiTheme="majorHAnsi" w:hAnsiTheme="majorHAnsi" w:cstheme="majorHAnsi"/>
      <w:sz w:val="24"/>
      <w:szCs w:val="24"/>
    </w:rPr>
  </w:style>
  <w:style w:type="character" w:customStyle="1" w:styleId="NoSpacingChar">
    <w:name w:val="No Spacing Char"/>
    <w:basedOn w:val="DefaultParagraphFont"/>
    <w:link w:val="NoSpacing"/>
    <w:uiPriority w:val="1"/>
    <w:qFormat/>
    <w:rsid w:val="001109C4"/>
  </w:style>
  <w:style w:type="paragraph" w:styleId="Revision">
    <w:name w:val="Revision"/>
    <w:hidden/>
    <w:uiPriority w:val="99"/>
    <w:semiHidden/>
    <w:rsid w:val="00DB3F21"/>
    <w:pPr>
      <w:spacing w:after="0" w:line="24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804874">
      <w:bodyDiv w:val="1"/>
      <w:marLeft w:val="0"/>
      <w:marRight w:val="0"/>
      <w:marTop w:val="0"/>
      <w:marBottom w:val="0"/>
      <w:divBdr>
        <w:top w:val="none" w:sz="0" w:space="0" w:color="auto"/>
        <w:left w:val="none" w:sz="0" w:space="0" w:color="auto"/>
        <w:bottom w:val="none" w:sz="0" w:space="0" w:color="auto"/>
        <w:right w:val="none" w:sz="0" w:space="0" w:color="auto"/>
      </w:divBdr>
    </w:div>
    <w:div w:id="119542930">
      <w:bodyDiv w:val="1"/>
      <w:marLeft w:val="0"/>
      <w:marRight w:val="0"/>
      <w:marTop w:val="0"/>
      <w:marBottom w:val="0"/>
      <w:divBdr>
        <w:top w:val="none" w:sz="0" w:space="0" w:color="auto"/>
        <w:left w:val="none" w:sz="0" w:space="0" w:color="auto"/>
        <w:bottom w:val="none" w:sz="0" w:space="0" w:color="auto"/>
        <w:right w:val="none" w:sz="0" w:space="0" w:color="auto"/>
      </w:divBdr>
    </w:div>
    <w:div w:id="261181206">
      <w:bodyDiv w:val="1"/>
      <w:marLeft w:val="0"/>
      <w:marRight w:val="0"/>
      <w:marTop w:val="0"/>
      <w:marBottom w:val="0"/>
      <w:divBdr>
        <w:top w:val="none" w:sz="0" w:space="0" w:color="auto"/>
        <w:left w:val="none" w:sz="0" w:space="0" w:color="auto"/>
        <w:bottom w:val="none" w:sz="0" w:space="0" w:color="auto"/>
        <w:right w:val="none" w:sz="0" w:space="0" w:color="auto"/>
      </w:divBdr>
      <w:divsChild>
        <w:div w:id="470830576">
          <w:marLeft w:val="0"/>
          <w:marRight w:val="0"/>
          <w:marTop w:val="0"/>
          <w:marBottom w:val="0"/>
          <w:divBdr>
            <w:top w:val="none" w:sz="0" w:space="0" w:color="auto"/>
            <w:left w:val="none" w:sz="0" w:space="0" w:color="auto"/>
            <w:bottom w:val="none" w:sz="0" w:space="0" w:color="auto"/>
            <w:right w:val="none" w:sz="0" w:space="0" w:color="auto"/>
          </w:divBdr>
        </w:div>
      </w:divsChild>
    </w:div>
    <w:div w:id="354771121">
      <w:bodyDiv w:val="1"/>
      <w:marLeft w:val="0"/>
      <w:marRight w:val="0"/>
      <w:marTop w:val="0"/>
      <w:marBottom w:val="0"/>
      <w:divBdr>
        <w:top w:val="none" w:sz="0" w:space="0" w:color="auto"/>
        <w:left w:val="none" w:sz="0" w:space="0" w:color="auto"/>
        <w:bottom w:val="none" w:sz="0" w:space="0" w:color="auto"/>
        <w:right w:val="none" w:sz="0" w:space="0" w:color="auto"/>
      </w:divBdr>
    </w:div>
    <w:div w:id="410737081">
      <w:bodyDiv w:val="1"/>
      <w:marLeft w:val="0"/>
      <w:marRight w:val="0"/>
      <w:marTop w:val="0"/>
      <w:marBottom w:val="0"/>
      <w:divBdr>
        <w:top w:val="none" w:sz="0" w:space="0" w:color="auto"/>
        <w:left w:val="none" w:sz="0" w:space="0" w:color="auto"/>
        <w:bottom w:val="none" w:sz="0" w:space="0" w:color="auto"/>
        <w:right w:val="none" w:sz="0" w:space="0" w:color="auto"/>
      </w:divBdr>
      <w:divsChild>
        <w:div w:id="688944777">
          <w:marLeft w:val="0"/>
          <w:marRight w:val="0"/>
          <w:marTop w:val="0"/>
          <w:marBottom w:val="0"/>
          <w:divBdr>
            <w:top w:val="none" w:sz="0" w:space="0" w:color="auto"/>
            <w:left w:val="none" w:sz="0" w:space="0" w:color="auto"/>
            <w:bottom w:val="none" w:sz="0" w:space="0" w:color="auto"/>
            <w:right w:val="none" w:sz="0" w:space="0" w:color="auto"/>
          </w:divBdr>
        </w:div>
      </w:divsChild>
    </w:div>
    <w:div w:id="419721143">
      <w:bodyDiv w:val="1"/>
      <w:marLeft w:val="0"/>
      <w:marRight w:val="0"/>
      <w:marTop w:val="0"/>
      <w:marBottom w:val="0"/>
      <w:divBdr>
        <w:top w:val="none" w:sz="0" w:space="0" w:color="auto"/>
        <w:left w:val="none" w:sz="0" w:space="0" w:color="auto"/>
        <w:bottom w:val="none" w:sz="0" w:space="0" w:color="auto"/>
        <w:right w:val="none" w:sz="0" w:space="0" w:color="auto"/>
      </w:divBdr>
    </w:div>
    <w:div w:id="445852334">
      <w:bodyDiv w:val="1"/>
      <w:marLeft w:val="0"/>
      <w:marRight w:val="0"/>
      <w:marTop w:val="0"/>
      <w:marBottom w:val="0"/>
      <w:divBdr>
        <w:top w:val="none" w:sz="0" w:space="0" w:color="auto"/>
        <w:left w:val="none" w:sz="0" w:space="0" w:color="auto"/>
        <w:bottom w:val="none" w:sz="0" w:space="0" w:color="auto"/>
        <w:right w:val="none" w:sz="0" w:space="0" w:color="auto"/>
      </w:divBdr>
    </w:div>
    <w:div w:id="460458119">
      <w:bodyDiv w:val="1"/>
      <w:marLeft w:val="0"/>
      <w:marRight w:val="0"/>
      <w:marTop w:val="0"/>
      <w:marBottom w:val="0"/>
      <w:divBdr>
        <w:top w:val="none" w:sz="0" w:space="0" w:color="auto"/>
        <w:left w:val="none" w:sz="0" w:space="0" w:color="auto"/>
        <w:bottom w:val="none" w:sz="0" w:space="0" w:color="auto"/>
        <w:right w:val="none" w:sz="0" w:space="0" w:color="auto"/>
      </w:divBdr>
    </w:div>
    <w:div w:id="490370503">
      <w:bodyDiv w:val="1"/>
      <w:marLeft w:val="0"/>
      <w:marRight w:val="0"/>
      <w:marTop w:val="0"/>
      <w:marBottom w:val="0"/>
      <w:divBdr>
        <w:top w:val="none" w:sz="0" w:space="0" w:color="auto"/>
        <w:left w:val="none" w:sz="0" w:space="0" w:color="auto"/>
        <w:bottom w:val="none" w:sz="0" w:space="0" w:color="auto"/>
        <w:right w:val="none" w:sz="0" w:space="0" w:color="auto"/>
      </w:divBdr>
    </w:div>
    <w:div w:id="520902241">
      <w:bodyDiv w:val="1"/>
      <w:marLeft w:val="0"/>
      <w:marRight w:val="0"/>
      <w:marTop w:val="0"/>
      <w:marBottom w:val="0"/>
      <w:divBdr>
        <w:top w:val="none" w:sz="0" w:space="0" w:color="auto"/>
        <w:left w:val="none" w:sz="0" w:space="0" w:color="auto"/>
        <w:bottom w:val="none" w:sz="0" w:space="0" w:color="auto"/>
        <w:right w:val="none" w:sz="0" w:space="0" w:color="auto"/>
      </w:divBdr>
    </w:div>
    <w:div w:id="538784456">
      <w:bodyDiv w:val="1"/>
      <w:marLeft w:val="0"/>
      <w:marRight w:val="0"/>
      <w:marTop w:val="0"/>
      <w:marBottom w:val="0"/>
      <w:divBdr>
        <w:top w:val="none" w:sz="0" w:space="0" w:color="auto"/>
        <w:left w:val="none" w:sz="0" w:space="0" w:color="auto"/>
        <w:bottom w:val="none" w:sz="0" w:space="0" w:color="auto"/>
        <w:right w:val="none" w:sz="0" w:space="0" w:color="auto"/>
      </w:divBdr>
      <w:divsChild>
        <w:div w:id="1361709301">
          <w:marLeft w:val="0"/>
          <w:marRight w:val="0"/>
          <w:marTop w:val="0"/>
          <w:marBottom w:val="0"/>
          <w:divBdr>
            <w:top w:val="none" w:sz="0" w:space="0" w:color="auto"/>
            <w:left w:val="none" w:sz="0" w:space="0" w:color="auto"/>
            <w:bottom w:val="none" w:sz="0" w:space="0" w:color="auto"/>
            <w:right w:val="none" w:sz="0" w:space="0" w:color="auto"/>
          </w:divBdr>
        </w:div>
        <w:div w:id="881012905">
          <w:marLeft w:val="0"/>
          <w:marRight w:val="0"/>
          <w:marTop w:val="0"/>
          <w:marBottom w:val="0"/>
          <w:divBdr>
            <w:top w:val="none" w:sz="0" w:space="0" w:color="auto"/>
            <w:left w:val="none" w:sz="0" w:space="0" w:color="auto"/>
            <w:bottom w:val="none" w:sz="0" w:space="0" w:color="auto"/>
            <w:right w:val="none" w:sz="0" w:space="0" w:color="auto"/>
          </w:divBdr>
        </w:div>
        <w:div w:id="1313872510">
          <w:marLeft w:val="0"/>
          <w:marRight w:val="0"/>
          <w:marTop w:val="0"/>
          <w:marBottom w:val="0"/>
          <w:divBdr>
            <w:top w:val="none" w:sz="0" w:space="0" w:color="auto"/>
            <w:left w:val="none" w:sz="0" w:space="0" w:color="auto"/>
            <w:bottom w:val="none" w:sz="0" w:space="0" w:color="auto"/>
            <w:right w:val="none" w:sz="0" w:space="0" w:color="auto"/>
          </w:divBdr>
        </w:div>
        <w:div w:id="1361778675">
          <w:marLeft w:val="0"/>
          <w:marRight w:val="0"/>
          <w:marTop w:val="0"/>
          <w:marBottom w:val="0"/>
          <w:divBdr>
            <w:top w:val="none" w:sz="0" w:space="0" w:color="auto"/>
            <w:left w:val="none" w:sz="0" w:space="0" w:color="auto"/>
            <w:bottom w:val="none" w:sz="0" w:space="0" w:color="auto"/>
            <w:right w:val="none" w:sz="0" w:space="0" w:color="auto"/>
          </w:divBdr>
        </w:div>
        <w:div w:id="1620643936">
          <w:marLeft w:val="0"/>
          <w:marRight w:val="0"/>
          <w:marTop w:val="0"/>
          <w:marBottom w:val="0"/>
          <w:divBdr>
            <w:top w:val="none" w:sz="0" w:space="0" w:color="auto"/>
            <w:left w:val="none" w:sz="0" w:space="0" w:color="auto"/>
            <w:bottom w:val="none" w:sz="0" w:space="0" w:color="auto"/>
            <w:right w:val="none" w:sz="0" w:space="0" w:color="auto"/>
          </w:divBdr>
        </w:div>
        <w:div w:id="973482627">
          <w:marLeft w:val="0"/>
          <w:marRight w:val="0"/>
          <w:marTop w:val="0"/>
          <w:marBottom w:val="0"/>
          <w:divBdr>
            <w:top w:val="none" w:sz="0" w:space="0" w:color="auto"/>
            <w:left w:val="none" w:sz="0" w:space="0" w:color="auto"/>
            <w:bottom w:val="none" w:sz="0" w:space="0" w:color="auto"/>
            <w:right w:val="none" w:sz="0" w:space="0" w:color="auto"/>
          </w:divBdr>
        </w:div>
        <w:div w:id="2132017620">
          <w:marLeft w:val="0"/>
          <w:marRight w:val="0"/>
          <w:marTop w:val="0"/>
          <w:marBottom w:val="0"/>
          <w:divBdr>
            <w:top w:val="none" w:sz="0" w:space="0" w:color="auto"/>
            <w:left w:val="none" w:sz="0" w:space="0" w:color="auto"/>
            <w:bottom w:val="none" w:sz="0" w:space="0" w:color="auto"/>
            <w:right w:val="none" w:sz="0" w:space="0" w:color="auto"/>
          </w:divBdr>
        </w:div>
        <w:div w:id="682785968">
          <w:marLeft w:val="0"/>
          <w:marRight w:val="0"/>
          <w:marTop w:val="0"/>
          <w:marBottom w:val="0"/>
          <w:divBdr>
            <w:top w:val="none" w:sz="0" w:space="0" w:color="auto"/>
            <w:left w:val="none" w:sz="0" w:space="0" w:color="auto"/>
            <w:bottom w:val="none" w:sz="0" w:space="0" w:color="auto"/>
            <w:right w:val="none" w:sz="0" w:space="0" w:color="auto"/>
          </w:divBdr>
        </w:div>
      </w:divsChild>
    </w:div>
    <w:div w:id="563563903">
      <w:bodyDiv w:val="1"/>
      <w:marLeft w:val="0"/>
      <w:marRight w:val="0"/>
      <w:marTop w:val="0"/>
      <w:marBottom w:val="0"/>
      <w:divBdr>
        <w:top w:val="none" w:sz="0" w:space="0" w:color="auto"/>
        <w:left w:val="none" w:sz="0" w:space="0" w:color="auto"/>
        <w:bottom w:val="none" w:sz="0" w:space="0" w:color="auto"/>
        <w:right w:val="none" w:sz="0" w:space="0" w:color="auto"/>
      </w:divBdr>
    </w:div>
    <w:div w:id="606351510">
      <w:bodyDiv w:val="1"/>
      <w:marLeft w:val="0"/>
      <w:marRight w:val="0"/>
      <w:marTop w:val="0"/>
      <w:marBottom w:val="0"/>
      <w:divBdr>
        <w:top w:val="none" w:sz="0" w:space="0" w:color="auto"/>
        <w:left w:val="none" w:sz="0" w:space="0" w:color="auto"/>
        <w:bottom w:val="none" w:sz="0" w:space="0" w:color="auto"/>
        <w:right w:val="none" w:sz="0" w:space="0" w:color="auto"/>
      </w:divBdr>
    </w:div>
    <w:div w:id="902527443">
      <w:bodyDiv w:val="1"/>
      <w:marLeft w:val="0"/>
      <w:marRight w:val="0"/>
      <w:marTop w:val="0"/>
      <w:marBottom w:val="0"/>
      <w:divBdr>
        <w:top w:val="none" w:sz="0" w:space="0" w:color="auto"/>
        <w:left w:val="none" w:sz="0" w:space="0" w:color="auto"/>
        <w:bottom w:val="none" w:sz="0" w:space="0" w:color="auto"/>
        <w:right w:val="none" w:sz="0" w:space="0" w:color="auto"/>
      </w:divBdr>
    </w:div>
    <w:div w:id="932666855">
      <w:bodyDiv w:val="1"/>
      <w:marLeft w:val="0"/>
      <w:marRight w:val="0"/>
      <w:marTop w:val="0"/>
      <w:marBottom w:val="0"/>
      <w:divBdr>
        <w:top w:val="none" w:sz="0" w:space="0" w:color="auto"/>
        <w:left w:val="none" w:sz="0" w:space="0" w:color="auto"/>
        <w:bottom w:val="none" w:sz="0" w:space="0" w:color="auto"/>
        <w:right w:val="none" w:sz="0" w:space="0" w:color="auto"/>
      </w:divBdr>
    </w:div>
    <w:div w:id="934901319">
      <w:bodyDiv w:val="1"/>
      <w:marLeft w:val="0"/>
      <w:marRight w:val="0"/>
      <w:marTop w:val="0"/>
      <w:marBottom w:val="0"/>
      <w:divBdr>
        <w:top w:val="none" w:sz="0" w:space="0" w:color="auto"/>
        <w:left w:val="none" w:sz="0" w:space="0" w:color="auto"/>
        <w:bottom w:val="none" w:sz="0" w:space="0" w:color="auto"/>
        <w:right w:val="none" w:sz="0" w:space="0" w:color="auto"/>
      </w:divBdr>
    </w:div>
    <w:div w:id="1007442115">
      <w:bodyDiv w:val="1"/>
      <w:marLeft w:val="0"/>
      <w:marRight w:val="0"/>
      <w:marTop w:val="0"/>
      <w:marBottom w:val="0"/>
      <w:divBdr>
        <w:top w:val="none" w:sz="0" w:space="0" w:color="auto"/>
        <w:left w:val="none" w:sz="0" w:space="0" w:color="auto"/>
        <w:bottom w:val="none" w:sz="0" w:space="0" w:color="auto"/>
        <w:right w:val="none" w:sz="0" w:space="0" w:color="auto"/>
      </w:divBdr>
    </w:div>
    <w:div w:id="1011178176">
      <w:bodyDiv w:val="1"/>
      <w:marLeft w:val="0"/>
      <w:marRight w:val="0"/>
      <w:marTop w:val="0"/>
      <w:marBottom w:val="0"/>
      <w:divBdr>
        <w:top w:val="none" w:sz="0" w:space="0" w:color="auto"/>
        <w:left w:val="none" w:sz="0" w:space="0" w:color="auto"/>
        <w:bottom w:val="none" w:sz="0" w:space="0" w:color="auto"/>
        <w:right w:val="none" w:sz="0" w:space="0" w:color="auto"/>
      </w:divBdr>
    </w:div>
    <w:div w:id="1057515861">
      <w:bodyDiv w:val="1"/>
      <w:marLeft w:val="0"/>
      <w:marRight w:val="0"/>
      <w:marTop w:val="0"/>
      <w:marBottom w:val="0"/>
      <w:divBdr>
        <w:top w:val="none" w:sz="0" w:space="0" w:color="auto"/>
        <w:left w:val="none" w:sz="0" w:space="0" w:color="auto"/>
        <w:bottom w:val="none" w:sz="0" w:space="0" w:color="auto"/>
        <w:right w:val="none" w:sz="0" w:space="0" w:color="auto"/>
      </w:divBdr>
    </w:div>
    <w:div w:id="1079712812">
      <w:bodyDiv w:val="1"/>
      <w:marLeft w:val="0"/>
      <w:marRight w:val="0"/>
      <w:marTop w:val="0"/>
      <w:marBottom w:val="0"/>
      <w:divBdr>
        <w:top w:val="none" w:sz="0" w:space="0" w:color="auto"/>
        <w:left w:val="none" w:sz="0" w:space="0" w:color="auto"/>
        <w:bottom w:val="none" w:sz="0" w:space="0" w:color="auto"/>
        <w:right w:val="none" w:sz="0" w:space="0" w:color="auto"/>
      </w:divBdr>
    </w:div>
    <w:div w:id="1080062177">
      <w:bodyDiv w:val="1"/>
      <w:marLeft w:val="0"/>
      <w:marRight w:val="0"/>
      <w:marTop w:val="0"/>
      <w:marBottom w:val="0"/>
      <w:divBdr>
        <w:top w:val="none" w:sz="0" w:space="0" w:color="auto"/>
        <w:left w:val="none" w:sz="0" w:space="0" w:color="auto"/>
        <w:bottom w:val="none" w:sz="0" w:space="0" w:color="auto"/>
        <w:right w:val="none" w:sz="0" w:space="0" w:color="auto"/>
      </w:divBdr>
    </w:div>
    <w:div w:id="1108502447">
      <w:bodyDiv w:val="1"/>
      <w:marLeft w:val="0"/>
      <w:marRight w:val="0"/>
      <w:marTop w:val="0"/>
      <w:marBottom w:val="0"/>
      <w:divBdr>
        <w:top w:val="none" w:sz="0" w:space="0" w:color="auto"/>
        <w:left w:val="none" w:sz="0" w:space="0" w:color="auto"/>
        <w:bottom w:val="none" w:sz="0" w:space="0" w:color="auto"/>
        <w:right w:val="none" w:sz="0" w:space="0" w:color="auto"/>
      </w:divBdr>
    </w:div>
    <w:div w:id="1116174338">
      <w:bodyDiv w:val="1"/>
      <w:marLeft w:val="0"/>
      <w:marRight w:val="0"/>
      <w:marTop w:val="0"/>
      <w:marBottom w:val="0"/>
      <w:divBdr>
        <w:top w:val="none" w:sz="0" w:space="0" w:color="auto"/>
        <w:left w:val="none" w:sz="0" w:space="0" w:color="auto"/>
        <w:bottom w:val="none" w:sz="0" w:space="0" w:color="auto"/>
        <w:right w:val="none" w:sz="0" w:space="0" w:color="auto"/>
      </w:divBdr>
    </w:div>
    <w:div w:id="1248734967">
      <w:bodyDiv w:val="1"/>
      <w:marLeft w:val="0"/>
      <w:marRight w:val="0"/>
      <w:marTop w:val="0"/>
      <w:marBottom w:val="0"/>
      <w:divBdr>
        <w:top w:val="none" w:sz="0" w:space="0" w:color="auto"/>
        <w:left w:val="none" w:sz="0" w:space="0" w:color="auto"/>
        <w:bottom w:val="none" w:sz="0" w:space="0" w:color="auto"/>
        <w:right w:val="none" w:sz="0" w:space="0" w:color="auto"/>
      </w:divBdr>
    </w:div>
    <w:div w:id="1254238255">
      <w:bodyDiv w:val="1"/>
      <w:marLeft w:val="0"/>
      <w:marRight w:val="0"/>
      <w:marTop w:val="0"/>
      <w:marBottom w:val="0"/>
      <w:divBdr>
        <w:top w:val="none" w:sz="0" w:space="0" w:color="auto"/>
        <w:left w:val="none" w:sz="0" w:space="0" w:color="auto"/>
        <w:bottom w:val="none" w:sz="0" w:space="0" w:color="auto"/>
        <w:right w:val="none" w:sz="0" w:space="0" w:color="auto"/>
      </w:divBdr>
    </w:div>
    <w:div w:id="1422526176">
      <w:bodyDiv w:val="1"/>
      <w:marLeft w:val="0"/>
      <w:marRight w:val="0"/>
      <w:marTop w:val="0"/>
      <w:marBottom w:val="0"/>
      <w:divBdr>
        <w:top w:val="none" w:sz="0" w:space="0" w:color="auto"/>
        <w:left w:val="none" w:sz="0" w:space="0" w:color="auto"/>
        <w:bottom w:val="none" w:sz="0" w:space="0" w:color="auto"/>
        <w:right w:val="none" w:sz="0" w:space="0" w:color="auto"/>
      </w:divBdr>
    </w:div>
    <w:div w:id="1428622196">
      <w:bodyDiv w:val="1"/>
      <w:marLeft w:val="0"/>
      <w:marRight w:val="0"/>
      <w:marTop w:val="0"/>
      <w:marBottom w:val="0"/>
      <w:divBdr>
        <w:top w:val="none" w:sz="0" w:space="0" w:color="auto"/>
        <w:left w:val="none" w:sz="0" w:space="0" w:color="auto"/>
        <w:bottom w:val="none" w:sz="0" w:space="0" w:color="auto"/>
        <w:right w:val="none" w:sz="0" w:space="0" w:color="auto"/>
      </w:divBdr>
    </w:div>
    <w:div w:id="1486360031">
      <w:bodyDiv w:val="1"/>
      <w:marLeft w:val="0"/>
      <w:marRight w:val="0"/>
      <w:marTop w:val="0"/>
      <w:marBottom w:val="0"/>
      <w:divBdr>
        <w:top w:val="none" w:sz="0" w:space="0" w:color="auto"/>
        <w:left w:val="none" w:sz="0" w:space="0" w:color="auto"/>
        <w:bottom w:val="none" w:sz="0" w:space="0" w:color="auto"/>
        <w:right w:val="none" w:sz="0" w:space="0" w:color="auto"/>
      </w:divBdr>
    </w:div>
    <w:div w:id="1492523087">
      <w:bodyDiv w:val="1"/>
      <w:marLeft w:val="0"/>
      <w:marRight w:val="0"/>
      <w:marTop w:val="0"/>
      <w:marBottom w:val="0"/>
      <w:divBdr>
        <w:top w:val="none" w:sz="0" w:space="0" w:color="auto"/>
        <w:left w:val="none" w:sz="0" w:space="0" w:color="auto"/>
        <w:bottom w:val="none" w:sz="0" w:space="0" w:color="auto"/>
        <w:right w:val="none" w:sz="0" w:space="0" w:color="auto"/>
      </w:divBdr>
    </w:div>
    <w:div w:id="1517377649">
      <w:bodyDiv w:val="1"/>
      <w:marLeft w:val="0"/>
      <w:marRight w:val="0"/>
      <w:marTop w:val="0"/>
      <w:marBottom w:val="0"/>
      <w:divBdr>
        <w:top w:val="none" w:sz="0" w:space="0" w:color="auto"/>
        <w:left w:val="none" w:sz="0" w:space="0" w:color="auto"/>
        <w:bottom w:val="none" w:sz="0" w:space="0" w:color="auto"/>
        <w:right w:val="none" w:sz="0" w:space="0" w:color="auto"/>
      </w:divBdr>
      <w:divsChild>
        <w:div w:id="641232379">
          <w:marLeft w:val="0"/>
          <w:marRight w:val="0"/>
          <w:marTop w:val="0"/>
          <w:marBottom w:val="0"/>
          <w:divBdr>
            <w:top w:val="none" w:sz="0" w:space="0" w:color="auto"/>
            <w:left w:val="none" w:sz="0" w:space="0" w:color="auto"/>
            <w:bottom w:val="none" w:sz="0" w:space="0" w:color="auto"/>
            <w:right w:val="none" w:sz="0" w:space="0" w:color="auto"/>
          </w:divBdr>
        </w:div>
        <w:div w:id="1805075238">
          <w:marLeft w:val="0"/>
          <w:marRight w:val="0"/>
          <w:marTop w:val="0"/>
          <w:marBottom w:val="0"/>
          <w:divBdr>
            <w:top w:val="none" w:sz="0" w:space="0" w:color="auto"/>
            <w:left w:val="none" w:sz="0" w:space="0" w:color="auto"/>
            <w:bottom w:val="none" w:sz="0" w:space="0" w:color="auto"/>
            <w:right w:val="none" w:sz="0" w:space="0" w:color="auto"/>
          </w:divBdr>
        </w:div>
        <w:div w:id="931163107">
          <w:marLeft w:val="0"/>
          <w:marRight w:val="0"/>
          <w:marTop w:val="0"/>
          <w:marBottom w:val="0"/>
          <w:divBdr>
            <w:top w:val="none" w:sz="0" w:space="0" w:color="auto"/>
            <w:left w:val="none" w:sz="0" w:space="0" w:color="auto"/>
            <w:bottom w:val="none" w:sz="0" w:space="0" w:color="auto"/>
            <w:right w:val="none" w:sz="0" w:space="0" w:color="auto"/>
          </w:divBdr>
        </w:div>
        <w:div w:id="498009700">
          <w:marLeft w:val="0"/>
          <w:marRight w:val="0"/>
          <w:marTop w:val="0"/>
          <w:marBottom w:val="0"/>
          <w:divBdr>
            <w:top w:val="none" w:sz="0" w:space="0" w:color="auto"/>
            <w:left w:val="none" w:sz="0" w:space="0" w:color="auto"/>
            <w:bottom w:val="none" w:sz="0" w:space="0" w:color="auto"/>
            <w:right w:val="none" w:sz="0" w:space="0" w:color="auto"/>
          </w:divBdr>
        </w:div>
        <w:div w:id="1043285749">
          <w:marLeft w:val="0"/>
          <w:marRight w:val="0"/>
          <w:marTop w:val="0"/>
          <w:marBottom w:val="0"/>
          <w:divBdr>
            <w:top w:val="none" w:sz="0" w:space="0" w:color="auto"/>
            <w:left w:val="none" w:sz="0" w:space="0" w:color="auto"/>
            <w:bottom w:val="none" w:sz="0" w:space="0" w:color="auto"/>
            <w:right w:val="none" w:sz="0" w:space="0" w:color="auto"/>
          </w:divBdr>
        </w:div>
        <w:div w:id="794132029">
          <w:marLeft w:val="0"/>
          <w:marRight w:val="0"/>
          <w:marTop w:val="0"/>
          <w:marBottom w:val="0"/>
          <w:divBdr>
            <w:top w:val="none" w:sz="0" w:space="0" w:color="auto"/>
            <w:left w:val="none" w:sz="0" w:space="0" w:color="auto"/>
            <w:bottom w:val="none" w:sz="0" w:space="0" w:color="auto"/>
            <w:right w:val="none" w:sz="0" w:space="0" w:color="auto"/>
          </w:divBdr>
        </w:div>
        <w:div w:id="315954786">
          <w:marLeft w:val="0"/>
          <w:marRight w:val="0"/>
          <w:marTop w:val="0"/>
          <w:marBottom w:val="0"/>
          <w:divBdr>
            <w:top w:val="none" w:sz="0" w:space="0" w:color="auto"/>
            <w:left w:val="none" w:sz="0" w:space="0" w:color="auto"/>
            <w:bottom w:val="none" w:sz="0" w:space="0" w:color="auto"/>
            <w:right w:val="none" w:sz="0" w:space="0" w:color="auto"/>
          </w:divBdr>
        </w:div>
        <w:div w:id="1331062480">
          <w:marLeft w:val="0"/>
          <w:marRight w:val="0"/>
          <w:marTop w:val="0"/>
          <w:marBottom w:val="0"/>
          <w:divBdr>
            <w:top w:val="none" w:sz="0" w:space="0" w:color="auto"/>
            <w:left w:val="none" w:sz="0" w:space="0" w:color="auto"/>
            <w:bottom w:val="none" w:sz="0" w:space="0" w:color="auto"/>
            <w:right w:val="none" w:sz="0" w:space="0" w:color="auto"/>
          </w:divBdr>
        </w:div>
      </w:divsChild>
    </w:div>
    <w:div w:id="1528299739">
      <w:bodyDiv w:val="1"/>
      <w:marLeft w:val="0"/>
      <w:marRight w:val="0"/>
      <w:marTop w:val="0"/>
      <w:marBottom w:val="0"/>
      <w:divBdr>
        <w:top w:val="none" w:sz="0" w:space="0" w:color="auto"/>
        <w:left w:val="none" w:sz="0" w:space="0" w:color="auto"/>
        <w:bottom w:val="none" w:sz="0" w:space="0" w:color="auto"/>
        <w:right w:val="none" w:sz="0" w:space="0" w:color="auto"/>
      </w:divBdr>
    </w:div>
    <w:div w:id="1554385042">
      <w:bodyDiv w:val="1"/>
      <w:marLeft w:val="0"/>
      <w:marRight w:val="0"/>
      <w:marTop w:val="0"/>
      <w:marBottom w:val="0"/>
      <w:divBdr>
        <w:top w:val="none" w:sz="0" w:space="0" w:color="auto"/>
        <w:left w:val="none" w:sz="0" w:space="0" w:color="auto"/>
        <w:bottom w:val="none" w:sz="0" w:space="0" w:color="auto"/>
        <w:right w:val="none" w:sz="0" w:space="0" w:color="auto"/>
      </w:divBdr>
    </w:div>
    <w:div w:id="1566800203">
      <w:bodyDiv w:val="1"/>
      <w:marLeft w:val="0"/>
      <w:marRight w:val="0"/>
      <w:marTop w:val="0"/>
      <w:marBottom w:val="0"/>
      <w:divBdr>
        <w:top w:val="none" w:sz="0" w:space="0" w:color="auto"/>
        <w:left w:val="none" w:sz="0" w:space="0" w:color="auto"/>
        <w:bottom w:val="none" w:sz="0" w:space="0" w:color="auto"/>
        <w:right w:val="none" w:sz="0" w:space="0" w:color="auto"/>
      </w:divBdr>
    </w:div>
    <w:div w:id="1606108684">
      <w:bodyDiv w:val="1"/>
      <w:marLeft w:val="0"/>
      <w:marRight w:val="0"/>
      <w:marTop w:val="0"/>
      <w:marBottom w:val="0"/>
      <w:divBdr>
        <w:top w:val="none" w:sz="0" w:space="0" w:color="auto"/>
        <w:left w:val="none" w:sz="0" w:space="0" w:color="auto"/>
        <w:bottom w:val="none" w:sz="0" w:space="0" w:color="auto"/>
        <w:right w:val="none" w:sz="0" w:space="0" w:color="auto"/>
      </w:divBdr>
    </w:div>
    <w:div w:id="1694915487">
      <w:bodyDiv w:val="1"/>
      <w:marLeft w:val="0"/>
      <w:marRight w:val="0"/>
      <w:marTop w:val="0"/>
      <w:marBottom w:val="0"/>
      <w:divBdr>
        <w:top w:val="none" w:sz="0" w:space="0" w:color="auto"/>
        <w:left w:val="none" w:sz="0" w:space="0" w:color="auto"/>
        <w:bottom w:val="none" w:sz="0" w:space="0" w:color="auto"/>
        <w:right w:val="none" w:sz="0" w:space="0" w:color="auto"/>
      </w:divBdr>
    </w:div>
    <w:div w:id="1707028045">
      <w:bodyDiv w:val="1"/>
      <w:marLeft w:val="0"/>
      <w:marRight w:val="0"/>
      <w:marTop w:val="0"/>
      <w:marBottom w:val="0"/>
      <w:divBdr>
        <w:top w:val="none" w:sz="0" w:space="0" w:color="auto"/>
        <w:left w:val="none" w:sz="0" w:space="0" w:color="auto"/>
        <w:bottom w:val="none" w:sz="0" w:space="0" w:color="auto"/>
        <w:right w:val="none" w:sz="0" w:space="0" w:color="auto"/>
      </w:divBdr>
    </w:div>
    <w:div w:id="1740902487">
      <w:bodyDiv w:val="1"/>
      <w:marLeft w:val="0"/>
      <w:marRight w:val="0"/>
      <w:marTop w:val="0"/>
      <w:marBottom w:val="0"/>
      <w:divBdr>
        <w:top w:val="none" w:sz="0" w:space="0" w:color="auto"/>
        <w:left w:val="none" w:sz="0" w:space="0" w:color="auto"/>
        <w:bottom w:val="none" w:sz="0" w:space="0" w:color="auto"/>
        <w:right w:val="none" w:sz="0" w:space="0" w:color="auto"/>
      </w:divBdr>
    </w:div>
    <w:div w:id="1771582135">
      <w:bodyDiv w:val="1"/>
      <w:marLeft w:val="0"/>
      <w:marRight w:val="0"/>
      <w:marTop w:val="0"/>
      <w:marBottom w:val="0"/>
      <w:divBdr>
        <w:top w:val="none" w:sz="0" w:space="0" w:color="auto"/>
        <w:left w:val="none" w:sz="0" w:space="0" w:color="auto"/>
        <w:bottom w:val="none" w:sz="0" w:space="0" w:color="auto"/>
        <w:right w:val="none" w:sz="0" w:space="0" w:color="auto"/>
      </w:divBdr>
    </w:div>
    <w:div w:id="1855798072">
      <w:bodyDiv w:val="1"/>
      <w:marLeft w:val="0"/>
      <w:marRight w:val="0"/>
      <w:marTop w:val="0"/>
      <w:marBottom w:val="0"/>
      <w:divBdr>
        <w:top w:val="none" w:sz="0" w:space="0" w:color="auto"/>
        <w:left w:val="none" w:sz="0" w:space="0" w:color="auto"/>
        <w:bottom w:val="none" w:sz="0" w:space="0" w:color="auto"/>
        <w:right w:val="none" w:sz="0" w:space="0" w:color="auto"/>
      </w:divBdr>
    </w:div>
    <w:div w:id="1867254599">
      <w:bodyDiv w:val="1"/>
      <w:marLeft w:val="0"/>
      <w:marRight w:val="0"/>
      <w:marTop w:val="0"/>
      <w:marBottom w:val="0"/>
      <w:divBdr>
        <w:top w:val="none" w:sz="0" w:space="0" w:color="auto"/>
        <w:left w:val="none" w:sz="0" w:space="0" w:color="auto"/>
        <w:bottom w:val="none" w:sz="0" w:space="0" w:color="auto"/>
        <w:right w:val="none" w:sz="0" w:space="0" w:color="auto"/>
      </w:divBdr>
    </w:div>
    <w:div w:id="1949072997">
      <w:bodyDiv w:val="1"/>
      <w:marLeft w:val="0"/>
      <w:marRight w:val="0"/>
      <w:marTop w:val="0"/>
      <w:marBottom w:val="0"/>
      <w:divBdr>
        <w:top w:val="none" w:sz="0" w:space="0" w:color="auto"/>
        <w:left w:val="none" w:sz="0" w:space="0" w:color="auto"/>
        <w:bottom w:val="none" w:sz="0" w:space="0" w:color="auto"/>
        <w:right w:val="none" w:sz="0" w:space="0" w:color="auto"/>
      </w:divBdr>
    </w:div>
    <w:div w:id="1984194718">
      <w:bodyDiv w:val="1"/>
      <w:marLeft w:val="0"/>
      <w:marRight w:val="0"/>
      <w:marTop w:val="0"/>
      <w:marBottom w:val="0"/>
      <w:divBdr>
        <w:top w:val="none" w:sz="0" w:space="0" w:color="auto"/>
        <w:left w:val="none" w:sz="0" w:space="0" w:color="auto"/>
        <w:bottom w:val="none" w:sz="0" w:space="0" w:color="auto"/>
        <w:right w:val="none" w:sz="0" w:space="0" w:color="auto"/>
      </w:divBdr>
    </w:div>
    <w:div w:id="1985501569">
      <w:bodyDiv w:val="1"/>
      <w:marLeft w:val="0"/>
      <w:marRight w:val="0"/>
      <w:marTop w:val="0"/>
      <w:marBottom w:val="0"/>
      <w:divBdr>
        <w:top w:val="none" w:sz="0" w:space="0" w:color="auto"/>
        <w:left w:val="none" w:sz="0" w:space="0" w:color="auto"/>
        <w:bottom w:val="none" w:sz="0" w:space="0" w:color="auto"/>
        <w:right w:val="none" w:sz="0" w:space="0" w:color="auto"/>
      </w:divBdr>
    </w:div>
    <w:div w:id="1993409981">
      <w:bodyDiv w:val="1"/>
      <w:marLeft w:val="0"/>
      <w:marRight w:val="0"/>
      <w:marTop w:val="0"/>
      <w:marBottom w:val="0"/>
      <w:divBdr>
        <w:top w:val="none" w:sz="0" w:space="0" w:color="auto"/>
        <w:left w:val="none" w:sz="0" w:space="0" w:color="auto"/>
        <w:bottom w:val="none" w:sz="0" w:space="0" w:color="auto"/>
        <w:right w:val="none" w:sz="0" w:space="0" w:color="auto"/>
      </w:divBdr>
    </w:div>
    <w:div w:id="2046712876">
      <w:bodyDiv w:val="1"/>
      <w:marLeft w:val="0"/>
      <w:marRight w:val="0"/>
      <w:marTop w:val="0"/>
      <w:marBottom w:val="0"/>
      <w:divBdr>
        <w:top w:val="none" w:sz="0" w:space="0" w:color="auto"/>
        <w:left w:val="none" w:sz="0" w:space="0" w:color="auto"/>
        <w:bottom w:val="none" w:sz="0" w:space="0" w:color="auto"/>
        <w:right w:val="none" w:sz="0" w:space="0" w:color="auto"/>
      </w:divBdr>
    </w:div>
    <w:div w:id="2098282366">
      <w:bodyDiv w:val="1"/>
      <w:marLeft w:val="0"/>
      <w:marRight w:val="0"/>
      <w:marTop w:val="0"/>
      <w:marBottom w:val="0"/>
      <w:divBdr>
        <w:top w:val="none" w:sz="0" w:space="0" w:color="auto"/>
        <w:left w:val="none" w:sz="0" w:space="0" w:color="auto"/>
        <w:bottom w:val="none" w:sz="0" w:space="0" w:color="auto"/>
        <w:right w:val="none" w:sz="0" w:space="0" w:color="auto"/>
      </w:divBdr>
    </w:div>
    <w:div w:id="2115124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footer" Target="footer3.xml"/><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F9D12-63F8-4FEC-8279-4AA5E66F0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42</Pages>
  <Words>5787</Words>
  <Characters>28357</Characters>
  <Application>Microsoft Office Word</Application>
  <DocSecurity>0</DocSecurity>
  <Lines>1350</Lines>
  <Paragraphs>812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Administrator</dc:creator>
  <cp:keywords/>
  <dc:description/>
  <cp:lastModifiedBy>shashvindu jha</cp:lastModifiedBy>
  <cp:revision>71</cp:revision>
  <dcterms:created xsi:type="dcterms:W3CDTF">2024-01-25T05:17:00Z</dcterms:created>
  <dcterms:modified xsi:type="dcterms:W3CDTF">2024-09-13T08:08:00Z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847768b3ecf1057e4f882e36924d48fc487be76198a823686b36dc9a61480e81</vt:lpwstr>
  </property>
</Properties>
</file>