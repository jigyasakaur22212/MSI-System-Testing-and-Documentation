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9F325" w14:textId="77777777" w:rsidR="001632E6" w:rsidRPr="003C1A0A" w:rsidRDefault="00000000" w:rsidP="001632E6">
      <w:pPr>
        <w:spacing w:after="0"/>
        <w:ind w:firstLine="720"/>
        <w:jc w:val="right"/>
        <w:rPr>
          <w:rFonts w:asciiTheme="majorBidi" w:hAnsiTheme="majorBidi" w:cstheme="majorBidi"/>
          <w:lang w:val="en-GB"/>
        </w:rPr>
      </w:pPr>
      <w:sdt>
        <w:sdtPr>
          <w:rPr>
            <w:rFonts w:asciiTheme="majorBidi" w:hAnsiTheme="majorBidi" w:cstheme="majorBidi"/>
            <w:lang w:val="en-GB"/>
          </w:rPr>
          <w:id w:val="-1199859197"/>
          <w:text/>
        </w:sdtPr>
        <w:sdtContent>
          <w:r w:rsidR="002A0887" w:rsidRPr="003C1A0A">
            <w:rPr>
              <w:rFonts w:asciiTheme="majorBidi" w:hAnsiTheme="majorBidi" w:cstheme="majorBidi"/>
            </w:rPr>
            <w:t>New Delhi, India</w:t>
          </w:r>
        </w:sdtContent>
      </w:sdt>
    </w:p>
    <w:p w14:paraId="46137F61" w14:textId="1282E526" w:rsidR="001632E6" w:rsidRPr="003C1A0A" w:rsidRDefault="00CE50BB" w:rsidP="001632E6">
      <w:pPr>
        <w:spacing w:after="0"/>
        <w:jc w:val="right"/>
        <w:rPr>
          <w:rFonts w:asciiTheme="majorBidi" w:hAnsiTheme="majorBidi" w:cstheme="majorBidi"/>
          <w:sz w:val="24"/>
          <w:szCs w:val="24"/>
        </w:rPr>
      </w:pPr>
      <w:r w:rsidRPr="003C1A0A">
        <w:rPr>
          <w:rFonts w:asciiTheme="majorBidi" w:hAnsiTheme="majorBidi" w:cstheme="majorBidi"/>
        </w:rPr>
        <w:t>Aug 16</w:t>
      </w:r>
      <w:r w:rsidR="00261AEB" w:rsidRPr="003C1A0A">
        <w:rPr>
          <w:rFonts w:asciiTheme="majorBidi" w:hAnsiTheme="majorBidi" w:cstheme="majorBidi"/>
        </w:rPr>
        <w:t>, 2023</w:t>
      </w:r>
    </w:p>
    <w:p w14:paraId="5DB4C500" w14:textId="77777777" w:rsidR="001632E6" w:rsidRPr="003C1A0A" w:rsidRDefault="001632E6" w:rsidP="001632E6">
      <w:pPr>
        <w:jc w:val="both"/>
        <w:rPr>
          <w:rFonts w:asciiTheme="majorBidi" w:hAnsiTheme="majorBidi" w:cstheme="majorBidi"/>
          <w:sz w:val="24"/>
          <w:szCs w:val="24"/>
        </w:rPr>
      </w:pPr>
    </w:p>
    <w:p w14:paraId="7AF68882" w14:textId="77777777" w:rsidR="001632E6" w:rsidRPr="003C1A0A" w:rsidRDefault="001632E6" w:rsidP="001632E6">
      <w:pPr>
        <w:jc w:val="both"/>
        <w:rPr>
          <w:rFonts w:asciiTheme="majorBidi" w:hAnsiTheme="majorBidi" w:cstheme="majorBidi"/>
          <w:sz w:val="24"/>
          <w:szCs w:val="24"/>
        </w:rPr>
      </w:pPr>
    </w:p>
    <w:p w14:paraId="5EDFD890" w14:textId="77777777" w:rsidR="001632E6" w:rsidRPr="003C1A0A" w:rsidRDefault="001632E6" w:rsidP="001632E6">
      <w:pPr>
        <w:pStyle w:val="NoSpacing"/>
        <w:pBdr>
          <w:bottom w:val="single" w:sz="12" w:space="1" w:color="auto"/>
        </w:pBdr>
        <w:spacing w:before="40" w:line="360" w:lineRule="auto"/>
        <w:rPr>
          <w:rFonts w:asciiTheme="majorBidi" w:hAnsiTheme="majorBidi" w:cstheme="majorBidi"/>
          <w:b/>
          <w:caps/>
          <w:color w:val="000000" w:themeColor="text1"/>
          <w:sz w:val="40"/>
          <w:szCs w:val="40"/>
        </w:rPr>
      </w:pPr>
    </w:p>
    <w:p w14:paraId="4C83F789" w14:textId="77777777" w:rsidR="001632E6" w:rsidRPr="003C1A0A" w:rsidRDefault="001632E6" w:rsidP="001632E6">
      <w:pPr>
        <w:pStyle w:val="NoSpacing"/>
        <w:pBdr>
          <w:bottom w:val="single" w:sz="12" w:space="1" w:color="auto"/>
        </w:pBdr>
        <w:spacing w:before="40" w:line="360" w:lineRule="auto"/>
        <w:rPr>
          <w:rFonts w:asciiTheme="majorBidi" w:hAnsiTheme="majorBidi" w:cstheme="majorBidi"/>
          <w:b/>
          <w:caps/>
          <w:color w:val="000000" w:themeColor="text1"/>
          <w:sz w:val="40"/>
          <w:szCs w:val="40"/>
        </w:rPr>
      </w:pPr>
    </w:p>
    <w:p w14:paraId="4238D104" w14:textId="1005B0FE" w:rsidR="00EA4126" w:rsidRPr="003C1A0A" w:rsidRDefault="00EA4126" w:rsidP="001632E6">
      <w:pPr>
        <w:pStyle w:val="NoSpacing"/>
        <w:pBdr>
          <w:bottom w:val="single" w:sz="12" w:space="1" w:color="auto"/>
        </w:pBdr>
        <w:spacing w:before="40"/>
        <w:rPr>
          <w:rFonts w:asciiTheme="majorBidi" w:hAnsiTheme="majorBidi" w:cstheme="majorBidi"/>
          <w:bCs/>
          <w:caps/>
          <w:color w:val="000000" w:themeColor="text1"/>
          <w:sz w:val="40"/>
          <w:szCs w:val="40"/>
        </w:rPr>
      </w:pPr>
    </w:p>
    <w:p w14:paraId="4563C249" w14:textId="6D3151A0" w:rsidR="00F23159" w:rsidRPr="003C1A0A" w:rsidRDefault="00F23159" w:rsidP="001632E6">
      <w:pPr>
        <w:pStyle w:val="NoSpacing"/>
        <w:pBdr>
          <w:bottom w:val="single" w:sz="12" w:space="1" w:color="auto"/>
        </w:pBdr>
        <w:spacing w:before="40"/>
        <w:rPr>
          <w:rFonts w:asciiTheme="majorBidi" w:hAnsiTheme="majorBidi" w:cstheme="majorBidi"/>
          <w:bCs/>
          <w:caps/>
          <w:color w:val="000000" w:themeColor="text1"/>
          <w:sz w:val="40"/>
          <w:szCs w:val="40"/>
        </w:rPr>
      </w:pPr>
    </w:p>
    <w:p w14:paraId="181567A1" w14:textId="7BCFD5EB" w:rsidR="00F23159" w:rsidRPr="003C1A0A" w:rsidRDefault="00F23159" w:rsidP="001632E6">
      <w:pPr>
        <w:pStyle w:val="NoSpacing"/>
        <w:pBdr>
          <w:bottom w:val="single" w:sz="12" w:space="1" w:color="auto"/>
        </w:pBdr>
        <w:spacing w:before="40"/>
        <w:rPr>
          <w:rFonts w:asciiTheme="majorBidi" w:hAnsiTheme="majorBidi" w:cstheme="majorBidi"/>
          <w:bCs/>
          <w:caps/>
          <w:color w:val="000000" w:themeColor="text1"/>
          <w:sz w:val="40"/>
          <w:szCs w:val="40"/>
        </w:rPr>
      </w:pPr>
    </w:p>
    <w:p w14:paraId="6F4E8384" w14:textId="77777777" w:rsidR="00F23159" w:rsidRPr="003C1A0A" w:rsidRDefault="00F23159" w:rsidP="001632E6">
      <w:pPr>
        <w:pStyle w:val="NoSpacing"/>
        <w:pBdr>
          <w:bottom w:val="single" w:sz="12" w:space="1" w:color="auto"/>
        </w:pBdr>
        <w:spacing w:before="40"/>
        <w:rPr>
          <w:rFonts w:asciiTheme="majorBidi" w:hAnsiTheme="majorBidi" w:cstheme="majorBidi"/>
          <w:bCs/>
          <w:caps/>
          <w:color w:val="000000" w:themeColor="text1"/>
          <w:sz w:val="40"/>
          <w:szCs w:val="40"/>
        </w:rPr>
      </w:pPr>
    </w:p>
    <w:p w14:paraId="7DBC19D5" w14:textId="278700EB" w:rsidR="001632E6" w:rsidRPr="003C1A0A" w:rsidRDefault="00F11D98" w:rsidP="00597A22">
      <w:pPr>
        <w:pStyle w:val="NoSpacing"/>
        <w:pBdr>
          <w:bottom w:val="single" w:sz="12" w:space="1" w:color="auto"/>
        </w:pBdr>
        <w:spacing w:before="40"/>
        <w:rPr>
          <w:rFonts w:asciiTheme="majorBidi" w:hAnsiTheme="majorBidi" w:cstheme="majorBidi"/>
          <w:bCs/>
          <w:caps/>
          <w:color w:val="000000" w:themeColor="text1"/>
          <w:sz w:val="40"/>
          <w:szCs w:val="40"/>
        </w:rPr>
      </w:pPr>
      <w:r w:rsidRPr="003C1A0A">
        <w:rPr>
          <w:rFonts w:asciiTheme="majorBidi" w:hAnsiTheme="majorBidi" w:cstheme="majorBidi"/>
          <w:bCs/>
          <w:caps/>
          <w:color w:val="000000" w:themeColor="text1"/>
          <w:sz w:val="40"/>
          <w:szCs w:val="40"/>
        </w:rPr>
        <w:t>Business Requirement Document</w:t>
      </w:r>
    </w:p>
    <w:p w14:paraId="57099CD5" w14:textId="344337E1" w:rsidR="00597A22" w:rsidRPr="003C1A0A" w:rsidRDefault="00F46BC0" w:rsidP="00597A22">
      <w:pPr>
        <w:spacing w:after="0"/>
        <w:rPr>
          <w:rFonts w:asciiTheme="majorBidi" w:hAnsiTheme="majorBidi" w:cstheme="majorBidi"/>
          <w:bCs/>
          <w:i/>
          <w:iCs/>
          <w:color w:val="auto"/>
          <w:sz w:val="36"/>
          <w:szCs w:val="36"/>
          <w:lang w:bidi="hi-IN"/>
        </w:rPr>
      </w:pPr>
      <w:r w:rsidRPr="003C1A0A">
        <w:rPr>
          <w:rFonts w:asciiTheme="majorBidi" w:hAnsiTheme="majorBidi" w:cstheme="majorBidi"/>
          <w:bCs/>
          <w:i/>
          <w:iCs/>
          <w:color w:val="auto"/>
          <w:sz w:val="36"/>
          <w:szCs w:val="36"/>
          <w:lang w:bidi="hi-IN"/>
        </w:rPr>
        <w:t>Modern Statistics Platform (</w:t>
      </w:r>
      <w:r w:rsidR="00E62340" w:rsidRPr="003C1A0A">
        <w:rPr>
          <w:rFonts w:asciiTheme="majorBidi" w:hAnsiTheme="majorBidi" w:cstheme="majorBidi"/>
          <w:bCs/>
          <w:i/>
          <w:iCs/>
          <w:color w:val="auto"/>
          <w:sz w:val="36"/>
          <w:szCs w:val="36"/>
          <w:lang w:bidi="hi-IN"/>
        </w:rPr>
        <w:t>MauStats</w:t>
      </w:r>
      <w:r w:rsidRPr="003C1A0A">
        <w:rPr>
          <w:rFonts w:asciiTheme="majorBidi" w:hAnsiTheme="majorBidi" w:cstheme="majorBidi"/>
          <w:bCs/>
          <w:i/>
          <w:iCs/>
          <w:color w:val="auto"/>
          <w:sz w:val="36"/>
          <w:szCs w:val="36"/>
          <w:lang w:bidi="hi-IN"/>
        </w:rPr>
        <w:t>)</w:t>
      </w:r>
    </w:p>
    <w:sdt>
      <w:sdtPr>
        <w:rPr>
          <w:rFonts w:asciiTheme="majorBidi" w:hAnsiTheme="majorBidi" w:cstheme="majorBidi"/>
          <w:sz w:val="24"/>
          <w:szCs w:val="24"/>
        </w:rPr>
        <w:id w:val="-1880997413"/>
        <w:docPartObj>
          <w:docPartGallery w:val="Cover Pages"/>
          <w:docPartUnique/>
        </w:docPartObj>
      </w:sdtPr>
      <w:sdtContent>
        <w:bookmarkStart w:id="1" w:name="_gjdgxs" w:displacedByCustomXml="prev"/>
        <w:bookmarkEnd w:id="1" w:displacedByCustomXml="prev"/>
        <w:p w14:paraId="63DCE17A" w14:textId="581C76E2" w:rsidR="001632E6" w:rsidRPr="003C1A0A" w:rsidRDefault="001632E6" w:rsidP="001632E6">
          <w:pPr>
            <w:spacing w:after="0"/>
            <w:jc w:val="center"/>
            <w:rPr>
              <w:rFonts w:asciiTheme="majorBidi" w:hAnsiTheme="majorBidi" w:cstheme="majorBidi"/>
              <w:sz w:val="24"/>
              <w:szCs w:val="24"/>
              <w:u w:val="single"/>
            </w:rPr>
          </w:pPr>
        </w:p>
        <w:p w14:paraId="2BC2F304" w14:textId="77777777" w:rsidR="001632E6" w:rsidRPr="003C1A0A" w:rsidRDefault="001632E6" w:rsidP="001632E6">
          <w:pPr>
            <w:rPr>
              <w:rFonts w:asciiTheme="majorBidi" w:hAnsiTheme="majorBidi" w:cstheme="majorBidi"/>
              <w:b/>
              <w:bCs/>
            </w:rPr>
          </w:pPr>
        </w:p>
        <w:p w14:paraId="70F1B74B" w14:textId="77777777" w:rsidR="001632E6" w:rsidRPr="003C1A0A" w:rsidRDefault="001632E6" w:rsidP="001632E6">
          <w:pPr>
            <w:rPr>
              <w:rFonts w:asciiTheme="majorBidi" w:hAnsiTheme="majorBidi" w:cstheme="majorBidi"/>
              <w:b/>
              <w:bCs/>
            </w:rPr>
          </w:pPr>
        </w:p>
        <w:p w14:paraId="0411A618" w14:textId="77777777" w:rsidR="001632E6" w:rsidRPr="003C1A0A" w:rsidRDefault="001632E6" w:rsidP="001632E6">
          <w:pPr>
            <w:spacing w:line="240" w:lineRule="auto"/>
            <w:rPr>
              <w:rFonts w:asciiTheme="majorBidi" w:eastAsia="Times" w:hAnsiTheme="majorBidi" w:cstheme="majorBidi"/>
              <w:b/>
              <w:bCs/>
            </w:rPr>
          </w:pPr>
          <w:r w:rsidRPr="003C1A0A">
            <w:rPr>
              <w:rFonts w:asciiTheme="majorBidi" w:hAnsiTheme="majorBidi" w:cstheme="majorBidi"/>
              <w:b/>
              <w:bCs/>
            </w:rPr>
            <w:t>Revision History</w:t>
          </w:r>
        </w:p>
        <w:tbl>
          <w:tblPr>
            <w:tblW w:w="9294" w:type="dxa"/>
            <w:tblInd w:w="3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166"/>
            <w:gridCol w:w="2335"/>
            <w:gridCol w:w="4242"/>
            <w:gridCol w:w="1551"/>
          </w:tblGrid>
          <w:tr w:rsidR="001632E6" w:rsidRPr="003C1A0A" w14:paraId="79C8B1FF" w14:textId="77777777" w:rsidTr="00D66624">
            <w:trPr>
              <w:trHeight w:val="475"/>
            </w:trPr>
            <w:tc>
              <w:tcPr>
                <w:tcW w:w="116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341DA549" w14:textId="77777777" w:rsidR="001632E6" w:rsidRPr="003C1A0A" w:rsidRDefault="001632E6" w:rsidP="00EA4126">
                <w:pPr>
                  <w:spacing w:line="240" w:lineRule="auto"/>
                  <w:jc w:val="both"/>
                  <w:rPr>
                    <w:rFonts w:asciiTheme="majorBidi" w:hAnsiTheme="majorBidi" w:cstheme="majorBidi"/>
                  </w:rPr>
                </w:pPr>
                <w:r w:rsidRPr="003C1A0A">
                  <w:rPr>
                    <w:rFonts w:asciiTheme="majorBidi" w:hAnsiTheme="majorBidi" w:cstheme="majorBidi"/>
                  </w:rPr>
                  <w:t>Name</w:t>
                </w:r>
              </w:p>
            </w:tc>
            <w:tc>
              <w:tcPr>
                <w:tcW w:w="2335"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705AAEB1" w14:textId="77777777" w:rsidR="001632E6" w:rsidRPr="003C1A0A" w:rsidRDefault="001632E6" w:rsidP="00EA4126">
                <w:pPr>
                  <w:spacing w:line="240" w:lineRule="auto"/>
                  <w:jc w:val="both"/>
                  <w:rPr>
                    <w:rFonts w:asciiTheme="majorBidi" w:hAnsiTheme="majorBidi" w:cstheme="majorBidi"/>
                  </w:rPr>
                </w:pPr>
                <w:r w:rsidRPr="003C1A0A">
                  <w:rPr>
                    <w:rFonts w:asciiTheme="majorBidi" w:hAnsiTheme="majorBidi" w:cstheme="majorBidi"/>
                  </w:rPr>
                  <w:t>Date</w:t>
                </w:r>
              </w:p>
            </w:tc>
            <w:tc>
              <w:tcPr>
                <w:tcW w:w="4242"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61ECBFF3" w14:textId="77777777" w:rsidR="001632E6" w:rsidRPr="003C1A0A" w:rsidRDefault="001632E6" w:rsidP="00EA4126">
                <w:pPr>
                  <w:spacing w:line="240" w:lineRule="auto"/>
                  <w:jc w:val="both"/>
                  <w:rPr>
                    <w:rFonts w:asciiTheme="majorBidi" w:hAnsiTheme="majorBidi" w:cstheme="majorBidi"/>
                  </w:rPr>
                </w:pPr>
                <w:r w:rsidRPr="003C1A0A">
                  <w:rPr>
                    <w:rFonts w:asciiTheme="majorBidi" w:hAnsiTheme="majorBidi" w:cstheme="majorBidi"/>
                  </w:rPr>
                  <w:t>Reasons of Changes</w:t>
                </w:r>
              </w:p>
            </w:tc>
            <w:tc>
              <w:tcPr>
                <w:tcW w:w="155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528CACA9" w14:textId="77777777" w:rsidR="001632E6" w:rsidRPr="003C1A0A" w:rsidRDefault="001632E6" w:rsidP="00EA4126">
                <w:pPr>
                  <w:spacing w:line="240" w:lineRule="auto"/>
                  <w:jc w:val="both"/>
                  <w:rPr>
                    <w:rFonts w:asciiTheme="majorBidi" w:hAnsiTheme="majorBidi" w:cstheme="majorBidi"/>
                  </w:rPr>
                </w:pPr>
                <w:r w:rsidRPr="003C1A0A">
                  <w:rPr>
                    <w:rFonts w:asciiTheme="majorBidi" w:hAnsiTheme="majorBidi" w:cstheme="majorBidi"/>
                  </w:rPr>
                  <w:t>Version</w:t>
                </w:r>
              </w:p>
            </w:tc>
          </w:tr>
          <w:tr w:rsidR="001632E6" w:rsidRPr="003C1A0A" w14:paraId="553F558C" w14:textId="77777777" w:rsidTr="00D66624">
            <w:trPr>
              <w:trHeight w:val="348"/>
            </w:trPr>
            <w:tc>
              <w:tcPr>
                <w:tcW w:w="116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23618557" w14:textId="77777777" w:rsidR="001632E6" w:rsidRPr="003C1A0A" w:rsidRDefault="001632E6" w:rsidP="00EA4126">
                <w:pPr>
                  <w:spacing w:line="240" w:lineRule="auto"/>
                  <w:jc w:val="both"/>
                  <w:rPr>
                    <w:rFonts w:asciiTheme="majorBidi" w:hAnsiTheme="majorBidi" w:cstheme="majorBidi"/>
                  </w:rPr>
                </w:pPr>
                <w:r w:rsidRPr="003C1A0A">
                  <w:rPr>
                    <w:rFonts w:asciiTheme="majorBidi" w:hAnsiTheme="majorBidi" w:cstheme="majorBidi"/>
                  </w:rPr>
                  <w:t>iTM</w:t>
                </w:r>
              </w:p>
            </w:tc>
            <w:tc>
              <w:tcPr>
                <w:tcW w:w="2335"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6F451E43" w14:textId="414F8508" w:rsidR="001632E6" w:rsidRPr="003C1A0A" w:rsidRDefault="00A113BB" w:rsidP="00CE50BB">
                <w:pPr>
                  <w:spacing w:line="240" w:lineRule="auto"/>
                  <w:jc w:val="both"/>
                  <w:rPr>
                    <w:rFonts w:asciiTheme="majorBidi" w:hAnsiTheme="majorBidi" w:cstheme="majorBidi"/>
                  </w:rPr>
                </w:pPr>
                <w:r w:rsidRPr="003C1A0A">
                  <w:rPr>
                    <w:rFonts w:asciiTheme="majorBidi" w:hAnsiTheme="majorBidi" w:cstheme="majorBidi"/>
                  </w:rPr>
                  <w:t>1</w:t>
                </w:r>
                <w:r w:rsidR="00032827" w:rsidRPr="003C1A0A">
                  <w:rPr>
                    <w:rFonts w:asciiTheme="majorBidi" w:hAnsiTheme="majorBidi" w:cstheme="majorBidi"/>
                  </w:rPr>
                  <w:t>6</w:t>
                </w:r>
                <w:r w:rsidR="008F12AB" w:rsidRPr="003C1A0A">
                  <w:rPr>
                    <w:rFonts w:asciiTheme="majorBidi" w:hAnsiTheme="majorBidi" w:cstheme="majorBidi"/>
                    <w:vertAlign w:val="superscript"/>
                  </w:rPr>
                  <w:t xml:space="preserve">th </w:t>
                </w:r>
                <w:r w:rsidR="00CE50BB" w:rsidRPr="003C1A0A">
                  <w:rPr>
                    <w:rFonts w:asciiTheme="majorBidi" w:hAnsiTheme="majorBidi" w:cstheme="majorBidi"/>
                  </w:rPr>
                  <w:t>Aug</w:t>
                </w:r>
                <w:r w:rsidR="00683624" w:rsidRPr="003C1A0A">
                  <w:rPr>
                    <w:rFonts w:asciiTheme="majorBidi" w:hAnsiTheme="majorBidi" w:cstheme="majorBidi"/>
                  </w:rPr>
                  <w:t xml:space="preserve"> </w:t>
                </w:r>
                <w:r w:rsidR="00AA5F53" w:rsidRPr="003C1A0A">
                  <w:rPr>
                    <w:rFonts w:asciiTheme="majorBidi" w:hAnsiTheme="majorBidi" w:cstheme="majorBidi"/>
                  </w:rPr>
                  <w:t>2023</w:t>
                </w:r>
              </w:p>
            </w:tc>
            <w:tc>
              <w:tcPr>
                <w:tcW w:w="4242"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49A6F15E" w14:textId="65E4E355" w:rsidR="001632E6" w:rsidRPr="003C1A0A" w:rsidRDefault="001632E6" w:rsidP="00EA4126">
                <w:pPr>
                  <w:spacing w:line="240" w:lineRule="auto"/>
                  <w:jc w:val="both"/>
                  <w:rPr>
                    <w:rFonts w:asciiTheme="majorBidi" w:hAnsiTheme="majorBidi" w:cstheme="majorBidi"/>
                  </w:rPr>
                </w:pPr>
                <w:r w:rsidRPr="003C1A0A">
                  <w:rPr>
                    <w:rFonts w:asciiTheme="majorBidi" w:hAnsiTheme="majorBidi" w:cstheme="majorBidi"/>
                  </w:rPr>
                  <w:t xml:space="preserve">The first draft of </w:t>
                </w:r>
                <w:r w:rsidR="00F11D98" w:rsidRPr="003C1A0A">
                  <w:rPr>
                    <w:rFonts w:asciiTheme="majorBidi" w:hAnsiTheme="majorBidi" w:cstheme="majorBidi"/>
                  </w:rPr>
                  <w:t>BRD</w:t>
                </w:r>
                <w:r w:rsidRPr="003C1A0A">
                  <w:rPr>
                    <w:rFonts w:asciiTheme="majorBidi" w:hAnsiTheme="majorBidi" w:cstheme="majorBidi"/>
                  </w:rPr>
                  <w:t xml:space="preserve"> developed.</w:t>
                </w:r>
              </w:p>
            </w:tc>
            <w:tc>
              <w:tcPr>
                <w:tcW w:w="155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248674E6" w14:textId="77777777" w:rsidR="001632E6" w:rsidRPr="003C1A0A" w:rsidRDefault="001632E6" w:rsidP="00EA4126">
                <w:pPr>
                  <w:spacing w:line="240" w:lineRule="auto"/>
                  <w:jc w:val="both"/>
                  <w:rPr>
                    <w:rFonts w:asciiTheme="majorBidi" w:hAnsiTheme="majorBidi" w:cstheme="majorBidi"/>
                  </w:rPr>
                </w:pPr>
                <w:r w:rsidRPr="003C1A0A">
                  <w:rPr>
                    <w:rFonts w:asciiTheme="majorBidi" w:hAnsiTheme="majorBidi" w:cstheme="majorBidi"/>
                  </w:rPr>
                  <w:t>V1</w:t>
                </w:r>
              </w:p>
            </w:tc>
          </w:tr>
        </w:tbl>
        <w:p w14:paraId="79C1CC53" w14:textId="77777777" w:rsidR="001632E6" w:rsidRPr="003C1A0A" w:rsidRDefault="001632E6" w:rsidP="001632E6">
          <w:pPr>
            <w:spacing w:after="0" w:line="240" w:lineRule="auto"/>
            <w:jc w:val="both"/>
            <w:rPr>
              <w:rFonts w:asciiTheme="majorBidi" w:hAnsiTheme="majorBidi" w:cstheme="majorBidi"/>
              <w:sz w:val="24"/>
              <w:szCs w:val="24"/>
            </w:rPr>
          </w:pPr>
          <w:r w:rsidRPr="003C1A0A">
            <w:rPr>
              <w:rFonts w:asciiTheme="majorBidi" w:hAnsiTheme="majorBidi" w:cstheme="majorBidi"/>
              <w:sz w:val="24"/>
              <w:szCs w:val="24"/>
            </w:rPr>
            <w:br w:type="page"/>
          </w:r>
        </w:p>
      </w:sdtContent>
    </w:sdt>
    <w:bookmarkStart w:id="2" w:name="_Toc56010056"/>
    <w:bookmarkStart w:id="3" w:name="_Toc38549827"/>
    <w:p w14:paraId="5EABC8B3" w14:textId="15D1E6B4" w:rsidR="00450C89" w:rsidRDefault="00E86D26" w:rsidP="00450C89">
      <w:pPr>
        <w:pStyle w:val="TOC1"/>
        <w:rPr>
          <w:ins w:id="4" w:author="Deep Nidhi" w:date="2023-09-11T12:21:00Z"/>
          <w:rFonts w:asciiTheme="minorHAnsi" w:eastAsiaTheme="minorEastAsia" w:hAnsiTheme="minorHAnsi" w:cstheme="minorBidi"/>
          <w:noProof/>
          <w:color w:val="auto"/>
          <w:kern w:val="2"/>
          <w:sz w:val="22"/>
          <w:szCs w:val="22"/>
          <w:lang w:val="en-GB" w:eastAsia="en-GB"/>
          <w14:ligatures w14:val="standardContextual"/>
        </w:rPr>
      </w:pPr>
      <w:r w:rsidRPr="003C1A0A">
        <w:rPr>
          <w:rFonts w:cstheme="majorBidi"/>
        </w:rPr>
        <w:lastRenderedPageBreak/>
        <w:fldChar w:fldCharType="begin"/>
      </w:r>
      <w:r w:rsidRPr="003C1A0A">
        <w:rPr>
          <w:rFonts w:cstheme="majorBidi"/>
        </w:rPr>
        <w:instrText xml:space="preserve"> TOC \o "1-3" \h \z \t "Heading3,3,Heading4,4" </w:instrText>
      </w:r>
      <w:r w:rsidRPr="003C1A0A">
        <w:rPr>
          <w:rFonts w:cstheme="majorBidi"/>
        </w:rPr>
        <w:fldChar w:fldCharType="separate"/>
      </w:r>
      <w:ins w:id="5" w:author="Deep Nidhi" w:date="2023-09-11T12:21:00Z">
        <w:r w:rsidR="00450C89" w:rsidRPr="00840001">
          <w:rPr>
            <w:rStyle w:val="Hyperlink"/>
            <w:noProof/>
          </w:rPr>
          <w:fldChar w:fldCharType="begin"/>
        </w:r>
        <w:r w:rsidR="00450C89" w:rsidRPr="00840001">
          <w:rPr>
            <w:rStyle w:val="Hyperlink"/>
            <w:noProof/>
          </w:rPr>
          <w:instrText xml:space="preserve"> </w:instrText>
        </w:r>
        <w:r w:rsidR="00450C89">
          <w:rPr>
            <w:noProof/>
          </w:rPr>
          <w:instrText>HYPERLINK \l "_Toc145327292"</w:instrText>
        </w:r>
        <w:r w:rsidR="00450C89" w:rsidRPr="00840001">
          <w:rPr>
            <w:rStyle w:val="Hyperlink"/>
            <w:noProof/>
          </w:rPr>
          <w:instrText xml:space="preserve"> </w:instrText>
        </w:r>
        <w:r w:rsidR="00450C89" w:rsidRPr="00840001">
          <w:rPr>
            <w:rStyle w:val="Hyperlink"/>
            <w:noProof/>
          </w:rPr>
        </w:r>
        <w:r w:rsidR="00450C89" w:rsidRPr="00840001">
          <w:rPr>
            <w:rStyle w:val="Hyperlink"/>
            <w:noProof/>
          </w:rPr>
          <w:fldChar w:fldCharType="separate"/>
        </w:r>
        <w:r w:rsidR="00450C89" w:rsidRPr="00840001">
          <w:rPr>
            <w:rStyle w:val="Hyperlink"/>
            <w:rFonts w:asciiTheme="majorBidi" w:hAnsiTheme="majorBidi"/>
            <w:noProof/>
          </w:rPr>
          <w:t>1.0 Executive Summary</w:t>
        </w:r>
        <w:r w:rsidR="00450C89">
          <w:rPr>
            <w:noProof/>
            <w:webHidden/>
          </w:rPr>
          <w:tab/>
        </w:r>
        <w:r w:rsidR="00450C89">
          <w:rPr>
            <w:noProof/>
            <w:webHidden/>
          </w:rPr>
          <w:fldChar w:fldCharType="begin"/>
        </w:r>
        <w:r w:rsidR="00450C89">
          <w:rPr>
            <w:noProof/>
            <w:webHidden/>
          </w:rPr>
          <w:instrText xml:space="preserve"> PAGEREF _Toc145327292 \h </w:instrText>
        </w:r>
        <w:r w:rsidR="00450C89">
          <w:rPr>
            <w:noProof/>
            <w:webHidden/>
          </w:rPr>
        </w:r>
      </w:ins>
      <w:r w:rsidR="00450C89">
        <w:rPr>
          <w:noProof/>
          <w:webHidden/>
        </w:rPr>
        <w:fldChar w:fldCharType="separate"/>
      </w:r>
      <w:ins w:id="6" w:author="Deep Nidhi" w:date="2023-09-11T12:21:00Z">
        <w:r w:rsidR="00450C89">
          <w:rPr>
            <w:noProof/>
            <w:webHidden/>
          </w:rPr>
          <w:t>6</w:t>
        </w:r>
        <w:r w:rsidR="00450C89">
          <w:rPr>
            <w:noProof/>
            <w:webHidden/>
          </w:rPr>
          <w:fldChar w:fldCharType="end"/>
        </w:r>
        <w:r w:rsidR="00450C89" w:rsidRPr="00840001">
          <w:rPr>
            <w:rStyle w:val="Hyperlink"/>
            <w:noProof/>
          </w:rPr>
          <w:fldChar w:fldCharType="end"/>
        </w:r>
      </w:ins>
    </w:p>
    <w:p w14:paraId="7F3F5AA2" w14:textId="55FE7A39" w:rsidR="00450C89" w:rsidRDefault="00450C89">
      <w:pPr>
        <w:pStyle w:val="TOC2"/>
        <w:tabs>
          <w:tab w:val="left" w:pos="660"/>
          <w:tab w:val="right" w:leader="dot" w:pos="9350"/>
        </w:tabs>
        <w:rPr>
          <w:ins w:id="7" w:author="Deep Nidhi" w:date="2023-09-11T12:21:00Z"/>
          <w:rFonts w:eastAsiaTheme="minorEastAsia" w:cstheme="minorBidi"/>
          <w:b w:val="0"/>
          <w:bCs w:val="0"/>
          <w:noProof/>
          <w:color w:val="auto"/>
          <w:kern w:val="2"/>
          <w:sz w:val="22"/>
          <w:szCs w:val="22"/>
          <w:lang w:val="en-GB" w:eastAsia="en-GB"/>
          <w14:ligatures w14:val="standardContextual"/>
        </w:rPr>
      </w:pPr>
      <w:ins w:id="8"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"_Toc145327293"</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1.1</w:t>
        </w:r>
        <w:r>
          <w:rPr>
            <w:rFonts w:eastAsiaTheme="minorEastAsia" w:cstheme="minorBidi"/>
            <w:b w:val="0"/>
            <w:bCs w:val="0"/>
            <w:noProof/>
            <w:color w:val="auto"/>
            <w:kern w:val="2"/>
            <w:sz w:val="22"/>
            <w:szCs w:val="22"/>
            <w:lang w:val="en-GB" w:eastAsia="en-GB"/>
            <w14:ligatures w14:val="standardContextual"/>
          </w:rPr>
          <w:tab/>
        </w:r>
        <w:r w:rsidRPr="00840001">
          <w:rPr>
            <w:rStyle w:val="Hyperlink"/>
            <w:rFonts w:asciiTheme="majorBidi" w:hAnsiTheme="majorBidi"/>
            <w:noProof/>
          </w:rPr>
          <w:t>Document Convention</w:t>
        </w:r>
        <w:r>
          <w:rPr>
            <w:noProof/>
            <w:webHidden/>
          </w:rPr>
          <w:tab/>
        </w:r>
        <w:r>
          <w:rPr>
            <w:noProof/>
            <w:webHidden/>
          </w:rPr>
          <w:fldChar w:fldCharType="begin"/>
        </w:r>
        <w:r>
          <w:rPr>
            <w:noProof/>
            <w:webHidden/>
          </w:rPr>
          <w:instrText xml:space="preserve"> PAGEREF _Toc145327293 \h </w:instrText>
        </w:r>
        <w:r>
          <w:rPr>
            <w:noProof/>
            <w:webHidden/>
          </w:rPr>
        </w:r>
      </w:ins>
      <w:r>
        <w:rPr>
          <w:noProof/>
          <w:webHidden/>
        </w:rPr>
        <w:fldChar w:fldCharType="separate"/>
      </w:r>
      <w:ins w:id="9" w:author="Deep Nidhi" w:date="2023-09-11T12:21:00Z">
        <w:r>
          <w:rPr>
            <w:noProof/>
            <w:webHidden/>
          </w:rPr>
          <w:t>8</w:t>
        </w:r>
        <w:r>
          <w:rPr>
            <w:noProof/>
            <w:webHidden/>
          </w:rPr>
          <w:fldChar w:fldCharType="end"/>
        </w:r>
        <w:r w:rsidRPr="00840001">
          <w:rPr>
            <w:rStyle w:val="Hyperlink"/>
            <w:noProof/>
          </w:rPr>
          <w:fldChar w:fldCharType="end"/>
        </w:r>
      </w:ins>
    </w:p>
    <w:p w14:paraId="3C84F05D" w14:textId="4251D2E8" w:rsidR="00450C89" w:rsidRDefault="00450C89">
      <w:pPr>
        <w:pStyle w:val="TOC2"/>
        <w:tabs>
          <w:tab w:val="left" w:pos="660"/>
          <w:tab w:val="right" w:leader="dot" w:pos="9350"/>
        </w:tabs>
        <w:rPr>
          <w:ins w:id="10" w:author="Deep Nidhi" w:date="2023-09-11T12:21:00Z"/>
          <w:rFonts w:eastAsiaTheme="minorEastAsia" w:cstheme="minorBidi"/>
          <w:b w:val="0"/>
          <w:bCs w:val="0"/>
          <w:noProof/>
          <w:color w:val="auto"/>
          <w:kern w:val="2"/>
          <w:sz w:val="22"/>
          <w:szCs w:val="22"/>
          <w:lang w:val="en-GB" w:eastAsia="en-GB"/>
          <w14:ligatures w14:val="standardContextual"/>
        </w:rPr>
      </w:pPr>
      <w:ins w:id="11"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"_Toc145327294"</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1.2</w:t>
        </w:r>
        <w:r>
          <w:rPr>
            <w:rFonts w:eastAsiaTheme="minorEastAsia" w:cstheme="minorBidi"/>
            <w:b w:val="0"/>
            <w:bCs w:val="0"/>
            <w:noProof/>
            <w:color w:val="auto"/>
            <w:kern w:val="2"/>
            <w:sz w:val="22"/>
            <w:szCs w:val="22"/>
            <w:lang w:val="en-GB" w:eastAsia="en-GB"/>
            <w14:ligatures w14:val="standardContextual"/>
          </w:rPr>
          <w:tab/>
        </w:r>
        <w:r w:rsidRPr="00840001">
          <w:rPr>
            <w:rStyle w:val="Hyperlink"/>
            <w:rFonts w:asciiTheme="majorBidi" w:hAnsiTheme="majorBidi"/>
            <w:noProof/>
          </w:rPr>
          <w:t>Intended Audience and Reading Suggestions</w:t>
        </w:r>
        <w:r>
          <w:rPr>
            <w:noProof/>
            <w:webHidden/>
          </w:rPr>
          <w:tab/>
        </w:r>
        <w:r>
          <w:rPr>
            <w:noProof/>
            <w:webHidden/>
          </w:rPr>
          <w:fldChar w:fldCharType="begin"/>
        </w:r>
        <w:r>
          <w:rPr>
            <w:noProof/>
            <w:webHidden/>
          </w:rPr>
          <w:instrText xml:space="preserve"> PAGEREF _Toc145327294 \h </w:instrText>
        </w:r>
        <w:r>
          <w:rPr>
            <w:noProof/>
            <w:webHidden/>
          </w:rPr>
        </w:r>
      </w:ins>
      <w:r>
        <w:rPr>
          <w:noProof/>
          <w:webHidden/>
        </w:rPr>
        <w:fldChar w:fldCharType="separate"/>
      </w:r>
      <w:ins w:id="12" w:author="Deep Nidhi" w:date="2023-09-11T12:21:00Z">
        <w:r>
          <w:rPr>
            <w:noProof/>
            <w:webHidden/>
          </w:rPr>
          <w:t>9</w:t>
        </w:r>
        <w:r>
          <w:rPr>
            <w:noProof/>
            <w:webHidden/>
          </w:rPr>
          <w:fldChar w:fldCharType="end"/>
        </w:r>
        <w:r w:rsidRPr="00840001">
          <w:rPr>
            <w:rStyle w:val="Hyperlink"/>
            <w:noProof/>
          </w:rPr>
          <w:fldChar w:fldCharType="end"/>
        </w:r>
      </w:ins>
    </w:p>
    <w:p w14:paraId="5305EED5" w14:textId="4BBC81B5" w:rsidR="00450C89" w:rsidRDefault="00450C89" w:rsidP="00450C89">
      <w:pPr>
        <w:pStyle w:val="TOC1"/>
        <w:rPr>
          <w:ins w:id="13" w:author="Deep Nidhi" w:date="2023-09-11T12:21:00Z"/>
          <w:rFonts w:asciiTheme="minorHAnsi" w:eastAsiaTheme="minorEastAsia" w:hAnsiTheme="minorHAnsi" w:cstheme="minorBidi"/>
          <w:noProof/>
          <w:color w:val="auto"/>
          <w:kern w:val="2"/>
          <w:sz w:val="22"/>
          <w:szCs w:val="22"/>
          <w:lang w:val="en-GB" w:eastAsia="en-GB"/>
          <w14:ligatures w14:val="standardContextual"/>
        </w:rPr>
      </w:pPr>
      <w:ins w:id="14"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"_Toc145327295"</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2.0 The System</w:t>
        </w:r>
        <w:r>
          <w:rPr>
            <w:noProof/>
            <w:webHidden/>
          </w:rPr>
          <w:tab/>
        </w:r>
        <w:r>
          <w:rPr>
            <w:noProof/>
            <w:webHidden/>
          </w:rPr>
          <w:fldChar w:fldCharType="begin"/>
        </w:r>
        <w:r>
          <w:rPr>
            <w:noProof/>
            <w:webHidden/>
          </w:rPr>
          <w:instrText xml:space="preserve"> PAGEREF _Toc145327295 \h </w:instrText>
        </w:r>
        <w:r>
          <w:rPr>
            <w:noProof/>
            <w:webHidden/>
          </w:rPr>
        </w:r>
      </w:ins>
      <w:r>
        <w:rPr>
          <w:noProof/>
          <w:webHidden/>
        </w:rPr>
        <w:fldChar w:fldCharType="separate"/>
      </w:r>
      <w:ins w:id="15" w:author="Deep Nidhi" w:date="2023-09-11T12:21:00Z">
        <w:r>
          <w:rPr>
            <w:noProof/>
            <w:webHidden/>
          </w:rPr>
          <w:t>11</w:t>
        </w:r>
        <w:r>
          <w:rPr>
            <w:noProof/>
            <w:webHidden/>
          </w:rPr>
          <w:fldChar w:fldCharType="end"/>
        </w:r>
        <w:r w:rsidRPr="00840001">
          <w:rPr>
            <w:rStyle w:val="Hyperlink"/>
            <w:noProof/>
          </w:rPr>
          <w:fldChar w:fldCharType="end"/>
        </w:r>
      </w:ins>
    </w:p>
    <w:p w14:paraId="25A8536C" w14:textId="2755CCAD" w:rsidR="00450C89" w:rsidRDefault="00450C89">
      <w:pPr>
        <w:pStyle w:val="TOC2"/>
        <w:tabs>
          <w:tab w:val="right" w:leader="dot" w:pos="9350"/>
        </w:tabs>
        <w:rPr>
          <w:ins w:id="16" w:author="Deep Nidhi" w:date="2023-09-11T12:21:00Z"/>
          <w:rFonts w:eastAsiaTheme="minorEastAsia" w:cstheme="minorBidi"/>
          <w:b w:val="0"/>
          <w:bCs w:val="0"/>
          <w:noProof/>
          <w:color w:val="auto"/>
          <w:kern w:val="2"/>
          <w:sz w:val="22"/>
          <w:szCs w:val="22"/>
          <w:lang w:val="en-GB" w:eastAsia="en-GB"/>
          <w14:ligatures w14:val="standardContextual"/>
        </w:rPr>
      </w:pPr>
      <w:ins w:id="17"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"_Toc145327296"</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2.1 Purpose of the System</w:t>
        </w:r>
        <w:r>
          <w:rPr>
            <w:noProof/>
            <w:webHidden/>
          </w:rPr>
          <w:tab/>
        </w:r>
        <w:r>
          <w:rPr>
            <w:noProof/>
            <w:webHidden/>
          </w:rPr>
          <w:fldChar w:fldCharType="begin"/>
        </w:r>
        <w:r>
          <w:rPr>
            <w:noProof/>
            <w:webHidden/>
          </w:rPr>
          <w:instrText xml:space="preserve"> PAGEREF _Toc145327296 \h </w:instrText>
        </w:r>
        <w:r>
          <w:rPr>
            <w:noProof/>
            <w:webHidden/>
          </w:rPr>
        </w:r>
      </w:ins>
      <w:r>
        <w:rPr>
          <w:noProof/>
          <w:webHidden/>
        </w:rPr>
        <w:fldChar w:fldCharType="separate"/>
      </w:r>
      <w:ins w:id="18" w:author="Deep Nidhi" w:date="2023-09-11T12:21:00Z">
        <w:r>
          <w:rPr>
            <w:noProof/>
            <w:webHidden/>
          </w:rPr>
          <w:t>11</w:t>
        </w:r>
        <w:r>
          <w:rPr>
            <w:noProof/>
            <w:webHidden/>
          </w:rPr>
          <w:fldChar w:fldCharType="end"/>
        </w:r>
        <w:r w:rsidRPr="00840001">
          <w:rPr>
            <w:rStyle w:val="Hyperlink"/>
            <w:noProof/>
          </w:rPr>
          <w:fldChar w:fldCharType="end"/>
        </w:r>
      </w:ins>
    </w:p>
    <w:p w14:paraId="45951B3E" w14:textId="30C24845" w:rsidR="00450C89" w:rsidRDefault="00450C89">
      <w:pPr>
        <w:pStyle w:val="TOC2"/>
        <w:tabs>
          <w:tab w:val="right" w:leader="dot" w:pos="9350"/>
        </w:tabs>
        <w:rPr>
          <w:ins w:id="19" w:author="Deep Nidhi" w:date="2023-09-11T12:21:00Z"/>
          <w:rFonts w:eastAsiaTheme="minorEastAsia" w:cstheme="minorBidi"/>
          <w:b w:val="0"/>
          <w:bCs w:val="0"/>
          <w:noProof/>
          <w:color w:val="auto"/>
          <w:kern w:val="2"/>
          <w:sz w:val="22"/>
          <w:szCs w:val="22"/>
          <w:lang w:val="en-GB" w:eastAsia="en-GB"/>
          <w14:ligatures w14:val="standardContextual"/>
        </w:rPr>
      </w:pPr>
      <w:ins w:id="20"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"_Toc145327297"</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2.2 System Overview and Scope</w:t>
        </w:r>
        <w:r>
          <w:rPr>
            <w:noProof/>
            <w:webHidden/>
          </w:rPr>
          <w:tab/>
        </w:r>
        <w:r>
          <w:rPr>
            <w:noProof/>
            <w:webHidden/>
          </w:rPr>
          <w:fldChar w:fldCharType="begin"/>
        </w:r>
        <w:r>
          <w:rPr>
            <w:noProof/>
            <w:webHidden/>
          </w:rPr>
          <w:instrText xml:space="preserve"> PAGEREF _Toc145327297 \h </w:instrText>
        </w:r>
        <w:r>
          <w:rPr>
            <w:noProof/>
            <w:webHidden/>
          </w:rPr>
        </w:r>
      </w:ins>
      <w:r>
        <w:rPr>
          <w:noProof/>
          <w:webHidden/>
        </w:rPr>
        <w:fldChar w:fldCharType="separate"/>
      </w:r>
      <w:ins w:id="21" w:author="Deep Nidhi" w:date="2023-09-11T12:21:00Z">
        <w:r>
          <w:rPr>
            <w:noProof/>
            <w:webHidden/>
          </w:rPr>
          <w:t>12</w:t>
        </w:r>
        <w:r>
          <w:rPr>
            <w:noProof/>
            <w:webHidden/>
          </w:rPr>
          <w:fldChar w:fldCharType="end"/>
        </w:r>
        <w:r w:rsidRPr="00840001">
          <w:rPr>
            <w:rStyle w:val="Hyperlink"/>
            <w:noProof/>
          </w:rPr>
          <w:fldChar w:fldCharType="end"/>
        </w:r>
      </w:ins>
    </w:p>
    <w:p w14:paraId="0442FE88" w14:textId="2E4BEA12" w:rsidR="00450C89" w:rsidRDefault="00450C89">
      <w:pPr>
        <w:pStyle w:val="TOC2"/>
        <w:tabs>
          <w:tab w:val="right" w:leader="dot" w:pos="9350"/>
        </w:tabs>
        <w:rPr>
          <w:ins w:id="22" w:author="Deep Nidhi" w:date="2023-09-11T12:21:00Z"/>
          <w:rFonts w:eastAsiaTheme="minorEastAsia" w:cstheme="minorBidi"/>
          <w:b w:val="0"/>
          <w:bCs w:val="0"/>
          <w:noProof/>
          <w:color w:val="auto"/>
          <w:kern w:val="2"/>
          <w:sz w:val="22"/>
          <w:szCs w:val="22"/>
          <w:lang w:val="en-GB" w:eastAsia="en-GB"/>
          <w14:ligatures w14:val="standardContextual"/>
        </w:rPr>
      </w:pPr>
      <w:ins w:id="23"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"_Toc145327298"</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2.3 System Modules</w:t>
        </w:r>
        <w:r>
          <w:rPr>
            <w:noProof/>
            <w:webHidden/>
          </w:rPr>
          <w:tab/>
        </w:r>
        <w:r>
          <w:rPr>
            <w:noProof/>
            <w:webHidden/>
          </w:rPr>
          <w:fldChar w:fldCharType="begin"/>
        </w:r>
        <w:r>
          <w:rPr>
            <w:noProof/>
            <w:webHidden/>
          </w:rPr>
          <w:instrText xml:space="preserve"> PAGEREF _Toc145327298 \h </w:instrText>
        </w:r>
        <w:r>
          <w:rPr>
            <w:noProof/>
            <w:webHidden/>
          </w:rPr>
        </w:r>
      </w:ins>
      <w:r>
        <w:rPr>
          <w:noProof/>
          <w:webHidden/>
        </w:rPr>
        <w:fldChar w:fldCharType="separate"/>
      </w:r>
      <w:ins w:id="24" w:author="Deep Nidhi" w:date="2023-09-11T12:21:00Z">
        <w:r>
          <w:rPr>
            <w:noProof/>
            <w:webHidden/>
          </w:rPr>
          <w:t>15</w:t>
        </w:r>
        <w:r>
          <w:rPr>
            <w:noProof/>
            <w:webHidden/>
          </w:rPr>
          <w:fldChar w:fldCharType="end"/>
        </w:r>
        <w:r w:rsidRPr="00840001">
          <w:rPr>
            <w:rStyle w:val="Hyperlink"/>
            <w:noProof/>
          </w:rPr>
          <w:fldChar w:fldCharType="end"/>
        </w:r>
      </w:ins>
    </w:p>
    <w:p w14:paraId="192B5531" w14:textId="616DCA36" w:rsidR="00450C89" w:rsidRDefault="00450C89">
      <w:pPr>
        <w:pStyle w:val="TOC2"/>
        <w:tabs>
          <w:tab w:val="right" w:leader="dot" w:pos="9350"/>
        </w:tabs>
        <w:rPr>
          <w:ins w:id="25" w:author="Deep Nidhi" w:date="2023-09-11T12:21:00Z"/>
          <w:rFonts w:eastAsiaTheme="minorEastAsia" w:cstheme="minorBidi"/>
          <w:b w:val="0"/>
          <w:bCs w:val="0"/>
          <w:noProof/>
          <w:color w:val="auto"/>
          <w:kern w:val="2"/>
          <w:sz w:val="22"/>
          <w:szCs w:val="22"/>
          <w:lang w:val="en-GB" w:eastAsia="en-GB"/>
          <w14:ligatures w14:val="standardContextual"/>
        </w:rPr>
      </w:pPr>
      <w:ins w:id="26"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"_Toc145327299"</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2.4 System Security</w:t>
        </w:r>
        <w:r>
          <w:rPr>
            <w:noProof/>
            <w:webHidden/>
          </w:rPr>
          <w:tab/>
        </w:r>
        <w:r>
          <w:rPr>
            <w:noProof/>
            <w:webHidden/>
          </w:rPr>
          <w:fldChar w:fldCharType="begin"/>
        </w:r>
        <w:r>
          <w:rPr>
            <w:noProof/>
            <w:webHidden/>
          </w:rPr>
          <w:instrText xml:space="preserve"> PAGEREF _Toc145327299 \h </w:instrText>
        </w:r>
        <w:r>
          <w:rPr>
            <w:noProof/>
            <w:webHidden/>
          </w:rPr>
        </w:r>
      </w:ins>
      <w:r>
        <w:rPr>
          <w:noProof/>
          <w:webHidden/>
        </w:rPr>
        <w:fldChar w:fldCharType="separate"/>
      </w:r>
      <w:ins w:id="27" w:author="Deep Nidhi" w:date="2023-09-11T12:21:00Z">
        <w:r>
          <w:rPr>
            <w:noProof/>
            <w:webHidden/>
          </w:rPr>
          <w:t>18</w:t>
        </w:r>
        <w:r>
          <w:rPr>
            <w:noProof/>
            <w:webHidden/>
          </w:rPr>
          <w:fldChar w:fldCharType="end"/>
        </w:r>
        <w:r w:rsidRPr="00840001">
          <w:rPr>
            <w:rStyle w:val="Hyperlink"/>
            <w:noProof/>
          </w:rPr>
          <w:fldChar w:fldCharType="end"/>
        </w:r>
      </w:ins>
    </w:p>
    <w:p w14:paraId="2E6FEB9B" w14:textId="180FDEA1" w:rsidR="00450C89" w:rsidRDefault="00450C89">
      <w:pPr>
        <w:pStyle w:val="TOC2"/>
        <w:tabs>
          <w:tab w:val="right" w:leader="dot" w:pos="9350"/>
        </w:tabs>
        <w:rPr>
          <w:ins w:id="28" w:author="Deep Nidhi" w:date="2023-09-11T12:21:00Z"/>
          <w:rFonts w:eastAsiaTheme="minorEastAsia" w:cstheme="minorBidi"/>
          <w:b w:val="0"/>
          <w:bCs w:val="0"/>
          <w:noProof/>
          <w:color w:val="auto"/>
          <w:kern w:val="2"/>
          <w:sz w:val="22"/>
          <w:szCs w:val="22"/>
          <w:lang w:val="en-GB" w:eastAsia="en-GB"/>
          <w14:ligatures w14:val="standardContextual"/>
        </w:rPr>
      </w:pPr>
      <w:ins w:id="29"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"_Toc145327300"</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2.5 Technology Stack</w:t>
        </w:r>
        <w:r>
          <w:rPr>
            <w:noProof/>
            <w:webHidden/>
          </w:rPr>
          <w:tab/>
        </w:r>
        <w:r>
          <w:rPr>
            <w:noProof/>
            <w:webHidden/>
          </w:rPr>
          <w:fldChar w:fldCharType="begin"/>
        </w:r>
        <w:r>
          <w:rPr>
            <w:noProof/>
            <w:webHidden/>
          </w:rPr>
          <w:instrText xml:space="preserve"> PAGEREF _Toc145327300 \h </w:instrText>
        </w:r>
        <w:r>
          <w:rPr>
            <w:noProof/>
            <w:webHidden/>
          </w:rPr>
        </w:r>
      </w:ins>
      <w:r>
        <w:rPr>
          <w:noProof/>
          <w:webHidden/>
        </w:rPr>
        <w:fldChar w:fldCharType="separate"/>
      </w:r>
      <w:ins w:id="30" w:author="Deep Nidhi" w:date="2023-09-11T12:21:00Z">
        <w:r>
          <w:rPr>
            <w:noProof/>
            <w:webHidden/>
          </w:rPr>
          <w:t>20</w:t>
        </w:r>
        <w:r>
          <w:rPr>
            <w:noProof/>
            <w:webHidden/>
          </w:rPr>
          <w:fldChar w:fldCharType="end"/>
        </w:r>
        <w:r w:rsidRPr="00840001">
          <w:rPr>
            <w:rStyle w:val="Hyperlink"/>
            <w:noProof/>
          </w:rPr>
          <w:fldChar w:fldCharType="end"/>
        </w:r>
      </w:ins>
    </w:p>
    <w:p w14:paraId="16AE52A2" w14:textId="15D6673B" w:rsidR="00450C89" w:rsidRDefault="00450C89">
      <w:pPr>
        <w:pStyle w:val="TOC2"/>
        <w:tabs>
          <w:tab w:val="right" w:leader="dot" w:pos="9350"/>
        </w:tabs>
        <w:rPr>
          <w:ins w:id="31" w:author="Deep Nidhi" w:date="2023-09-11T12:21:00Z"/>
          <w:rFonts w:eastAsiaTheme="minorEastAsia" w:cstheme="minorBidi"/>
          <w:b w:val="0"/>
          <w:bCs w:val="0"/>
          <w:noProof/>
          <w:color w:val="auto"/>
          <w:kern w:val="2"/>
          <w:sz w:val="22"/>
          <w:szCs w:val="22"/>
          <w:lang w:val="en-GB" w:eastAsia="en-GB"/>
          <w14:ligatures w14:val="standardContextual"/>
        </w:rPr>
      </w:pPr>
      <w:ins w:id="32"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"_Toc145327301"</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2.6 Web Hosting Requirements</w:t>
        </w:r>
        <w:r>
          <w:rPr>
            <w:noProof/>
            <w:webHidden/>
          </w:rPr>
          <w:tab/>
        </w:r>
        <w:r>
          <w:rPr>
            <w:noProof/>
            <w:webHidden/>
          </w:rPr>
          <w:fldChar w:fldCharType="begin"/>
        </w:r>
        <w:r>
          <w:rPr>
            <w:noProof/>
            <w:webHidden/>
          </w:rPr>
          <w:instrText xml:space="preserve"> PAGEREF _Toc145327301 \h </w:instrText>
        </w:r>
        <w:r>
          <w:rPr>
            <w:noProof/>
            <w:webHidden/>
          </w:rPr>
        </w:r>
      </w:ins>
      <w:r>
        <w:rPr>
          <w:noProof/>
          <w:webHidden/>
        </w:rPr>
        <w:fldChar w:fldCharType="separate"/>
      </w:r>
      <w:ins w:id="33" w:author="Deep Nidhi" w:date="2023-09-11T12:21:00Z">
        <w:r>
          <w:rPr>
            <w:noProof/>
            <w:webHidden/>
          </w:rPr>
          <w:t>21</w:t>
        </w:r>
        <w:r>
          <w:rPr>
            <w:noProof/>
            <w:webHidden/>
          </w:rPr>
          <w:fldChar w:fldCharType="end"/>
        </w:r>
        <w:r w:rsidRPr="00840001">
          <w:rPr>
            <w:rStyle w:val="Hyperlink"/>
            <w:noProof/>
          </w:rPr>
          <w:fldChar w:fldCharType="end"/>
        </w:r>
      </w:ins>
    </w:p>
    <w:p w14:paraId="38A4C29B" w14:textId="4786DECE" w:rsidR="00450C89" w:rsidRDefault="00450C89" w:rsidP="00450C89">
      <w:pPr>
        <w:pStyle w:val="TOC1"/>
        <w:rPr>
          <w:ins w:id="34" w:author="Deep Nidhi" w:date="2023-09-11T12:21:00Z"/>
          <w:rFonts w:asciiTheme="minorHAnsi" w:eastAsiaTheme="minorEastAsia" w:hAnsiTheme="minorHAnsi" w:cstheme="minorBidi"/>
          <w:noProof/>
          <w:color w:val="auto"/>
          <w:kern w:val="2"/>
          <w:sz w:val="22"/>
          <w:szCs w:val="22"/>
          <w:lang w:val="en-GB" w:eastAsia="en-GB"/>
          <w14:ligatures w14:val="standardContextual"/>
        </w:rPr>
      </w:pPr>
      <w:ins w:id="35"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"_Toc145327302"</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3.0 Data Management</w:t>
        </w:r>
        <w:r>
          <w:rPr>
            <w:noProof/>
            <w:webHidden/>
          </w:rPr>
          <w:tab/>
        </w:r>
        <w:r>
          <w:rPr>
            <w:noProof/>
            <w:webHidden/>
          </w:rPr>
          <w:fldChar w:fldCharType="begin"/>
        </w:r>
        <w:r>
          <w:rPr>
            <w:noProof/>
            <w:webHidden/>
          </w:rPr>
          <w:instrText xml:space="preserve"> PAGEREF _Toc145327302 \h </w:instrText>
        </w:r>
        <w:r>
          <w:rPr>
            <w:noProof/>
            <w:webHidden/>
          </w:rPr>
        </w:r>
      </w:ins>
      <w:r>
        <w:rPr>
          <w:noProof/>
          <w:webHidden/>
        </w:rPr>
        <w:fldChar w:fldCharType="separate"/>
      </w:r>
      <w:ins w:id="36" w:author="Deep Nidhi" w:date="2023-09-11T12:21:00Z">
        <w:r>
          <w:rPr>
            <w:noProof/>
            <w:webHidden/>
          </w:rPr>
          <w:t>23</w:t>
        </w:r>
        <w:r>
          <w:rPr>
            <w:noProof/>
            <w:webHidden/>
          </w:rPr>
          <w:fldChar w:fldCharType="end"/>
        </w:r>
        <w:r w:rsidRPr="00840001">
          <w:rPr>
            <w:rStyle w:val="Hyperlink"/>
            <w:noProof/>
          </w:rPr>
          <w:fldChar w:fldCharType="end"/>
        </w:r>
      </w:ins>
    </w:p>
    <w:p w14:paraId="23CA7F2A" w14:textId="55D7D394" w:rsidR="00450C89" w:rsidRDefault="00450C89">
      <w:pPr>
        <w:pStyle w:val="TOC2"/>
        <w:tabs>
          <w:tab w:val="right" w:leader="dot" w:pos="9350"/>
        </w:tabs>
        <w:rPr>
          <w:ins w:id="37" w:author="Deep Nidhi" w:date="2023-09-11T12:21:00Z"/>
          <w:rFonts w:eastAsiaTheme="minorEastAsia" w:cstheme="minorBidi"/>
          <w:b w:val="0"/>
          <w:bCs w:val="0"/>
          <w:noProof/>
          <w:color w:val="auto"/>
          <w:kern w:val="2"/>
          <w:sz w:val="22"/>
          <w:szCs w:val="22"/>
          <w:lang w:val="en-GB" w:eastAsia="en-GB"/>
          <w14:ligatures w14:val="standardContextual"/>
        </w:rPr>
      </w:pPr>
      <w:ins w:id="38"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"_Toc145327303"</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3.1 Data Schema</w:t>
        </w:r>
        <w:r>
          <w:rPr>
            <w:noProof/>
            <w:webHidden/>
          </w:rPr>
          <w:tab/>
        </w:r>
        <w:r>
          <w:rPr>
            <w:noProof/>
            <w:webHidden/>
          </w:rPr>
          <w:fldChar w:fldCharType="begin"/>
        </w:r>
        <w:r>
          <w:rPr>
            <w:noProof/>
            <w:webHidden/>
          </w:rPr>
          <w:instrText xml:space="preserve"> PAGEREF _Toc145327303 \h </w:instrText>
        </w:r>
        <w:r>
          <w:rPr>
            <w:noProof/>
            <w:webHidden/>
          </w:rPr>
        </w:r>
      </w:ins>
      <w:r>
        <w:rPr>
          <w:noProof/>
          <w:webHidden/>
        </w:rPr>
        <w:fldChar w:fldCharType="separate"/>
      </w:r>
      <w:ins w:id="39" w:author="Deep Nidhi" w:date="2023-09-11T12:21:00Z">
        <w:r>
          <w:rPr>
            <w:noProof/>
            <w:webHidden/>
          </w:rPr>
          <w:t>23</w:t>
        </w:r>
        <w:r>
          <w:rPr>
            <w:noProof/>
            <w:webHidden/>
          </w:rPr>
          <w:fldChar w:fldCharType="end"/>
        </w:r>
        <w:r w:rsidRPr="00840001">
          <w:rPr>
            <w:rStyle w:val="Hyperlink"/>
            <w:noProof/>
          </w:rPr>
          <w:fldChar w:fldCharType="end"/>
        </w:r>
      </w:ins>
    </w:p>
    <w:p w14:paraId="2A7D3358" w14:textId="1CD3D5E7" w:rsidR="00450C89" w:rsidRDefault="00450C89">
      <w:pPr>
        <w:pStyle w:val="TOC2"/>
        <w:tabs>
          <w:tab w:val="right" w:leader="dot" w:pos="9350"/>
        </w:tabs>
        <w:rPr>
          <w:ins w:id="40" w:author="Deep Nidhi" w:date="2023-09-11T12:21:00Z"/>
          <w:rFonts w:eastAsiaTheme="minorEastAsia" w:cstheme="minorBidi"/>
          <w:b w:val="0"/>
          <w:bCs w:val="0"/>
          <w:noProof/>
          <w:color w:val="auto"/>
          <w:kern w:val="2"/>
          <w:sz w:val="22"/>
          <w:szCs w:val="22"/>
          <w:lang w:val="en-GB" w:eastAsia="en-GB"/>
          <w14:ligatures w14:val="standardContextual"/>
        </w:rPr>
      </w:pPr>
      <w:ins w:id="41"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"_Toc145327304"</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3.2 Geographical Coverage Entities</w:t>
        </w:r>
        <w:r>
          <w:rPr>
            <w:noProof/>
            <w:webHidden/>
          </w:rPr>
          <w:tab/>
        </w:r>
        <w:r>
          <w:rPr>
            <w:noProof/>
            <w:webHidden/>
          </w:rPr>
          <w:fldChar w:fldCharType="begin"/>
        </w:r>
        <w:r>
          <w:rPr>
            <w:noProof/>
            <w:webHidden/>
          </w:rPr>
          <w:instrText xml:space="preserve"> PAGEREF _Toc145327304 \h </w:instrText>
        </w:r>
        <w:r>
          <w:rPr>
            <w:noProof/>
            <w:webHidden/>
          </w:rPr>
        </w:r>
      </w:ins>
      <w:r>
        <w:rPr>
          <w:noProof/>
          <w:webHidden/>
        </w:rPr>
        <w:fldChar w:fldCharType="separate"/>
      </w:r>
      <w:ins w:id="42" w:author="Deep Nidhi" w:date="2023-09-11T12:21:00Z">
        <w:r>
          <w:rPr>
            <w:noProof/>
            <w:webHidden/>
          </w:rPr>
          <w:t>25</w:t>
        </w:r>
        <w:r>
          <w:rPr>
            <w:noProof/>
            <w:webHidden/>
          </w:rPr>
          <w:fldChar w:fldCharType="end"/>
        </w:r>
        <w:r w:rsidRPr="00840001">
          <w:rPr>
            <w:rStyle w:val="Hyperlink"/>
            <w:noProof/>
          </w:rPr>
          <w:fldChar w:fldCharType="end"/>
        </w:r>
      </w:ins>
    </w:p>
    <w:p w14:paraId="20277C94" w14:textId="400AA5C8" w:rsidR="00450C89" w:rsidRDefault="00450C89">
      <w:pPr>
        <w:pStyle w:val="TOC2"/>
        <w:tabs>
          <w:tab w:val="right" w:leader="dot" w:pos="9350"/>
        </w:tabs>
        <w:rPr>
          <w:ins w:id="43" w:author="Deep Nidhi" w:date="2023-09-11T12:21:00Z"/>
          <w:rFonts w:eastAsiaTheme="minorEastAsia" w:cstheme="minorBidi"/>
          <w:b w:val="0"/>
          <w:bCs w:val="0"/>
          <w:noProof/>
          <w:color w:val="auto"/>
          <w:kern w:val="2"/>
          <w:sz w:val="22"/>
          <w:szCs w:val="22"/>
          <w:lang w:val="en-GB" w:eastAsia="en-GB"/>
          <w14:ligatures w14:val="standardContextual"/>
        </w:rPr>
      </w:pPr>
      <w:ins w:id="44"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"_Toc145327305"</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3.3 Access Control</w:t>
        </w:r>
        <w:r>
          <w:rPr>
            <w:noProof/>
            <w:webHidden/>
          </w:rPr>
          <w:tab/>
        </w:r>
        <w:r>
          <w:rPr>
            <w:noProof/>
            <w:webHidden/>
          </w:rPr>
          <w:fldChar w:fldCharType="begin"/>
        </w:r>
        <w:r>
          <w:rPr>
            <w:noProof/>
            <w:webHidden/>
          </w:rPr>
          <w:instrText xml:space="preserve"> PAGEREF _Toc145327305 \h </w:instrText>
        </w:r>
        <w:r>
          <w:rPr>
            <w:noProof/>
            <w:webHidden/>
          </w:rPr>
        </w:r>
      </w:ins>
      <w:r>
        <w:rPr>
          <w:noProof/>
          <w:webHidden/>
        </w:rPr>
        <w:fldChar w:fldCharType="separate"/>
      </w:r>
      <w:ins w:id="45" w:author="Deep Nidhi" w:date="2023-09-11T12:21:00Z">
        <w:r>
          <w:rPr>
            <w:noProof/>
            <w:webHidden/>
          </w:rPr>
          <w:t>27</w:t>
        </w:r>
        <w:r>
          <w:rPr>
            <w:noProof/>
            <w:webHidden/>
          </w:rPr>
          <w:fldChar w:fldCharType="end"/>
        </w:r>
        <w:r w:rsidRPr="00840001">
          <w:rPr>
            <w:rStyle w:val="Hyperlink"/>
            <w:noProof/>
          </w:rPr>
          <w:fldChar w:fldCharType="end"/>
        </w:r>
      </w:ins>
    </w:p>
    <w:p w14:paraId="25E309CA" w14:textId="7D3A148C" w:rsidR="00450C89" w:rsidRDefault="00450C89">
      <w:pPr>
        <w:pStyle w:val="TOC2"/>
        <w:tabs>
          <w:tab w:val="right" w:leader="dot" w:pos="9350"/>
        </w:tabs>
        <w:rPr>
          <w:ins w:id="46" w:author="Deep Nidhi" w:date="2023-09-11T12:21:00Z"/>
          <w:rFonts w:eastAsiaTheme="minorEastAsia" w:cstheme="minorBidi"/>
          <w:b w:val="0"/>
          <w:bCs w:val="0"/>
          <w:noProof/>
          <w:color w:val="auto"/>
          <w:kern w:val="2"/>
          <w:sz w:val="22"/>
          <w:szCs w:val="22"/>
          <w:lang w:val="en-GB" w:eastAsia="en-GB"/>
          <w14:ligatures w14:val="standardContextual"/>
        </w:rPr>
      </w:pPr>
      <w:ins w:id="47"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"_Toc145327306"</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3.4 Data Entry Methods</w:t>
        </w:r>
        <w:r>
          <w:rPr>
            <w:noProof/>
            <w:webHidden/>
          </w:rPr>
          <w:tab/>
        </w:r>
        <w:r>
          <w:rPr>
            <w:noProof/>
            <w:webHidden/>
          </w:rPr>
          <w:fldChar w:fldCharType="begin"/>
        </w:r>
        <w:r>
          <w:rPr>
            <w:noProof/>
            <w:webHidden/>
          </w:rPr>
          <w:instrText xml:space="preserve"> PAGEREF _Toc145327306 \h </w:instrText>
        </w:r>
        <w:r>
          <w:rPr>
            <w:noProof/>
            <w:webHidden/>
          </w:rPr>
        </w:r>
      </w:ins>
      <w:r>
        <w:rPr>
          <w:noProof/>
          <w:webHidden/>
        </w:rPr>
        <w:fldChar w:fldCharType="separate"/>
      </w:r>
      <w:ins w:id="48" w:author="Deep Nidhi" w:date="2023-09-11T12:21:00Z">
        <w:r>
          <w:rPr>
            <w:noProof/>
            <w:webHidden/>
          </w:rPr>
          <w:t>29</w:t>
        </w:r>
        <w:r>
          <w:rPr>
            <w:noProof/>
            <w:webHidden/>
          </w:rPr>
          <w:fldChar w:fldCharType="end"/>
        </w:r>
        <w:r w:rsidRPr="00840001">
          <w:rPr>
            <w:rStyle w:val="Hyperlink"/>
            <w:noProof/>
          </w:rPr>
          <w:fldChar w:fldCharType="end"/>
        </w:r>
      </w:ins>
    </w:p>
    <w:p w14:paraId="11FB63ED" w14:textId="169DCFDB" w:rsidR="00450C89" w:rsidRDefault="00450C89" w:rsidP="00450C89">
      <w:pPr>
        <w:pStyle w:val="TOC1"/>
        <w:rPr>
          <w:ins w:id="49" w:author="Deep Nidhi" w:date="2023-09-11T12:21:00Z"/>
          <w:rFonts w:asciiTheme="minorHAnsi" w:eastAsiaTheme="minorEastAsia" w:hAnsiTheme="minorHAnsi" w:cstheme="minorBidi"/>
          <w:noProof/>
          <w:color w:val="auto"/>
          <w:kern w:val="2"/>
          <w:sz w:val="22"/>
          <w:szCs w:val="22"/>
          <w:lang w:val="en-GB" w:eastAsia="en-GB"/>
          <w14:ligatures w14:val="standardContextual"/>
        </w:rPr>
      </w:pPr>
      <w:ins w:id="50"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"_Toc145327307"</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4.0 Functional Requirements</w:t>
        </w:r>
        <w:r>
          <w:rPr>
            <w:noProof/>
            <w:webHidden/>
          </w:rPr>
          <w:tab/>
        </w:r>
        <w:r>
          <w:rPr>
            <w:noProof/>
            <w:webHidden/>
          </w:rPr>
          <w:fldChar w:fldCharType="begin"/>
        </w:r>
        <w:r>
          <w:rPr>
            <w:noProof/>
            <w:webHidden/>
          </w:rPr>
          <w:instrText xml:space="preserve"> PAGEREF _Toc145327307 \h </w:instrText>
        </w:r>
        <w:r>
          <w:rPr>
            <w:noProof/>
            <w:webHidden/>
          </w:rPr>
        </w:r>
      </w:ins>
      <w:r>
        <w:rPr>
          <w:noProof/>
          <w:webHidden/>
        </w:rPr>
        <w:fldChar w:fldCharType="separate"/>
      </w:r>
      <w:ins w:id="51" w:author="Deep Nidhi" w:date="2023-09-11T12:21:00Z">
        <w:r>
          <w:rPr>
            <w:noProof/>
            <w:webHidden/>
          </w:rPr>
          <w:t>32</w:t>
        </w:r>
        <w:r>
          <w:rPr>
            <w:noProof/>
            <w:webHidden/>
          </w:rPr>
          <w:fldChar w:fldCharType="end"/>
        </w:r>
        <w:r w:rsidRPr="00840001">
          <w:rPr>
            <w:rStyle w:val="Hyperlink"/>
            <w:noProof/>
          </w:rPr>
          <w:fldChar w:fldCharType="end"/>
        </w:r>
      </w:ins>
    </w:p>
    <w:p w14:paraId="743530E5" w14:textId="0D93024D" w:rsidR="00450C89" w:rsidRDefault="00450C89">
      <w:pPr>
        <w:pStyle w:val="TOC2"/>
        <w:tabs>
          <w:tab w:val="right" w:leader="dot" w:pos="9350"/>
        </w:tabs>
        <w:rPr>
          <w:ins w:id="52" w:author="Deep Nidhi" w:date="2023-09-11T12:21:00Z"/>
          <w:rFonts w:eastAsiaTheme="minorEastAsia" w:cstheme="minorBidi"/>
          <w:b w:val="0"/>
          <w:bCs w:val="0"/>
          <w:noProof/>
          <w:color w:val="auto"/>
          <w:kern w:val="2"/>
          <w:sz w:val="22"/>
          <w:szCs w:val="22"/>
          <w:lang w:val="en-GB" w:eastAsia="en-GB"/>
          <w14:ligatures w14:val="standardContextual"/>
        </w:rPr>
      </w:pPr>
      <w:ins w:id="53"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"_Toc145327308"</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4.1 User Interface</w:t>
        </w:r>
        <w:r>
          <w:rPr>
            <w:noProof/>
            <w:webHidden/>
          </w:rPr>
          <w:tab/>
        </w:r>
        <w:r>
          <w:rPr>
            <w:noProof/>
            <w:webHidden/>
          </w:rPr>
          <w:fldChar w:fldCharType="begin"/>
        </w:r>
        <w:r>
          <w:rPr>
            <w:noProof/>
            <w:webHidden/>
          </w:rPr>
          <w:instrText xml:space="preserve"> PAGEREF _Toc145327308 \h </w:instrText>
        </w:r>
        <w:r>
          <w:rPr>
            <w:noProof/>
            <w:webHidden/>
          </w:rPr>
        </w:r>
      </w:ins>
      <w:r>
        <w:rPr>
          <w:noProof/>
          <w:webHidden/>
        </w:rPr>
        <w:fldChar w:fldCharType="separate"/>
      </w:r>
      <w:ins w:id="54" w:author="Deep Nidhi" w:date="2023-09-11T12:21:00Z">
        <w:r>
          <w:rPr>
            <w:noProof/>
            <w:webHidden/>
          </w:rPr>
          <w:t>32</w:t>
        </w:r>
        <w:r>
          <w:rPr>
            <w:noProof/>
            <w:webHidden/>
          </w:rPr>
          <w:fldChar w:fldCharType="end"/>
        </w:r>
        <w:r w:rsidRPr="00840001">
          <w:rPr>
            <w:rStyle w:val="Hyperlink"/>
            <w:noProof/>
          </w:rPr>
          <w:fldChar w:fldCharType="end"/>
        </w:r>
      </w:ins>
    </w:p>
    <w:p w14:paraId="37A1AB11" w14:textId="5BFA48BD" w:rsidR="00450C89" w:rsidRDefault="00450C89" w:rsidP="00EB1BF9">
      <w:pPr>
        <w:pStyle w:val="TOC3"/>
        <w:rPr>
          <w:ins w:id="55" w:author="Deep Nidhi" w:date="2023-09-11T12:21:00Z"/>
          <w:rFonts w:eastAsiaTheme="minorEastAsia" w:cstheme="minorBidi"/>
          <w:noProof/>
          <w:color w:val="auto"/>
          <w:kern w:val="2"/>
          <w:sz w:val="22"/>
          <w:szCs w:val="22"/>
          <w:lang w:val="en-GB" w:eastAsia="en-GB"/>
          <w14:ligatures w14:val="standardContextual"/>
        </w:rPr>
        <w:pPrChange w:id="56" w:author="Deep Nidhi" w:date="2023-09-11T17:53:00Z">
          <w:pPr>
            <w:pStyle w:val="TOC3"/>
            <w:tabs>
              <w:tab w:val="right" w:leader="dot" w:pos="9350"/>
            </w:tabs>
          </w:pPr>
        </w:pPrChange>
      </w:pPr>
      <w:ins w:id="57"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"_Toc145327309"</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4.1.1 Home</w:t>
        </w:r>
        <w:r>
          <w:rPr>
            <w:noProof/>
            <w:webHidden/>
          </w:rPr>
          <w:tab/>
        </w:r>
        <w:r>
          <w:rPr>
            <w:noProof/>
            <w:webHidden/>
          </w:rPr>
          <w:fldChar w:fldCharType="begin"/>
        </w:r>
        <w:r>
          <w:rPr>
            <w:noProof/>
            <w:webHidden/>
          </w:rPr>
          <w:instrText xml:space="preserve"> PAGEREF _Toc145327309 \h </w:instrText>
        </w:r>
        <w:r>
          <w:rPr>
            <w:noProof/>
            <w:webHidden/>
          </w:rPr>
        </w:r>
      </w:ins>
      <w:r>
        <w:rPr>
          <w:noProof/>
          <w:webHidden/>
        </w:rPr>
        <w:fldChar w:fldCharType="separate"/>
      </w:r>
      <w:ins w:id="58" w:author="Deep Nidhi" w:date="2023-09-11T12:21:00Z">
        <w:r>
          <w:rPr>
            <w:noProof/>
            <w:webHidden/>
          </w:rPr>
          <w:t>33</w:t>
        </w:r>
        <w:r>
          <w:rPr>
            <w:noProof/>
            <w:webHidden/>
          </w:rPr>
          <w:fldChar w:fldCharType="end"/>
        </w:r>
        <w:r w:rsidRPr="00840001">
          <w:rPr>
            <w:rStyle w:val="Hyperlink"/>
            <w:noProof/>
          </w:rPr>
          <w:fldChar w:fldCharType="end"/>
        </w:r>
      </w:ins>
    </w:p>
    <w:p w14:paraId="502C77FA" w14:textId="0DEE7226" w:rsidR="00450C89" w:rsidRDefault="00450C89" w:rsidP="00EB1BF9">
      <w:pPr>
        <w:pStyle w:val="TOC3"/>
        <w:rPr>
          <w:ins w:id="59" w:author="Deep Nidhi" w:date="2023-09-11T12:21:00Z"/>
          <w:rFonts w:eastAsiaTheme="minorEastAsia" w:cstheme="minorBidi"/>
          <w:noProof/>
          <w:color w:val="auto"/>
          <w:kern w:val="2"/>
          <w:sz w:val="22"/>
          <w:szCs w:val="22"/>
          <w:lang w:val="en-GB" w:eastAsia="en-GB"/>
          <w14:ligatures w14:val="standardContextual"/>
        </w:rPr>
        <w:pPrChange w:id="60" w:author="Deep Nidhi" w:date="2023-09-11T17:53:00Z">
          <w:pPr>
            <w:pStyle w:val="TOC3"/>
            <w:tabs>
              <w:tab w:val="right" w:leader="dot" w:pos="9350"/>
            </w:tabs>
          </w:pPr>
        </w:pPrChange>
      </w:pPr>
      <w:ins w:id="61"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"_Toc145327310"</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4.1.2 Explore Data</w:t>
        </w:r>
        <w:r>
          <w:rPr>
            <w:noProof/>
            <w:webHidden/>
          </w:rPr>
          <w:tab/>
        </w:r>
        <w:r>
          <w:rPr>
            <w:noProof/>
            <w:webHidden/>
          </w:rPr>
          <w:fldChar w:fldCharType="begin"/>
        </w:r>
        <w:r>
          <w:rPr>
            <w:noProof/>
            <w:webHidden/>
          </w:rPr>
          <w:instrText xml:space="preserve"> PAGEREF _Toc145327310 \h </w:instrText>
        </w:r>
        <w:r>
          <w:rPr>
            <w:noProof/>
            <w:webHidden/>
          </w:rPr>
        </w:r>
      </w:ins>
      <w:r>
        <w:rPr>
          <w:noProof/>
          <w:webHidden/>
        </w:rPr>
        <w:fldChar w:fldCharType="separate"/>
      </w:r>
      <w:ins w:id="62" w:author="Deep Nidhi" w:date="2023-09-11T12:21:00Z">
        <w:r>
          <w:rPr>
            <w:noProof/>
            <w:webHidden/>
          </w:rPr>
          <w:t>35</w:t>
        </w:r>
        <w:r>
          <w:rPr>
            <w:noProof/>
            <w:webHidden/>
          </w:rPr>
          <w:fldChar w:fldCharType="end"/>
        </w:r>
        <w:r w:rsidRPr="00840001">
          <w:rPr>
            <w:rStyle w:val="Hyperlink"/>
            <w:noProof/>
          </w:rPr>
          <w:fldChar w:fldCharType="end"/>
        </w:r>
      </w:ins>
    </w:p>
    <w:p w14:paraId="550392A0" w14:textId="746ECF2E" w:rsidR="00450C89" w:rsidRDefault="00450C89" w:rsidP="00EB1BF9">
      <w:pPr>
        <w:pStyle w:val="TOC3"/>
        <w:rPr>
          <w:ins w:id="63" w:author="Deep Nidhi" w:date="2023-09-11T12:21:00Z"/>
          <w:rFonts w:eastAsiaTheme="minorEastAsia" w:cstheme="minorBidi"/>
          <w:noProof/>
          <w:color w:val="auto"/>
          <w:kern w:val="2"/>
          <w:sz w:val="22"/>
          <w:szCs w:val="22"/>
          <w:lang w:val="en-GB" w:eastAsia="en-GB"/>
          <w14:ligatures w14:val="standardContextual"/>
        </w:rPr>
        <w:pPrChange w:id="64" w:author="Deep Nidhi" w:date="2023-09-11T17:53:00Z">
          <w:pPr>
            <w:pStyle w:val="TOC3"/>
            <w:tabs>
              <w:tab w:val="right" w:leader="dot" w:pos="9350"/>
            </w:tabs>
          </w:pPr>
        </w:pPrChange>
      </w:pPr>
      <w:ins w:id="65"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"_Toc145327311"</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4.1.3 Gallery</w:t>
        </w:r>
        <w:r>
          <w:rPr>
            <w:noProof/>
            <w:webHidden/>
          </w:rPr>
          <w:tab/>
        </w:r>
        <w:r>
          <w:rPr>
            <w:noProof/>
            <w:webHidden/>
          </w:rPr>
          <w:fldChar w:fldCharType="begin"/>
        </w:r>
        <w:r>
          <w:rPr>
            <w:noProof/>
            <w:webHidden/>
          </w:rPr>
          <w:instrText xml:space="preserve"> PAGEREF _Toc145327311 \h </w:instrText>
        </w:r>
        <w:r>
          <w:rPr>
            <w:noProof/>
            <w:webHidden/>
          </w:rPr>
        </w:r>
      </w:ins>
      <w:r>
        <w:rPr>
          <w:noProof/>
          <w:webHidden/>
        </w:rPr>
        <w:fldChar w:fldCharType="separate"/>
      </w:r>
      <w:ins w:id="66" w:author="Deep Nidhi" w:date="2023-09-11T12:21:00Z">
        <w:r>
          <w:rPr>
            <w:noProof/>
            <w:webHidden/>
          </w:rPr>
          <w:t>43</w:t>
        </w:r>
        <w:r>
          <w:rPr>
            <w:noProof/>
            <w:webHidden/>
          </w:rPr>
          <w:fldChar w:fldCharType="end"/>
        </w:r>
        <w:r w:rsidRPr="00840001">
          <w:rPr>
            <w:rStyle w:val="Hyperlink"/>
            <w:noProof/>
          </w:rPr>
          <w:fldChar w:fldCharType="end"/>
        </w:r>
      </w:ins>
    </w:p>
    <w:p w14:paraId="051CF80B" w14:textId="58DF4634" w:rsidR="00450C89" w:rsidRDefault="00450C89" w:rsidP="00EB1BF9">
      <w:pPr>
        <w:pStyle w:val="TOC3"/>
        <w:rPr>
          <w:ins w:id="67" w:author="Deep Nidhi" w:date="2023-09-11T12:21:00Z"/>
          <w:rFonts w:eastAsiaTheme="minorEastAsia" w:cstheme="minorBidi"/>
          <w:noProof/>
          <w:color w:val="auto"/>
          <w:kern w:val="2"/>
          <w:sz w:val="22"/>
          <w:szCs w:val="22"/>
          <w:lang w:val="en-GB" w:eastAsia="en-GB"/>
          <w14:ligatures w14:val="standardContextual"/>
        </w:rPr>
        <w:pPrChange w:id="68" w:author="Deep Nidhi" w:date="2023-09-11T17:53:00Z">
          <w:pPr>
            <w:pStyle w:val="TOC3"/>
            <w:tabs>
              <w:tab w:val="right" w:leader="dot" w:pos="9350"/>
            </w:tabs>
          </w:pPr>
        </w:pPrChange>
      </w:pPr>
      <w:ins w:id="69"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"_Toc145327312"</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4.1.4 Dashboards</w:t>
        </w:r>
        <w:r>
          <w:rPr>
            <w:noProof/>
            <w:webHidden/>
          </w:rPr>
          <w:tab/>
        </w:r>
        <w:r>
          <w:rPr>
            <w:noProof/>
            <w:webHidden/>
          </w:rPr>
          <w:fldChar w:fldCharType="begin"/>
        </w:r>
        <w:r>
          <w:rPr>
            <w:noProof/>
            <w:webHidden/>
          </w:rPr>
          <w:instrText xml:space="preserve"> PAGEREF _Toc145327312 \h </w:instrText>
        </w:r>
        <w:r>
          <w:rPr>
            <w:noProof/>
            <w:webHidden/>
          </w:rPr>
        </w:r>
      </w:ins>
      <w:r>
        <w:rPr>
          <w:noProof/>
          <w:webHidden/>
        </w:rPr>
        <w:fldChar w:fldCharType="separate"/>
      </w:r>
      <w:ins w:id="70" w:author="Deep Nidhi" w:date="2023-09-11T12:21:00Z">
        <w:r>
          <w:rPr>
            <w:noProof/>
            <w:webHidden/>
          </w:rPr>
          <w:t>45</w:t>
        </w:r>
        <w:r>
          <w:rPr>
            <w:noProof/>
            <w:webHidden/>
          </w:rPr>
          <w:fldChar w:fldCharType="end"/>
        </w:r>
        <w:r w:rsidRPr="00840001">
          <w:rPr>
            <w:rStyle w:val="Hyperlink"/>
            <w:noProof/>
          </w:rPr>
          <w:fldChar w:fldCharType="end"/>
        </w:r>
      </w:ins>
    </w:p>
    <w:p w14:paraId="43647166" w14:textId="55F8E7FA" w:rsidR="00450C89" w:rsidRDefault="00450C89" w:rsidP="00EB1BF9">
      <w:pPr>
        <w:pStyle w:val="TOC3"/>
        <w:rPr>
          <w:ins w:id="71" w:author="Deep Nidhi" w:date="2023-09-11T12:21:00Z"/>
          <w:rFonts w:eastAsiaTheme="minorEastAsia" w:cstheme="minorBidi"/>
          <w:noProof/>
          <w:color w:val="auto"/>
          <w:kern w:val="2"/>
          <w:sz w:val="22"/>
          <w:szCs w:val="22"/>
          <w:lang w:val="en-GB" w:eastAsia="en-GB"/>
          <w14:ligatures w14:val="standardContextual"/>
        </w:rPr>
        <w:pPrChange w:id="72" w:author="Deep Nidhi" w:date="2023-09-11T17:53:00Z">
          <w:pPr>
            <w:pStyle w:val="TOC3"/>
            <w:tabs>
              <w:tab w:val="right" w:leader="dot" w:pos="9350"/>
            </w:tabs>
          </w:pPr>
        </w:pPrChange>
      </w:pPr>
      <w:ins w:id="73"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"_Toc145327313"</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4.1.5 Quick Data</w:t>
        </w:r>
        <w:r>
          <w:rPr>
            <w:noProof/>
            <w:webHidden/>
          </w:rPr>
          <w:tab/>
        </w:r>
        <w:r>
          <w:rPr>
            <w:noProof/>
            <w:webHidden/>
          </w:rPr>
          <w:fldChar w:fldCharType="begin"/>
        </w:r>
        <w:r>
          <w:rPr>
            <w:noProof/>
            <w:webHidden/>
          </w:rPr>
          <w:instrText xml:space="preserve"> PAGEREF _Toc145327313 \h </w:instrText>
        </w:r>
        <w:r>
          <w:rPr>
            <w:noProof/>
            <w:webHidden/>
          </w:rPr>
        </w:r>
      </w:ins>
      <w:r>
        <w:rPr>
          <w:noProof/>
          <w:webHidden/>
        </w:rPr>
        <w:fldChar w:fldCharType="separate"/>
      </w:r>
      <w:ins w:id="74" w:author="Deep Nidhi" w:date="2023-09-11T12:21:00Z">
        <w:r>
          <w:rPr>
            <w:noProof/>
            <w:webHidden/>
          </w:rPr>
          <w:t>46</w:t>
        </w:r>
        <w:r>
          <w:rPr>
            <w:noProof/>
            <w:webHidden/>
          </w:rPr>
          <w:fldChar w:fldCharType="end"/>
        </w:r>
        <w:r w:rsidRPr="00840001">
          <w:rPr>
            <w:rStyle w:val="Hyperlink"/>
            <w:noProof/>
          </w:rPr>
          <w:fldChar w:fldCharType="end"/>
        </w:r>
      </w:ins>
    </w:p>
    <w:p w14:paraId="7F5F20C1" w14:textId="033DC8F0" w:rsidR="00450C89" w:rsidRDefault="00450C89" w:rsidP="00EB1BF9">
      <w:pPr>
        <w:pStyle w:val="TOC3"/>
        <w:rPr>
          <w:ins w:id="75" w:author="Deep Nidhi" w:date="2023-09-11T12:21:00Z"/>
          <w:rFonts w:eastAsiaTheme="minorEastAsia" w:cstheme="minorBidi"/>
          <w:noProof/>
          <w:color w:val="auto"/>
          <w:kern w:val="2"/>
          <w:sz w:val="22"/>
          <w:szCs w:val="22"/>
          <w:lang w:val="en-GB" w:eastAsia="en-GB"/>
          <w14:ligatures w14:val="standardContextual"/>
        </w:rPr>
        <w:pPrChange w:id="76" w:author="Deep Nidhi" w:date="2023-09-11T17:53:00Z">
          <w:pPr>
            <w:pStyle w:val="TOC3"/>
            <w:tabs>
              <w:tab w:val="right" w:leader="dot" w:pos="9350"/>
            </w:tabs>
          </w:pPr>
        </w:pPrChange>
      </w:pPr>
      <w:ins w:id="77"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"_Toc145327314"</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4.1.6 Open API</w:t>
        </w:r>
        <w:r>
          <w:rPr>
            <w:noProof/>
            <w:webHidden/>
          </w:rPr>
          <w:tab/>
        </w:r>
        <w:r>
          <w:rPr>
            <w:noProof/>
            <w:webHidden/>
          </w:rPr>
          <w:fldChar w:fldCharType="begin"/>
        </w:r>
        <w:r>
          <w:rPr>
            <w:noProof/>
            <w:webHidden/>
          </w:rPr>
          <w:instrText xml:space="preserve"> PAGEREF _Toc145327314 \h </w:instrText>
        </w:r>
        <w:r>
          <w:rPr>
            <w:noProof/>
            <w:webHidden/>
          </w:rPr>
        </w:r>
      </w:ins>
      <w:r>
        <w:rPr>
          <w:noProof/>
          <w:webHidden/>
        </w:rPr>
        <w:fldChar w:fldCharType="separate"/>
      </w:r>
      <w:ins w:id="78" w:author="Deep Nidhi" w:date="2023-09-11T12:21:00Z">
        <w:r>
          <w:rPr>
            <w:noProof/>
            <w:webHidden/>
          </w:rPr>
          <w:t>47</w:t>
        </w:r>
        <w:r>
          <w:rPr>
            <w:noProof/>
            <w:webHidden/>
          </w:rPr>
          <w:fldChar w:fldCharType="end"/>
        </w:r>
        <w:r w:rsidRPr="00840001">
          <w:rPr>
            <w:rStyle w:val="Hyperlink"/>
            <w:noProof/>
          </w:rPr>
          <w:fldChar w:fldCharType="end"/>
        </w:r>
      </w:ins>
    </w:p>
    <w:p w14:paraId="7F788FFC" w14:textId="68B97D2C" w:rsidR="00450C89" w:rsidRDefault="00450C89" w:rsidP="00EB1BF9">
      <w:pPr>
        <w:pStyle w:val="TOC3"/>
        <w:rPr>
          <w:ins w:id="79" w:author="Deep Nidhi" w:date="2023-09-11T12:21:00Z"/>
          <w:rFonts w:eastAsiaTheme="minorEastAsia" w:cstheme="minorBidi"/>
          <w:noProof/>
          <w:color w:val="auto"/>
          <w:kern w:val="2"/>
          <w:sz w:val="22"/>
          <w:szCs w:val="22"/>
          <w:lang w:val="en-GB" w:eastAsia="en-GB"/>
          <w14:ligatures w14:val="standardContextual"/>
        </w:rPr>
        <w:pPrChange w:id="80" w:author="Deep Nidhi" w:date="2023-09-11T17:53:00Z">
          <w:pPr>
            <w:pStyle w:val="TOC3"/>
            <w:tabs>
              <w:tab w:val="right" w:leader="dot" w:pos="9350"/>
            </w:tabs>
          </w:pPr>
        </w:pPrChange>
      </w:pPr>
      <w:ins w:id="81"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"_Toc145327315"</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4.1.7 Resources</w:t>
        </w:r>
        <w:r>
          <w:rPr>
            <w:noProof/>
            <w:webHidden/>
          </w:rPr>
          <w:tab/>
        </w:r>
        <w:r>
          <w:rPr>
            <w:noProof/>
            <w:webHidden/>
          </w:rPr>
          <w:fldChar w:fldCharType="begin"/>
        </w:r>
        <w:r>
          <w:rPr>
            <w:noProof/>
            <w:webHidden/>
          </w:rPr>
          <w:instrText xml:space="preserve"> PAGEREF _Toc145327315 \h </w:instrText>
        </w:r>
        <w:r>
          <w:rPr>
            <w:noProof/>
            <w:webHidden/>
          </w:rPr>
        </w:r>
      </w:ins>
      <w:r>
        <w:rPr>
          <w:noProof/>
          <w:webHidden/>
        </w:rPr>
        <w:fldChar w:fldCharType="separate"/>
      </w:r>
      <w:ins w:id="82" w:author="Deep Nidhi" w:date="2023-09-11T12:21:00Z">
        <w:r>
          <w:rPr>
            <w:noProof/>
            <w:webHidden/>
          </w:rPr>
          <w:t>49</w:t>
        </w:r>
        <w:r>
          <w:rPr>
            <w:noProof/>
            <w:webHidden/>
          </w:rPr>
          <w:fldChar w:fldCharType="end"/>
        </w:r>
        <w:r w:rsidRPr="00840001">
          <w:rPr>
            <w:rStyle w:val="Hyperlink"/>
            <w:noProof/>
          </w:rPr>
          <w:fldChar w:fldCharType="end"/>
        </w:r>
      </w:ins>
    </w:p>
    <w:p w14:paraId="4F38AAC3" w14:textId="1A1E3051" w:rsidR="00450C89" w:rsidRDefault="00450C89" w:rsidP="00EB1BF9">
      <w:pPr>
        <w:pStyle w:val="TOC3"/>
        <w:rPr>
          <w:ins w:id="83" w:author="Deep Nidhi" w:date="2023-09-11T12:21:00Z"/>
          <w:rFonts w:eastAsiaTheme="minorEastAsia" w:cstheme="minorBidi"/>
          <w:noProof/>
          <w:color w:val="auto"/>
          <w:kern w:val="2"/>
          <w:sz w:val="22"/>
          <w:szCs w:val="22"/>
          <w:lang w:val="en-GB" w:eastAsia="en-GB"/>
          <w14:ligatures w14:val="standardContextual"/>
        </w:rPr>
        <w:pPrChange w:id="84" w:author="Deep Nidhi" w:date="2023-09-11T17:53:00Z">
          <w:pPr>
            <w:pStyle w:val="TOC3"/>
            <w:tabs>
              <w:tab w:val="right" w:leader="dot" w:pos="9350"/>
            </w:tabs>
          </w:pPr>
        </w:pPrChange>
      </w:pPr>
      <w:ins w:id="85"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"_Toc145327316"</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4.1.8 About</w:t>
        </w:r>
        <w:r>
          <w:rPr>
            <w:noProof/>
            <w:webHidden/>
          </w:rPr>
          <w:tab/>
        </w:r>
        <w:r>
          <w:rPr>
            <w:noProof/>
            <w:webHidden/>
          </w:rPr>
          <w:fldChar w:fldCharType="begin"/>
        </w:r>
        <w:r>
          <w:rPr>
            <w:noProof/>
            <w:webHidden/>
          </w:rPr>
          <w:instrText xml:space="preserve"> PAGEREF _Toc145327316 \h </w:instrText>
        </w:r>
        <w:r>
          <w:rPr>
            <w:noProof/>
            <w:webHidden/>
          </w:rPr>
        </w:r>
      </w:ins>
      <w:r>
        <w:rPr>
          <w:noProof/>
          <w:webHidden/>
        </w:rPr>
        <w:fldChar w:fldCharType="separate"/>
      </w:r>
      <w:ins w:id="86" w:author="Deep Nidhi" w:date="2023-09-11T12:21:00Z">
        <w:r>
          <w:rPr>
            <w:noProof/>
            <w:webHidden/>
          </w:rPr>
          <w:t>50</w:t>
        </w:r>
        <w:r>
          <w:rPr>
            <w:noProof/>
            <w:webHidden/>
          </w:rPr>
          <w:fldChar w:fldCharType="end"/>
        </w:r>
        <w:r w:rsidRPr="00840001">
          <w:rPr>
            <w:rStyle w:val="Hyperlink"/>
            <w:noProof/>
          </w:rPr>
          <w:fldChar w:fldCharType="end"/>
        </w:r>
      </w:ins>
    </w:p>
    <w:p w14:paraId="4BFBCA30" w14:textId="3F601E06" w:rsidR="00450C89" w:rsidRDefault="00450C89" w:rsidP="00EB1BF9">
      <w:pPr>
        <w:pStyle w:val="TOC3"/>
        <w:rPr>
          <w:ins w:id="87" w:author="Deep Nidhi" w:date="2023-09-11T12:21:00Z"/>
          <w:rFonts w:eastAsiaTheme="minorEastAsia" w:cstheme="minorBidi"/>
          <w:noProof/>
          <w:color w:val="auto"/>
          <w:kern w:val="2"/>
          <w:sz w:val="22"/>
          <w:szCs w:val="22"/>
          <w:lang w:val="en-GB" w:eastAsia="en-GB"/>
          <w14:ligatures w14:val="standardContextual"/>
        </w:rPr>
        <w:pPrChange w:id="88" w:author="Deep Nidhi" w:date="2023-09-11T17:53:00Z">
          <w:pPr>
            <w:pStyle w:val="TOC3"/>
            <w:tabs>
              <w:tab w:val="right" w:leader="dot" w:pos="9350"/>
            </w:tabs>
          </w:pPr>
        </w:pPrChange>
      </w:pPr>
      <w:ins w:id="89"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"_Toc145327317"</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4.1.9 Contact</w:t>
        </w:r>
        <w:r>
          <w:rPr>
            <w:noProof/>
            <w:webHidden/>
          </w:rPr>
          <w:tab/>
        </w:r>
        <w:r>
          <w:rPr>
            <w:noProof/>
            <w:webHidden/>
          </w:rPr>
          <w:fldChar w:fldCharType="begin"/>
        </w:r>
        <w:r>
          <w:rPr>
            <w:noProof/>
            <w:webHidden/>
          </w:rPr>
          <w:instrText xml:space="preserve"> PAGEREF _Toc145327317 \h </w:instrText>
        </w:r>
        <w:r>
          <w:rPr>
            <w:noProof/>
            <w:webHidden/>
          </w:rPr>
        </w:r>
      </w:ins>
      <w:r>
        <w:rPr>
          <w:noProof/>
          <w:webHidden/>
        </w:rPr>
        <w:fldChar w:fldCharType="separate"/>
      </w:r>
      <w:ins w:id="90" w:author="Deep Nidhi" w:date="2023-09-11T12:21:00Z">
        <w:r>
          <w:rPr>
            <w:noProof/>
            <w:webHidden/>
          </w:rPr>
          <w:t>50</w:t>
        </w:r>
        <w:r>
          <w:rPr>
            <w:noProof/>
            <w:webHidden/>
          </w:rPr>
          <w:fldChar w:fldCharType="end"/>
        </w:r>
        <w:r w:rsidRPr="00840001">
          <w:rPr>
            <w:rStyle w:val="Hyperlink"/>
            <w:noProof/>
          </w:rPr>
          <w:fldChar w:fldCharType="end"/>
        </w:r>
      </w:ins>
    </w:p>
    <w:p w14:paraId="15887AFE" w14:textId="645D08A9" w:rsidR="00450C89" w:rsidRDefault="00450C89">
      <w:pPr>
        <w:pStyle w:val="TOC2"/>
        <w:tabs>
          <w:tab w:val="right" w:leader="dot" w:pos="9350"/>
        </w:tabs>
        <w:rPr>
          <w:ins w:id="91" w:author="Deep Nidhi" w:date="2023-09-11T12:21:00Z"/>
          <w:rFonts w:eastAsiaTheme="minorEastAsia" w:cstheme="minorBidi"/>
          <w:b w:val="0"/>
          <w:bCs w:val="0"/>
          <w:noProof/>
          <w:color w:val="auto"/>
          <w:kern w:val="2"/>
          <w:sz w:val="22"/>
          <w:szCs w:val="22"/>
          <w:lang w:val="en-GB" w:eastAsia="en-GB"/>
          <w14:ligatures w14:val="standardContextual"/>
        </w:rPr>
      </w:pPr>
      <w:ins w:id="92"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"_Toc145327318"</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 Core Application</w:t>
        </w:r>
        <w:r>
          <w:rPr>
            <w:noProof/>
            <w:webHidden/>
          </w:rPr>
          <w:tab/>
        </w:r>
        <w:r>
          <w:rPr>
            <w:noProof/>
            <w:webHidden/>
          </w:rPr>
          <w:fldChar w:fldCharType="begin"/>
        </w:r>
        <w:r>
          <w:rPr>
            <w:noProof/>
            <w:webHidden/>
          </w:rPr>
          <w:instrText xml:space="preserve"> PAGEREF _Toc145327318 \h </w:instrText>
        </w:r>
        <w:r>
          <w:rPr>
            <w:noProof/>
            <w:webHidden/>
          </w:rPr>
        </w:r>
      </w:ins>
      <w:r>
        <w:rPr>
          <w:noProof/>
          <w:webHidden/>
        </w:rPr>
        <w:fldChar w:fldCharType="separate"/>
      </w:r>
      <w:ins w:id="93" w:author="Deep Nidhi" w:date="2023-09-11T12:21:00Z">
        <w:r>
          <w:rPr>
            <w:noProof/>
            <w:webHidden/>
          </w:rPr>
          <w:t>52</w:t>
        </w:r>
        <w:r>
          <w:rPr>
            <w:noProof/>
            <w:webHidden/>
          </w:rPr>
          <w:fldChar w:fldCharType="end"/>
        </w:r>
        <w:r w:rsidRPr="00840001">
          <w:rPr>
            <w:rStyle w:val="Hyperlink"/>
            <w:noProof/>
          </w:rPr>
          <w:fldChar w:fldCharType="end"/>
        </w:r>
      </w:ins>
    </w:p>
    <w:p w14:paraId="2FE316CD" w14:textId="74099C3C" w:rsidR="00450C89" w:rsidRDefault="00450C89" w:rsidP="00EB1BF9">
      <w:pPr>
        <w:pStyle w:val="TOC3"/>
        <w:rPr>
          <w:ins w:id="94" w:author="Deep Nidhi" w:date="2023-09-11T12:21:00Z"/>
          <w:rFonts w:eastAsiaTheme="minorEastAsia" w:cstheme="minorBidi"/>
          <w:noProof/>
          <w:color w:val="auto"/>
          <w:kern w:val="2"/>
          <w:sz w:val="22"/>
          <w:szCs w:val="22"/>
          <w:lang w:val="en-GB" w:eastAsia="en-GB"/>
          <w14:ligatures w14:val="standardContextual"/>
        </w:rPr>
        <w:pPrChange w:id="95" w:author="Deep Nidhi" w:date="2023-09-11T17:53:00Z">
          <w:pPr>
            <w:pStyle w:val="TOC3"/>
            <w:tabs>
              <w:tab w:val="right" w:leader="dot" w:pos="9350"/>
            </w:tabs>
          </w:pPr>
        </w:pPrChange>
      </w:pPr>
      <w:ins w:id="96"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"_Toc145327319"</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4.2.1 User Dashboard</w:t>
        </w:r>
        <w:r>
          <w:rPr>
            <w:noProof/>
            <w:webHidden/>
          </w:rPr>
          <w:tab/>
        </w:r>
        <w:r>
          <w:rPr>
            <w:noProof/>
            <w:webHidden/>
          </w:rPr>
          <w:fldChar w:fldCharType="begin"/>
        </w:r>
        <w:r>
          <w:rPr>
            <w:noProof/>
            <w:webHidden/>
          </w:rPr>
          <w:instrText xml:space="preserve"> PAGEREF _Toc145327319 \h </w:instrText>
        </w:r>
        <w:r>
          <w:rPr>
            <w:noProof/>
            <w:webHidden/>
          </w:rPr>
        </w:r>
      </w:ins>
      <w:r>
        <w:rPr>
          <w:noProof/>
          <w:webHidden/>
        </w:rPr>
        <w:fldChar w:fldCharType="separate"/>
      </w:r>
      <w:ins w:id="97" w:author="Deep Nidhi" w:date="2023-09-11T12:21:00Z">
        <w:r>
          <w:rPr>
            <w:noProof/>
            <w:webHidden/>
          </w:rPr>
          <w:t>54</w:t>
        </w:r>
        <w:r>
          <w:rPr>
            <w:noProof/>
            <w:webHidden/>
          </w:rPr>
          <w:fldChar w:fldCharType="end"/>
        </w:r>
        <w:r w:rsidRPr="00840001">
          <w:rPr>
            <w:rStyle w:val="Hyperlink"/>
            <w:noProof/>
          </w:rPr>
          <w:fldChar w:fldCharType="end"/>
        </w:r>
      </w:ins>
    </w:p>
    <w:p w14:paraId="35EE769D" w14:textId="2F3E9611" w:rsidR="00450C89" w:rsidRDefault="00450C89" w:rsidP="00EB1BF9">
      <w:pPr>
        <w:pStyle w:val="TOC3"/>
        <w:rPr>
          <w:ins w:id="98" w:author="Deep Nidhi" w:date="2023-09-11T12:21:00Z"/>
          <w:rFonts w:eastAsiaTheme="minorEastAsia" w:cstheme="minorBidi"/>
          <w:noProof/>
          <w:color w:val="auto"/>
          <w:kern w:val="2"/>
          <w:sz w:val="22"/>
          <w:szCs w:val="22"/>
          <w:lang w:val="en-GB" w:eastAsia="en-GB"/>
          <w14:ligatures w14:val="standardContextual"/>
        </w:rPr>
        <w:pPrChange w:id="99" w:author="Deep Nidhi" w:date="2023-09-11T17:53:00Z">
          <w:pPr>
            <w:pStyle w:val="TOC3"/>
            <w:tabs>
              <w:tab w:val="right" w:leader="dot" w:pos="9350"/>
            </w:tabs>
          </w:pPr>
        </w:pPrChange>
      </w:pPr>
      <w:ins w:id="100"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"_Toc145327320"</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4.2.2 Master Elements</w:t>
        </w:r>
        <w:r>
          <w:rPr>
            <w:noProof/>
            <w:webHidden/>
          </w:rPr>
          <w:tab/>
        </w:r>
        <w:r>
          <w:rPr>
            <w:noProof/>
            <w:webHidden/>
          </w:rPr>
          <w:fldChar w:fldCharType="begin"/>
        </w:r>
        <w:r>
          <w:rPr>
            <w:noProof/>
            <w:webHidden/>
          </w:rPr>
          <w:instrText xml:space="preserve"> PAGEREF _Toc145327320 \h </w:instrText>
        </w:r>
        <w:r>
          <w:rPr>
            <w:noProof/>
            <w:webHidden/>
          </w:rPr>
        </w:r>
      </w:ins>
      <w:r>
        <w:rPr>
          <w:noProof/>
          <w:webHidden/>
        </w:rPr>
        <w:fldChar w:fldCharType="separate"/>
      </w:r>
      <w:ins w:id="101" w:author="Deep Nidhi" w:date="2023-09-11T12:21:00Z">
        <w:r>
          <w:rPr>
            <w:noProof/>
            <w:webHidden/>
          </w:rPr>
          <w:t>55</w:t>
        </w:r>
        <w:r>
          <w:rPr>
            <w:noProof/>
            <w:webHidden/>
          </w:rPr>
          <w:fldChar w:fldCharType="end"/>
        </w:r>
        <w:r w:rsidRPr="00840001">
          <w:rPr>
            <w:rStyle w:val="Hyperlink"/>
            <w:noProof/>
          </w:rPr>
          <w:fldChar w:fldCharType="end"/>
        </w:r>
      </w:ins>
    </w:p>
    <w:p w14:paraId="18492B19" w14:textId="68488EFC" w:rsidR="00450C89" w:rsidRDefault="00450C89" w:rsidP="00EB1BF9">
      <w:pPr>
        <w:pStyle w:val="TOC3"/>
        <w:rPr>
          <w:ins w:id="102" w:author="Deep Nidhi" w:date="2023-09-11T12:21:00Z"/>
          <w:rFonts w:eastAsiaTheme="minorEastAsia" w:cstheme="minorBidi"/>
          <w:noProof/>
          <w:color w:val="auto"/>
          <w:kern w:val="2"/>
          <w:sz w:val="22"/>
          <w:szCs w:val="22"/>
          <w:lang w:val="en-GB" w:eastAsia="en-GB"/>
          <w14:ligatures w14:val="standardContextual"/>
        </w:rPr>
        <w:pPrChange w:id="103" w:author="Deep Nidhi" w:date="2023-09-11T17:53:00Z">
          <w:pPr>
            <w:pStyle w:val="TOC3"/>
            <w:tabs>
              <w:tab w:val="right" w:leader="dot" w:pos="9350"/>
            </w:tabs>
          </w:pPr>
        </w:pPrChange>
      </w:pPr>
      <w:ins w:id="104"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"_Toc145327321"</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4.2.3 Manage Classification</w:t>
        </w:r>
        <w:r>
          <w:rPr>
            <w:noProof/>
            <w:webHidden/>
          </w:rPr>
          <w:tab/>
        </w:r>
        <w:r>
          <w:rPr>
            <w:noProof/>
            <w:webHidden/>
          </w:rPr>
          <w:fldChar w:fldCharType="begin"/>
        </w:r>
        <w:r>
          <w:rPr>
            <w:noProof/>
            <w:webHidden/>
          </w:rPr>
          <w:instrText xml:space="preserve"> PAGEREF _Toc145327321 \h </w:instrText>
        </w:r>
        <w:r>
          <w:rPr>
            <w:noProof/>
            <w:webHidden/>
          </w:rPr>
        </w:r>
      </w:ins>
      <w:r>
        <w:rPr>
          <w:noProof/>
          <w:webHidden/>
        </w:rPr>
        <w:fldChar w:fldCharType="separate"/>
      </w:r>
      <w:ins w:id="105" w:author="Deep Nidhi" w:date="2023-09-11T12:21:00Z">
        <w:r>
          <w:rPr>
            <w:noProof/>
            <w:webHidden/>
          </w:rPr>
          <w:t>79</w:t>
        </w:r>
        <w:r>
          <w:rPr>
            <w:noProof/>
            <w:webHidden/>
          </w:rPr>
          <w:fldChar w:fldCharType="end"/>
        </w:r>
        <w:r w:rsidRPr="00840001">
          <w:rPr>
            <w:rStyle w:val="Hyperlink"/>
            <w:noProof/>
          </w:rPr>
          <w:fldChar w:fldCharType="end"/>
        </w:r>
      </w:ins>
    </w:p>
    <w:p w14:paraId="4A070B30" w14:textId="69E36C4B" w:rsidR="00450C89" w:rsidRDefault="00450C89" w:rsidP="00EB1BF9">
      <w:pPr>
        <w:pStyle w:val="TOC3"/>
        <w:rPr>
          <w:ins w:id="106" w:author="Deep Nidhi" w:date="2023-09-11T12:21:00Z"/>
          <w:rFonts w:eastAsiaTheme="minorEastAsia" w:cstheme="minorBidi"/>
          <w:noProof/>
          <w:color w:val="auto"/>
          <w:kern w:val="2"/>
          <w:sz w:val="22"/>
          <w:szCs w:val="22"/>
          <w:lang w:val="en-GB" w:eastAsia="en-GB"/>
          <w14:ligatures w14:val="standardContextual"/>
        </w:rPr>
        <w:pPrChange w:id="107" w:author="Deep Nidhi" w:date="2023-09-11T17:53:00Z">
          <w:pPr>
            <w:pStyle w:val="TOC3"/>
            <w:tabs>
              <w:tab w:val="right" w:leader="dot" w:pos="9350"/>
            </w:tabs>
          </w:pPr>
        </w:pPrChange>
      </w:pPr>
      <w:ins w:id="108"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"_Toc145327322"</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4.2.4 GIS</w:t>
        </w:r>
        <w:r>
          <w:rPr>
            <w:noProof/>
            <w:webHidden/>
          </w:rPr>
          <w:tab/>
        </w:r>
        <w:r>
          <w:rPr>
            <w:noProof/>
            <w:webHidden/>
          </w:rPr>
          <w:fldChar w:fldCharType="begin"/>
        </w:r>
        <w:r>
          <w:rPr>
            <w:noProof/>
            <w:webHidden/>
          </w:rPr>
          <w:instrText xml:space="preserve"> PAGEREF _Toc145327322 \h </w:instrText>
        </w:r>
        <w:r>
          <w:rPr>
            <w:noProof/>
            <w:webHidden/>
          </w:rPr>
        </w:r>
      </w:ins>
      <w:r>
        <w:rPr>
          <w:noProof/>
          <w:webHidden/>
        </w:rPr>
        <w:fldChar w:fldCharType="separate"/>
      </w:r>
      <w:ins w:id="109" w:author="Deep Nidhi" w:date="2023-09-11T12:21:00Z">
        <w:r>
          <w:rPr>
            <w:noProof/>
            <w:webHidden/>
          </w:rPr>
          <w:t>80</w:t>
        </w:r>
        <w:r>
          <w:rPr>
            <w:noProof/>
            <w:webHidden/>
          </w:rPr>
          <w:fldChar w:fldCharType="end"/>
        </w:r>
        <w:r w:rsidRPr="00840001">
          <w:rPr>
            <w:rStyle w:val="Hyperlink"/>
            <w:noProof/>
          </w:rPr>
          <w:fldChar w:fldCharType="end"/>
        </w:r>
      </w:ins>
    </w:p>
    <w:p w14:paraId="0B45179E" w14:textId="39E8188C" w:rsidR="00450C89" w:rsidRDefault="00450C89" w:rsidP="00EB1BF9">
      <w:pPr>
        <w:pStyle w:val="TOC3"/>
        <w:rPr>
          <w:ins w:id="110" w:author="Deep Nidhi" w:date="2023-09-11T12:21:00Z"/>
          <w:rFonts w:eastAsiaTheme="minorEastAsia" w:cstheme="minorBidi"/>
          <w:noProof/>
          <w:color w:val="auto"/>
          <w:kern w:val="2"/>
          <w:sz w:val="22"/>
          <w:szCs w:val="22"/>
          <w:lang w:val="en-GB" w:eastAsia="en-GB"/>
          <w14:ligatures w14:val="standardContextual"/>
        </w:rPr>
        <w:pPrChange w:id="111" w:author="Deep Nidhi" w:date="2023-09-11T17:53:00Z">
          <w:pPr>
            <w:pStyle w:val="TOC3"/>
            <w:tabs>
              <w:tab w:val="right" w:leader="dot" w:pos="9350"/>
            </w:tabs>
          </w:pPr>
        </w:pPrChange>
      </w:pPr>
      <w:ins w:id="112"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"_Toc145327323"</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4.2.5 Access Control</w:t>
        </w:r>
        <w:r>
          <w:rPr>
            <w:noProof/>
            <w:webHidden/>
          </w:rPr>
          <w:tab/>
        </w:r>
        <w:r>
          <w:rPr>
            <w:noProof/>
            <w:webHidden/>
          </w:rPr>
          <w:fldChar w:fldCharType="begin"/>
        </w:r>
        <w:r>
          <w:rPr>
            <w:noProof/>
            <w:webHidden/>
          </w:rPr>
          <w:instrText xml:space="preserve"> PAGEREF _Toc145327323 \h </w:instrText>
        </w:r>
        <w:r>
          <w:rPr>
            <w:noProof/>
            <w:webHidden/>
          </w:rPr>
        </w:r>
      </w:ins>
      <w:r>
        <w:rPr>
          <w:noProof/>
          <w:webHidden/>
        </w:rPr>
        <w:fldChar w:fldCharType="separate"/>
      </w:r>
      <w:ins w:id="113" w:author="Deep Nidhi" w:date="2023-09-11T12:21:00Z">
        <w:r>
          <w:rPr>
            <w:noProof/>
            <w:webHidden/>
          </w:rPr>
          <w:t>83</w:t>
        </w:r>
        <w:r>
          <w:rPr>
            <w:noProof/>
            <w:webHidden/>
          </w:rPr>
          <w:fldChar w:fldCharType="end"/>
        </w:r>
        <w:r w:rsidRPr="00840001">
          <w:rPr>
            <w:rStyle w:val="Hyperlink"/>
            <w:noProof/>
          </w:rPr>
          <w:fldChar w:fldCharType="end"/>
        </w:r>
      </w:ins>
    </w:p>
    <w:p w14:paraId="74A7C071" w14:textId="4767D652" w:rsidR="00450C89" w:rsidRDefault="00450C89" w:rsidP="00EB1BF9">
      <w:pPr>
        <w:pStyle w:val="TOC3"/>
        <w:rPr>
          <w:ins w:id="114" w:author="Deep Nidhi" w:date="2023-09-11T12:21:00Z"/>
          <w:rFonts w:eastAsiaTheme="minorEastAsia" w:cstheme="minorBidi"/>
          <w:noProof/>
          <w:color w:val="auto"/>
          <w:kern w:val="2"/>
          <w:sz w:val="22"/>
          <w:szCs w:val="22"/>
          <w:lang w:val="en-GB" w:eastAsia="en-GB"/>
          <w14:ligatures w14:val="standardContextual"/>
        </w:rPr>
        <w:pPrChange w:id="115" w:author="Deep Nidhi" w:date="2023-09-11T17:53:00Z">
          <w:pPr>
            <w:pStyle w:val="TOC3"/>
            <w:tabs>
              <w:tab w:val="right" w:leader="dot" w:pos="9350"/>
            </w:tabs>
          </w:pPr>
        </w:pPrChange>
      </w:pPr>
      <w:ins w:id="116" w:author="Deep Nidhi" w:date="2023-09-11T12:21:00Z">
        <w:r w:rsidRPr="00840001">
          <w:rPr>
            <w:rStyle w:val="Hyperlink"/>
            <w:noProof/>
          </w:rPr>
          <w:lastRenderedPageBreak/>
          <w:fldChar w:fldCharType="begin"/>
        </w:r>
        <w:r w:rsidRPr="00840001">
          <w:rPr>
            <w:rStyle w:val="Hyperlink"/>
            <w:noProof/>
          </w:rPr>
          <w:instrText xml:space="preserve"> </w:instrText>
        </w:r>
        <w:r>
          <w:rPr>
            <w:noProof/>
          </w:rPr>
          <w:instrText>HYPERLINK \l "_Toc145327324"</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imes New Roman" w:hAnsi="Times New Roman"/>
            <w:noProof/>
          </w:rPr>
          <w:t>4.2.6 Primary Dataset</w:t>
        </w:r>
        <w:r>
          <w:rPr>
            <w:noProof/>
            <w:webHidden/>
          </w:rPr>
          <w:tab/>
        </w:r>
        <w:r>
          <w:rPr>
            <w:noProof/>
            <w:webHidden/>
          </w:rPr>
          <w:fldChar w:fldCharType="begin"/>
        </w:r>
        <w:r>
          <w:rPr>
            <w:noProof/>
            <w:webHidden/>
          </w:rPr>
          <w:instrText xml:space="preserve"> PAGEREF _Toc145327324 \h </w:instrText>
        </w:r>
        <w:r>
          <w:rPr>
            <w:noProof/>
            <w:webHidden/>
          </w:rPr>
        </w:r>
      </w:ins>
      <w:r>
        <w:rPr>
          <w:noProof/>
          <w:webHidden/>
        </w:rPr>
        <w:fldChar w:fldCharType="separate"/>
      </w:r>
      <w:ins w:id="117" w:author="Deep Nidhi" w:date="2023-09-11T12:21:00Z">
        <w:r>
          <w:rPr>
            <w:noProof/>
            <w:webHidden/>
          </w:rPr>
          <w:t>85</w:t>
        </w:r>
        <w:r>
          <w:rPr>
            <w:noProof/>
            <w:webHidden/>
          </w:rPr>
          <w:fldChar w:fldCharType="end"/>
        </w:r>
        <w:r w:rsidRPr="00840001">
          <w:rPr>
            <w:rStyle w:val="Hyperlink"/>
            <w:noProof/>
          </w:rPr>
          <w:fldChar w:fldCharType="end"/>
        </w:r>
      </w:ins>
    </w:p>
    <w:p w14:paraId="628EAA28" w14:textId="46238DD9" w:rsidR="00450C89" w:rsidRDefault="00450C89" w:rsidP="00EB1BF9">
      <w:pPr>
        <w:pStyle w:val="TOC3"/>
        <w:rPr>
          <w:ins w:id="118" w:author="Deep Nidhi" w:date="2023-09-11T12:21:00Z"/>
          <w:rFonts w:eastAsiaTheme="minorEastAsia" w:cstheme="minorBidi"/>
          <w:noProof/>
          <w:color w:val="auto"/>
          <w:kern w:val="2"/>
          <w:sz w:val="22"/>
          <w:szCs w:val="22"/>
          <w:lang w:val="en-GB" w:eastAsia="en-GB"/>
          <w14:ligatures w14:val="standardContextual"/>
        </w:rPr>
        <w:pPrChange w:id="119" w:author="Deep Nidhi" w:date="2023-09-11T17:53:00Z">
          <w:pPr>
            <w:pStyle w:val="TOC3"/>
            <w:tabs>
              <w:tab w:val="right" w:leader="dot" w:pos="9350"/>
            </w:tabs>
          </w:pPr>
        </w:pPrChange>
      </w:pPr>
      <w:ins w:id="120"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"_Toc145327325"</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4.2.7 Manage Survey</w:t>
        </w:r>
        <w:r>
          <w:rPr>
            <w:noProof/>
            <w:webHidden/>
          </w:rPr>
          <w:tab/>
        </w:r>
        <w:r>
          <w:rPr>
            <w:noProof/>
            <w:webHidden/>
          </w:rPr>
          <w:fldChar w:fldCharType="begin"/>
        </w:r>
        <w:r>
          <w:rPr>
            <w:noProof/>
            <w:webHidden/>
          </w:rPr>
          <w:instrText xml:space="preserve"> PAGEREF _Toc145327325 \h </w:instrText>
        </w:r>
        <w:r>
          <w:rPr>
            <w:noProof/>
            <w:webHidden/>
          </w:rPr>
        </w:r>
      </w:ins>
      <w:r>
        <w:rPr>
          <w:noProof/>
          <w:webHidden/>
        </w:rPr>
        <w:fldChar w:fldCharType="separate"/>
      </w:r>
      <w:ins w:id="121" w:author="Deep Nidhi" w:date="2023-09-11T12:21:00Z">
        <w:r>
          <w:rPr>
            <w:noProof/>
            <w:webHidden/>
          </w:rPr>
          <w:t>107</w:t>
        </w:r>
        <w:r>
          <w:rPr>
            <w:noProof/>
            <w:webHidden/>
          </w:rPr>
          <w:fldChar w:fldCharType="end"/>
        </w:r>
        <w:r w:rsidRPr="00840001">
          <w:rPr>
            <w:rStyle w:val="Hyperlink"/>
            <w:noProof/>
          </w:rPr>
          <w:fldChar w:fldCharType="end"/>
        </w:r>
      </w:ins>
    </w:p>
    <w:p w14:paraId="1622AB28" w14:textId="254B201F" w:rsidR="00450C89" w:rsidRDefault="00450C89" w:rsidP="00EB1BF9">
      <w:pPr>
        <w:pStyle w:val="TOC3"/>
        <w:rPr>
          <w:ins w:id="122" w:author="Deep Nidhi" w:date="2023-09-11T12:21:00Z"/>
          <w:rFonts w:eastAsiaTheme="minorEastAsia" w:cstheme="minorBidi"/>
          <w:noProof/>
          <w:color w:val="auto"/>
          <w:kern w:val="2"/>
          <w:sz w:val="22"/>
          <w:szCs w:val="22"/>
          <w:lang w:val="en-GB" w:eastAsia="en-GB"/>
          <w14:ligatures w14:val="standardContextual"/>
        </w:rPr>
        <w:pPrChange w:id="123" w:author="Deep Nidhi" w:date="2023-09-11T17:53:00Z">
          <w:pPr>
            <w:pStyle w:val="TOC3"/>
            <w:tabs>
              <w:tab w:val="right" w:leader="dot" w:pos="9350"/>
            </w:tabs>
          </w:pPr>
        </w:pPrChange>
      </w:pPr>
      <w:ins w:id="124"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"_Toc145327326"</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4.2.8 Resource</w:t>
        </w:r>
        <w:r>
          <w:rPr>
            <w:noProof/>
            <w:webHidden/>
          </w:rPr>
          <w:tab/>
        </w:r>
        <w:r>
          <w:rPr>
            <w:noProof/>
            <w:webHidden/>
          </w:rPr>
          <w:fldChar w:fldCharType="begin"/>
        </w:r>
        <w:r>
          <w:rPr>
            <w:noProof/>
            <w:webHidden/>
          </w:rPr>
          <w:instrText xml:space="preserve"> PAGEREF _Toc145327326 \h </w:instrText>
        </w:r>
        <w:r>
          <w:rPr>
            <w:noProof/>
            <w:webHidden/>
          </w:rPr>
        </w:r>
      </w:ins>
      <w:r>
        <w:rPr>
          <w:noProof/>
          <w:webHidden/>
        </w:rPr>
        <w:fldChar w:fldCharType="separate"/>
      </w:r>
      <w:ins w:id="125" w:author="Deep Nidhi" w:date="2023-09-11T12:21:00Z">
        <w:r>
          <w:rPr>
            <w:noProof/>
            <w:webHidden/>
          </w:rPr>
          <w:t>118</w:t>
        </w:r>
        <w:r>
          <w:rPr>
            <w:noProof/>
            <w:webHidden/>
          </w:rPr>
          <w:fldChar w:fldCharType="end"/>
        </w:r>
        <w:r w:rsidRPr="00840001">
          <w:rPr>
            <w:rStyle w:val="Hyperlink"/>
            <w:noProof/>
          </w:rPr>
          <w:fldChar w:fldCharType="end"/>
        </w:r>
      </w:ins>
    </w:p>
    <w:p w14:paraId="4B0CE337" w14:textId="0A4D5B3F" w:rsidR="00450C89" w:rsidRDefault="00450C89" w:rsidP="00EB1BF9">
      <w:pPr>
        <w:pStyle w:val="TOC3"/>
        <w:rPr>
          <w:ins w:id="126" w:author="Deep Nidhi" w:date="2023-09-11T12:21:00Z"/>
          <w:rFonts w:eastAsiaTheme="minorEastAsia" w:cstheme="minorBidi"/>
          <w:noProof/>
          <w:color w:val="auto"/>
          <w:kern w:val="2"/>
          <w:sz w:val="22"/>
          <w:szCs w:val="22"/>
          <w:lang w:val="en-GB" w:eastAsia="en-GB"/>
          <w14:ligatures w14:val="standardContextual"/>
        </w:rPr>
        <w:pPrChange w:id="127" w:author="Deep Nidhi" w:date="2023-09-11T17:53:00Z">
          <w:pPr>
            <w:pStyle w:val="TOC3"/>
            <w:tabs>
              <w:tab w:val="right" w:leader="dot" w:pos="9350"/>
            </w:tabs>
          </w:pPr>
        </w:pPrChange>
      </w:pPr>
      <w:ins w:id="128"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"_Toc145327327"</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4.2.9 Customize</w:t>
        </w:r>
        <w:r>
          <w:rPr>
            <w:noProof/>
            <w:webHidden/>
          </w:rPr>
          <w:tab/>
        </w:r>
        <w:r>
          <w:rPr>
            <w:noProof/>
            <w:webHidden/>
          </w:rPr>
          <w:fldChar w:fldCharType="begin"/>
        </w:r>
        <w:r>
          <w:rPr>
            <w:noProof/>
            <w:webHidden/>
          </w:rPr>
          <w:instrText xml:space="preserve"> PAGEREF _Toc145327327 \h </w:instrText>
        </w:r>
        <w:r>
          <w:rPr>
            <w:noProof/>
            <w:webHidden/>
          </w:rPr>
        </w:r>
      </w:ins>
      <w:r>
        <w:rPr>
          <w:noProof/>
          <w:webHidden/>
        </w:rPr>
        <w:fldChar w:fldCharType="separate"/>
      </w:r>
      <w:ins w:id="129" w:author="Deep Nidhi" w:date="2023-09-11T12:21:00Z">
        <w:r>
          <w:rPr>
            <w:noProof/>
            <w:webHidden/>
          </w:rPr>
          <w:t>119</w:t>
        </w:r>
        <w:r>
          <w:rPr>
            <w:noProof/>
            <w:webHidden/>
          </w:rPr>
          <w:fldChar w:fldCharType="end"/>
        </w:r>
        <w:r w:rsidRPr="00840001">
          <w:rPr>
            <w:rStyle w:val="Hyperlink"/>
            <w:noProof/>
          </w:rPr>
          <w:fldChar w:fldCharType="end"/>
        </w:r>
      </w:ins>
    </w:p>
    <w:p w14:paraId="48758BF9" w14:textId="7AE381B2" w:rsidR="00450C89" w:rsidRDefault="00450C89" w:rsidP="00EB1BF9">
      <w:pPr>
        <w:pStyle w:val="TOC3"/>
        <w:rPr>
          <w:ins w:id="130" w:author="Deep Nidhi" w:date="2023-09-11T12:21:00Z"/>
          <w:rFonts w:eastAsiaTheme="minorEastAsia" w:cstheme="minorBidi"/>
          <w:noProof/>
          <w:color w:val="auto"/>
          <w:kern w:val="2"/>
          <w:sz w:val="22"/>
          <w:szCs w:val="22"/>
          <w:lang w:val="en-GB" w:eastAsia="en-GB"/>
          <w14:ligatures w14:val="standardContextual"/>
        </w:rPr>
        <w:pPrChange w:id="131" w:author="Deep Nidhi" w:date="2023-09-11T17:53:00Z">
          <w:pPr>
            <w:pStyle w:val="TOC3"/>
            <w:tabs>
              <w:tab w:val="right" w:leader="dot" w:pos="9350"/>
            </w:tabs>
          </w:pPr>
        </w:pPrChange>
      </w:pPr>
      <w:ins w:id="132"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"_Toc145327328"</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4.2.10 Reports</w:t>
        </w:r>
        <w:r>
          <w:rPr>
            <w:noProof/>
            <w:webHidden/>
          </w:rPr>
          <w:tab/>
        </w:r>
        <w:r>
          <w:rPr>
            <w:noProof/>
            <w:webHidden/>
          </w:rPr>
          <w:fldChar w:fldCharType="begin"/>
        </w:r>
        <w:r>
          <w:rPr>
            <w:noProof/>
            <w:webHidden/>
          </w:rPr>
          <w:instrText xml:space="preserve"> PAGEREF _Toc145327328 \h </w:instrText>
        </w:r>
        <w:r>
          <w:rPr>
            <w:noProof/>
            <w:webHidden/>
          </w:rPr>
        </w:r>
      </w:ins>
      <w:r>
        <w:rPr>
          <w:noProof/>
          <w:webHidden/>
        </w:rPr>
        <w:fldChar w:fldCharType="separate"/>
      </w:r>
      <w:ins w:id="133" w:author="Deep Nidhi" w:date="2023-09-11T12:21:00Z">
        <w:r>
          <w:rPr>
            <w:noProof/>
            <w:webHidden/>
          </w:rPr>
          <w:t>123</w:t>
        </w:r>
        <w:r>
          <w:rPr>
            <w:noProof/>
            <w:webHidden/>
          </w:rPr>
          <w:fldChar w:fldCharType="end"/>
        </w:r>
        <w:r w:rsidRPr="00840001">
          <w:rPr>
            <w:rStyle w:val="Hyperlink"/>
            <w:noProof/>
          </w:rPr>
          <w:fldChar w:fldCharType="end"/>
        </w:r>
      </w:ins>
    </w:p>
    <w:p w14:paraId="6087A4E0" w14:textId="135DBBFC" w:rsidR="00450C89" w:rsidRDefault="00450C89" w:rsidP="00EB1BF9">
      <w:pPr>
        <w:pStyle w:val="TOC3"/>
        <w:rPr>
          <w:ins w:id="134" w:author="Deep Nidhi" w:date="2023-09-11T12:21:00Z"/>
          <w:rFonts w:eastAsiaTheme="minorEastAsia" w:cstheme="minorBidi"/>
          <w:noProof/>
          <w:color w:val="auto"/>
          <w:kern w:val="2"/>
          <w:sz w:val="22"/>
          <w:szCs w:val="22"/>
          <w:lang w:val="en-GB" w:eastAsia="en-GB"/>
          <w14:ligatures w14:val="standardContextual"/>
        </w:rPr>
        <w:pPrChange w:id="135" w:author="Deep Nidhi" w:date="2023-09-11T17:53:00Z">
          <w:pPr>
            <w:pStyle w:val="TOC3"/>
            <w:tabs>
              <w:tab w:val="right" w:leader="dot" w:pos="9350"/>
            </w:tabs>
          </w:pPr>
        </w:pPrChange>
      </w:pPr>
      <w:ins w:id="136"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"_Toc145327329"</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4.2.11 Language</w:t>
        </w:r>
        <w:r>
          <w:rPr>
            <w:noProof/>
            <w:webHidden/>
          </w:rPr>
          <w:tab/>
        </w:r>
        <w:r>
          <w:rPr>
            <w:noProof/>
            <w:webHidden/>
          </w:rPr>
          <w:fldChar w:fldCharType="begin"/>
        </w:r>
        <w:r>
          <w:rPr>
            <w:noProof/>
            <w:webHidden/>
          </w:rPr>
          <w:instrText xml:space="preserve"> PAGEREF _Toc145327329 \h </w:instrText>
        </w:r>
        <w:r>
          <w:rPr>
            <w:noProof/>
            <w:webHidden/>
          </w:rPr>
        </w:r>
      </w:ins>
      <w:r>
        <w:rPr>
          <w:noProof/>
          <w:webHidden/>
        </w:rPr>
        <w:fldChar w:fldCharType="separate"/>
      </w:r>
      <w:ins w:id="137" w:author="Deep Nidhi" w:date="2023-09-11T12:21:00Z">
        <w:r>
          <w:rPr>
            <w:noProof/>
            <w:webHidden/>
          </w:rPr>
          <w:t>127</w:t>
        </w:r>
        <w:r>
          <w:rPr>
            <w:noProof/>
            <w:webHidden/>
          </w:rPr>
          <w:fldChar w:fldCharType="end"/>
        </w:r>
        <w:r w:rsidRPr="00840001">
          <w:rPr>
            <w:rStyle w:val="Hyperlink"/>
            <w:noProof/>
          </w:rPr>
          <w:fldChar w:fldCharType="end"/>
        </w:r>
      </w:ins>
    </w:p>
    <w:p w14:paraId="4ECD01E9" w14:textId="04139A3F" w:rsidR="00450C89" w:rsidRDefault="00450C89" w:rsidP="00EB1BF9">
      <w:pPr>
        <w:pStyle w:val="TOC3"/>
        <w:rPr>
          <w:ins w:id="138" w:author="Deep Nidhi" w:date="2023-09-11T12:21:00Z"/>
          <w:rFonts w:eastAsiaTheme="minorEastAsia" w:cstheme="minorBidi"/>
          <w:noProof/>
          <w:color w:val="auto"/>
          <w:kern w:val="2"/>
          <w:sz w:val="22"/>
          <w:szCs w:val="22"/>
          <w:lang w:val="en-GB" w:eastAsia="en-GB"/>
          <w14:ligatures w14:val="standardContextual"/>
        </w:rPr>
        <w:pPrChange w:id="139" w:author="Deep Nidhi" w:date="2023-09-11T17:53:00Z">
          <w:pPr>
            <w:pStyle w:val="TOC3"/>
            <w:tabs>
              <w:tab w:val="right" w:leader="dot" w:pos="9350"/>
            </w:tabs>
          </w:pPr>
        </w:pPrChange>
      </w:pPr>
      <w:ins w:id="140"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"_Toc145327330"</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4.2.12 SDMX</w:t>
        </w:r>
        <w:r>
          <w:rPr>
            <w:noProof/>
            <w:webHidden/>
          </w:rPr>
          <w:tab/>
        </w:r>
        <w:r>
          <w:rPr>
            <w:noProof/>
            <w:webHidden/>
          </w:rPr>
          <w:fldChar w:fldCharType="begin"/>
        </w:r>
        <w:r>
          <w:rPr>
            <w:noProof/>
            <w:webHidden/>
          </w:rPr>
          <w:instrText xml:space="preserve"> PAGEREF _Toc145327330 \h </w:instrText>
        </w:r>
        <w:r>
          <w:rPr>
            <w:noProof/>
            <w:webHidden/>
          </w:rPr>
        </w:r>
      </w:ins>
      <w:r>
        <w:rPr>
          <w:noProof/>
          <w:webHidden/>
        </w:rPr>
        <w:fldChar w:fldCharType="separate"/>
      </w:r>
      <w:ins w:id="141" w:author="Deep Nidhi" w:date="2023-09-11T12:21:00Z">
        <w:r>
          <w:rPr>
            <w:noProof/>
            <w:webHidden/>
          </w:rPr>
          <w:t>128</w:t>
        </w:r>
        <w:r>
          <w:rPr>
            <w:noProof/>
            <w:webHidden/>
          </w:rPr>
          <w:fldChar w:fldCharType="end"/>
        </w:r>
        <w:r w:rsidRPr="00840001">
          <w:rPr>
            <w:rStyle w:val="Hyperlink"/>
            <w:noProof/>
          </w:rPr>
          <w:fldChar w:fldCharType="end"/>
        </w:r>
      </w:ins>
    </w:p>
    <w:p w14:paraId="29CF2E00" w14:textId="07423F33" w:rsidR="00450C89" w:rsidRDefault="00450C89" w:rsidP="00450C89">
      <w:pPr>
        <w:pStyle w:val="TOC1"/>
        <w:rPr>
          <w:ins w:id="142" w:author="Deep Nidhi" w:date="2023-09-11T12:21:00Z"/>
          <w:rFonts w:asciiTheme="minorHAnsi" w:eastAsiaTheme="minorEastAsia" w:hAnsiTheme="minorHAnsi" w:cstheme="minorBidi"/>
          <w:noProof/>
          <w:color w:val="auto"/>
          <w:kern w:val="2"/>
          <w:sz w:val="22"/>
          <w:szCs w:val="22"/>
          <w:lang w:val="en-GB" w:eastAsia="en-GB"/>
          <w14:ligatures w14:val="standardContextual"/>
        </w:rPr>
      </w:pPr>
      <w:ins w:id="143"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"_Toc145327331"</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Annexure A: Data Dictionary</w:t>
        </w:r>
        <w:r>
          <w:rPr>
            <w:noProof/>
            <w:webHidden/>
          </w:rPr>
          <w:tab/>
        </w:r>
        <w:r>
          <w:rPr>
            <w:noProof/>
            <w:webHidden/>
          </w:rPr>
          <w:fldChar w:fldCharType="begin"/>
        </w:r>
        <w:r>
          <w:rPr>
            <w:noProof/>
            <w:webHidden/>
          </w:rPr>
          <w:instrText xml:space="preserve"> PAGEREF _Toc145327331 \h </w:instrText>
        </w:r>
        <w:r>
          <w:rPr>
            <w:noProof/>
            <w:webHidden/>
          </w:rPr>
        </w:r>
      </w:ins>
      <w:r>
        <w:rPr>
          <w:noProof/>
          <w:webHidden/>
        </w:rPr>
        <w:fldChar w:fldCharType="separate"/>
      </w:r>
      <w:ins w:id="144" w:author="Deep Nidhi" w:date="2023-09-11T12:21:00Z">
        <w:r>
          <w:rPr>
            <w:noProof/>
            <w:webHidden/>
          </w:rPr>
          <w:t>134</w:t>
        </w:r>
        <w:r>
          <w:rPr>
            <w:noProof/>
            <w:webHidden/>
          </w:rPr>
          <w:fldChar w:fldCharType="end"/>
        </w:r>
        <w:r w:rsidRPr="00840001">
          <w:rPr>
            <w:rStyle w:val="Hyperlink"/>
            <w:noProof/>
          </w:rPr>
          <w:fldChar w:fldCharType="end"/>
        </w:r>
      </w:ins>
    </w:p>
    <w:p w14:paraId="0C246E20" w14:textId="0E35EB9E" w:rsidR="00450C89" w:rsidRDefault="00450C89" w:rsidP="00450C89">
      <w:pPr>
        <w:pStyle w:val="TOC1"/>
        <w:rPr>
          <w:ins w:id="145" w:author="Deep Nidhi" w:date="2023-09-11T12:21:00Z"/>
          <w:rFonts w:asciiTheme="minorHAnsi" w:eastAsiaTheme="minorEastAsia" w:hAnsiTheme="minorHAnsi" w:cstheme="minorBidi"/>
          <w:noProof/>
          <w:color w:val="auto"/>
          <w:kern w:val="2"/>
          <w:sz w:val="22"/>
          <w:szCs w:val="22"/>
          <w:lang w:val="en-GB" w:eastAsia="en-GB"/>
          <w14:ligatures w14:val="standardContextual"/>
        </w:rPr>
      </w:pPr>
      <w:ins w:id="146"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"_Toc145327332"</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Annexure B: Data Flow Diagrams (DFD)</w:t>
        </w:r>
        <w:r>
          <w:rPr>
            <w:noProof/>
            <w:webHidden/>
          </w:rPr>
          <w:tab/>
        </w:r>
        <w:r>
          <w:rPr>
            <w:noProof/>
            <w:webHidden/>
          </w:rPr>
          <w:fldChar w:fldCharType="begin"/>
        </w:r>
        <w:r>
          <w:rPr>
            <w:noProof/>
            <w:webHidden/>
          </w:rPr>
          <w:instrText xml:space="preserve"> PAGEREF _Toc145327332 \h </w:instrText>
        </w:r>
        <w:r>
          <w:rPr>
            <w:noProof/>
            <w:webHidden/>
          </w:rPr>
        </w:r>
      </w:ins>
      <w:r>
        <w:rPr>
          <w:noProof/>
          <w:webHidden/>
        </w:rPr>
        <w:fldChar w:fldCharType="separate"/>
      </w:r>
      <w:ins w:id="147" w:author="Deep Nidhi" w:date="2023-09-11T12:21:00Z">
        <w:r>
          <w:rPr>
            <w:noProof/>
            <w:webHidden/>
          </w:rPr>
          <w:t>142</w:t>
        </w:r>
        <w:r>
          <w:rPr>
            <w:noProof/>
            <w:webHidden/>
          </w:rPr>
          <w:fldChar w:fldCharType="end"/>
        </w:r>
        <w:r w:rsidRPr="00840001">
          <w:rPr>
            <w:rStyle w:val="Hyperlink"/>
            <w:noProof/>
          </w:rPr>
          <w:fldChar w:fldCharType="end"/>
        </w:r>
      </w:ins>
    </w:p>
    <w:p w14:paraId="6CA176F9" w14:textId="2BEFFC78" w:rsidR="00450C89" w:rsidRDefault="00450C89">
      <w:pPr>
        <w:pStyle w:val="TOC2"/>
        <w:tabs>
          <w:tab w:val="right" w:leader="dot" w:pos="9350"/>
        </w:tabs>
        <w:rPr>
          <w:ins w:id="148" w:author="Deep Nidhi" w:date="2023-09-11T12:21:00Z"/>
          <w:rFonts w:eastAsiaTheme="minorEastAsia" w:cstheme="minorBidi"/>
          <w:b w:val="0"/>
          <w:bCs w:val="0"/>
          <w:noProof/>
          <w:color w:val="auto"/>
          <w:kern w:val="2"/>
          <w:sz w:val="22"/>
          <w:szCs w:val="22"/>
          <w:lang w:val="en-GB" w:eastAsia="en-GB"/>
          <w14:ligatures w14:val="standardContextual"/>
        </w:rPr>
      </w:pPr>
      <w:ins w:id="149"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"_Toc145327333"</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Level 0</w:t>
        </w:r>
        <w:r>
          <w:rPr>
            <w:noProof/>
            <w:webHidden/>
          </w:rPr>
          <w:tab/>
        </w:r>
        <w:r>
          <w:rPr>
            <w:noProof/>
            <w:webHidden/>
          </w:rPr>
          <w:fldChar w:fldCharType="begin"/>
        </w:r>
        <w:r>
          <w:rPr>
            <w:noProof/>
            <w:webHidden/>
          </w:rPr>
          <w:instrText xml:space="preserve"> PAGEREF _Toc145327333 \h </w:instrText>
        </w:r>
        <w:r>
          <w:rPr>
            <w:noProof/>
            <w:webHidden/>
          </w:rPr>
        </w:r>
      </w:ins>
      <w:r>
        <w:rPr>
          <w:noProof/>
          <w:webHidden/>
        </w:rPr>
        <w:fldChar w:fldCharType="separate"/>
      </w:r>
      <w:ins w:id="150" w:author="Deep Nidhi" w:date="2023-09-11T12:21:00Z">
        <w:r>
          <w:rPr>
            <w:noProof/>
            <w:webHidden/>
          </w:rPr>
          <w:t>142</w:t>
        </w:r>
        <w:r>
          <w:rPr>
            <w:noProof/>
            <w:webHidden/>
          </w:rPr>
          <w:fldChar w:fldCharType="end"/>
        </w:r>
        <w:r w:rsidRPr="00840001">
          <w:rPr>
            <w:rStyle w:val="Hyperlink"/>
            <w:noProof/>
          </w:rPr>
          <w:fldChar w:fldCharType="end"/>
        </w:r>
      </w:ins>
    </w:p>
    <w:p w14:paraId="095E14E3" w14:textId="329DEE93" w:rsidR="00450C89" w:rsidRDefault="00450C89">
      <w:pPr>
        <w:pStyle w:val="TOC2"/>
        <w:tabs>
          <w:tab w:val="right" w:leader="dot" w:pos="9350"/>
        </w:tabs>
        <w:rPr>
          <w:ins w:id="151" w:author="Deep Nidhi" w:date="2023-09-11T12:21:00Z"/>
          <w:rFonts w:eastAsiaTheme="minorEastAsia" w:cstheme="minorBidi"/>
          <w:b w:val="0"/>
          <w:bCs w:val="0"/>
          <w:noProof/>
          <w:color w:val="auto"/>
          <w:kern w:val="2"/>
          <w:sz w:val="22"/>
          <w:szCs w:val="22"/>
          <w:lang w:val="en-GB" w:eastAsia="en-GB"/>
          <w14:ligatures w14:val="standardContextual"/>
        </w:rPr>
      </w:pPr>
      <w:ins w:id="152"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"_Toc145327334"</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Level 1: User Interface Application</w:t>
        </w:r>
        <w:r>
          <w:rPr>
            <w:noProof/>
            <w:webHidden/>
          </w:rPr>
          <w:tab/>
        </w:r>
        <w:r>
          <w:rPr>
            <w:noProof/>
            <w:webHidden/>
          </w:rPr>
          <w:fldChar w:fldCharType="begin"/>
        </w:r>
        <w:r>
          <w:rPr>
            <w:noProof/>
            <w:webHidden/>
          </w:rPr>
          <w:instrText xml:space="preserve"> PAGEREF _Toc145327334 \h </w:instrText>
        </w:r>
        <w:r>
          <w:rPr>
            <w:noProof/>
            <w:webHidden/>
          </w:rPr>
        </w:r>
      </w:ins>
      <w:r>
        <w:rPr>
          <w:noProof/>
          <w:webHidden/>
        </w:rPr>
        <w:fldChar w:fldCharType="separate"/>
      </w:r>
      <w:ins w:id="153" w:author="Deep Nidhi" w:date="2023-09-11T12:21:00Z">
        <w:r>
          <w:rPr>
            <w:noProof/>
            <w:webHidden/>
          </w:rPr>
          <w:t>143</w:t>
        </w:r>
        <w:r>
          <w:rPr>
            <w:noProof/>
            <w:webHidden/>
          </w:rPr>
          <w:fldChar w:fldCharType="end"/>
        </w:r>
        <w:r w:rsidRPr="00840001">
          <w:rPr>
            <w:rStyle w:val="Hyperlink"/>
            <w:noProof/>
          </w:rPr>
          <w:fldChar w:fldCharType="end"/>
        </w:r>
      </w:ins>
    </w:p>
    <w:p w14:paraId="795407A0" w14:textId="27475E63" w:rsidR="00450C89" w:rsidRDefault="00450C89">
      <w:pPr>
        <w:pStyle w:val="TOC2"/>
        <w:tabs>
          <w:tab w:val="right" w:leader="dot" w:pos="9350"/>
        </w:tabs>
        <w:rPr>
          <w:ins w:id="154" w:author="Deep Nidhi" w:date="2023-09-11T12:21:00Z"/>
          <w:rFonts w:eastAsiaTheme="minorEastAsia" w:cstheme="minorBidi"/>
          <w:b w:val="0"/>
          <w:bCs w:val="0"/>
          <w:noProof/>
          <w:color w:val="auto"/>
          <w:kern w:val="2"/>
          <w:sz w:val="22"/>
          <w:szCs w:val="22"/>
          <w:lang w:val="en-GB" w:eastAsia="en-GB"/>
          <w14:ligatures w14:val="standardContextual"/>
        </w:rPr>
      </w:pPr>
      <w:ins w:id="155"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"_Toc145327335"</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Level 2: Core Application</w:t>
        </w:r>
        <w:r>
          <w:rPr>
            <w:noProof/>
            <w:webHidden/>
          </w:rPr>
          <w:tab/>
        </w:r>
        <w:r>
          <w:rPr>
            <w:noProof/>
            <w:webHidden/>
          </w:rPr>
          <w:fldChar w:fldCharType="begin"/>
        </w:r>
        <w:r>
          <w:rPr>
            <w:noProof/>
            <w:webHidden/>
          </w:rPr>
          <w:instrText xml:space="preserve"> PAGEREF _Toc145327335 \h </w:instrText>
        </w:r>
        <w:r>
          <w:rPr>
            <w:noProof/>
            <w:webHidden/>
          </w:rPr>
        </w:r>
      </w:ins>
      <w:r>
        <w:rPr>
          <w:noProof/>
          <w:webHidden/>
        </w:rPr>
        <w:fldChar w:fldCharType="separate"/>
      </w:r>
      <w:ins w:id="156" w:author="Deep Nidhi" w:date="2023-09-11T12:21:00Z">
        <w:r>
          <w:rPr>
            <w:noProof/>
            <w:webHidden/>
          </w:rPr>
          <w:t>144</w:t>
        </w:r>
        <w:r>
          <w:rPr>
            <w:noProof/>
            <w:webHidden/>
          </w:rPr>
          <w:fldChar w:fldCharType="end"/>
        </w:r>
        <w:r w:rsidRPr="00840001">
          <w:rPr>
            <w:rStyle w:val="Hyperlink"/>
            <w:noProof/>
          </w:rPr>
          <w:fldChar w:fldCharType="end"/>
        </w:r>
      </w:ins>
    </w:p>
    <w:p w14:paraId="27B58A0D" w14:textId="77B1D6B9" w:rsidR="00450C89" w:rsidRDefault="00450C89" w:rsidP="00450C89">
      <w:pPr>
        <w:pStyle w:val="TOC1"/>
        <w:rPr>
          <w:ins w:id="157" w:author="Deep Nidhi" w:date="2023-09-11T12:21:00Z"/>
          <w:rFonts w:asciiTheme="minorHAnsi" w:eastAsiaTheme="minorEastAsia" w:hAnsiTheme="minorHAnsi" w:cstheme="minorBidi"/>
          <w:noProof/>
          <w:color w:val="auto"/>
          <w:kern w:val="2"/>
          <w:sz w:val="22"/>
          <w:szCs w:val="22"/>
          <w:lang w:val="en-GB" w:eastAsia="en-GB"/>
          <w14:ligatures w14:val="standardContextual"/>
        </w:rPr>
      </w:pPr>
      <w:ins w:id="158"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"_Toc145327336"</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Annexure C: System Architecture</w:t>
        </w:r>
        <w:r>
          <w:rPr>
            <w:noProof/>
            <w:webHidden/>
          </w:rPr>
          <w:tab/>
        </w:r>
        <w:r>
          <w:rPr>
            <w:noProof/>
            <w:webHidden/>
          </w:rPr>
          <w:fldChar w:fldCharType="begin"/>
        </w:r>
        <w:r>
          <w:rPr>
            <w:noProof/>
            <w:webHidden/>
          </w:rPr>
          <w:instrText xml:space="preserve"> PAGEREF _Toc145327336 \h </w:instrText>
        </w:r>
        <w:r>
          <w:rPr>
            <w:noProof/>
            <w:webHidden/>
          </w:rPr>
        </w:r>
      </w:ins>
      <w:r>
        <w:rPr>
          <w:noProof/>
          <w:webHidden/>
        </w:rPr>
        <w:fldChar w:fldCharType="separate"/>
      </w:r>
      <w:ins w:id="159" w:author="Deep Nidhi" w:date="2023-09-11T12:21:00Z">
        <w:r>
          <w:rPr>
            <w:noProof/>
            <w:webHidden/>
          </w:rPr>
          <w:t>145</w:t>
        </w:r>
        <w:r>
          <w:rPr>
            <w:noProof/>
            <w:webHidden/>
          </w:rPr>
          <w:fldChar w:fldCharType="end"/>
        </w:r>
        <w:r w:rsidRPr="00840001">
          <w:rPr>
            <w:rStyle w:val="Hyperlink"/>
            <w:noProof/>
          </w:rPr>
          <w:fldChar w:fldCharType="end"/>
        </w:r>
      </w:ins>
    </w:p>
    <w:p w14:paraId="7A7DD130" w14:textId="4C262F65" w:rsidR="00450C89" w:rsidRDefault="00450C89" w:rsidP="00450C89">
      <w:pPr>
        <w:pStyle w:val="TOC1"/>
        <w:rPr>
          <w:ins w:id="160" w:author="Deep Nidhi" w:date="2023-09-11T12:21:00Z"/>
          <w:rFonts w:asciiTheme="minorHAnsi" w:eastAsiaTheme="minorEastAsia" w:hAnsiTheme="minorHAnsi" w:cstheme="minorBidi"/>
          <w:noProof/>
          <w:color w:val="auto"/>
          <w:kern w:val="2"/>
          <w:sz w:val="22"/>
          <w:szCs w:val="22"/>
          <w:lang w:val="en-GB" w:eastAsia="en-GB"/>
          <w14:ligatures w14:val="standardContextual"/>
        </w:rPr>
      </w:pPr>
      <w:ins w:id="161"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"_Toc145327337"</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Annexure D: Software Architecture</w:t>
        </w:r>
        <w:r>
          <w:rPr>
            <w:noProof/>
            <w:webHidden/>
          </w:rPr>
          <w:tab/>
        </w:r>
        <w:r>
          <w:rPr>
            <w:noProof/>
            <w:webHidden/>
          </w:rPr>
          <w:fldChar w:fldCharType="begin"/>
        </w:r>
        <w:r>
          <w:rPr>
            <w:noProof/>
            <w:webHidden/>
          </w:rPr>
          <w:instrText xml:space="preserve"> PAGEREF _Toc145327337 \h </w:instrText>
        </w:r>
        <w:r>
          <w:rPr>
            <w:noProof/>
            <w:webHidden/>
          </w:rPr>
        </w:r>
      </w:ins>
      <w:r>
        <w:rPr>
          <w:noProof/>
          <w:webHidden/>
        </w:rPr>
        <w:fldChar w:fldCharType="separate"/>
      </w:r>
      <w:ins w:id="162" w:author="Deep Nidhi" w:date="2023-09-11T12:21:00Z">
        <w:r>
          <w:rPr>
            <w:noProof/>
            <w:webHidden/>
          </w:rPr>
          <w:t>146</w:t>
        </w:r>
        <w:r>
          <w:rPr>
            <w:noProof/>
            <w:webHidden/>
          </w:rPr>
          <w:fldChar w:fldCharType="end"/>
        </w:r>
        <w:r w:rsidRPr="00840001">
          <w:rPr>
            <w:rStyle w:val="Hyperlink"/>
            <w:noProof/>
          </w:rPr>
          <w:fldChar w:fldCharType="end"/>
        </w:r>
      </w:ins>
    </w:p>
    <w:p w14:paraId="47CF0EAE" w14:textId="722C0F8D" w:rsidR="00450C89" w:rsidRDefault="00450C89" w:rsidP="00450C89">
      <w:pPr>
        <w:pStyle w:val="TOC1"/>
        <w:rPr>
          <w:ins w:id="163" w:author="Deep Nidhi" w:date="2023-09-11T12:21:00Z"/>
          <w:rFonts w:asciiTheme="minorHAnsi" w:eastAsiaTheme="minorEastAsia" w:hAnsiTheme="minorHAnsi" w:cstheme="minorBidi"/>
          <w:noProof/>
          <w:color w:val="auto"/>
          <w:kern w:val="2"/>
          <w:sz w:val="22"/>
          <w:szCs w:val="22"/>
          <w:lang w:val="en-GB" w:eastAsia="en-GB"/>
          <w14:ligatures w14:val="standardContextual"/>
        </w:rPr>
      </w:pPr>
      <w:ins w:id="164" w:author="Deep Nidhi" w:date="2023-09-11T12:21:00Z">
        <w:r w:rsidRPr="00840001">
          <w:rPr>
            <w:rStyle w:val="Hyperlink"/>
            <w:noProof/>
          </w:rPr>
          <w:fldChar w:fldCharType="begin"/>
        </w:r>
        <w:r w:rsidRPr="00840001">
          <w:rPr>
            <w:rStyle w:val="Hyperlink"/>
            <w:noProof/>
          </w:rPr>
          <w:instrText xml:space="preserve"> </w:instrText>
        </w:r>
        <w:r>
          <w:rPr>
            <w:noProof/>
          </w:rPr>
          <w:instrText>HYPERLINK \l "_Toc145327338"</w:instrText>
        </w:r>
        <w:r w:rsidRPr="00840001">
          <w:rPr>
            <w:rStyle w:val="Hyperlink"/>
            <w:noProof/>
          </w:rPr>
          <w:instrText xml:space="preserve"> </w:instrText>
        </w:r>
        <w:r w:rsidRPr="00840001">
          <w:rPr>
            <w:rStyle w:val="Hyperlink"/>
            <w:noProof/>
          </w:rPr>
        </w:r>
        <w:r w:rsidRPr="00840001">
          <w:rPr>
            <w:rStyle w:val="Hyperlink"/>
            <w:noProof/>
          </w:rPr>
          <w:fldChar w:fldCharType="separate"/>
        </w:r>
        <w:r w:rsidRPr="00840001">
          <w:rPr>
            <w:rStyle w:val="Hyperlink"/>
            <w:rFonts w:asciiTheme="majorBidi" w:hAnsiTheme="majorBidi"/>
            <w:noProof/>
          </w:rPr>
          <w:t>Annexure E: System Flow Charts</w:t>
        </w:r>
        <w:r>
          <w:rPr>
            <w:noProof/>
            <w:webHidden/>
          </w:rPr>
          <w:tab/>
        </w:r>
        <w:r>
          <w:rPr>
            <w:noProof/>
            <w:webHidden/>
          </w:rPr>
          <w:fldChar w:fldCharType="begin"/>
        </w:r>
        <w:r>
          <w:rPr>
            <w:noProof/>
            <w:webHidden/>
          </w:rPr>
          <w:instrText xml:space="preserve"> PAGEREF _Toc145327338 \h </w:instrText>
        </w:r>
        <w:r>
          <w:rPr>
            <w:noProof/>
            <w:webHidden/>
          </w:rPr>
        </w:r>
      </w:ins>
      <w:r>
        <w:rPr>
          <w:noProof/>
          <w:webHidden/>
        </w:rPr>
        <w:fldChar w:fldCharType="separate"/>
      </w:r>
      <w:ins w:id="165" w:author="Deep Nidhi" w:date="2023-09-11T12:21:00Z">
        <w:r>
          <w:rPr>
            <w:noProof/>
            <w:webHidden/>
          </w:rPr>
          <w:t>147</w:t>
        </w:r>
        <w:r>
          <w:rPr>
            <w:noProof/>
            <w:webHidden/>
          </w:rPr>
          <w:fldChar w:fldCharType="end"/>
        </w:r>
        <w:r w:rsidRPr="00840001">
          <w:rPr>
            <w:rStyle w:val="Hyperlink"/>
            <w:noProof/>
          </w:rPr>
          <w:fldChar w:fldCharType="end"/>
        </w:r>
      </w:ins>
    </w:p>
    <w:p w14:paraId="56ABF872" w14:textId="6D7306F2" w:rsidR="003C1A0A" w:rsidDel="00450C89" w:rsidRDefault="003C1A0A" w:rsidP="00450C89">
      <w:pPr>
        <w:pStyle w:val="TOC1"/>
        <w:rPr>
          <w:del w:id="166" w:author="Deep Nidhi" w:date="2023-09-11T12:21:00Z"/>
          <w:rFonts w:asciiTheme="minorHAnsi" w:eastAsiaTheme="minorEastAsia" w:hAnsiTheme="minorHAnsi" w:cstheme="minorBidi"/>
          <w:noProof/>
          <w:color w:val="auto"/>
          <w:sz w:val="22"/>
          <w:szCs w:val="20"/>
          <w:lang w:bidi="hi-IN"/>
        </w:rPr>
      </w:pPr>
      <w:del w:id="167" w:author="Deep Nidhi" w:date="2023-09-11T12:21:00Z">
        <w:r w:rsidRPr="00450C89" w:rsidDel="00450C89">
          <w:rPr>
            <w:noProof/>
            <w:rPrChange w:id="168" w:author="Deep Nidhi" w:date="2023-09-11T12:21:00Z">
              <w:rPr>
                <w:rStyle w:val="Hyperlink"/>
                <w:rFonts w:asciiTheme="majorBidi" w:hAnsiTheme="majorBidi"/>
                <w:noProof/>
              </w:rPr>
            </w:rPrChange>
          </w:rPr>
          <w:delText>1.0 Executive Summary</w:delText>
        </w:r>
        <w:r w:rsidDel="00450C89">
          <w:rPr>
            <w:noProof/>
            <w:webHidden/>
          </w:rPr>
          <w:tab/>
          <w:delText>4</w:delText>
        </w:r>
      </w:del>
    </w:p>
    <w:p w14:paraId="1E671724" w14:textId="2ECE3308" w:rsidR="003C1A0A" w:rsidDel="00450C89" w:rsidRDefault="003C1A0A">
      <w:pPr>
        <w:pStyle w:val="TOC2"/>
        <w:tabs>
          <w:tab w:val="left" w:pos="660"/>
          <w:tab w:val="right" w:leader="dot" w:pos="9350"/>
        </w:tabs>
        <w:rPr>
          <w:del w:id="169" w:author="Deep Nidhi" w:date="2023-09-11T12:21:00Z"/>
          <w:rFonts w:eastAsiaTheme="minorEastAsia" w:cstheme="minorBidi"/>
          <w:b w:val="0"/>
          <w:bCs w:val="0"/>
          <w:noProof/>
          <w:color w:val="auto"/>
          <w:sz w:val="22"/>
          <w:szCs w:val="20"/>
          <w:lang w:bidi="hi-IN"/>
        </w:rPr>
      </w:pPr>
      <w:del w:id="170" w:author="Deep Nidhi" w:date="2023-09-11T12:21:00Z">
        <w:r w:rsidRPr="00450C89" w:rsidDel="00450C89">
          <w:rPr>
            <w:rFonts w:asciiTheme="majorBidi" w:hAnsiTheme="majorBidi"/>
            <w:noProof/>
            <w:rPrChange w:id="171" w:author="Deep Nidhi" w:date="2023-09-11T12:21:00Z">
              <w:rPr>
                <w:rStyle w:val="Hyperlink"/>
                <w:rFonts w:asciiTheme="majorBidi" w:hAnsiTheme="majorBidi"/>
                <w:noProof/>
              </w:rPr>
            </w:rPrChange>
          </w:rPr>
          <w:delText>1.1</w:delText>
        </w:r>
        <w:r w:rsidDel="00450C89">
          <w:rPr>
            <w:rFonts w:eastAsiaTheme="minorEastAsia" w:cstheme="minorBidi"/>
            <w:b w:val="0"/>
            <w:bCs w:val="0"/>
            <w:noProof/>
            <w:color w:val="auto"/>
            <w:sz w:val="22"/>
            <w:szCs w:val="20"/>
            <w:lang w:bidi="hi-IN"/>
          </w:rPr>
          <w:tab/>
        </w:r>
        <w:r w:rsidRPr="00450C89" w:rsidDel="00450C89">
          <w:rPr>
            <w:rFonts w:asciiTheme="majorBidi" w:hAnsiTheme="majorBidi"/>
            <w:noProof/>
            <w:rPrChange w:id="172" w:author="Deep Nidhi" w:date="2023-09-11T12:21:00Z">
              <w:rPr>
                <w:rStyle w:val="Hyperlink"/>
                <w:rFonts w:asciiTheme="majorBidi" w:hAnsiTheme="majorBidi"/>
                <w:noProof/>
              </w:rPr>
            </w:rPrChange>
          </w:rPr>
          <w:delText>Document Convention</w:delText>
        </w:r>
        <w:r w:rsidDel="00450C89">
          <w:rPr>
            <w:noProof/>
            <w:webHidden/>
          </w:rPr>
          <w:tab/>
          <w:delText>6</w:delText>
        </w:r>
      </w:del>
    </w:p>
    <w:p w14:paraId="73EF7EDD" w14:textId="39F7FC17" w:rsidR="003C1A0A" w:rsidDel="00450C89" w:rsidRDefault="003C1A0A">
      <w:pPr>
        <w:pStyle w:val="TOC2"/>
        <w:tabs>
          <w:tab w:val="left" w:pos="660"/>
          <w:tab w:val="right" w:leader="dot" w:pos="9350"/>
        </w:tabs>
        <w:rPr>
          <w:del w:id="173" w:author="Deep Nidhi" w:date="2023-09-11T12:21:00Z"/>
          <w:rFonts w:eastAsiaTheme="minorEastAsia" w:cstheme="minorBidi"/>
          <w:b w:val="0"/>
          <w:bCs w:val="0"/>
          <w:noProof/>
          <w:color w:val="auto"/>
          <w:sz w:val="22"/>
          <w:szCs w:val="20"/>
          <w:lang w:bidi="hi-IN"/>
        </w:rPr>
      </w:pPr>
      <w:del w:id="174" w:author="Deep Nidhi" w:date="2023-09-11T12:21:00Z">
        <w:r w:rsidRPr="00450C89" w:rsidDel="00450C89">
          <w:rPr>
            <w:rFonts w:asciiTheme="majorBidi" w:hAnsiTheme="majorBidi"/>
            <w:noProof/>
            <w:rPrChange w:id="175" w:author="Deep Nidhi" w:date="2023-09-11T12:21:00Z">
              <w:rPr>
                <w:rStyle w:val="Hyperlink"/>
                <w:rFonts w:asciiTheme="majorBidi" w:hAnsiTheme="majorBidi"/>
                <w:noProof/>
              </w:rPr>
            </w:rPrChange>
          </w:rPr>
          <w:delText>1.2</w:delText>
        </w:r>
        <w:r w:rsidDel="00450C89">
          <w:rPr>
            <w:rFonts w:eastAsiaTheme="minorEastAsia" w:cstheme="minorBidi"/>
            <w:b w:val="0"/>
            <w:bCs w:val="0"/>
            <w:noProof/>
            <w:color w:val="auto"/>
            <w:sz w:val="22"/>
            <w:szCs w:val="20"/>
            <w:lang w:bidi="hi-IN"/>
          </w:rPr>
          <w:tab/>
        </w:r>
        <w:r w:rsidRPr="00450C89" w:rsidDel="00450C89">
          <w:rPr>
            <w:rFonts w:asciiTheme="majorBidi" w:hAnsiTheme="majorBidi"/>
            <w:noProof/>
            <w:rPrChange w:id="176" w:author="Deep Nidhi" w:date="2023-09-11T12:21:00Z">
              <w:rPr>
                <w:rStyle w:val="Hyperlink"/>
                <w:rFonts w:asciiTheme="majorBidi" w:hAnsiTheme="majorBidi"/>
                <w:noProof/>
              </w:rPr>
            </w:rPrChange>
          </w:rPr>
          <w:delText>Intended Audience and Reading Suggestions</w:delText>
        </w:r>
        <w:r w:rsidDel="00450C89">
          <w:rPr>
            <w:noProof/>
            <w:webHidden/>
          </w:rPr>
          <w:tab/>
          <w:delText>7</w:delText>
        </w:r>
      </w:del>
    </w:p>
    <w:p w14:paraId="45E2ECBB" w14:textId="7DECFE52" w:rsidR="003C1A0A" w:rsidDel="00450C89" w:rsidRDefault="003C1A0A" w:rsidP="00450C89">
      <w:pPr>
        <w:pStyle w:val="TOC1"/>
        <w:rPr>
          <w:del w:id="177" w:author="Deep Nidhi" w:date="2023-09-11T12:21:00Z"/>
          <w:rFonts w:asciiTheme="minorHAnsi" w:eastAsiaTheme="minorEastAsia" w:hAnsiTheme="minorHAnsi" w:cstheme="minorBidi"/>
          <w:noProof/>
          <w:color w:val="auto"/>
          <w:sz w:val="22"/>
          <w:szCs w:val="20"/>
          <w:lang w:bidi="hi-IN"/>
        </w:rPr>
      </w:pPr>
      <w:del w:id="178" w:author="Deep Nidhi" w:date="2023-09-11T12:21:00Z">
        <w:r w:rsidRPr="00450C89" w:rsidDel="00450C89">
          <w:rPr>
            <w:noProof/>
            <w:rPrChange w:id="179" w:author="Deep Nidhi" w:date="2023-09-11T12:21:00Z">
              <w:rPr>
                <w:rStyle w:val="Hyperlink"/>
                <w:rFonts w:asciiTheme="majorBidi" w:hAnsiTheme="majorBidi"/>
                <w:noProof/>
              </w:rPr>
            </w:rPrChange>
          </w:rPr>
          <w:delText>2.0 The System</w:delText>
        </w:r>
        <w:r w:rsidDel="00450C89">
          <w:rPr>
            <w:noProof/>
            <w:webHidden/>
          </w:rPr>
          <w:tab/>
          <w:delText>9</w:delText>
        </w:r>
      </w:del>
    </w:p>
    <w:p w14:paraId="2DA092EF" w14:textId="5B219E1C" w:rsidR="003C1A0A" w:rsidDel="00450C89" w:rsidRDefault="003C1A0A">
      <w:pPr>
        <w:pStyle w:val="TOC2"/>
        <w:tabs>
          <w:tab w:val="right" w:leader="dot" w:pos="9350"/>
        </w:tabs>
        <w:rPr>
          <w:del w:id="180" w:author="Deep Nidhi" w:date="2023-09-11T12:21:00Z"/>
          <w:rFonts w:eastAsiaTheme="minorEastAsia" w:cstheme="minorBidi"/>
          <w:b w:val="0"/>
          <w:bCs w:val="0"/>
          <w:noProof/>
          <w:color w:val="auto"/>
          <w:sz w:val="22"/>
          <w:szCs w:val="20"/>
          <w:lang w:bidi="hi-IN"/>
        </w:rPr>
      </w:pPr>
      <w:del w:id="181" w:author="Deep Nidhi" w:date="2023-09-11T12:21:00Z">
        <w:r w:rsidRPr="00450C89" w:rsidDel="00450C89">
          <w:rPr>
            <w:rFonts w:asciiTheme="majorBidi" w:hAnsiTheme="majorBidi"/>
            <w:noProof/>
            <w:rPrChange w:id="182" w:author="Deep Nidhi" w:date="2023-09-11T12:21:00Z">
              <w:rPr>
                <w:rStyle w:val="Hyperlink"/>
                <w:rFonts w:asciiTheme="majorBidi" w:hAnsiTheme="majorBidi"/>
                <w:noProof/>
              </w:rPr>
            </w:rPrChange>
          </w:rPr>
          <w:delText>2.1 Purpose of the System</w:delText>
        </w:r>
        <w:r w:rsidDel="00450C89">
          <w:rPr>
            <w:noProof/>
            <w:webHidden/>
          </w:rPr>
          <w:tab/>
          <w:delText>9</w:delText>
        </w:r>
      </w:del>
    </w:p>
    <w:p w14:paraId="04319BDE" w14:textId="437E2B55" w:rsidR="003C1A0A" w:rsidDel="00450C89" w:rsidRDefault="003C1A0A">
      <w:pPr>
        <w:pStyle w:val="TOC2"/>
        <w:tabs>
          <w:tab w:val="right" w:leader="dot" w:pos="9350"/>
        </w:tabs>
        <w:rPr>
          <w:del w:id="183" w:author="Deep Nidhi" w:date="2023-09-11T12:21:00Z"/>
          <w:rFonts w:eastAsiaTheme="minorEastAsia" w:cstheme="minorBidi"/>
          <w:b w:val="0"/>
          <w:bCs w:val="0"/>
          <w:noProof/>
          <w:color w:val="auto"/>
          <w:sz w:val="22"/>
          <w:szCs w:val="20"/>
          <w:lang w:bidi="hi-IN"/>
        </w:rPr>
      </w:pPr>
      <w:del w:id="184" w:author="Deep Nidhi" w:date="2023-09-11T12:21:00Z">
        <w:r w:rsidRPr="00450C89" w:rsidDel="00450C89">
          <w:rPr>
            <w:rFonts w:asciiTheme="majorBidi" w:hAnsiTheme="majorBidi"/>
            <w:noProof/>
            <w:rPrChange w:id="185" w:author="Deep Nidhi" w:date="2023-09-11T12:21:00Z">
              <w:rPr>
                <w:rStyle w:val="Hyperlink"/>
                <w:rFonts w:asciiTheme="majorBidi" w:hAnsiTheme="majorBidi"/>
                <w:noProof/>
              </w:rPr>
            </w:rPrChange>
          </w:rPr>
          <w:delText>2.2 System Overview and Scope</w:delText>
        </w:r>
        <w:r w:rsidDel="00450C89">
          <w:rPr>
            <w:noProof/>
            <w:webHidden/>
          </w:rPr>
          <w:tab/>
          <w:delText>10</w:delText>
        </w:r>
      </w:del>
    </w:p>
    <w:p w14:paraId="7E353A3C" w14:textId="5C74E5FF" w:rsidR="003C1A0A" w:rsidDel="00450C89" w:rsidRDefault="003C1A0A">
      <w:pPr>
        <w:pStyle w:val="TOC2"/>
        <w:tabs>
          <w:tab w:val="right" w:leader="dot" w:pos="9350"/>
        </w:tabs>
        <w:rPr>
          <w:del w:id="186" w:author="Deep Nidhi" w:date="2023-09-11T12:21:00Z"/>
          <w:rFonts w:eastAsiaTheme="minorEastAsia" w:cstheme="minorBidi"/>
          <w:b w:val="0"/>
          <w:bCs w:val="0"/>
          <w:noProof/>
          <w:color w:val="auto"/>
          <w:sz w:val="22"/>
          <w:szCs w:val="20"/>
          <w:lang w:bidi="hi-IN"/>
        </w:rPr>
      </w:pPr>
      <w:del w:id="187" w:author="Deep Nidhi" w:date="2023-09-11T12:21:00Z">
        <w:r w:rsidRPr="00450C89" w:rsidDel="00450C89">
          <w:rPr>
            <w:rFonts w:asciiTheme="majorBidi" w:hAnsiTheme="majorBidi"/>
            <w:noProof/>
            <w:rPrChange w:id="188" w:author="Deep Nidhi" w:date="2023-09-11T12:21:00Z">
              <w:rPr>
                <w:rStyle w:val="Hyperlink"/>
                <w:rFonts w:asciiTheme="majorBidi" w:hAnsiTheme="majorBidi"/>
                <w:noProof/>
              </w:rPr>
            </w:rPrChange>
          </w:rPr>
          <w:delText>2.3 System Modules</w:delText>
        </w:r>
        <w:r w:rsidDel="00450C89">
          <w:rPr>
            <w:noProof/>
            <w:webHidden/>
          </w:rPr>
          <w:tab/>
          <w:delText>13</w:delText>
        </w:r>
      </w:del>
    </w:p>
    <w:p w14:paraId="5B07FE8A" w14:textId="24C27E71" w:rsidR="003C1A0A" w:rsidDel="00450C89" w:rsidRDefault="003C1A0A">
      <w:pPr>
        <w:pStyle w:val="TOC2"/>
        <w:tabs>
          <w:tab w:val="right" w:leader="dot" w:pos="9350"/>
        </w:tabs>
        <w:rPr>
          <w:del w:id="189" w:author="Deep Nidhi" w:date="2023-09-11T12:21:00Z"/>
          <w:rFonts w:eastAsiaTheme="minorEastAsia" w:cstheme="minorBidi"/>
          <w:b w:val="0"/>
          <w:bCs w:val="0"/>
          <w:noProof/>
          <w:color w:val="auto"/>
          <w:sz w:val="22"/>
          <w:szCs w:val="20"/>
          <w:lang w:bidi="hi-IN"/>
        </w:rPr>
      </w:pPr>
      <w:del w:id="190" w:author="Deep Nidhi" w:date="2023-09-11T12:21:00Z">
        <w:r w:rsidRPr="00450C89" w:rsidDel="00450C89">
          <w:rPr>
            <w:rFonts w:asciiTheme="majorBidi" w:hAnsiTheme="majorBidi"/>
            <w:noProof/>
            <w:rPrChange w:id="191" w:author="Deep Nidhi" w:date="2023-09-11T12:21:00Z">
              <w:rPr>
                <w:rStyle w:val="Hyperlink"/>
                <w:rFonts w:asciiTheme="majorBidi" w:hAnsiTheme="majorBidi"/>
                <w:noProof/>
              </w:rPr>
            </w:rPrChange>
          </w:rPr>
          <w:delText>2.4 System Security</w:delText>
        </w:r>
        <w:r w:rsidDel="00450C89">
          <w:rPr>
            <w:noProof/>
            <w:webHidden/>
          </w:rPr>
          <w:tab/>
          <w:delText>16</w:delText>
        </w:r>
      </w:del>
    </w:p>
    <w:p w14:paraId="5CBCDFF4" w14:textId="4A9CAF50" w:rsidR="003C1A0A" w:rsidDel="00450C89" w:rsidRDefault="003C1A0A">
      <w:pPr>
        <w:pStyle w:val="TOC2"/>
        <w:tabs>
          <w:tab w:val="right" w:leader="dot" w:pos="9350"/>
        </w:tabs>
        <w:rPr>
          <w:del w:id="192" w:author="Deep Nidhi" w:date="2023-09-11T12:21:00Z"/>
          <w:rFonts w:eastAsiaTheme="minorEastAsia" w:cstheme="minorBidi"/>
          <w:b w:val="0"/>
          <w:bCs w:val="0"/>
          <w:noProof/>
          <w:color w:val="auto"/>
          <w:sz w:val="22"/>
          <w:szCs w:val="20"/>
          <w:lang w:bidi="hi-IN"/>
        </w:rPr>
      </w:pPr>
      <w:del w:id="193" w:author="Deep Nidhi" w:date="2023-09-11T12:21:00Z">
        <w:r w:rsidRPr="00450C89" w:rsidDel="00450C89">
          <w:rPr>
            <w:rFonts w:asciiTheme="majorBidi" w:hAnsiTheme="majorBidi"/>
            <w:noProof/>
            <w:rPrChange w:id="194" w:author="Deep Nidhi" w:date="2023-09-11T12:21:00Z">
              <w:rPr>
                <w:rStyle w:val="Hyperlink"/>
                <w:rFonts w:asciiTheme="majorBidi" w:hAnsiTheme="majorBidi"/>
                <w:noProof/>
              </w:rPr>
            </w:rPrChange>
          </w:rPr>
          <w:delText>2.5 Technology Stack</w:delText>
        </w:r>
        <w:r w:rsidDel="00450C89">
          <w:rPr>
            <w:noProof/>
            <w:webHidden/>
          </w:rPr>
          <w:tab/>
          <w:delText>18</w:delText>
        </w:r>
      </w:del>
    </w:p>
    <w:p w14:paraId="54E87C17" w14:textId="29902728" w:rsidR="003C1A0A" w:rsidDel="00450C89" w:rsidRDefault="003C1A0A">
      <w:pPr>
        <w:pStyle w:val="TOC2"/>
        <w:tabs>
          <w:tab w:val="right" w:leader="dot" w:pos="9350"/>
        </w:tabs>
        <w:rPr>
          <w:del w:id="195" w:author="Deep Nidhi" w:date="2023-09-11T12:21:00Z"/>
          <w:rFonts w:eastAsiaTheme="minorEastAsia" w:cstheme="minorBidi"/>
          <w:b w:val="0"/>
          <w:bCs w:val="0"/>
          <w:noProof/>
          <w:color w:val="auto"/>
          <w:sz w:val="22"/>
          <w:szCs w:val="20"/>
          <w:lang w:bidi="hi-IN"/>
        </w:rPr>
      </w:pPr>
      <w:del w:id="196" w:author="Deep Nidhi" w:date="2023-09-11T12:21:00Z">
        <w:r w:rsidRPr="00450C89" w:rsidDel="00450C89">
          <w:rPr>
            <w:rFonts w:asciiTheme="majorBidi" w:hAnsiTheme="majorBidi"/>
            <w:noProof/>
            <w:rPrChange w:id="197" w:author="Deep Nidhi" w:date="2023-09-11T12:21:00Z">
              <w:rPr>
                <w:rStyle w:val="Hyperlink"/>
                <w:rFonts w:asciiTheme="majorBidi" w:hAnsiTheme="majorBidi"/>
                <w:noProof/>
              </w:rPr>
            </w:rPrChange>
          </w:rPr>
          <w:delText>2.6 Web Hosting Requirements</w:delText>
        </w:r>
        <w:r w:rsidDel="00450C89">
          <w:rPr>
            <w:noProof/>
            <w:webHidden/>
          </w:rPr>
          <w:tab/>
          <w:delText>19</w:delText>
        </w:r>
      </w:del>
    </w:p>
    <w:p w14:paraId="75ED6022" w14:textId="70D77FB8" w:rsidR="003C1A0A" w:rsidDel="00450C89" w:rsidRDefault="003C1A0A" w:rsidP="00450C89">
      <w:pPr>
        <w:pStyle w:val="TOC1"/>
        <w:rPr>
          <w:del w:id="198" w:author="Deep Nidhi" w:date="2023-09-11T12:21:00Z"/>
          <w:rFonts w:asciiTheme="minorHAnsi" w:eastAsiaTheme="minorEastAsia" w:hAnsiTheme="minorHAnsi" w:cstheme="minorBidi"/>
          <w:noProof/>
          <w:color w:val="auto"/>
          <w:sz w:val="22"/>
          <w:szCs w:val="20"/>
          <w:lang w:bidi="hi-IN"/>
        </w:rPr>
      </w:pPr>
      <w:del w:id="199" w:author="Deep Nidhi" w:date="2023-09-11T12:21:00Z">
        <w:r w:rsidRPr="00450C89" w:rsidDel="00450C89">
          <w:rPr>
            <w:noProof/>
            <w:rPrChange w:id="200" w:author="Deep Nidhi" w:date="2023-09-11T12:21:00Z">
              <w:rPr>
                <w:rStyle w:val="Hyperlink"/>
                <w:rFonts w:asciiTheme="majorBidi" w:hAnsiTheme="majorBidi"/>
                <w:noProof/>
              </w:rPr>
            </w:rPrChange>
          </w:rPr>
          <w:delText>3.0 Data Management</w:delText>
        </w:r>
        <w:r w:rsidDel="00450C89">
          <w:rPr>
            <w:noProof/>
            <w:webHidden/>
          </w:rPr>
          <w:tab/>
          <w:delText>21</w:delText>
        </w:r>
      </w:del>
    </w:p>
    <w:p w14:paraId="2E8DFA21" w14:textId="0E0C06B2" w:rsidR="003C1A0A" w:rsidDel="00450C89" w:rsidRDefault="003C1A0A">
      <w:pPr>
        <w:pStyle w:val="TOC2"/>
        <w:tabs>
          <w:tab w:val="right" w:leader="dot" w:pos="9350"/>
        </w:tabs>
        <w:rPr>
          <w:del w:id="201" w:author="Deep Nidhi" w:date="2023-09-11T12:21:00Z"/>
          <w:rFonts w:eastAsiaTheme="minorEastAsia" w:cstheme="minorBidi"/>
          <w:b w:val="0"/>
          <w:bCs w:val="0"/>
          <w:noProof/>
          <w:color w:val="auto"/>
          <w:sz w:val="22"/>
          <w:szCs w:val="20"/>
          <w:lang w:bidi="hi-IN"/>
        </w:rPr>
      </w:pPr>
      <w:del w:id="202" w:author="Deep Nidhi" w:date="2023-09-11T12:21:00Z">
        <w:r w:rsidRPr="00450C89" w:rsidDel="00450C89">
          <w:rPr>
            <w:rFonts w:asciiTheme="majorBidi" w:hAnsiTheme="majorBidi"/>
            <w:noProof/>
            <w:rPrChange w:id="203" w:author="Deep Nidhi" w:date="2023-09-11T12:21:00Z">
              <w:rPr>
                <w:rStyle w:val="Hyperlink"/>
                <w:rFonts w:asciiTheme="majorBidi" w:hAnsiTheme="majorBidi"/>
                <w:noProof/>
              </w:rPr>
            </w:rPrChange>
          </w:rPr>
          <w:lastRenderedPageBreak/>
          <w:delText>3.1 Data Schema</w:delText>
        </w:r>
        <w:r w:rsidDel="00450C89">
          <w:rPr>
            <w:noProof/>
            <w:webHidden/>
          </w:rPr>
          <w:tab/>
          <w:delText>21</w:delText>
        </w:r>
      </w:del>
    </w:p>
    <w:p w14:paraId="17C18E8B" w14:textId="7B614096" w:rsidR="003C1A0A" w:rsidDel="00450C89" w:rsidRDefault="003C1A0A">
      <w:pPr>
        <w:pStyle w:val="TOC2"/>
        <w:tabs>
          <w:tab w:val="right" w:leader="dot" w:pos="9350"/>
        </w:tabs>
        <w:rPr>
          <w:del w:id="204" w:author="Deep Nidhi" w:date="2023-09-11T12:21:00Z"/>
          <w:rFonts w:eastAsiaTheme="minorEastAsia" w:cstheme="minorBidi"/>
          <w:b w:val="0"/>
          <w:bCs w:val="0"/>
          <w:noProof/>
          <w:color w:val="auto"/>
          <w:sz w:val="22"/>
          <w:szCs w:val="20"/>
          <w:lang w:bidi="hi-IN"/>
        </w:rPr>
      </w:pPr>
      <w:del w:id="205" w:author="Deep Nidhi" w:date="2023-09-11T12:21:00Z">
        <w:r w:rsidRPr="00450C89" w:rsidDel="00450C89">
          <w:rPr>
            <w:rFonts w:asciiTheme="majorBidi" w:hAnsiTheme="majorBidi"/>
            <w:noProof/>
            <w:rPrChange w:id="206" w:author="Deep Nidhi" w:date="2023-09-11T12:21:00Z">
              <w:rPr>
                <w:rStyle w:val="Hyperlink"/>
                <w:rFonts w:asciiTheme="majorBidi" w:hAnsiTheme="majorBidi"/>
                <w:noProof/>
              </w:rPr>
            </w:rPrChange>
          </w:rPr>
          <w:delText>3.2 Geographical Coverage Entities</w:delText>
        </w:r>
        <w:r w:rsidDel="00450C89">
          <w:rPr>
            <w:noProof/>
            <w:webHidden/>
          </w:rPr>
          <w:tab/>
          <w:delText>23</w:delText>
        </w:r>
      </w:del>
    </w:p>
    <w:p w14:paraId="77863A11" w14:textId="465A7D9E" w:rsidR="003C1A0A" w:rsidDel="00450C89" w:rsidRDefault="003C1A0A">
      <w:pPr>
        <w:pStyle w:val="TOC2"/>
        <w:tabs>
          <w:tab w:val="right" w:leader="dot" w:pos="9350"/>
        </w:tabs>
        <w:rPr>
          <w:del w:id="207" w:author="Deep Nidhi" w:date="2023-09-11T12:21:00Z"/>
          <w:rFonts w:eastAsiaTheme="minorEastAsia" w:cstheme="minorBidi"/>
          <w:b w:val="0"/>
          <w:bCs w:val="0"/>
          <w:noProof/>
          <w:color w:val="auto"/>
          <w:sz w:val="22"/>
          <w:szCs w:val="20"/>
          <w:lang w:bidi="hi-IN"/>
        </w:rPr>
      </w:pPr>
      <w:del w:id="208" w:author="Deep Nidhi" w:date="2023-09-11T12:21:00Z">
        <w:r w:rsidRPr="00450C89" w:rsidDel="00450C89">
          <w:rPr>
            <w:rFonts w:asciiTheme="majorBidi" w:hAnsiTheme="majorBidi"/>
            <w:noProof/>
            <w:rPrChange w:id="209" w:author="Deep Nidhi" w:date="2023-09-11T12:21:00Z">
              <w:rPr>
                <w:rStyle w:val="Hyperlink"/>
                <w:rFonts w:asciiTheme="majorBidi" w:hAnsiTheme="majorBidi"/>
                <w:noProof/>
              </w:rPr>
            </w:rPrChange>
          </w:rPr>
          <w:delText>3.3 Access Control</w:delText>
        </w:r>
        <w:r w:rsidDel="00450C89">
          <w:rPr>
            <w:noProof/>
            <w:webHidden/>
          </w:rPr>
          <w:tab/>
          <w:delText>25</w:delText>
        </w:r>
      </w:del>
    </w:p>
    <w:p w14:paraId="736E9AA1" w14:textId="29136F12" w:rsidR="003C1A0A" w:rsidDel="00450C89" w:rsidRDefault="003C1A0A">
      <w:pPr>
        <w:pStyle w:val="TOC2"/>
        <w:tabs>
          <w:tab w:val="right" w:leader="dot" w:pos="9350"/>
        </w:tabs>
        <w:rPr>
          <w:del w:id="210" w:author="Deep Nidhi" w:date="2023-09-11T12:21:00Z"/>
          <w:rFonts w:eastAsiaTheme="minorEastAsia" w:cstheme="minorBidi"/>
          <w:b w:val="0"/>
          <w:bCs w:val="0"/>
          <w:noProof/>
          <w:color w:val="auto"/>
          <w:sz w:val="22"/>
          <w:szCs w:val="20"/>
          <w:lang w:bidi="hi-IN"/>
        </w:rPr>
      </w:pPr>
      <w:del w:id="211" w:author="Deep Nidhi" w:date="2023-09-11T12:21:00Z">
        <w:r w:rsidRPr="00450C89" w:rsidDel="00450C89">
          <w:rPr>
            <w:rFonts w:asciiTheme="majorBidi" w:hAnsiTheme="majorBidi"/>
            <w:noProof/>
            <w:rPrChange w:id="212" w:author="Deep Nidhi" w:date="2023-09-11T12:21:00Z">
              <w:rPr>
                <w:rStyle w:val="Hyperlink"/>
                <w:rFonts w:asciiTheme="majorBidi" w:hAnsiTheme="majorBidi"/>
                <w:noProof/>
              </w:rPr>
            </w:rPrChange>
          </w:rPr>
          <w:delText>3.4 Data Entry Methods</w:delText>
        </w:r>
        <w:r w:rsidDel="00450C89">
          <w:rPr>
            <w:noProof/>
            <w:webHidden/>
          </w:rPr>
          <w:tab/>
          <w:delText>27</w:delText>
        </w:r>
      </w:del>
    </w:p>
    <w:p w14:paraId="752F0773" w14:textId="6876D6BE" w:rsidR="003C1A0A" w:rsidDel="00450C89" w:rsidRDefault="003C1A0A" w:rsidP="00450C89">
      <w:pPr>
        <w:pStyle w:val="TOC1"/>
        <w:rPr>
          <w:del w:id="213" w:author="Deep Nidhi" w:date="2023-09-11T12:21:00Z"/>
          <w:rFonts w:asciiTheme="minorHAnsi" w:eastAsiaTheme="minorEastAsia" w:hAnsiTheme="minorHAnsi" w:cstheme="minorBidi"/>
          <w:noProof/>
          <w:color w:val="auto"/>
          <w:sz w:val="22"/>
          <w:szCs w:val="20"/>
          <w:lang w:bidi="hi-IN"/>
        </w:rPr>
      </w:pPr>
      <w:del w:id="214" w:author="Deep Nidhi" w:date="2023-09-11T12:21:00Z">
        <w:r w:rsidRPr="00450C89" w:rsidDel="00450C89">
          <w:rPr>
            <w:noProof/>
            <w:rPrChange w:id="215" w:author="Deep Nidhi" w:date="2023-09-11T12:21:00Z">
              <w:rPr>
                <w:rStyle w:val="Hyperlink"/>
                <w:rFonts w:asciiTheme="majorBidi" w:hAnsiTheme="majorBidi"/>
                <w:noProof/>
              </w:rPr>
            </w:rPrChange>
          </w:rPr>
          <w:delText>4.0 Functional Requirements</w:delText>
        </w:r>
        <w:r w:rsidDel="00450C89">
          <w:rPr>
            <w:noProof/>
            <w:webHidden/>
          </w:rPr>
          <w:tab/>
          <w:delText>30</w:delText>
        </w:r>
      </w:del>
    </w:p>
    <w:p w14:paraId="283DB573" w14:textId="102FFB14" w:rsidR="003C1A0A" w:rsidDel="00450C89" w:rsidRDefault="003C1A0A">
      <w:pPr>
        <w:pStyle w:val="TOC2"/>
        <w:tabs>
          <w:tab w:val="right" w:leader="dot" w:pos="9350"/>
        </w:tabs>
        <w:rPr>
          <w:del w:id="216" w:author="Deep Nidhi" w:date="2023-09-11T12:21:00Z"/>
          <w:rFonts w:eastAsiaTheme="minorEastAsia" w:cstheme="minorBidi"/>
          <w:b w:val="0"/>
          <w:bCs w:val="0"/>
          <w:noProof/>
          <w:color w:val="auto"/>
          <w:sz w:val="22"/>
          <w:szCs w:val="20"/>
          <w:lang w:bidi="hi-IN"/>
        </w:rPr>
      </w:pPr>
      <w:del w:id="217" w:author="Deep Nidhi" w:date="2023-09-11T12:21:00Z">
        <w:r w:rsidRPr="00450C89" w:rsidDel="00450C89">
          <w:rPr>
            <w:rFonts w:asciiTheme="majorBidi" w:hAnsiTheme="majorBidi"/>
            <w:noProof/>
            <w:rPrChange w:id="218" w:author="Deep Nidhi" w:date="2023-09-11T12:21:00Z">
              <w:rPr>
                <w:rStyle w:val="Hyperlink"/>
                <w:rFonts w:asciiTheme="majorBidi" w:hAnsiTheme="majorBidi"/>
                <w:noProof/>
              </w:rPr>
            </w:rPrChange>
          </w:rPr>
          <w:delText>4.1 User Interface</w:delText>
        </w:r>
        <w:r w:rsidDel="00450C89">
          <w:rPr>
            <w:noProof/>
            <w:webHidden/>
          </w:rPr>
          <w:tab/>
          <w:delText>30</w:delText>
        </w:r>
      </w:del>
    </w:p>
    <w:p w14:paraId="6266BB31" w14:textId="4E9A251D" w:rsidR="003C1A0A" w:rsidDel="00450C89" w:rsidRDefault="003C1A0A" w:rsidP="00EB1BF9">
      <w:pPr>
        <w:pStyle w:val="TOC3"/>
        <w:rPr>
          <w:del w:id="219" w:author="Deep Nidhi" w:date="2023-09-11T12:21:00Z"/>
          <w:rFonts w:eastAsiaTheme="minorEastAsia" w:cstheme="minorBidi"/>
          <w:noProof/>
          <w:color w:val="auto"/>
          <w:sz w:val="22"/>
          <w:szCs w:val="20"/>
          <w:lang w:bidi="hi-IN"/>
        </w:rPr>
        <w:pPrChange w:id="220" w:author="Deep Nidhi" w:date="2023-09-11T17:53:00Z">
          <w:pPr>
            <w:pStyle w:val="TOC3"/>
            <w:tabs>
              <w:tab w:val="right" w:leader="dot" w:pos="9350"/>
            </w:tabs>
          </w:pPr>
        </w:pPrChange>
      </w:pPr>
      <w:del w:id="221" w:author="Deep Nidhi" w:date="2023-09-11T12:21:00Z">
        <w:r w:rsidRPr="00450C89" w:rsidDel="00450C89">
          <w:rPr>
            <w:noProof/>
            <w:rPrChange w:id="222" w:author="Deep Nidhi" w:date="2023-09-11T12:21:00Z">
              <w:rPr>
                <w:rStyle w:val="Hyperlink"/>
                <w:rFonts w:asciiTheme="majorBidi" w:hAnsiTheme="majorBidi"/>
                <w:noProof/>
              </w:rPr>
            </w:rPrChange>
          </w:rPr>
          <w:delText>4.1.1 Home</w:delText>
        </w:r>
        <w:r w:rsidDel="00450C89">
          <w:rPr>
            <w:noProof/>
            <w:webHidden/>
          </w:rPr>
          <w:tab/>
          <w:delText>31</w:delText>
        </w:r>
      </w:del>
    </w:p>
    <w:p w14:paraId="1A282C68" w14:textId="4E75BE8B" w:rsidR="003C1A0A" w:rsidDel="00450C89" w:rsidRDefault="003C1A0A" w:rsidP="00EB1BF9">
      <w:pPr>
        <w:pStyle w:val="TOC3"/>
        <w:rPr>
          <w:del w:id="223" w:author="Deep Nidhi" w:date="2023-09-11T12:21:00Z"/>
          <w:rFonts w:eastAsiaTheme="minorEastAsia" w:cstheme="minorBidi"/>
          <w:noProof/>
          <w:color w:val="auto"/>
          <w:sz w:val="22"/>
          <w:szCs w:val="20"/>
          <w:lang w:bidi="hi-IN"/>
        </w:rPr>
        <w:pPrChange w:id="224" w:author="Deep Nidhi" w:date="2023-09-11T17:53:00Z">
          <w:pPr>
            <w:pStyle w:val="TOC3"/>
            <w:tabs>
              <w:tab w:val="right" w:leader="dot" w:pos="9350"/>
            </w:tabs>
          </w:pPr>
        </w:pPrChange>
      </w:pPr>
      <w:del w:id="225" w:author="Deep Nidhi" w:date="2023-09-11T12:21:00Z">
        <w:r w:rsidRPr="00450C89" w:rsidDel="00450C89">
          <w:rPr>
            <w:noProof/>
            <w:rPrChange w:id="226" w:author="Deep Nidhi" w:date="2023-09-11T12:21:00Z">
              <w:rPr>
                <w:rStyle w:val="Hyperlink"/>
                <w:rFonts w:asciiTheme="majorBidi" w:hAnsiTheme="majorBidi"/>
                <w:noProof/>
              </w:rPr>
            </w:rPrChange>
          </w:rPr>
          <w:delText>4.1.2 Explore</w:delText>
        </w:r>
        <w:r w:rsidDel="00450C89">
          <w:rPr>
            <w:noProof/>
            <w:webHidden/>
          </w:rPr>
          <w:tab/>
          <w:delText>33</w:delText>
        </w:r>
      </w:del>
    </w:p>
    <w:p w14:paraId="123C50F3" w14:textId="0B110FAB" w:rsidR="003C1A0A" w:rsidDel="00450C89" w:rsidRDefault="003C1A0A" w:rsidP="00EB1BF9">
      <w:pPr>
        <w:pStyle w:val="TOC3"/>
        <w:rPr>
          <w:del w:id="227" w:author="Deep Nidhi" w:date="2023-09-11T12:21:00Z"/>
          <w:rFonts w:eastAsiaTheme="minorEastAsia" w:cstheme="minorBidi"/>
          <w:noProof/>
          <w:color w:val="auto"/>
          <w:sz w:val="22"/>
          <w:szCs w:val="20"/>
          <w:lang w:bidi="hi-IN"/>
        </w:rPr>
        <w:pPrChange w:id="228" w:author="Deep Nidhi" w:date="2023-09-11T17:53:00Z">
          <w:pPr>
            <w:pStyle w:val="TOC3"/>
            <w:tabs>
              <w:tab w:val="right" w:leader="dot" w:pos="9350"/>
            </w:tabs>
          </w:pPr>
        </w:pPrChange>
      </w:pPr>
      <w:del w:id="229" w:author="Deep Nidhi" w:date="2023-09-11T12:21:00Z">
        <w:r w:rsidRPr="00450C89" w:rsidDel="00450C89">
          <w:rPr>
            <w:noProof/>
            <w:rPrChange w:id="230" w:author="Deep Nidhi" w:date="2023-09-11T12:21:00Z">
              <w:rPr>
                <w:rStyle w:val="Hyperlink"/>
                <w:rFonts w:asciiTheme="majorBidi" w:hAnsiTheme="majorBidi"/>
                <w:noProof/>
              </w:rPr>
            </w:rPrChange>
          </w:rPr>
          <w:delText>4.1.3 Gallery</w:delText>
        </w:r>
        <w:r w:rsidDel="00450C89">
          <w:rPr>
            <w:noProof/>
            <w:webHidden/>
          </w:rPr>
          <w:tab/>
          <w:delText>41</w:delText>
        </w:r>
      </w:del>
    </w:p>
    <w:p w14:paraId="2EFA327A" w14:textId="1DB21BC1" w:rsidR="003C1A0A" w:rsidDel="00450C89" w:rsidRDefault="003C1A0A" w:rsidP="00EB1BF9">
      <w:pPr>
        <w:pStyle w:val="TOC3"/>
        <w:rPr>
          <w:del w:id="231" w:author="Deep Nidhi" w:date="2023-09-11T12:21:00Z"/>
          <w:rFonts w:eastAsiaTheme="minorEastAsia" w:cstheme="minorBidi"/>
          <w:noProof/>
          <w:color w:val="auto"/>
          <w:sz w:val="22"/>
          <w:szCs w:val="20"/>
          <w:lang w:bidi="hi-IN"/>
        </w:rPr>
        <w:pPrChange w:id="232" w:author="Deep Nidhi" w:date="2023-09-11T17:53:00Z">
          <w:pPr>
            <w:pStyle w:val="TOC3"/>
            <w:tabs>
              <w:tab w:val="right" w:leader="dot" w:pos="9350"/>
            </w:tabs>
          </w:pPr>
        </w:pPrChange>
      </w:pPr>
      <w:del w:id="233" w:author="Deep Nidhi" w:date="2023-09-11T12:21:00Z">
        <w:r w:rsidRPr="00450C89" w:rsidDel="00450C89">
          <w:rPr>
            <w:noProof/>
            <w:rPrChange w:id="234" w:author="Deep Nidhi" w:date="2023-09-11T12:21:00Z">
              <w:rPr>
                <w:rStyle w:val="Hyperlink"/>
                <w:rFonts w:asciiTheme="majorBidi" w:hAnsiTheme="majorBidi"/>
                <w:noProof/>
              </w:rPr>
            </w:rPrChange>
          </w:rPr>
          <w:delText>4.1.4 Dashboards</w:delText>
        </w:r>
        <w:r w:rsidDel="00450C89">
          <w:rPr>
            <w:noProof/>
            <w:webHidden/>
          </w:rPr>
          <w:tab/>
          <w:delText>42</w:delText>
        </w:r>
      </w:del>
    </w:p>
    <w:p w14:paraId="4F6F2EA3" w14:textId="5401B450" w:rsidR="003C1A0A" w:rsidDel="00450C89" w:rsidRDefault="003C1A0A" w:rsidP="00EB1BF9">
      <w:pPr>
        <w:pStyle w:val="TOC3"/>
        <w:rPr>
          <w:del w:id="235" w:author="Deep Nidhi" w:date="2023-09-11T12:21:00Z"/>
          <w:rFonts w:eastAsiaTheme="minorEastAsia" w:cstheme="minorBidi"/>
          <w:noProof/>
          <w:color w:val="auto"/>
          <w:sz w:val="22"/>
          <w:szCs w:val="20"/>
          <w:lang w:bidi="hi-IN"/>
        </w:rPr>
        <w:pPrChange w:id="236" w:author="Deep Nidhi" w:date="2023-09-11T17:53:00Z">
          <w:pPr>
            <w:pStyle w:val="TOC3"/>
            <w:tabs>
              <w:tab w:val="right" w:leader="dot" w:pos="9350"/>
            </w:tabs>
          </w:pPr>
        </w:pPrChange>
      </w:pPr>
      <w:del w:id="237" w:author="Deep Nidhi" w:date="2023-09-11T12:21:00Z">
        <w:r w:rsidRPr="00450C89" w:rsidDel="00450C89">
          <w:rPr>
            <w:noProof/>
            <w:rPrChange w:id="238" w:author="Deep Nidhi" w:date="2023-09-11T12:21:00Z">
              <w:rPr>
                <w:rStyle w:val="Hyperlink"/>
                <w:rFonts w:asciiTheme="majorBidi" w:hAnsiTheme="majorBidi"/>
                <w:noProof/>
              </w:rPr>
            </w:rPrChange>
          </w:rPr>
          <w:delText>4.1.5 Quick Data</w:delText>
        </w:r>
        <w:r w:rsidDel="00450C89">
          <w:rPr>
            <w:noProof/>
            <w:webHidden/>
          </w:rPr>
          <w:tab/>
          <w:delText>44</w:delText>
        </w:r>
      </w:del>
    </w:p>
    <w:p w14:paraId="775D0585" w14:textId="57B7E32F" w:rsidR="003C1A0A" w:rsidDel="00450C89" w:rsidRDefault="003C1A0A" w:rsidP="00EB1BF9">
      <w:pPr>
        <w:pStyle w:val="TOC3"/>
        <w:rPr>
          <w:del w:id="239" w:author="Deep Nidhi" w:date="2023-09-11T12:21:00Z"/>
          <w:rFonts w:eastAsiaTheme="minorEastAsia" w:cstheme="minorBidi"/>
          <w:noProof/>
          <w:color w:val="auto"/>
          <w:sz w:val="22"/>
          <w:szCs w:val="20"/>
          <w:lang w:bidi="hi-IN"/>
        </w:rPr>
        <w:pPrChange w:id="240" w:author="Deep Nidhi" w:date="2023-09-11T17:53:00Z">
          <w:pPr>
            <w:pStyle w:val="TOC3"/>
            <w:tabs>
              <w:tab w:val="right" w:leader="dot" w:pos="9350"/>
            </w:tabs>
          </w:pPr>
        </w:pPrChange>
      </w:pPr>
      <w:del w:id="241" w:author="Deep Nidhi" w:date="2023-09-11T12:21:00Z">
        <w:r w:rsidRPr="00450C89" w:rsidDel="00450C89">
          <w:rPr>
            <w:noProof/>
            <w:rPrChange w:id="242" w:author="Deep Nidhi" w:date="2023-09-11T12:21:00Z">
              <w:rPr>
                <w:rStyle w:val="Hyperlink"/>
                <w:rFonts w:asciiTheme="majorBidi" w:hAnsiTheme="majorBidi"/>
                <w:noProof/>
              </w:rPr>
            </w:rPrChange>
          </w:rPr>
          <w:delText>4.1.6 Open API</w:delText>
        </w:r>
        <w:r w:rsidDel="00450C89">
          <w:rPr>
            <w:noProof/>
            <w:webHidden/>
          </w:rPr>
          <w:tab/>
          <w:delText>45</w:delText>
        </w:r>
      </w:del>
    </w:p>
    <w:p w14:paraId="46A9A525" w14:textId="53AD4052" w:rsidR="003C1A0A" w:rsidDel="00450C89" w:rsidRDefault="003C1A0A" w:rsidP="00EB1BF9">
      <w:pPr>
        <w:pStyle w:val="TOC3"/>
        <w:rPr>
          <w:del w:id="243" w:author="Deep Nidhi" w:date="2023-09-11T12:21:00Z"/>
          <w:rFonts w:eastAsiaTheme="minorEastAsia" w:cstheme="minorBidi"/>
          <w:noProof/>
          <w:color w:val="auto"/>
          <w:sz w:val="22"/>
          <w:szCs w:val="20"/>
          <w:lang w:bidi="hi-IN"/>
        </w:rPr>
        <w:pPrChange w:id="244" w:author="Deep Nidhi" w:date="2023-09-11T17:53:00Z">
          <w:pPr>
            <w:pStyle w:val="TOC3"/>
            <w:tabs>
              <w:tab w:val="right" w:leader="dot" w:pos="9350"/>
            </w:tabs>
          </w:pPr>
        </w:pPrChange>
      </w:pPr>
      <w:del w:id="245" w:author="Deep Nidhi" w:date="2023-09-11T12:21:00Z">
        <w:r w:rsidRPr="00450C89" w:rsidDel="00450C89">
          <w:rPr>
            <w:noProof/>
            <w:rPrChange w:id="246" w:author="Deep Nidhi" w:date="2023-09-11T12:21:00Z">
              <w:rPr>
                <w:rStyle w:val="Hyperlink"/>
                <w:rFonts w:asciiTheme="majorBidi" w:hAnsiTheme="majorBidi"/>
                <w:noProof/>
              </w:rPr>
            </w:rPrChange>
          </w:rPr>
          <w:delText>4.1.7 Resources</w:delText>
        </w:r>
        <w:r w:rsidDel="00450C89">
          <w:rPr>
            <w:noProof/>
            <w:webHidden/>
          </w:rPr>
          <w:tab/>
          <w:delText>46</w:delText>
        </w:r>
      </w:del>
    </w:p>
    <w:p w14:paraId="75315095" w14:textId="4571760D" w:rsidR="003C1A0A" w:rsidDel="00450C89" w:rsidRDefault="003C1A0A" w:rsidP="00EB1BF9">
      <w:pPr>
        <w:pStyle w:val="TOC3"/>
        <w:rPr>
          <w:del w:id="247" w:author="Deep Nidhi" w:date="2023-09-11T12:21:00Z"/>
          <w:rFonts w:eastAsiaTheme="minorEastAsia" w:cstheme="minorBidi"/>
          <w:noProof/>
          <w:color w:val="auto"/>
          <w:sz w:val="22"/>
          <w:szCs w:val="20"/>
          <w:lang w:bidi="hi-IN"/>
        </w:rPr>
        <w:pPrChange w:id="248" w:author="Deep Nidhi" w:date="2023-09-11T17:53:00Z">
          <w:pPr>
            <w:pStyle w:val="TOC3"/>
            <w:tabs>
              <w:tab w:val="right" w:leader="dot" w:pos="9350"/>
            </w:tabs>
          </w:pPr>
        </w:pPrChange>
      </w:pPr>
      <w:del w:id="249" w:author="Deep Nidhi" w:date="2023-09-11T12:21:00Z">
        <w:r w:rsidRPr="00450C89" w:rsidDel="00450C89">
          <w:rPr>
            <w:noProof/>
            <w:rPrChange w:id="250" w:author="Deep Nidhi" w:date="2023-09-11T12:21:00Z">
              <w:rPr>
                <w:rStyle w:val="Hyperlink"/>
                <w:rFonts w:asciiTheme="majorBidi" w:hAnsiTheme="majorBidi"/>
                <w:noProof/>
              </w:rPr>
            </w:rPrChange>
          </w:rPr>
          <w:delText>4.1.8 About</w:delText>
        </w:r>
        <w:r w:rsidDel="00450C89">
          <w:rPr>
            <w:noProof/>
            <w:webHidden/>
          </w:rPr>
          <w:tab/>
          <w:delText>47</w:delText>
        </w:r>
      </w:del>
    </w:p>
    <w:p w14:paraId="7FED63A7" w14:textId="29232D5A" w:rsidR="003C1A0A" w:rsidDel="00450C89" w:rsidRDefault="003C1A0A" w:rsidP="00EB1BF9">
      <w:pPr>
        <w:pStyle w:val="TOC3"/>
        <w:rPr>
          <w:del w:id="251" w:author="Deep Nidhi" w:date="2023-09-11T12:21:00Z"/>
          <w:rFonts w:eastAsiaTheme="minorEastAsia" w:cstheme="minorBidi"/>
          <w:noProof/>
          <w:color w:val="auto"/>
          <w:sz w:val="22"/>
          <w:szCs w:val="20"/>
          <w:lang w:bidi="hi-IN"/>
        </w:rPr>
        <w:pPrChange w:id="252" w:author="Deep Nidhi" w:date="2023-09-11T17:53:00Z">
          <w:pPr>
            <w:pStyle w:val="TOC3"/>
            <w:tabs>
              <w:tab w:val="right" w:leader="dot" w:pos="9350"/>
            </w:tabs>
          </w:pPr>
        </w:pPrChange>
      </w:pPr>
      <w:del w:id="253" w:author="Deep Nidhi" w:date="2023-09-11T12:21:00Z">
        <w:r w:rsidRPr="00450C89" w:rsidDel="00450C89">
          <w:rPr>
            <w:noProof/>
            <w:rPrChange w:id="254" w:author="Deep Nidhi" w:date="2023-09-11T12:21:00Z">
              <w:rPr>
                <w:rStyle w:val="Hyperlink"/>
                <w:rFonts w:asciiTheme="majorBidi" w:hAnsiTheme="majorBidi"/>
                <w:noProof/>
              </w:rPr>
            </w:rPrChange>
          </w:rPr>
          <w:delText>4.1.9 Contact</w:delText>
        </w:r>
        <w:r w:rsidDel="00450C89">
          <w:rPr>
            <w:noProof/>
            <w:webHidden/>
          </w:rPr>
          <w:tab/>
          <w:delText>48</w:delText>
        </w:r>
      </w:del>
    </w:p>
    <w:p w14:paraId="511503DD" w14:textId="11A24079" w:rsidR="003C1A0A" w:rsidDel="00450C89" w:rsidRDefault="003C1A0A">
      <w:pPr>
        <w:pStyle w:val="TOC2"/>
        <w:tabs>
          <w:tab w:val="right" w:leader="dot" w:pos="9350"/>
        </w:tabs>
        <w:rPr>
          <w:del w:id="255" w:author="Deep Nidhi" w:date="2023-09-11T12:21:00Z"/>
          <w:rFonts w:eastAsiaTheme="minorEastAsia" w:cstheme="minorBidi"/>
          <w:b w:val="0"/>
          <w:bCs w:val="0"/>
          <w:noProof/>
          <w:color w:val="auto"/>
          <w:sz w:val="22"/>
          <w:szCs w:val="20"/>
          <w:lang w:bidi="hi-IN"/>
        </w:rPr>
      </w:pPr>
      <w:del w:id="256" w:author="Deep Nidhi" w:date="2023-09-11T12:21:00Z">
        <w:r w:rsidRPr="00450C89" w:rsidDel="00450C89">
          <w:rPr>
            <w:rFonts w:asciiTheme="majorBidi" w:hAnsiTheme="majorBidi"/>
            <w:noProof/>
            <w:rPrChange w:id="257" w:author="Deep Nidhi" w:date="2023-09-11T12:21:00Z">
              <w:rPr>
                <w:rStyle w:val="Hyperlink"/>
                <w:rFonts w:asciiTheme="majorBidi" w:hAnsiTheme="majorBidi"/>
                <w:noProof/>
              </w:rPr>
            </w:rPrChange>
          </w:rPr>
          <w:delText>4.2 Core Application</w:delText>
        </w:r>
        <w:r w:rsidDel="00450C89">
          <w:rPr>
            <w:noProof/>
            <w:webHidden/>
          </w:rPr>
          <w:tab/>
          <w:delText>50</w:delText>
        </w:r>
      </w:del>
    </w:p>
    <w:p w14:paraId="2E421B6A" w14:textId="6082536D" w:rsidR="003C1A0A" w:rsidDel="00450C89" w:rsidRDefault="003C1A0A" w:rsidP="00EB1BF9">
      <w:pPr>
        <w:pStyle w:val="TOC3"/>
        <w:rPr>
          <w:del w:id="258" w:author="Deep Nidhi" w:date="2023-09-11T12:21:00Z"/>
          <w:rFonts w:eastAsiaTheme="minorEastAsia" w:cstheme="minorBidi"/>
          <w:noProof/>
          <w:color w:val="auto"/>
          <w:sz w:val="22"/>
          <w:szCs w:val="20"/>
          <w:lang w:bidi="hi-IN"/>
        </w:rPr>
        <w:pPrChange w:id="259" w:author="Deep Nidhi" w:date="2023-09-11T17:53:00Z">
          <w:pPr>
            <w:pStyle w:val="TOC3"/>
            <w:tabs>
              <w:tab w:val="right" w:leader="dot" w:pos="9350"/>
            </w:tabs>
          </w:pPr>
        </w:pPrChange>
      </w:pPr>
      <w:del w:id="260" w:author="Deep Nidhi" w:date="2023-09-11T12:21:00Z">
        <w:r w:rsidRPr="00450C89" w:rsidDel="00450C89">
          <w:rPr>
            <w:noProof/>
            <w:rPrChange w:id="261" w:author="Deep Nidhi" w:date="2023-09-11T12:21:00Z">
              <w:rPr>
                <w:rStyle w:val="Hyperlink"/>
                <w:rFonts w:asciiTheme="majorBidi" w:hAnsiTheme="majorBidi"/>
                <w:noProof/>
              </w:rPr>
            </w:rPrChange>
          </w:rPr>
          <w:delText>4.2.1 User Dashboard</w:delText>
        </w:r>
        <w:r w:rsidDel="00450C89">
          <w:rPr>
            <w:noProof/>
            <w:webHidden/>
          </w:rPr>
          <w:tab/>
          <w:delText>52</w:delText>
        </w:r>
      </w:del>
    </w:p>
    <w:p w14:paraId="39227B17" w14:textId="594372B3" w:rsidR="003C1A0A" w:rsidDel="00450C89" w:rsidRDefault="003C1A0A" w:rsidP="00EB1BF9">
      <w:pPr>
        <w:pStyle w:val="TOC3"/>
        <w:rPr>
          <w:del w:id="262" w:author="Deep Nidhi" w:date="2023-09-11T12:21:00Z"/>
          <w:rFonts w:eastAsiaTheme="minorEastAsia" w:cstheme="minorBidi"/>
          <w:noProof/>
          <w:color w:val="auto"/>
          <w:sz w:val="22"/>
          <w:szCs w:val="20"/>
          <w:lang w:bidi="hi-IN"/>
        </w:rPr>
        <w:pPrChange w:id="263" w:author="Deep Nidhi" w:date="2023-09-11T17:53:00Z">
          <w:pPr>
            <w:pStyle w:val="TOC3"/>
            <w:tabs>
              <w:tab w:val="right" w:leader="dot" w:pos="9350"/>
            </w:tabs>
          </w:pPr>
        </w:pPrChange>
      </w:pPr>
      <w:del w:id="264" w:author="Deep Nidhi" w:date="2023-09-11T12:21:00Z">
        <w:r w:rsidRPr="00450C89" w:rsidDel="00450C89">
          <w:rPr>
            <w:noProof/>
            <w:rPrChange w:id="265" w:author="Deep Nidhi" w:date="2023-09-11T12:21:00Z">
              <w:rPr>
                <w:rStyle w:val="Hyperlink"/>
                <w:rFonts w:asciiTheme="majorBidi" w:hAnsiTheme="majorBidi"/>
                <w:noProof/>
              </w:rPr>
            </w:rPrChange>
          </w:rPr>
          <w:delText>4.2.2 Master Elements</w:delText>
        </w:r>
        <w:r w:rsidDel="00450C89">
          <w:rPr>
            <w:noProof/>
            <w:webHidden/>
          </w:rPr>
          <w:tab/>
          <w:delText>53</w:delText>
        </w:r>
      </w:del>
    </w:p>
    <w:p w14:paraId="7AD8E310" w14:textId="523D46A5" w:rsidR="003C1A0A" w:rsidDel="00450C89" w:rsidRDefault="003C1A0A" w:rsidP="00EB1BF9">
      <w:pPr>
        <w:pStyle w:val="TOC3"/>
        <w:rPr>
          <w:del w:id="266" w:author="Deep Nidhi" w:date="2023-09-11T12:21:00Z"/>
          <w:rFonts w:eastAsiaTheme="minorEastAsia" w:cstheme="minorBidi"/>
          <w:noProof/>
          <w:color w:val="auto"/>
          <w:sz w:val="22"/>
          <w:szCs w:val="20"/>
          <w:lang w:bidi="hi-IN"/>
        </w:rPr>
        <w:pPrChange w:id="267" w:author="Deep Nidhi" w:date="2023-09-11T17:53:00Z">
          <w:pPr>
            <w:pStyle w:val="TOC3"/>
            <w:tabs>
              <w:tab w:val="right" w:leader="dot" w:pos="9350"/>
            </w:tabs>
          </w:pPr>
        </w:pPrChange>
      </w:pPr>
      <w:del w:id="268" w:author="Deep Nidhi" w:date="2023-09-11T12:21:00Z">
        <w:r w:rsidRPr="00450C89" w:rsidDel="00450C89">
          <w:rPr>
            <w:noProof/>
            <w:rPrChange w:id="269" w:author="Deep Nidhi" w:date="2023-09-11T12:21:00Z">
              <w:rPr>
                <w:rStyle w:val="Hyperlink"/>
                <w:rFonts w:asciiTheme="majorBidi" w:hAnsiTheme="majorBidi"/>
                <w:noProof/>
              </w:rPr>
            </w:rPrChange>
          </w:rPr>
          <w:delText>4.2.3 Manage Classification</w:delText>
        </w:r>
        <w:r w:rsidDel="00450C89">
          <w:rPr>
            <w:noProof/>
            <w:webHidden/>
          </w:rPr>
          <w:tab/>
          <w:delText>66</w:delText>
        </w:r>
      </w:del>
    </w:p>
    <w:p w14:paraId="6D8BE87A" w14:textId="4561AC99" w:rsidR="003C1A0A" w:rsidDel="00450C89" w:rsidRDefault="003C1A0A" w:rsidP="00EB1BF9">
      <w:pPr>
        <w:pStyle w:val="TOC3"/>
        <w:rPr>
          <w:del w:id="270" w:author="Deep Nidhi" w:date="2023-09-11T12:21:00Z"/>
          <w:rFonts w:eastAsiaTheme="minorEastAsia" w:cstheme="minorBidi"/>
          <w:noProof/>
          <w:color w:val="auto"/>
          <w:sz w:val="22"/>
          <w:szCs w:val="20"/>
          <w:lang w:bidi="hi-IN"/>
        </w:rPr>
        <w:pPrChange w:id="271" w:author="Deep Nidhi" w:date="2023-09-11T17:53:00Z">
          <w:pPr>
            <w:pStyle w:val="TOC3"/>
            <w:tabs>
              <w:tab w:val="right" w:leader="dot" w:pos="9350"/>
            </w:tabs>
          </w:pPr>
        </w:pPrChange>
      </w:pPr>
      <w:del w:id="272" w:author="Deep Nidhi" w:date="2023-09-11T12:21:00Z">
        <w:r w:rsidRPr="00450C89" w:rsidDel="00450C89">
          <w:rPr>
            <w:noProof/>
            <w:rPrChange w:id="273" w:author="Deep Nidhi" w:date="2023-09-11T12:21:00Z">
              <w:rPr>
                <w:rStyle w:val="Hyperlink"/>
                <w:rFonts w:asciiTheme="majorBidi" w:hAnsiTheme="majorBidi"/>
                <w:noProof/>
              </w:rPr>
            </w:rPrChange>
          </w:rPr>
          <w:delText>4.2.4 GIS</w:delText>
        </w:r>
        <w:r w:rsidDel="00450C89">
          <w:rPr>
            <w:noProof/>
            <w:webHidden/>
          </w:rPr>
          <w:tab/>
          <w:delText>66</w:delText>
        </w:r>
      </w:del>
    </w:p>
    <w:p w14:paraId="2B628057" w14:textId="7F6D4320" w:rsidR="003C1A0A" w:rsidDel="00450C89" w:rsidRDefault="003C1A0A" w:rsidP="00EB1BF9">
      <w:pPr>
        <w:pStyle w:val="TOC3"/>
        <w:rPr>
          <w:del w:id="274" w:author="Deep Nidhi" w:date="2023-09-11T12:21:00Z"/>
          <w:rFonts w:eastAsiaTheme="minorEastAsia" w:cstheme="minorBidi"/>
          <w:noProof/>
          <w:color w:val="auto"/>
          <w:sz w:val="22"/>
          <w:szCs w:val="20"/>
          <w:lang w:bidi="hi-IN"/>
        </w:rPr>
        <w:pPrChange w:id="275" w:author="Deep Nidhi" w:date="2023-09-11T17:53:00Z">
          <w:pPr>
            <w:pStyle w:val="TOC3"/>
            <w:tabs>
              <w:tab w:val="right" w:leader="dot" w:pos="9350"/>
            </w:tabs>
          </w:pPr>
        </w:pPrChange>
      </w:pPr>
      <w:del w:id="276" w:author="Deep Nidhi" w:date="2023-09-11T12:21:00Z">
        <w:r w:rsidRPr="00450C89" w:rsidDel="00450C89">
          <w:rPr>
            <w:noProof/>
            <w:rPrChange w:id="277" w:author="Deep Nidhi" w:date="2023-09-11T12:21:00Z">
              <w:rPr>
                <w:rStyle w:val="Hyperlink"/>
                <w:rFonts w:asciiTheme="majorBidi" w:hAnsiTheme="majorBidi"/>
                <w:noProof/>
              </w:rPr>
            </w:rPrChange>
          </w:rPr>
          <w:delText>4.2.5 Access Control</w:delText>
        </w:r>
        <w:r w:rsidDel="00450C89">
          <w:rPr>
            <w:noProof/>
            <w:webHidden/>
          </w:rPr>
          <w:tab/>
          <w:delText>70</w:delText>
        </w:r>
      </w:del>
    </w:p>
    <w:p w14:paraId="7CE2525C" w14:textId="7E78C4DB" w:rsidR="003C1A0A" w:rsidDel="00450C89" w:rsidRDefault="003C1A0A" w:rsidP="00EB1BF9">
      <w:pPr>
        <w:pStyle w:val="TOC3"/>
        <w:rPr>
          <w:del w:id="278" w:author="Deep Nidhi" w:date="2023-09-11T12:21:00Z"/>
          <w:rFonts w:eastAsiaTheme="minorEastAsia" w:cstheme="minorBidi"/>
          <w:noProof/>
          <w:color w:val="auto"/>
          <w:sz w:val="22"/>
          <w:szCs w:val="20"/>
          <w:lang w:bidi="hi-IN"/>
        </w:rPr>
        <w:pPrChange w:id="279" w:author="Deep Nidhi" w:date="2023-09-11T17:53:00Z">
          <w:pPr>
            <w:pStyle w:val="TOC3"/>
            <w:tabs>
              <w:tab w:val="right" w:leader="dot" w:pos="9350"/>
            </w:tabs>
          </w:pPr>
        </w:pPrChange>
      </w:pPr>
      <w:del w:id="280" w:author="Deep Nidhi" w:date="2023-09-11T12:21:00Z">
        <w:r w:rsidRPr="00450C89" w:rsidDel="00450C89">
          <w:rPr>
            <w:noProof/>
            <w:rPrChange w:id="281" w:author="Deep Nidhi" w:date="2023-09-11T12:21:00Z">
              <w:rPr>
                <w:rStyle w:val="Hyperlink"/>
                <w:rFonts w:asciiTheme="majorBidi" w:hAnsiTheme="majorBidi"/>
                <w:noProof/>
              </w:rPr>
            </w:rPrChange>
          </w:rPr>
          <w:delText>4.2.6 Manage Data</w:delText>
        </w:r>
        <w:r w:rsidDel="00450C89">
          <w:rPr>
            <w:noProof/>
            <w:webHidden/>
          </w:rPr>
          <w:tab/>
          <w:delText>72</w:delText>
        </w:r>
      </w:del>
    </w:p>
    <w:p w14:paraId="117E7B93" w14:textId="317C8C9B" w:rsidR="003C1A0A" w:rsidDel="00450C89" w:rsidRDefault="003C1A0A" w:rsidP="00EB1BF9">
      <w:pPr>
        <w:pStyle w:val="TOC3"/>
        <w:rPr>
          <w:del w:id="282" w:author="Deep Nidhi" w:date="2023-09-11T12:21:00Z"/>
          <w:rFonts w:eastAsiaTheme="minorEastAsia" w:cstheme="minorBidi"/>
          <w:noProof/>
          <w:color w:val="auto"/>
          <w:sz w:val="22"/>
          <w:szCs w:val="20"/>
          <w:lang w:bidi="hi-IN"/>
        </w:rPr>
        <w:pPrChange w:id="283" w:author="Deep Nidhi" w:date="2023-09-11T17:53:00Z">
          <w:pPr>
            <w:pStyle w:val="TOC3"/>
            <w:tabs>
              <w:tab w:val="right" w:leader="dot" w:pos="9350"/>
            </w:tabs>
          </w:pPr>
        </w:pPrChange>
      </w:pPr>
      <w:del w:id="284" w:author="Deep Nidhi" w:date="2023-09-11T12:21:00Z">
        <w:r w:rsidRPr="00450C89" w:rsidDel="00450C89">
          <w:rPr>
            <w:noProof/>
            <w:rPrChange w:id="285" w:author="Deep Nidhi" w:date="2023-09-11T12:21:00Z">
              <w:rPr>
                <w:rStyle w:val="Hyperlink"/>
                <w:rFonts w:asciiTheme="majorBidi" w:hAnsiTheme="majorBidi"/>
                <w:noProof/>
              </w:rPr>
            </w:rPrChange>
          </w:rPr>
          <w:delText>4.2.7 Manage Survey</w:delText>
        </w:r>
        <w:r w:rsidDel="00450C89">
          <w:rPr>
            <w:noProof/>
            <w:webHidden/>
          </w:rPr>
          <w:tab/>
          <w:delText>81</w:delText>
        </w:r>
      </w:del>
    </w:p>
    <w:p w14:paraId="3C577C76" w14:textId="5BF539E7" w:rsidR="003C1A0A" w:rsidDel="00450C89" w:rsidRDefault="003C1A0A" w:rsidP="00EB1BF9">
      <w:pPr>
        <w:pStyle w:val="TOC3"/>
        <w:rPr>
          <w:del w:id="286" w:author="Deep Nidhi" w:date="2023-09-11T12:21:00Z"/>
          <w:rFonts w:eastAsiaTheme="minorEastAsia" w:cstheme="minorBidi"/>
          <w:noProof/>
          <w:color w:val="auto"/>
          <w:sz w:val="22"/>
          <w:szCs w:val="20"/>
          <w:lang w:bidi="hi-IN"/>
        </w:rPr>
        <w:pPrChange w:id="287" w:author="Deep Nidhi" w:date="2023-09-11T17:53:00Z">
          <w:pPr>
            <w:pStyle w:val="TOC3"/>
            <w:tabs>
              <w:tab w:val="right" w:leader="dot" w:pos="9350"/>
            </w:tabs>
          </w:pPr>
        </w:pPrChange>
      </w:pPr>
      <w:del w:id="288" w:author="Deep Nidhi" w:date="2023-09-11T12:21:00Z">
        <w:r w:rsidRPr="00450C89" w:rsidDel="00450C89">
          <w:rPr>
            <w:noProof/>
            <w:rPrChange w:id="289" w:author="Deep Nidhi" w:date="2023-09-11T12:21:00Z">
              <w:rPr>
                <w:rStyle w:val="Hyperlink"/>
                <w:rFonts w:asciiTheme="majorBidi" w:hAnsiTheme="majorBidi"/>
                <w:noProof/>
              </w:rPr>
            </w:rPrChange>
          </w:rPr>
          <w:delText>4.2.8 Resource</w:delText>
        </w:r>
        <w:r w:rsidDel="00450C89">
          <w:rPr>
            <w:noProof/>
            <w:webHidden/>
          </w:rPr>
          <w:tab/>
          <w:delText>92</w:delText>
        </w:r>
      </w:del>
    </w:p>
    <w:p w14:paraId="034E8E57" w14:textId="3DB535BE" w:rsidR="003C1A0A" w:rsidDel="00450C89" w:rsidRDefault="003C1A0A" w:rsidP="00EB1BF9">
      <w:pPr>
        <w:pStyle w:val="TOC3"/>
        <w:rPr>
          <w:del w:id="290" w:author="Deep Nidhi" w:date="2023-09-11T12:21:00Z"/>
          <w:rFonts w:eastAsiaTheme="minorEastAsia" w:cstheme="minorBidi"/>
          <w:noProof/>
          <w:color w:val="auto"/>
          <w:sz w:val="22"/>
          <w:szCs w:val="20"/>
          <w:lang w:bidi="hi-IN"/>
        </w:rPr>
        <w:pPrChange w:id="291" w:author="Deep Nidhi" w:date="2023-09-11T17:53:00Z">
          <w:pPr>
            <w:pStyle w:val="TOC3"/>
            <w:tabs>
              <w:tab w:val="right" w:leader="dot" w:pos="9350"/>
            </w:tabs>
          </w:pPr>
        </w:pPrChange>
      </w:pPr>
      <w:del w:id="292" w:author="Deep Nidhi" w:date="2023-09-11T12:21:00Z">
        <w:r w:rsidRPr="00450C89" w:rsidDel="00450C89">
          <w:rPr>
            <w:noProof/>
            <w:rPrChange w:id="293" w:author="Deep Nidhi" w:date="2023-09-11T12:21:00Z">
              <w:rPr>
                <w:rStyle w:val="Hyperlink"/>
                <w:rFonts w:asciiTheme="majorBidi" w:hAnsiTheme="majorBidi"/>
                <w:noProof/>
              </w:rPr>
            </w:rPrChange>
          </w:rPr>
          <w:delText>4.2.9 Customize</w:delText>
        </w:r>
        <w:r w:rsidDel="00450C89">
          <w:rPr>
            <w:noProof/>
            <w:webHidden/>
          </w:rPr>
          <w:tab/>
          <w:delText>93</w:delText>
        </w:r>
      </w:del>
    </w:p>
    <w:p w14:paraId="77B7606A" w14:textId="296DDBD1" w:rsidR="003C1A0A" w:rsidDel="00450C89" w:rsidRDefault="003C1A0A" w:rsidP="00EB1BF9">
      <w:pPr>
        <w:pStyle w:val="TOC3"/>
        <w:rPr>
          <w:del w:id="294" w:author="Deep Nidhi" w:date="2023-09-11T12:21:00Z"/>
          <w:rFonts w:eastAsiaTheme="minorEastAsia" w:cstheme="minorBidi"/>
          <w:noProof/>
          <w:color w:val="auto"/>
          <w:sz w:val="22"/>
          <w:szCs w:val="20"/>
          <w:lang w:bidi="hi-IN"/>
        </w:rPr>
        <w:pPrChange w:id="295" w:author="Deep Nidhi" w:date="2023-09-11T17:53:00Z">
          <w:pPr>
            <w:pStyle w:val="TOC3"/>
            <w:tabs>
              <w:tab w:val="right" w:leader="dot" w:pos="9350"/>
            </w:tabs>
          </w:pPr>
        </w:pPrChange>
      </w:pPr>
      <w:del w:id="296" w:author="Deep Nidhi" w:date="2023-09-11T12:21:00Z">
        <w:r w:rsidRPr="00450C89" w:rsidDel="00450C89">
          <w:rPr>
            <w:noProof/>
            <w:rPrChange w:id="297" w:author="Deep Nidhi" w:date="2023-09-11T12:21:00Z">
              <w:rPr>
                <w:rStyle w:val="Hyperlink"/>
                <w:rFonts w:asciiTheme="majorBidi" w:hAnsiTheme="majorBidi"/>
                <w:noProof/>
              </w:rPr>
            </w:rPrChange>
          </w:rPr>
          <w:delText>4.2.10 Reports</w:delText>
        </w:r>
        <w:r w:rsidDel="00450C89">
          <w:rPr>
            <w:noProof/>
            <w:webHidden/>
          </w:rPr>
          <w:tab/>
          <w:delText>94</w:delText>
        </w:r>
      </w:del>
    </w:p>
    <w:p w14:paraId="50FAC748" w14:textId="5705CA96" w:rsidR="003C1A0A" w:rsidDel="00450C89" w:rsidRDefault="003C1A0A" w:rsidP="00EB1BF9">
      <w:pPr>
        <w:pStyle w:val="TOC3"/>
        <w:rPr>
          <w:del w:id="298" w:author="Deep Nidhi" w:date="2023-09-11T12:21:00Z"/>
          <w:rFonts w:eastAsiaTheme="minorEastAsia" w:cstheme="minorBidi"/>
          <w:noProof/>
          <w:color w:val="auto"/>
          <w:sz w:val="22"/>
          <w:szCs w:val="20"/>
          <w:lang w:bidi="hi-IN"/>
        </w:rPr>
        <w:pPrChange w:id="299" w:author="Deep Nidhi" w:date="2023-09-11T17:53:00Z">
          <w:pPr>
            <w:pStyle w:val="TOC3"/>
            <w:tabs>
              <w:tab w:val="right" w:leader="dot" w:pos="9350"/>
            </w:tabs>
          </w:pPr>
        </w:pPrChange>
      </w:pPr>
      <w:del w:id="300" w:author="Deep Nidhi" w:date="2023-09-11T12:21:00Z">
        <w:r w:rsidRPr="00450C89" w:rsidDel="00450C89">
          <w:rPr>
            <w:noProof/>
            <w:rPrChange w:id="301" w:author="Deep Nidhi" w:date="2023-09-11T12:21:00Z">
              <w:rPr>
                <w:rStyle w:val="Hyperlink"/>
                <w:rFonts w:asciiTheme="majorBidi" w:hAnsiTheme="majorBidi"/>
                <w:noProof/>
              </w:rPr>
            </w:rPrChange>
          </w:rPr>
          <w:delText>4.2.11 Language</w:delText>
        </w:r>
        <w:r w:rsidDel="00450C89">
          <w:rPr>
            <w:noProof/>
            <w:webHidden/>
          </w:rPr>
          <w:tab/>
          <w:delText>97</w:delText>
        </w:r>
      </w:del>
    </w:p>
    <w:p w14:paraId="3FBC00FA" w14:textId="4B1684AF" w:rsidR="003C1A0A" w:rsidDel="00450C89" w:rsidRDefault="003C1A0A" w:rsidP="00EB1BF9">
      <w:pPr>
        <w:pStyle w:val="TOC3"/>
        <w:rPr>
          <w:del w:id="302" w:author="Deep Nidhi" w:date="2023-09-11T12:21:00Z"/>
          <w:rFonts w:eastAsiaTheme="minorEastAsia" w:cstheme="minorBidi"/>
          <w:noProof/>
          <w:color w:val="auto"/>
          <w:sz w:val="22"/>
          <w:szCs w:val="20"/>
          <w:lang w:bidi="hi-IN"/>
        </w:rPr>
        <w:pPrChange w:id="303" w:author="Deep Nidhi" w:date="2023-09-11T17:53:00Z">
          <w:pPr>
            <w:pStyle w:val="TOC3"/>
            <w:tabs>
              <w:tab w:val="right" w:leader="dot" w:pos="9350"/>
            </w:tabs>
          </w:pPr>
        </w:pPrChange>
      </w:pPr>
      <w:del w:id="304" w:author="Deep Nidhi" w:date="2023-09-11T12:21:00Z">
        <w:r w:rsidRPr="00450C89" w:rsidDel="00450C89">
          <w:rPr>
            <w:noProof/>
            <w:rPrChange w:id="305" w:author="Deep Nidhi" w:date="2023-09-11T12:21:00Z">
              <w:rPr>
                <w:rStyle w:val="Hyperlink"/>
                <w:rFonts w:asciiTheme="majorBidi" w:hAnsiTheme="majorBidi"/>
                <w:noProof/>
              </w:rPr>
            </w:rPrChange>
          </w:rPr>
          <w:delText>4.2.12 SDMX</w:delText>
        </w:r>
        <w:r w:rsidDel="00450C89">
          <w:rPr>
            <w:noProof/>
            <w:webHidden/>
          </w:rPr>
          <w:tab/>
          <w:delText>98</w:delText>
        </w:r>
      </w:del>
    </w:p>
    <w:p w14:paraId="2A7E5F46" w14:textId="59A004DA" w:rsidR="003C1A0A" w:rsidDel="00450C89" w:rsidRDefault="003C1A0A" w:rsidP="00450C89">
      <w:pPr>
        <w:pStyle w:val="TOC1"/>
        <w:rPr>
          <w:del w:id="306" w:author="Deep Nidhi" w:date="2023-09-11T12:21:00Z"/>
          <w:rFonts w:asciiTheme="minorHAnsi" w:eastAsiaTheme="minorEastAsia" w:hAnsiTheme="minorHAnsi" w:cstheme="minorBidi"/>
          <w:noProof/>
          <w:color w:val="auto"/>
          <w:sz w:val="22"/>
          <w:szCs w:val="20"/>
          <w:lang w:bidi="hi-IN"/>
        </w:rPr>
      </w:pPr>
      <w:del w:id="307" w:author="Deep Nidhi" w:date="2023-09-11T12:21:00Z">
        <w:r w:rsidRPr="00450C89" w:rsidDel="00450C89">
          <w:rPr>
            <w:noProof/>
            <w:rPrChange w:id="308" w:author="Deep Nidhi" w:date="2023-09-11T12:21:00Z">
              <w:rPr>
                <w:rStyle w:val="Hyperlink"/>
                <w:rFonts w:asciiTheme="majorBidi" w:hAnsiTheme="majorBidi"/>
                <w:noProof/>
              </w:rPr>
            </w:rPrChange>
          </w:rPr>
          <w:delText>Annexure A: Data Dictionary</w:delText>
        </w:r>
        <w:r w:rsidDel="00450C89">
          <w:rPr>
            <w:noProof/>
            <w:webHidden/>
          </w:rPr>
          <w:tab/>
          <w:delText>104</w:delText>
        </w:r>
      </w:del>
    </w:p>
    <w:p w14:paraId="4D19BBD9" w14:textId="79AB1482" w:rsidR="003C1A0A" w:rsidDel="00450C89" w:rsidRDefault="003C1A0A" w:rsidP="00450C89">
      <w:pPr>
        <w:pStyle w:val="TOC1"/>
        <w:rPr>
          <w:del w:id="309" w:author="Deep Nidhi" w:date="2023-09-11T12:21:00Z"/>
          <w:rFonts w:asciiTheme="minorHAnsi" w:eastAsiaTheme="minorEastAsia" w:hAnsiTheme="minorHAnsi" w:cstheme="minorBidi"/>
          <w:noProof/>
          <w:color w:val="auto"/>
          <w:sz w:val="22"/>
          <w:szCs w:val="20"/>
          <w:lang w:bidi="hi-IN"/>
        </w:rPr>
      </w:pPr>
      <w:del w:id="310" w:author="Deep Nidhi" w:date="2023-09-11T12:21:00Z">
        <w:r w:rsidRPr="00450C89" w:rsidDel="00450C89">
          <w:rPr>
            <w:noProof/>
            <w:rPrChange w:id="311" w:author="Deep Nidhi" w:date="2023-09-11T12:21:00Z">
              <w:rPr>
                <w:rStyle w:val="Hyperlink"/>
                <w:rFonts w:asciiTheme="majorBidi" w:hAnsiTheme="majorBidi"/>
                <w:noProof/>
              </w:rPr>
            </w:rPrChange>
          </w:rPr>
          <w:delText>Annexure B: Data Flow Diagrams (DFD)</w:delText>
        </w:r>
        <w:r w:rsidDel="00450C89">
          <w:rPr>
            <w:noProof/>
            <w:webHidden/>
          </w:rPr>
          <w:tab/>
          <w:delText>112</w:delText>
        </w:r>
      </w:del>
    </w:p>
    <w:p w14:paraId="6F484F3E" w14:textId="59DD6D35" w:rsidR="003C1A0A" w:rsidDel="00450C89" w:rsidRDefault="003C1A0A">
      <w:pPr>
        <w:pStyle w:val="TOC2"/>
        <w:tabs>
          <w:tab w:val="right" w:leader="dot" w:pos="9350"/>
        </w:tabs>
        <w:rPr>
          <w:del w:id="312" w:author="Deep Nidhi" w:date="2023-09-11T12:21:00Z"/>
          <w:rFonts w:eastAsiaTheme="minorEastAsia" w:cstheme="minorBidi"/>
          <w:b w:val="0"/>
          <w:bCs w:val="0"/>
          <w:noProof/>
          <w:color w:val="auto"/>
          <w:sz w:val="22"/>
          <w:szCs w:val="20"/>
          <w:lang w:bidi="hi-IN"/>
        </w:rPr>
      </w:pPr>
      <w:del w:id="313" w:author="Deep Nidhi" w:date="2023-09-11T12:21:00Z">
        <w:r w:rsidRPr="00450C89" w:rsidDel="00450C89">
          <w:rPr>
            <w:rFonts w:asciiTheme="majorBidi" w:hAnsiTheme="majorBidi"/>
            <w:noProof/>
            <w:rPrChange w:id="314" w:author="Deep Nidhi" w:date="2023-09-11T12:21:00Z">
              <w:rPr>
                <w:rStyle w:val="Hyperlink"/>
                <w:rFonts w:asciiTheme="majorBidi" w:hAnsiTheme="majorBidi"/>
                <w:noProof/>
              </w:rPr>
            </w:rPrChange>
          </w:rPr>
          <w:delText>Level 0</w:delText>
        </w:r>
        <w:r w:rsidDel="00450C89">
          <w:rPr>
            <w:noProof/>
            <w:webHidden/>
          </w:rPr>
          <w:tab/>
          <w:delText>112</w:delText>
        </w:r>
      </w:del>
    </w:p>
    <w:p w14:paraId="4414EE71" w14:textId="03ACCD2F" w:rsidR="003C1A0A" w:rsidDel="00450C89" w:rsidRDefault="003C1A0A">
      <w:pPr>
        <w:pStyle w:val="TOC2"/>
        <w:tabs>
          <w:tab w:val="right" w:leader="dot" w:pos="9350"/>
        </w:tabs>
        <w:rPr>
          <w:del w:id="315" w:author="Deep Nidhi" w:date="2023-09-11T12:21:00Z"/>
          <w:rFonts w:eastAsiaTheme="minorEastAsia" w:cstheme="minorBidi"/>
          <w:b w:val="0"/>
          <w:bCs w:val="0"/>
          <w:noProof/>
          <w:color w:val="auto"/>
          <w:sz w:val="22"/>
          <w:szCs w:val="20"/>
          <w:lang w:bidi="hi-IN"/>
        </w:rPr>
      </w:pPr>
      <w:del w:id="316" w:author="Deep Nidhi" w:date="2023-09-11T12:21:00Z">
        <w:r w:rsidRPr="00450C89" w:rsidDel="00450C89">
          <w:rPr>
            <w:rFonts w:asciiTheme="majorBidi" w:hAnsiTheme="majorBidi"/>
            <w:noProof/>
            <w:rPrChange w:id="317" w:author="Deep Nidhi" w:date="2023-09-11T12:21:00Z">
              <w:rPr>
                <w:rStyle w:val="Hyperlink"/>
                <w:rFonts w:asciiTheme="majorBidi" w:hAnsiTheme="majorBidi"/>
                <w:noProof/>
              </w:rPr>
            </w:rPrChange>
          </w:rPr>
          <w:delText>Level 1: User Interface Application</w:delText>
        </w:r>
        <w:r w:rsidDel="00450C89">
          <w:rPr>
            <w:noProof/>
            <w:webHidden/>
          </w:rPr>
          <w:tab/>
          <w:delText>113</w:delText>
        </w:r>
      </w:del>
    </w:p>
    <w:p w14:paraId="720C34B2" w14:textId="74F1311F" w:rsidR="003C1A0A" w:rsidDel="00450C89" w:rsidRDefault="003C1A0A">
      <w:pPr>
        <w:pStyle w:val="TOC2"/>
        <w:tabs>
          <w:tab w:val="right" w:leader="dot" w:pos="9350"/>
        </w:tabs>
        <w:rPr>
          <w:del w:id="318" w:author="Deep Nidhi" w:date="2023-09-11T12:21:00Z"/>
          <w:rFonts w:eastAsiaTheme="minorEastAsia" w:cstheme="minorBidi"/>
          <w:b w:val="0"/>
          <w:bCs w:val="0"/>
          <w:noProof/>
          <w:color w:val="auto"/>
          <w:sz w:val="22"/>
          <w:szCs w:val="20"/>
          <w:lang w:bidi="hi-IN"/>
        </w:rPr>
      </w:pPr>
      <w:del w:id="319" w:author="Deep Nidhi" w:date="2023-09-11T12:21:00Z">
        <w:r w:rsidRPr="00450C89" w:rsidDel="00450C89">
          <w:rPr>
            <w:rFonts w:asciiTheme="majorBidi" w:hAnsiTheme="majorBidi"/>
            <w:noProof/>
            <w:rPrChange w:id="320" w:author="Deep Nidhi" w:date="2023-09-11T12:21:00Z">
              <w:rPr>
                <w:rStyle w:val="Hyperlink"/>
                <w:rFonts w:asciiTheme="majorBidi" w:hAnsiTheme="majorBidi"/>
                <w:noProof/>
              </w:rPr>
            </w:rPrChange>
          </w:rPr>
          <w:delText>Level 2: Core Application</w:delText>
        </w:r>
        <w:r w:rsidDel="00450C89">
          <w:rPr>
            <w:noProof/>
            <w:webHidden/>
          </w:rPr>
          <w:tab/>
          <w:delText>114</w:delText>
        </w:r>
      </w:del>
    </w:p>
    <w:p w14:paraId="594E9416" w14:textId="70D16665" w:rsidR="003C1A0A" w:rsidDel="00450C89" w:rsidRDefault="003C1A0A" w:rsidP="00450C89">
      <w:pPr>
        <w:pStyle w:val="TOC1"/>
        <w:rPr>
          <w:del w:id="321" w:author="Deep Nidhi" w:date="2023-09-11T12:21:00Z"/>
          <w:rFonts w:asciiTheme="minorHAnsi" w:eastAsiaTheme="minorEastAsia" w:hAnsiTheme="minorHAnsi" w:cstheme="minorBidi"/>
          <w:noProof/>
          <w:color w:val="auto"/>
          <w:sz w:val="22"/>
          <w:szCs w:val="20"/>
          <w:lang w:bidi="hi-IN"/>
        </w:rPr>
      </w:pPr>
      <w:del w:id="322" w:author="Deep Nidhi" w:date="2023-09-11T12:21:00Z">
        <w:r w:rsidRPr="00450C89" w:rsidDel="00450C89">
          <w:rPr>
            <w:noProof/>
            <w:rPrChange w:id="323" w:author="Deep Nidhi" w:date="2023-09-11T12:21:00Z">
              <w:rPr>
                <w:rStyle w:val="Hyperlink"/>
                <w:rFonts w:asciiTheme="majorBidi" w:hAnsiTheme="majorBidi"/>
                <w:noProof/>
              </w:rPr>
            </w:rPrChange>
          </w:rPr>
          <w:delText>Annexure C: System Architecture</w:delText>
        </w:r>
        <w:r w:rsidDel="00450C89">
          <w:rPr>
            <w:noProof/>
            <w:webHidden/>
          </w:rPr>
          <w:tab/>
          <w:delText>115</w:delText>
        </w:r>
      </w:del>
    </w:p>
    <w:p w14:paraId="369400E9" w14:textId="7C5FC585" w:rsidR="003C1A0A" w:rsidDel="00450C89" w:rsidRDefault="003C1A0A" w:rsidP="00450C89">
      <w:pPr>
        <w:pStyle w:val="TOC1"/>
        <w:rPr>
          <w:del w:id="324" w:author="Deep Nidhi" w:date="2023-09-11T12:21:00Z"/>
          <w:rFonts w:asciiTheme="minorHAnsi" w:eastAsiaTheme="minorEastAsia" w:hAnsiTheme="minorHAnsi" w:cstheme="minorBidi"/>
          <w:noProof/>
          <w:color w:val="auto"/>
          <w:sz w:val="22"/>
          <w:szCs w:val="20"/>
          <w:lang w:bidi="hi-IN"/>
        </w:rPr>
      </w:pPr>
      <w:del w:id="325" w:author="Deep Nidhi" w:date="2023-09-11T12:21:00Z">
        <w:r w:rsidRPr="00450C89" w:rsidDel="00450C89">
          <w:rPr>
            <w:noProof/>
            <w:rPrChange w:id="326" w:author="Deep Nidhi" w:date="2023-09-11T12:21:00Z">
              <w:rPr>
                <w:rStyle w:val="Hyperlink"/>
                <w:rFonts w:asciiTheme="majorBidi" w:hAnsiTheme="majorBidi"/>
                <w:noProof/>
              </w:rPr>
            </w:rPrChange>
          </w:rPr>
          <w:delText>Annexure D: Software Architecture</w:delText>
        </w:r>
        <w:r w:rsidDel="00450C89">
          <w:rPr>
            <w:noProof/>
            <w:webHidden/>
          </w:rPr>
          <w:tab/>
          <w:delText>116</w:delText>
        </w:r>
      </w:del>
    </w:p>
    <w:p w14:paraId="66F3BA37" w14:textId="271BA36D" w:rsidR="003C1A0A" w:rsidDel="00450C89" w:rsidRDefault="003C1A0A" w:rsidP="00450C89">
      <w:pPr>
        <w:pStyle w:val="TOC1"/>
        <w:rPr>
          <w:del w:id="327" w:author="Deep Nidhi" w:date="2023-09-11T12:21:00Z"/>
          <w:rFonts w:asciiTheme="minorHAnsi" w:eastAsiaTheme="minorEastAsia" w:hAnsiTheme="minorHAnsi" w:cstheme="minorBidi"/>
          <w:noProof/>
          <w:color w:val="auto"/>
          <w:sz w:val="22"/>
          <w:szCs w:val="20"/>
          <w:lang w:bidi="hi-IN"/>
        </w:rPr>
      </w:pPr>
      <w:del w:id="328" w:author="Deep Nidhi" w:date="2023-09-11T12:21:00Z">
        <w:r w:rsidRPr="00450C89" w:rsidDel="00450C89">
          <w:rPr>
            <w:noProof/>
            <w:rPrChange w:id="329" w:author="Deep Nidhi" w:date="2023-09-11T12:21:00Z">
              <w:rPr>
                <w:rStyle w:val="Hyperlink"/>
                <w:rFonts w:asciiTheme="majorBidi" w:hAnsiTheme="majorBidi"/>
                <w:noProof/>
              </w:rPr>
            </w:rPrChange>
          </w:rPr>
          <w:lastRenderedPageBreak/>
          <w:delText>Annexure E: System Flow Charts</w:delText>
        </w:r>
        <w:r w:rsidDel="00450C89">
          <w:rPr>
            <w:noProof/>
            <w:webHidden/>
          </w:rPr>
          <w:tab/>
          <w:delText>117</w:delText>
        </w:r>
      </w:del>
    </w:p>
    <w:p w14:paraId="3F2B80C1" w14:textId="15006FA4" w:rsidR="00A41436" w:rsidRPr="003C1A0A" w:rsidRDefault="00E86D26">
      <w:pPr>
        <w:spacing w:after="0" w:line="240" w:lineRule="auto"/>
        <w:rPr>
          <w:rFonts w:asciiTheme="majorBidi" w:eastAsiaTheme="majorEastAsia" w:hAnsiTheme="majorBidi" w:cstheme="majorBidi"/>
          <w:b/>
          <w:color w:val="000000" w:themeColor="text1"/>
          <w:sz w:val="40"/>
          <w:szCs w:val="32"/>
        </w:rPr>
      </w:pPr>
      <w:r w:rsidRPr="003C1A0A">
        <w:rPr>
          <w:rFonts w:asciiTheme="majorBidi" w:hAnsiTheme="majorBidi" w:cstheme="majorBidi"/>
          <w:b/>
          <w:bCs/>
          <w:caps/>
        </w:rPr>
        <w:fldChar w:fldCharType="end"/>
      </w:r>
      <w:r w:rsidR="00A41436" w:rsidRPr="003C1A0A">
        <w:rPr>
          <w:rFonts w:asciiTheme="majorBidi" w:hAnsiTheme="majorBidi" w:cstheme="majorBidi"/>
        </w:rPr>
        <w:br w:type="page"/>
      </w:r>
    </w:p>
    <w:p w14:paraId="31005AEB" w14:textId="6F7D8C90" w:rsidR="0045465B" w:rsidRPr="003C1A0A" w:rsidRDefault="00167EBA" w:rsidP="00167EBA">
      <w:pPr>
        <w:pStyle w:val="Heading1"/>
        <w:rPr>
          <w:rFonts w:asciiTheme="majorBidi" w:hAnsiTheme="majorBidi"/>
        </w:rPr>
      </w:pPr>
      <w:bookmarkStart w:id="330" w:name="_Toc145327292"/>
      <w:bookmarkEnd w:id="2"/>
      <w:bookmarkEnd w:id="3"/>
      <w:r w:rsidRPr="003C1A0A">
        <w:rPr>
          <w:rFonts w:asciiTheme="majorBidi" w:hAnsiTheme="majorBidi"/>
        </w:rPr>
        <w:lastRenderedPageBreak/>
        <w:t xml:space="preserve">1.0 </w:t>
      </w:r>
      <w:r w:rsidR="0045465B" w:rsidRPr="003C1A0A">
        <w:rPr>
          <w:rFonts w:asciiTheme="majorBidi" w:hAnsiTheme="majorBidi"/>
        </w:rPr>
        <w:t>Executive Summary</w:t>
      </w:r>
      <w:bookmarkEnd w:id="330"/>
    </w:p>
    <w:p w14:paraId="422FDC3C" w14:textId="65DC890E" w:rsidR="00202764" w:rsidRPr="003C1A0A" w:rsidRDefault="00202764" w:rsidP="00202764">
      <w:pPr>
        <w:spacing w:before="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Modernizing the business operations of Stat Mauritius (SM) is crucial to enhance efficiency, agility, and the overall effectiveness of statistical operations. </w:t>
      </w:r>
      <w:r w:rsidR="001A6E6C" w:rsidRPr="003C1A0A">
        <w:rPr>
          <w:rFonts w:asciiTheme="majorBidi" w:hAnsiTheme="majorBidi" w:cstheme="majorBidi"/>
          <w:sz w:val="24"/>
          <w:szCs w:val="24"/>
        </w:rPr>
        <w:t xml:space="preserve">The modernization is </w:t>
      </w:r>
      <w:r w:rsidRPr="003C1A0A">
        <w:rPr>
          <w:rFonts w:asciiTheme="majorBidi" w:hAnsiTheme="majorBidi" w:cstheme="majorBidi"/>
          <w:sz w:val="24"/>
          <w:szCs w:val="24"/>
        </w:rPr>
        <w:t xml:space="preserve">an ongoing process that requires a strategic approach, stakeholder engagement, and a focus on leveraging technology and data to drive efficiency and effectiveness. By embracing digital transformation, advanced analytics, automation, and user-centric design principles, </w:t>
      </w:r>
      <w:r w:rsidR="00D31711" w:rsidRPr="003C1A0A">
        <w:rPr>
          <w:rFonts w:asciiTheme="majorBidi" w:hAnsiTheme="majorBidi" w:cstheme="majorBidi"/>
          <w:sz w:val="24"/>
          <w:szCs w:val="24"/>
        </w:rPr>
        <w:t>SM will</w:t>
      </w:r>
      <w:r w:rsidRPr="003C1A0A">
        <w:rPr>
          <w:rFonts w:asciiTheme="majorBidi" w:hAnsiTheme="majorBidi" w:cstheme="majorBidi"/>
          <w:sz w:val="24"/>
          <w:szCs w:val="24"/>
        </w:rPr>
        <w:t xml:space="preserve"> enhance their ability to provide accurate, timely, and relevant statistical information to support evidence-based decision-making and policy formulation. </w:t>
      </w:r>
    </w:p>
    <w:p w14:paraId="231BA25A" w14:textId="185FB53F" w:rsidR="00B33AD7" w:rsidRPr="003C1A0A" w:rsidRDefault="00B33AD7" w:rsidP="00B33AD7">
      <w:pPr>
        <w:autoSpaceDE w:val="0"/>
        <w:autoSpaceDN w:val="0"/>
        <w:adjustRightInd w:val="0"/>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To fulfill the objectives of modernizing the business operations and to align with Government of Mauritius Digital Transformation Strategy 2018 - 2022, SM </w:t>
      </w:r>
      <w:r w:rsidR="000F20CB" w:rsidRPr="003C1A0A">
        <w:rPr>
          <w:rFonts w:asciiTheme="majorBidi" w:hAnsiTheme="majorBidi" w:cstheme="majorBidi"/>
          <w:sz w:val="24"/>
          <w:szCs w:val="24"/>
        </w:rPr>
        <w:t>is developing</w:t>
      </w:r>
      <w:r w:rsidRPr="003C1A0A">
        <w:rPr>
          <w:rFonts w:asciiTheme="majorBidi" w:hAnsiTheme="majorBidi" w:cstheme="majorBidi"/>
          <w:sz w:val="24"/>
          <w:szCs w:val="24"/>
        </w:rPr>
        <w:t xml:space="preserve"> </w:t>
      </w:r>
      <w:r w:rsidRPr="003C1A0A">
        <w:rPr>
          <w:rFonts w:asciiTheme="majorBidi" w:hAnsiTheme="majorBidi" w:cstheme="majorBidi"/>
          <w:b/>
          <w:bCs/>
          <w:sz w:val="24"/>
          <w:szCs w:val="24"/>
        </w:rPr>
        <w:t xml:space="preserve">Modern Statistics Platform (MauStats) </w:t>
      </w:r>
      <w:r w:rsidRPr="003C1A0A">
        <w:rPr>
          <w:rFonts w:asciiTheme="majorBidi" w:hAnsiTheme="majorBidi" w:cstheme="majorBidi"/>
          <w:sz w:val="24"/>
          <w:szCs w:val="24"/>
        </w:rPr>
        <w:t>that</w:t>
      </w:r>
      <w:r w:rsidRPr="003C1A0A">
        <w:rPr>
          <w:rFonts w:asciiTheme="majorBidi" w:hAnsiTheme="majorBidi" w:cstheme="majorBidi"/>
          <w:b/>
          <w:bCs/>
          <w:sz w:val="24"/>
          <w:szCs w:val="24"/>
        </w:rPr>
        <w:t xml:space="preserve"> </w:t>
      </w:r>
      <w:r w:rsidRPr="003C1A0A">
        <w:rPr>
          <w:rFonts w:asciiTheme="majorBidi" w:hAnsiTheme="majorBidi" w:cstheme="majorBidi"/>
          <w:sz w:val="24"/>
          <w:szCs w:val="24"/>
        </w:rPr>
        <w:t>will help to automate and integrate data lifecycle from acquisition to dissemination using Generic Statistical Business Process Model (GSBPM) framework.</w:t>
      </w:r>
    </w:p>
    <w:p w14:paraId="306927E9" w14:textId="184F274E" w:rsidR="00965801" w:rsidRPr="003C1A0A" w:rsidRDefault="00B33AD7" w:rsidP="0045465B">
      <w:pPr>
        <w:spacing w:before="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This Business Requirement Document (BRD) provides </w:t>
      </w:r>
      <w:r w:rsidR="00D31711" w:rsidRPr="003C1A0A">
        <w:rPr>
          <w:rFonts w:asciiTheme="majorBidi" w:hAnsiTheme="majorBidi" w:cstheme="majorBidi"/>
          <w:sz w:val="24"/>
          <w:szCs w:val="24"/>
        </w:rPr>
        <w:t>system requirements</w:t>
      </w:r>
      <w:r w:rsidRPr="003C1A0A">
        <w:rPr>
          <w:rFonts w:asciiTheme="majorBidi" w:hAnsiTheme="majorBidi" w:cstheme="majorBidi"/>
          <w:sz w:val="24"/>
          <w:szCs w:val="24"/>
        </w:rPr>
        <w:t xml:space="preserve"> specifications, system architecture</w:t>
      </w:r>
      <w:r w:rsidR="00F23159" w:rsidRPr="003C1A0A">
        <w:rPr>
          <w:rFonts w:asciiTheme="majorBidi" w:hAnsiTheme="majorBidi" w:cstheme="majorBidi"/>
          <w:sz w:val="24"/>
          <w:szCs w:val="24"/>
        </w:rPr>
        <w:t xml:space="preserve"> </w:t>
      </w:r>
      <w:r w:rsidR="00032827" w:rsidRPr="003C1A0A">
        <w:rPr>
          <w:rFonts w:asciiTheme="majorBidi" w:hAnsiTheme="majorBidi" w:cstheme="majorBidi"/>
          <w:sz w:val="24"/>
          <w:szCs w:val="24"/>
        </w:rPr>
        <w:t>design</w:t>
      </w:r>
      <w:r w:rsidR="00F23159" w:rsidRPr="003C1A0A">
        <w:rPr>
          <w:rFonts w:asciiTheme="majorBidi" w:hAnsiTheme="majorBidi" w:cstheme="majorBidi"/>
          <w:sz w:val="24"/>
          <w:szCs w:val="24"/>
        </w:rPr>
        <w:t xml:space="preserve"> considering scalability, security, and integration needs</w:t>
      </w:r>
      <w:r w:rsidRPr="003C1A0A">
        <w:rPr>
          <w:rFonts w:asciiTheme="majorBidi" w:hAnsiTheme="majorBidi" w:cstheme="majorBidi"/>
          <w:sz w:val="24"/>
          <w:szCs w:val="24"/>
        </w:rPr>
        <w:t xml:space="preserve">, </w:t>
      </w:r>
      <w:r w:rsidR="00D31711" w:rsidRPr="003C1A0A">
        <w:rPr>
          <w:rFonts w:asciiTheme="majorBidi" w:hAnsiTheme="majorBidi" w:cstheme="majorBidi"/>
          <w:sz w:val="24"/>
          <w:szCs w:val="24"/>
        </w:rPr>
        <w:t xml:space="preserve">functional requirements, system flow, design </w:t>
      </w:r>
      <w:r w:rsidR="00F23159" w:rsidRPr="003C1A0A">
        <w:rPr>
          <w:rFonts w:asciiTheme="majorBidi" w:hAnsiTheme="majorBidi" w:cstheme="majorBidi"/>
          <w:sz w:val="24"/>
          <w:szCs w:val="24"/>
        </w:rPr>
        <w:t>user experience (UI/UX) for optimal usability, technology stack and infrastructure requirements</w:t>
      </w:r>
      <w:r w:rsidR="00D31711" w:rsidRPr="003C1A0A">
        <w:rPr>
          <w:rFonts w:asciiTheme="majorBidi" w:hAnsiTheme="majorBidi" w:cstheme="majorBidi"/>
          <w:sz w:val="24"/>
          <w:szCs w:val="24"/>
        </w:rPr>
        <w:t xml:space="preserve"> </w:t>
      </w:r>
      <w:r w:rsidR="00F23159" w:rsidRPr="003C1A0A">
        <w:rPr>
          <w:rFonts w:asciiTheme="majorBidi" w:hAnsiTheme="majorBidi" w:cstheme="majorBidi"/>
          <w:sz w:val="24"/>
          <w:szCs w:val="24"/>
        </w:rPr>
        <w:t xml:space="preserve">and project plan outlining the timeline, milestones, and resources </w:t>
      </w:r>
      <w:r w:rsidRPr="003C1A0A">
        <w:rPr>
          <w:rFonts w:asciiTheme="majorBidi" w:hAnsiTheme="majorBidi" w:cstheme="majorBidi"/>
          <w:sz w:val="24"/>
          <w:szCs w:val="24"/>
        </w:rPr>
        <w:t>for the successful development and deployment of the platform.</w:t>
      </w:r>
    </w:p>
    <w:p w14:paraId="66A90356" w14:textId="6E35A2BE" w:rsidR="003048FF" w:rsidRPr="003C1A0A" w:rsidRDefault="00CF720A" w:rsidP="0042767D">
      <w:pPr>
        <w:spacing w:before="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process of </w:t>
      </w:r>
      <w:r w:rsidR="003048FF" w:rsidRPr="003C1A0A">
        <w:rPr>
          <w:rFonts w:asciiTheme="majorBidi" w:hAnsiTheme="majorBidi" w:cstheme="majorBidi"/>
          <w:sz w:val="24"/>
          <w:szCs w:val="24"/>
        </w:rPr>
        <w:t>design</w:t>
      </w:r>
      <w:r w:rsidR="000F20CB" w:rsidRPr="003C1A0A">
        <w:rPr>
          <w:rFonts w:asciiTheme="majorBidi" w:hAnsiTheme="majorBidi" w:cstheme="majorBidi"/>
          <w:sz w:val="24"/>
          <w:szCs w:val="24"/>
        </w:rPr>
        <w:t>ing</w:t>
      </w:r>
      <w:r w:rsidR="003048FF" w:rsidRPr="003C1A0A">
        <w:rPr>
          <w:rFonts w:asciiTheme="majorBidi" w:hAnsiTheme="majorBidi" w:cstheme="majorBidi"/>
          <w:sz w:val="24"/>
          <w:szCs w:val="24"/>
        </w:rPr>
        <w:t>, develop</w:t>
      </w:r>
      <w:r w:rsidR="000F20CB" w:rsidRPr="003C1A0A">
        <w:rPr>
          <w:rFonts w:asciiTheme="majorBidi" w:hAnsiTheme="majorBidi" w:cstheme="majorBidi"/>
          <w:sz w:val="24"/>
          <w:szCs w:val="24"/>
        </w:rPr>
        <w:t>ing and deploying</w:t>
      </w:r>
      <w:r w:rsidR="003048FF" w:rsidRPr="003C1A0A">
        <w:rPr>
          <w:rFonts w:asciiTheme="majorBidi" w:hAnsiTheme="majorBidi" w:cstheme="majorBidi"/>
          <w:sz w:val="24"/>
          <w:szCs w:val="24"/>
        </w:rPr>
        <w:t xml:space="preserve"> </w:t>
      </w:r>
      <w:r w:rsidRPr="003C1A0A">
        <w:rPr>
          <w:rFonts w:asciiTheme="majorBidi" w:hAnsiTheme="majorBidi" w:cstheme="majorBidi"/>
          <w:sz w:val="24"/>
          <w:szCs w:val="24"/>
        </w:rPr>
        <w:t xml:space="preserve">the MauStats platform involves several stages and key steps. </w:t>
      </w:r>
      <w:r w:rsidR="00F335CD" w:rsidRPr="003C1A0A">
        <w:rPr>
          <w:rFonts w:asciiTheme="majorBidi" w:hAnsiTheme="majorBidi" w:cstheme="majorBidi"/>
          <w:sz w:val="24"/>
          <w:szCs w:val="24"/>
        </w:rPr>
        <w:t xml:space="preserve">Various methods and tools will be used </w:t>
      </w:r>
      <w:r w:rsidR="0042767D" w:rsidRPr="003C1A0A">
        <w:rPr>
          <w:rFonts w:asciiTheme="majorBidi" w:hAnsiTheme="majorBidi" w:cstheme="majorBidi"/>
          <w:sz w:val="24"/>
          <w:szCs w:val="24"/>
        </w:rPr>
        <w:t xml:space="preserve">in all the stages </w:t>
      </w:r>
      <w:r w:rsidR="00F335CD" w:rsidRPr="003C1A0A">
        <w:rPr>
          <w:rFonts w:asciiTheme="majorBidi" w:hAnsiTheme="majorBidi" w:cstheme="majorBidi"/>
          <w:sz w:val="24"/>
          <w:szCs w:val="24"/>
        </w:rPr>
        <w:t xml:space="preserve">to ensure the </w:t>
      </w:r>
      <w:r w:rsidR="000F20CB" w:rsidRPr="003C1A0A">
        <w:rPr>
          <w:rFonts w:asciiTheme="majorBidi" w:hAnsiTheme="majorBidi" w:cstheme="majorBidi"/>
          <w:sz w:val="24"/>
          <w:szCs w:val="24"/>
        </w:rPr>
        <w:t>requirements of the project</w:t>
      </w:r>
      <w:r w:rsidR="00F335CD" w:rsidRPr="003C1A0A">
        <w:rPr>
          <w:rFonts w:asciiTheme="majorBidi" w:hAnsiTheme="majorBidi" w:cstheme="majorBidi"/>
          <w:sz w:val="24"/>
          <w:szCs w:val="24"/>
        </w:rPr>
        <w:t xml:space="preserve"> are </w:t>
      </w:r>
      <w:r w:rsidR="000F20CB" w:rsidRPr="003C1A0A">
        <w:rPr>
          <w:rFonts w:asciiTheme="majorBidi" w:hAnsiTheme="majorBidi" w:cstheme="majorBidi"/>
          <w:sz w:val="24"/>
          <w:szCs w:val="24"/>
        </w:rPr>
        <w:t>met</w:t>
      </w:r>
      <w:r w:rsidR="0042767D" w:rsidRPr="003C1A0A">
        <w:rPr>
          <w:rFonts w:asciiTheme="majorBidi" w:hAnsiTheme="majorBidi" w:cstheme="majorBidi"/>
          <w:sz w:val="24"/>
          <w:szCs w:val="24"/>
        </w:rPr>
        <w:t xml:space="preserve"> timely and accurately</w:t>
      </w:r>
      <w:r w:rsidR="00F335CD" w:rsidRPr="003C1A0A">
        <w:rPr>
          <w:rFonts w:asciiTheme="majorBidi" w:hAnsiTheme="majorBidi" w:cstheme="majorBidi"/>
          <w:sz w:val="24"/>
          <w:szCs w:val="24"/>
        </w:rPr>
        <w:t xml:space="preserve">. </w:t>
      </w:r>
      <w:r w:rsidR="000F20CB" w:rsidRPr="003C1A0A">
        <w:rPr>
          <w:rFonts w:asciiTheme="majorBidi" w:hAnsiTheme="majorBidi" w:cstheme="majorBidi"/>
          <w:sz w:val="24"/>
          <w:szCs w:val="24"/>
        </w:rPr>
        <w:t>The key tasks are</w:t>
      </w:r>
      <w:r w:rsidR="003048FF" w:rsidRPr="003C1A0A">
        <w:rPr>
          <w:rFonts w:asciiTheme="majorBidi" w:hAnsiTheme="majorBidi" w:cstheme="majorBidi"/>
          <w:sz w:val="24"/>
          <w:szCs w:val="24"/>
        </w:rPr>
        <w:t xml:space="preserve"> –</w:t>
      </w:r>
    </w:p>
    <w:p w14:paraId="3F16FB33" w14:textId="77777777" w:rsidR="003048FF" w:rsidRPr="003C1A0A" w:rsidRDefault="0042767D" w:rsidP="00405E8C">
      <w:pPr>
        <w:pStyle w:val="ListParagraph"/>
        <w:numPr>
          <w:ilvl w:val="0"/>
          <w:numId w:val="41"/>
        </w:numPr>
        <w:spacing w:before="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w:t>
      </w:r>
      <w:r w:rsidR="00F335CD" w:rsidRPr="003C1A0A">
        <w:rPr>
          <w:rFonts w:asciiTheme="majorBidi" w:hAnsiTheme="majorBidi" w:cstheme="majorBidi"/>
          <w:sz w:val="24"/>
          <w:szCs w:val="24"/>
        </w:rPr>
        <w:t>requirements and objectives</w:t>
      </w:r>
      <w:r w:rsidRPr="003C1A0A">
        <w:rPr>
          <w:rFonts w:asciiTheme="majorBidi" w:hAnsiTheme="majorBidi" w:cstheme="majorBidi"/>
          <w:sz w:val="24"/>
          <w:szCs w:val="24"/>
        </w:rPr>
        <w:t xml:space="preserve"> will be gathered through consultations with </w:t>
      </w:r>
      <w:r w:rsidR="00CF720A" w:rsidRPr="003C1A0A">
        <w:rPr>
          <w:rFonts w:asciiTheme="majorBidi" w:hAnsiTheme="majorBidi" w:cstheme="majorBidi"/>
          <w:sz w:val="24"/>
          <w:szCs w:val="24"/>
        </w:rPr>
        <w:t>stakeholders</w:t>
      </w:r>
      <w:r w:rsidRPr="003C1A0A">
        <w:rPr>
          <w:rFonts w:asciiTheme="majorBidi" w:hAnsiTheme="majorBidi" w:cstheme="majorBidi"/>
          <w:sz w:val="24"/>
          <w:szCs w:val="24"/>
        </w:rPr>
        <w:t xml:space="preserve"> to ensure that the </w:t>
      </w:r>
      <w:r w:rsidR="00CF720A" w:rsidRPr="003C1A0A">
        <w:rPr>
          <w:rFonts w:asciiTheme="majorBidi" w:hAnsiTheme="majorBidi" w:cstheme="majorBidi"/>
          <w:sz w:val="24"/>
          <w:szCs w:val="24"/>
        </w:rPr>
        <w:t xml:space="preserve">platform aligns with user requirements and provides a valuable and intuitive user experience. Additionally, </w:t>
      </w:r>
      <w:r w:rsidRPr="003C1A0A">
        <w:rPr>
          <w:rFonts w:asciiTheme="majorBidi" w:hAnsiTheme="majorBidi" w:cstheme="majorBidi"/>
          <w:sz w:val="24"/>
          <w:szCs w:val="24"/>
        </w:rPr>
        <w:t>the</w:t>
      </w:r>
      <w:r w:rsidR="00CF720A" w:rsidRPr="003C1A0A">
        <w:rPr>
          <w:rFonts w:asciiTheme="majorBidi" w:hAnsiTheme="majorBidi" w:cstheme="majorBidi"/>
          <w:sz w:val="24"/>
          <w:szCs w:val="24"/>
        </w:rPr>
        <w:t xml:space="preserve"> industry best practices</w:t>
      </w:r>
      <w:r w:rsidRPr="003C1A0A">
        <w:rPr>
          <w:rFonts w:asciiTheme="majorBidi" w:hAnsiTheme="majorBidi" w:cstheme="majorBidi"/>
          <w:sz w:val="24"/>
          <w:szCs w:val="24"/>
        </w:rPr>
        <w:t xml:space="preserve"> will be followed and</w:t>
      </w:r>
      <w:r w:rsidR="00CF720A" w:rsidRPr="003C1A0A">
        <w:rPr>
          <w:rFonts w:asciiTheme="majorBidi" w:hAnsiTheme="majorBidi" w:cstheme="majorBidi"/>
          <w:sz w:val="24"/>
          <w:szCs w:val="24"/>
        </w:rPr>
        <w:t xml:space="preserve"> adhere</w:t>
      </w:r>
      <w:r w:rsidRPr="003C1A0A">
        <w:rPr>
          <w:rFonts w:asciiTheme="majorBidi" w:hAnsiTheme="majorBidi" w:cstheme="majorBidi"/>
          <w:sz w:val="24"/>
          <w:szCs w:val="24"/>
        </w:rPr>
        <w:t>d</w:t>
      </w:r>
      <w:r w:rsidR="00CF720A" w:rsidRPr="003C1A0A">
        <w:rPr>
          <w:rFonts w:asciiTheme="majorBidi" w:hAnsiTheme="majorBidi" w:cstheme="majorBidi"/>
          <w:sz w:val="24"/>
          <w:szCs w:val="24"/>
        </w:rPr>
        <w:t xml:space="preserve"> to relevant data protection and privacy regulations, and maintain ongoing collaboration with domain experts and data users to refine and enhance the platform's capabilities over time.</w:t>
      </w:r>
    </w:p>
    <w:p w14:paraId="10569F71" w14:textId="2983063B" w:rsidR="003048FF" w:rsidRPr="003C1A0A" w:rsidRDefault="00F23159" w:rsidP="00405E8C">
      <w:pPr>
        <w:pStyle w:val="ListParagraph"/>
        <w:numPr>
          <w:ilvl w:val="0"/>
          <w:numId w:val="41"/>
        </w:numPr>
        <w:spacing w:before="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Data </w:t>
      </w:r>
      <w:r w:rsidR="00CE50BB" w:rsidRPr="003C1A0A">
        <w:rPr>
          <w:rFonts w:asciiTheme="majorBidi" w:hAnsiTheme="majorBidi" w:cstheme="majorBidi"/>
          <w:sz w:val="24"/>
          <w:szCs w:val="24"/>
        </w:rPr>
        <w:t>migration strategy</w:t>
      </w:r>
      <w:r w:rsidRPr="003C1A0A">
        <w:rPr>
          <w:rFonts w:asciiTheme="majorBidi" w:hAnsiTheme="majorBidi" w:cstheme="majorBidi"/>
          <w:sz w:val="24"/>
          <w:szCs w:val="24"/>
        </w:rPr>
        <w:t xml:space="preserve"> will be developed</w:t>
      </w:r>
      <w:r w:rsidR="00CF720A" w:rsidRPr="003C1A0A">
        <w:rPr>
          <w:rFonts w:asciiTheme="majorBidi" w:hAnsiTheme="majorBidi" w:cstheme="majorBidi"/>
          <w:sz w:val="24"/>
          <w:szCs w:val="24"/>
        </w:rPr>
        <w:t xml:space="preserve"> to consolidate and harmonize data from different sources.</w:t>
      </w:r>
      <w:r w:rsidRPr="003C1A0A">
        <w:rPr>
          <w:rFonts w:asciiTheme="majorBidi" w:hAnsiTheme="majorBidi" w:cstheme="majorBidi"/>
          <w:sz w:val="24"/>
          <w:szCs w:val="24"/>
        </w:rPr>
        <w:t xml:space="preserve"> D</w:t>
      </w:r>
      <w:r w:rsidR="00CF720A" w:rsidRPr="003C1A0A">
        <w:rPr>
          <w:rFonts w:asciiTheme="majorBidi" w:hAnsiTheme="majorBidi" w:cstheme="majorBidi"/>
          <w:sz w:val="24"/>
          <w:szCs w:val="24"/>
        </w:rPr>
        <w:t>ata cleaning and validation processes</w:t>
      </w:r>
      <w:r w:rsidRPr="003C1A0A">
        <w:rPr>
          <w:rFonts w:asciiTheme="majorBidi" w:hAnsiTheme="majorBidi" w:cstheme="majorBidi"/>
          <w:sz w:val="24"/>
          <w:szCs w:val="24"/>
        </w:rPr>
        <w:t xml:space="preserve"> will be implemented</w:t>
      </w:r>
      <w:r w:rsidR="00CF720A" w:rsidRPr="003C1A0A">
        <w:rPr>
          <w:rFonts w:asciiTheme="majorBidi" w:hAnsiTheme="majorBidi" w:cstheme="majorBidi"/>
          <w:sz w:val="24"/>
          <w:szCs w:val="24"/>
        </w:rPr>
        <w:t xml:space="preserve"> to ensure data quality.</w:t>
      </w:r>
      <w:r w:rsidRPr="003C1A0A">
        <w:rPr>
          <w:rFonts w:asciiTheme="majorBidi" w:hAnsiTheme="majorBidi" w:cstheme="majorBidi"/>
          <w:sz w:val="24"/>
          <w:szCs w:val="24"/>
        </w:rPr>
        <w:t xml:space="preserve"> </w:t>
      </w:r>
      <w:r w:rsidRPr="003C1A0A">
        <w:rPr>
          <w:rFonts w:asciiTheme="majorBidi" w:hAnsiTheme="majorBidi" w:cstheme="majorBidi"/>
          <w:sz w:val="24"/>
          <w:szCs w:val="24"/>
        </w:rPr>
        <w:lastRenderedPageBreak/>
        <w:t>D</w:t>
      </w:r>
      <w:r w:rsidR="00CF720A" w:rsidRPr="003C1A0A">
        <w:rPr>
          <w:rFonts w:asciiTheme="majorBidi" w:hAnsiTheme="majorBidi" w:cstheme="majorBidi"/>
          <w:sz w:val="24"/>
          <w:szCs w:val="24"/>
        </w:rPr>
        <w:t>ata governance policies</w:t>
      </w:r>
      <w:r w:rsidRPr="003C1A0A">
        <w:rPr>
          <w:rFonts w:asciiTheme="majorBidi" w:hAnsiTheme="majorBidi" w:cstheme="majorBidi"/>
          <w:sz w:val="24"/>
          <w:szCs w:val="24"/>
        </w:rPr>
        <w:t xml:space="preserve"> will be defined</w:t>
      </w:r>
      <w:r w:rsidR="00CF720A" w:rsidRPr="003C1A0A">
        <w:rPr>
          <w:rFonts w:asciiTheme="majorBidi" w:hAnsiTheme="majorBidi" w:cstheme="majorBidi"/>
          <w:sz w:val="24"/>
          <w:szCs w:val="24"/>
        </w:rPr>
        <w:t>, including metadata manage</w:t>
      </w:r>
      <w:r w:rsidRPr="003C1A0A">
        <w:rPr>
          <w:rFonts w:asciiTheme="majorBidi" w:hAnsiTheme="majorBidi" w:cstheme="majorBidi"/>
          <w:sz w:val="24"/>
          <w:szCs w:val="24"/>
        </w:rPr>
        <w:t>ment and data security measures.</w:t>
      </w:r>
    </w:p>
    <w:p w14:paraId="0DA96B62" w14:textId="214D2E87" w:rsidR="00E96B14" w:rsidRPr="003C1A0A" w:rsidRDefault="003048FF" w:rsidP="00405E8C">
      <w:pPr>
        <w:pStyle w:val="ListParagraph"/>
        <w:numPr>
          <w:ilvl w:val="0"/>
          <w:numId w:val="41"/>
        </w:numPr>
        <w:spacing w:before="240" w:line="360" w:lineRule="auto"/>
        <w:jc w:val="both"/>
        <w:rPr>
          <w:rFonts w:asciiTheme="majorBidi" w:hAnsiTheme="majorBidi" w:cstheme="majorBidi"/>
          <w:sz w:val="24"/>
          <w:szCs w:val="24"/>
        </w:rPr>
      </w:pPr>
      <w:r w:rsidRPr="003C1A0A">
        <w:rPr>
          <w:rFonts w:asciiTheme="majorBidi" w:hAnsiTheme="majorBidi" w:cstheme="majorBidi"/>
          <w:sz w:val="24"/>
          <w:szCs w:val="24"/>
        </w:rPr>
        <w:t>The backend</w:t>
      </w:r>
      <w:r w:rsidR="00CF720A" w:rsidRPr="003C1A0A">
        <w:rPr>
          <w:rFonts w:asciiTheme="majorBidi" w:hAnsiTheme="majorBidi" w:cstheme="majorBidi"/>
          <w:sz w:val="24"/>
          <w:szCs w:val="24"/>
        </w:rPr>
        <w:t xml:space="preserve"> infrastructure and </w:t>
      </w:r>
      <w:r w:rsidR="00F23159" w:rsidRPr="003C1A0A">
        <w:rPr>
          <w:rFonts w:asciiTheme="majorBidi" w:hAnsiTheme="majorBidi" w:cstheme="majorBidi"/>
          <w:sz w:val="24"/>
          <w:szCs w:val="24"/>
        </w:rPr>
        <w:t xml:space="preserve">a central </w:t>
      </w:r>
      <w:r w:rsidR="00CF720A" w:rsidRPr="003C1A0A">
        <w:rPr>
          <w:rFonts w:asciiTheme="majorBidi" w:hAnsiTheme="majorBidi" w:cstheme="majorBidi"/>
          <w:sz w:val="24"/>
          <w:szCs w:val="24"/>
        </w:rPr>
        <w:t>database</w:t>
      </w:r>
      <w:r w:rsidR="00F23159" w:rsidRPr="003C1A0A">
        <w:rPr>
          <w:rFonts w:asciiTheme="majorBidi" w:hAnsiTheme="majorBidi" w:cstheme="majorBidi"/>
          <w:sz w:val="24"/>
          <w:szCs w:val="24"/>
        </w:rPr>
        <w:t xml:space="preserve"> will be developed</w:t>
      </w:r>
      <w:r w:rsidR="00CF720A" w:rsidRPr="003C1A0A">
        <w:rPr>
          <w:rFonts w:asciiTheme="majorBidi" w:hAnsiTheme="majorBidi" w:cstheme="majorBidi"/>
          <w:sz w:val="24"/>
          <w:szCs w:val="24"/>
        </w:rPr>
        <w:t>.</w:t>
      </w:r>
      <w:r w:rsidRPr="003C1A0A">
        <w:rPr>
          <w:rFonts w:asciiTheme="majorBidi" w:hAnsiTheme="majorBidi" w:cstheme="majorBidi"/>
          <w:sz w:val="24"/>
          <w:szCs w:val="24"/>
        </w:rPr>
        <w:t xml:space="preserve"> The database will contain data gathered from the relevant data sources, including surveys, </w:t>
      </w:r>
      <w:r w:rsidR="00032827" w:rsidRPr="003C1A0A">
        <w:rPr>
          <w:rFonts w:asciiTheme="majorBidi" w:hAnsiTheme="majorBidi" w:cstheme="majorBidi"/>
          <w:sz w:val="24"/>
          <w:szCs w:val="24"/>
        </w:rPr>
        <w:t>administrative records, and</w:t>
      </w:r>
      <w:r w:rsidRPr="003C1A0A">
        <w:rPr>
          <w:rFonts w:asciiTheme="majorBidi" w:hAnsiTheme="majorBidi" w:cstheme="majorBidi"/>
          <w:sz w:val="24"/>
          <w:szCs w:val="24"/>
        </w:rPr>
        <w:t xml:space="preserve"> external data. D</w:t>
      </w:r>
      <w:r w:rsidR="00CF720A" w:rsidRPr="003C1A0A">
        <w:rPr>
          <w:rFonts w:asciiTheme="majorBidi" w:hAnsiTheme="majorBidi" w:cstheme="majorBidi"/>
          <w:sz w:val="24"/>
          <w:szCs w:val="24"/>
        </w:rPr>
        <w:t xml:space="preserve">ata processing and analysis algorithms </w:t>
      </w:r>
      <w:r w:rsidRPr="003C1A0A">
        <w:rPr>
          <w:rFonts w:asciiTheme="majorBidi" w:hAnsiTheme="majorBidi" w:cstheme="majorBidi"/>
          <w:sz w:val="24"/>
          <w:szCs w:val="24"/>
        </w:rPr>
        <w:t xml:space="preserve">will be developed to migrate the existing data </w:t>
      </w:r>
      <w:r w:rsidR="00032827" w:rsidRPr="003C1A0A">
        <w:rPr>
          <w:rFonts w:asciiTheme="majorBidi" w:hAnsiTheme="majorBidi" w:cstheme="majorBidi"/>
          <w:sz w:val="24"/>
          <w:szCs w:val="24"/>
        </w:rPr>
        <w:t>with</w:t>
      </w:r>
      <w:r w:rsidRPr="003C1A0A">
        <w:rPr>
          <w:rFonts w:asciiTheme="majorBidi" w:hAnsiTheme="majorBidi" w:cstheme="majorBidi"/>
          <w:sz w:val="24"/>
          <w:szCs w:val="24"/>
        </w:rPr>
        <w:t xml:space="preserve"> seamless data entry and validation. Application Programming Interface (</w:t>
      </w:r>
      <w:r w:rsidR="00CF720A" w:rsidRPr="003C1A0A">
        <w:rPr>
          <w:rFonts w:asciiTheme="majorBidi" w:hAnsiTheme="majorBidi" w:cstheme="majorBidi"/>
          <w:sz w:val="24"/>
          <w:szCs w:val="24"/>
        </w:rPr>
        <w:t>APIs</w:t>
      </w:r>
      <w:r w:rsidRPr="003C1A0A">
        <w:rPr>
          <w:rFonts w:asciiTheme="majorBidi" w:hAnsiTheme="majorBidi" w:cstheme="majorBidi"/>
          <w:sz w:val="24"/>
          <w:szCs w:val="24"/>
        </w:rPr>
        <w:t>)</w:t>
      </w:r>
      <w:r w:rsidR="00CF720A" w:rsidRPr="003C1A0A">
        <w:rPr>
          <w:rFonts w:asciiTheme="majorBidi" w:hAnsiTheme="majorBidi" w:cstheme="majorBidi"/>
          <w:sz w:val="24"/>
          <w:szCs w:val="24"/>
        </w:rPr>
        <w:t xml:space="preserve"> or data connectors </w:t>
      </w:r>
      <w:r w:rsidR="00032827" w:rsidRPr="003C1A0A">
        <w:rPr>
          <w:rFonts w:asciiTheme="majorBidi" w:hAnsiTheme="majorBidi" w:cstheme="majorBidi"/>
          <w:sz w:val="24"/>
          <w:szCs w:val="24"/>
        </w:rPr>
        <w:t xml:space="preserve">if available </w:t>
      </w:r>
      <w:r w:rsidRPr="003C1A0A">
        <w:rPr>
          <w:rFonts w:asciiTheme="majorBidi" w:hAnsiTheme="majorBidi" w:cstheme="majorBidi"/>
          <w:sz w:val="24"/>
          <w:szCs w:val="24"/>
        </w:rPr>
        <w:t xml:space="preserve">will be integrated for interoperability </w:t>
      </w:r>
      <w:r w:rsidR="00CF720A" w:rsidRPr="003C1A0A">
        <w:rPr>
          <w:rFonts w:asciiTheme="majorBidi" w:hAnsiTheme="majorBidi" w:cstheme="majorBidi"/>
          <w:sz w:val="24"/>
          <w:szCs w:val="24"/>
        </w:rPr>
        <w:t>with external systems or data sources.</w:t>
      </w:r>
      <w:r w:rsidRPr="003C1A0A">
        <w:rPr>
          <w:rFonts w:asciiTheme="majorBidi" w:hAnsiTheme="majorBidi" w:cstheme="majorBidi"/>
          <w:sz w:val="24"/>
          <w:szCs w:val="24"/>
        </w:rPr>
        <w:t xml:space="preserve"> The </w:t>
      </w:r>
      <w:r w:rsidR="00CF720A" w:rsidRPr="003C1A0A">
        <w:rPr>
          <w:rFonts w:asciiTheme="majorBidi" w:hAnsiTheme="majorBidi" w:cstheme="majorBidi"/>
          <w:sz w:val="24"/>
          <w:szCs w:val="24"/>
        </w:rPr>
        <w:t>frontend components</w:t>
      </w:r>
      <w:r w:rsidRPr="003C1A0A">
        <w:rPr>
          <w:rFonts w:asciiTheme="majorBidi" w:hAnsiTheme="majorBidi" w:cstheme="majorBidi"/>
          <w:sz w:val="24"/>
          <w:szCs w:val="24"/>
        </w:rPr>
        <w:t xml:space="preserve"> will be </w:t>
      </w:r>
      <w:r w:rsidR="00006A61" w:rsidRPr="003C1A0A">
        <w:rPr>
          <w:rFonts w:asciiTheme="majorBidi" w:hAnsiTheme="majorBidi" w:cstheme="majorBidi"/>
          <w:sz w:val="24"/>
          <w:szCs w:val="24"/>
        </w:rPr>
        <w:t>built</w:t>
      </w:r>
      <w:r w:rsidR="00CF720A" w:rsidRPr="003C1A0A">
        <w:rPr>
          <w:rFonts w:asciiTheme="majorBidi" w:hAnsiTheme="majorBidi" w:cstheme="majorBidi"/>
          <w:sz w:val="24"/>
          <w:szCs w:val="24"/>
        </w:rPr>
        <w:t>, including the user interface and interactive visualizations</w:t>
      </w:r>
      <w:r w:rsidRPr="003C1A0A">
        <w:rPr>
          <w:rFonts w:asciiTheme="majorBidi" w:hAnsiTheme="majorBidi" w:cstheme="majorBidi"/>
          <w:sz w:val="24"/>
          <w:szCs w:val="24"/>
        </w:rPr>
        <w:t xml:space="preserve"> for dissemination </w:t>
      </w:r>
      <w:r w:rsidR="009C12EE" w:rsidRPr="003C1A0A">
        <w:rPr>
          <w:rFonts w:asciiTheme="majorBidi" w:hAnsiTheme="majorBidi" w:cstheme="majorBidi"/>
          <w:sz w:val="24"/>
          <w:szCs w:val="24"/>
        </w:rPr>
        <w:t>and use of data.</w:t>
      </w:r>
    </w:p>
    <w:p w14:paraId="149FFCE1" w14:textId="3F4914F1" w:rsidR="004F2A2E" w:rsidRPr="003C1A0A" w:rsidRDefault="00E96B14" w:rsidP="00405E8C">
      <w:pPr>
        <w:pStyle w:val="NormalWeb"/>
        <w:numPr>
          <w:ilvl w:val="0"/>
          <w:numId w:val="41"/>
        </w:numPr>
        <w:spacing w:before="0" w:beforeAutospacing="0" w:after="0" w:afterAutospacing="0" w:line="360" w:lineRule="auto"/>
        <w:jc w:val="both"/>
        <w:textAlignment w:val="baseline"/>
        <w:rPr>
          <w:rFonts w:asciiTheme="majorBidi" w:hAnsiTheme="majorBidi" w:cstheme="majorBidi"/>
        </w:rPr>
      </w:pPr>
      <w:r w:rsidRPr="003C1A0A">
        <w:rPr>
          <w:rFonts w:asciiTheme="majorBidi" w:eastAsia="Calibri" w:hAnsiTheme="majorBidi" w:cstheme="majorBidi"/>
          <w:color w:val="00000A"/>
        </w:rPr>
        <w:t xml:space="preserve">The database will be able to store calculated/analytics results and </w:t>
      </w:r>
      <w:r w:rsidRPr="003C1A0A">
        <w:rPr>
          <w:rFonts w:asciiTheme="majorBidi" w:hAnsiTheme="majorBidi" w:cstheme="majorBidi"/>
        </w:rPr>
        <w:t>p</w:t>
      </w:r>
      <w:r w:rsidRPr="003C1A0A">
        <w:rPr>
          <w:rFonts w:asciiTheme="majorBidi" w:eastAsia="Calibri" w:hAnsiTheme="majorBidi" w:cstheme="majorBidi"/>
          <w:color w:val="00000A"/>
        </w:rPr>
        <w:t>rocessed data from new data sources.</w:t>
      </w:r>
      <w:r w:rsidR="00B755EA" w:rsidRPr="003C1A0A">
        <w:rPr>
          <w:rFonts w:asciiTheme="majorBidi" w:hAnsiTheme="majorBidi" w:cstheme="majorBidi"/>
        </w:rPr>
        <w:t xml:space="preserve"> </w:t>
      </w:r>
      <w:r w:rsidR="00B755EA" w:rsidRPr="003C1A0A">
        <w:rPr>
          <w:rFonts w:asciiTheme="majorBidi" w:hAnsiTheme="majorBidi" w:cstheme="majorBidi"/>
          <w:color w:val="00000A"/>
        </w:rPr>
        <w:t xml:space="preserve">Customized data cleaning </w:t>
      </w:r>
      <w:r w:rsidR="004F2A2E" w:rsidRPr="003C1A0A">
        <w:rPr>
          <w:rFonts w:asciiTheme="majorBidi" w:hAnsiTheme="majorBidi" w:cstheme="majorBidi"/>
        </w:rPr>
        <w:t>and</w:t>
      </w:r>
      <w:r w:rsidR="00B755EA" w:rsidRPr="003C1A0A">
        <w:rPr>
          <w:rFonts w:asciiTheme="majorBidi" w:hAnsiTheme="majorBidi" w:cstheme="majorBidi"/>
          <w:color w:val="00000A"/>
        </w:rPr>
        <w:t xml:space="preserve"> data </w:t>
      </w:r>
      <w:r w:rsidR="00B755EA" w:rsidRPr="003C1A0A">
        <w:rPr>
          <w:rFonts w:asciiTheme="majorBidi" w:hAnsiTheme="majorBidi" w:cstheme="majorBidi"/>
        </w:rPr>
        <w:t>transformation functionalities will be developed.</w:t>
      </w:r>
      <w:r w:rsidR="004F2A2E" w:rsidRPr="003C1A0A">
        <w:rPr>
          <w:rFonts w:asciiTheme="majorBidi" w:hAnsiTheme="majorBidi" w:cstheme="majorBidi"/>
        </w:rPr>
        <w:t xml:space="preserve"> The data relationships will be maintained using MongoDB and customized data administration modules will be developed.</w:t>
      </w:r>
    </w:p>
    <w:p w14:paraId="02FD287C" w14:textId="45E2E74A" w:rsidR="004F2A2E" w:rsidRPr="003C1A0A" w:rsidRDefault="00E96B14" w:rsidP="00405E8C">
      <w:pPr>
        <w:pStyle w:val="NormalWeb"/>
        <w:numPr>
          <w:ilvl w:val="0"/>
          <w:numId w:val="41"/>
        </w:numPr>
        <w:spacing w:before="0" w:beforeAutospacing="0" w:after="0" w:afterAutospacing="0" w:line="360" w:lineRule="auto"/>
        <w:jc w:val="both"/>
        <w:textAlignment w:val="baseline"/>
        <w:rPr>
          <w:rFonts w:asciiTheme="majorBidi" w:hAnsiTheme="majorBidi" w:cstheme="majorBidi"/>
        </w:rPr>
      </w:pPr>
      <w:r w:rsidRPr="003C1A0A">
        <w:rPr>
          <w:rFonts w:asciiTheme="majorBidi" w:hAnsiTheme="majorBidi" w:cstheme="majorBidi"/>
        </w:rPr>
        <w:t xml:space="preserve">Customized data exchange tools will be developed. Data will be mapped to the </w:t>
      </w:r>
      <w:r w:rsidR="00CE50BB" w:rsidRPr="003C1A0A">
        <w:rPr>
          <w:rFonts w:asciiTheme="majorBidi" w:hAnsiTheme="majorBidi" w:cstheme="majorBidi"/>
        </w:rPr>
        <w:t>input</w:t>
      </w:r>
      <w:r w:rsidRPr="003C1A0A">
        <w:rPr>
          <w:rFonts w:asciiTheme="majorBidi" w:hAnsiTheme="majorBidi" w:cstheme="majorBidi"/>
        </w:rPr>
        <w:t xml:space="preserve"> files in </w:t>
      </w:r>
      <w:r w:rsidR="00CE50BB" w:rsidRPr="003C1A0A">
        <w:rPr>
          <w:rFonts w:asciiTheme="majorBidi" w:hAnsiTheme="majorBidi" w:cstheme="majorBidi"/>
        </w:rPr>
        <w:t>XLS, CSV and other required</w:t>
      </w:r>
      <w:r w:rsidRPr="003C1A0A">
        <w:rPr>
          <w:rFonts w:asciiTheme="majorBidi" w:hAnsiTheme="majorBidi" w:cstheme="majorBidi"/>
        </w:rPr>
        <w:t xml:space="preserve"> formats. Data anomalies will be prevented through MongoDB integral structure.</w:t>
      </w:r>
    </w:p>
    <w:p w14:paraId="54A07BC6" w14:textId="6D8F7C78" w:rsidR="004F2A2E" w:rsidRPr="003C1A0A" w:rsidRDefault="004F2A2E" w:rsidP="00405E8C">
      <w:pPr>
        <w:pStyle w:val="NormalWeb"/>
        <w:numPr>
          <w:ilvl w:val="0"/>
          <w:numId w:val="41"/>
        </w:numPr>
        <w:spacing w:before="0" w:beforeAutospacing="0" w:after="0" w:afterAutospacing="0" w:line="360" w:lineRule="auto"/>
        <w:jc w:val="both"/>
        <w:textAlignment w:val="baseline"/>
        <w:rPr>
          <w:rFonts w:asciiTheme="majorBidi" w:hAnsiTheme="majorBidi" w:cstheme="majorBidi"/>
        </w:rPr>
      </w:pPr>
      <w:r w:rsidRPr="003C1A0A">
        <w:rPr>
          <w:rFonts w:asciiTheme="majorBidi" w:hAnsiTheme="majorBidi" w:cstheme="majorBidi"/>
        </w:rPr>
        <w:t xml:space="preserve">The </w:t>
      </w:r>
      <w:r w:rsidR="00000224" w:rsidRPr="003C1A0A">
        <w:rPr>
          <w:rFonts w:asciiTheme="majorBidi" w:hAnsiTheme="majorBidi" w:cstheme="majorBidi"/>
        </w:rPr>
        <w:t>platform</w:t>
      </w:r>
      <w:r w:rsidRPr="003C1A0A">
        <w:rPr>
          <w:rFonts w:asciiTheme="majorBidi" w:hAnsiTheme="majorBidi" w:cstheme="majorBidi"/>
        </w:rPr>
        <w:t xml:space="preserve"> will comply to manage data requirements for Census</w:t>
      </w:r>
      <w:r w:rsidR="00CE50BB" w:rsidRPr="003C1A0A">
        <w:rPr>
          <w:rFonts w:asciiTheme="majorBidi" w:hAnsiTheme="majorBidi" w:cstheme="majorBidi"/>
        </w:rPr>
        <w:t>,</w:t>
      </w:r>
      <w:r w:rsidRPr="003C1A0A">
        <w:rPr>
          <w:rFonts w:asciiTheme="majorBidi" w:hAnsiTheme="majorBidi" w:cstheme="majorBidi"/>
        </w:rPr>
        <w:t xml:space="preserve"> SEE</w:t>
      </w:r>
      <w:r w:rsidR="00CE50BB" w:rsidRPr="003C1A0A">
        <w:rPr>
          <w:rFonts w:asciiTheme="majorBidi" w:hAnsiTheme="majorBidi" w:cstheme="majorBidi"/>
        </w:rPr>
        <w:t xml:space="preserve"> and SBR</w:t>
      </w:r>
      <w:r w:rsidRPr="003C1A0A">
        <w:rPr>
          <w:rFonts w:asciiTheme="majorBidi" w:hAnsiTheme="majorBidi" w:cstheme="majorBidi"/>
        </w:rPr>
        <w:t xml:space="preserve"> processed data</w:t>
      </w:r>
      <w:r w:rsidR="00000224" w:rsidRPr="003C1A0A">
        <w:rPr>
          <w:rFonts w:asciiTheme="majorBidi" w:hAnsiTheme="majorBidi" w:cstheme="majorBidi"/>
        </w:rPr>
        <w:t xml:space="preserve"> in this phase. It </w:t>
      </w:r>
      <w:r w:rsidRPr="003C1A0A">
        <w:rPr>
          <w:rFonts w:asciiTheme="majorBidi" w:hAnsiTheme="majorBidi" w:cstheme="majorBidi"/>
        </w:rPr>
        <w:t xml:space="preserve">will </w:t>
      </w:r>
      <w:r w:rsidR="00000224" w:rsidRPr="003C1A0A">
        <w:rPr>
          <w:rFonts w:asciiTheme="majorBidi" w:hAnsiTheme="majorBidi" w:cstheme="majorBidi"/>
        </w:rPr>
        <w:t>be</w:t>
      </w:r>
      <w:r w:rsidRPr="003C1A0A">
        <w:rPr>
          <w:rFonts w:asciiTheme="majorBidi" w:hAnsiTheme="majorBidi" w:cstheme="majorBidi"/>
        </w:rPr>
        <w:t xml:space="preserve"> feasible </w:t>
      </w:r>
      <w:r w:rsidR="00000224" w:rsidRPr="003C1A0A">
        <w:rPr>
          <w:rFonts w:asciiTheme="majorBidi" w:hAnsiTheme="majorBidi" w:cstheme="majorBidi"/>
        </w:rPr>
        <w:t xml:space="preserve">for </w:t>
      </w:r>
      <w:r w:rsidRPr="003C1A0A">
        <w:rPr>
          <w:rFonts w:asciiTheme="majorBidi" w:hAnsiTheme="majorBidi" w:cstheme="majorBidi"/>
        </w:rPr>
        <w:t>data integration based on SM requirements.</w:t>
      </w:r>
    </w:p>
    <w:p w14:paraId="7F70ED1C" w14:textId="77777777" w:rsidR="00B755EA" w:rsidRPr="003C1A0A" w:rsidRDefault="009C12EE" w:rsidP="00405E8C">
      <w:pPr>
        <w:pStyle w:val="NormalWeb"/>
        <w:numPr>
          <w:ilvl w:val="0"/>
          <w:numId w:val="41"/>
        </w:numPr>
        <w:spacing w:before="0" w:beforeAutospacing="0" w:after="0" w:afterAutospacing="0" w:line="360" w:lineRule="auto"/>
        <w:jc w:val="both"/>
        <w:textAlignment w:val="baseline"/>
        <w:rPr>
          <w:rFonts w:asciiTheme="majorBidi" w:hAnsiTheme="majorBidi" w:cstheme="majorBidi"/>
          <w:color w:val="1F1F1F"/>
        </w:rPr>
      </w:pPr>
      <w:r w:rsidRPr="003C1A0A">
        <w:rPr>
          <w:rFonts w:asciiTheme="majorBidi" w:hAnsiTheme="majorBidi" w:cstheme="majorBidi"/>
        </w:rPr>
        <w:t>T</w:t>
      </w:r>
      <w:r w:rsidR="00CF720A" w:rsidRPr="003C1A0A">
        <w:rPr>
          <w:rFonts w:asciiTheme="majorBidi" w:hAnsiTheme="majorBidi" w:cstheme="majorBidi"/>
        </w:rPr>
        <w:t xml:space="preserve">horough testing </w:t>
      </w:r>
      <w:r w:rsidRPr="003C1A0A">
        <w:rPr>
          <w:rFonts w:asciiTheme="majorBidi" w:hAnsiTheme="majorBidi" w:cstheme="majorBidi"/>
        </w:rPr>
        <w:t xml:space="preserve">will be performed on the staging </w:t>
      </w:r>
      <w:r w:rsidR="00BF2551" w:rsidRPr="003C1A0A">
        <w:rPr>
          <w:rFonts w:asciiTheme="majorBidi" w:hAnsiTheme="majorBidi" w:cstheme="majorBidi"/>
        </w:rPr>
        <w:t xml:space="preserve">server </w:t>
      </w:r>
      <w:r w:rsidR="00CF720A" w:rsidRPr="003C1A0A">
        <w:rPr>
          <w:rFonts w:asciiTheme="majorBidi" w:hAnsiTheme="majorBidi" w:cstheme="majorBidi"/>
        </w:rPr>
        <w:t>to iden</w:t>
      </w:r>
      <w:r w:rsidRPr="003C1A0A">
        <w:rPr>
          <w:rFonts w:asciiTheme="majorBidi" w:hAnsiTheme="majorBidi" w:cstheme="majorBidi"/>
        </w:rPr>
        <w:t xml:space="preserve">tify and fix any bugs or issues besides the </w:t>
      </w:r>
      <w:r w:rsidR="00CF720A" w:rsidRPr="003C1A0A">
        <w:rPr>
          <w:rFonts w:asciiTheme="majorBidi" w:hAnsiTheme="majorBidi" w:cstheme="majorBidi"/>
        </w:rPr>
        <w:t>functional testing to validate that the platform meets the defined requirements.</w:t>
      </w:r>
      <w:r w:rsidRPr="003C1A0A">
        <w:rPr>
          <w:rFonts w:asciiTheme="majorBidi" w:hAnsiTheme="majorBidi" w:cstheme="majorBidi"/>
        </w:rPr>
        <w:t xml:space="preserve"> P</w:t>
      </w:r>
      <w:r w:rsidR="00CF720A" w:rsidRPr="003C1A0A">
        <w:rPr>
          <w:rFonts w:asciiTheme="majorBidi" w:hAnsiTheme="majorBidi" w:cstheme="majorBidi"/>
        </w:rPr>
        <w:t xml:space="preserve">erformance testing </w:t>
      </w:r>
      <w:r w:rsidRPr="003C1A0A">
        <w:rPr>
          <w:rFonts w:asciiTheme="majorBidi" w:hAnsiTheme="majorBidi" w:cstheme="majorBidi"/>
        </w:rPr>
        <w:t xml:space="preserve">will be conducted </w:t>
      </w:r>
      <w:r w:rsidR="00CF720A" w:rsidRPr="003C1A0A">
        <w:rPr>
          <w:rFonts w:asciiTheme="majorBidi" w:hAnsiTheme="majorBidi" w:cstheme="majorBidi"/>
        </w:rPr>
        <w:t>to ensure the platform can handle the expected load and respond efficiently</w:t>
      </w:r>
      <w:r w:rsidRPr="003C1A0A">
        <w:rPr>
          <w:rFonts w:asciiTheme="majorBidi" w:hAnsiTheme="majorBidi" w:cstheme="majorBidi"/>
        </w:rPr>
        <w:t xml:space="preserve"> while </w:t>
      </w:r>
      <w:r w:rsidR="00CF720A" w:rsidRPr="003C1A0A">
        <w:rPr>
          <w:rFonts w:asciiTheme="majorBidi" w:hAnsiTheme="majorBidi" w:cstheme="majorBidi"/>
        </w:rPr>
        <w:t xml:space="preserve">security testing </w:t>
      </w:r>
      <w:r w:rsidRPr="003C1A0A">
        <w:rPr>
          <w:rFonts w:asciiTheme="majorBidi" w:hAnsiTheme="majorBidi" w:cstheme="majorBidi"/>
        </w:rPr>
        <w:t xml:space="preserve">will be performed </w:t>
      </w:r>
      <w:r w:rsidR="00CF720A" w:rsidRPr="003C1A0A">
        <w:rPr>
          <w:rFonts w:asciiTheme="majorBidi" w:hAnsiTheme="majorBidi" w:cstheme="majorBidi"/>
        </w:rPr>
        <w:t>to identify and address vulnerabilities.</w:t>
      </w:r>
    </w:p>
    <w:p w14:paraId="6F101F3E" w14:textId="77777777" w:rsidR="00B755EA" w:rsidRPr="003C1A0A" w:rsidRDefault="000F20CB" w:rsidP="00405E8C">
      <w:pPr>
        <w:pStyle w:val="NormalWeb"/>
        <w:numPr>
          <w:ilvl w:val="0"/>
          <w:numId w:val="41"/>
        </w:numPr>
        <w:spacing w:before="0" w:beforeAutospacing="0" w:after="0" w:afterAutospacing="0" w:line="360" w:lineRule="auto"/>
        <w:jc w:val="both"/>
        <w:textAlignment w:val="baseline"/>
        <w:rPr>
          <w:rFonts w:asciiTheme="majorBidi" w:hAnsiTheme="majorBidi" w:cstheme="majorBidi"/>
          <w:color w:val="1F1F1F"/>
        </w:rPr>
      </w:pPr>
      <w:r w:rsidRPr="003C1A0A">
        <w:rPr>
          <w:rFonts w:asciiTheme="majorBidi" w:hAnsiTheme="majorBidi" w:cstheme="majorBidi"/>
        </w:rPr>
        <w:t>Security Audit of the platform will be conducted to ensure the protection of sensitive data and ide</w:t>
      </w:r>
      <w:r w:rsidR="002F7A0A" w:rsidRPr="003C1A0A">
        <w:rPr>
          <w:rFonts w:asciiTheme="majorBidi" w:hAnsiTheme="majorBidi" w:cstheme="majorBidi"/>
        </w:rPr>
        <w:t xml:space="preserve">ntify potential vulnerabilities. This would include </w:t>
      </w:r>
      <w:r w:rsidRPr="003C1A0A">
        <w:rPr>
          <w:rFonts w:asciiTheme="majorBidi" w:hAnsiTheme="majorBidi" w:cstheme="majorBidi"/>
        </w:rPr>
        <w:t>a comprehensive vulnerability assessment to identify weaknesses in the platform</w:t>
      </w:r>
      <w:r w:rsidR="002F7A0A" w:rsidRPr="003C1A0A">
        <w:rPr>
          <w:rFonts w:asciiTheme="majorBidi" w:hAnsiTheme="majorBidi" w:cstheme="majorBidi"/>
        </w:rPr>
        <w:t>, c</w:t>
      </w:r>
      <w:r w:rsidRPr="003C1A0A">
        <w:rPr>
          <w:rFonts w:asciiTheme="majorBidi" w:hAnsiTheme="majorBidi" w:cstheme="majorBidi"/>
        </w:rPr>
        <w:t>onduct</w:t>
      </w:r>
      <w:r w:rsidR="002F7A0A" w:rsidRPr="003C1A0A">
        <w:rPr>
          <w:rFonts w:asciiTheme="majorBidi" w:hAnsiTheme="majorBidi" w:cstheme="majorBidi"/>
        </w:rPr>
        <w:t>ing</w:t>
      </w:r>
      <w:r w:rsidRPr="003C1A0A">
        <w:rPr>
          <w:rFonts w:asciiTheme="majorBidi" w:hAnsiTheme="majorBidi" w:cstheme="majorBidi"/>
        </w:rPr>
        <w:t xml:space="preserve"> manual penetration testing to identif</w:t>
      </w:r>
      <w:r w:rsidR="002F7A0A" w:rsidRPr="003C1A0A">
        <w:rPr>
          <w:rFonts w:asciiTheme="majorBidi" w:hAnsiTheme="majorBidi" w:cstheme="majorBidi"/>
        </w:rPr>
        <w:t>y vulnerabilities, e</w:t>
      </w:r>
      <w:r w:rsidRPr="003C1A0A">
        <w:rPr>
          <w:rFonts w:asciiTheme="majorBidi" w:hAnsiTheme="majorBidi" w:cstheme="majorBidi"/>
        </w:rPr>
        <w:t>valuate the platform's compliance with relevant data protection and privacy regulations</w:t>
      </w:r>
      <w:r w:rsidR="002F7A0A" w:rsidRPr="003C1A0A">
        <w:rPr>
          <w:rFonts w:asciiTheme="majorBidi" w:hAnsiTheme="majorBidi" w:cstheme="majorBidi"/>
        </w:rPr>
        <w:t xml:space="preserve"> among other assessment.</w:t>
      </w:r>
    </w:p>
    <w:p w14:paraId="70E64DA0" w14:textId="77777777" w:rsidR="00B755EA" w:rsidRPr="003C1A0A" w:rsidRDefault="002F7A0A" w:rsidP="00405E8C">
      <w:pPr>
        <w:pStyle w:val="NormalWeb"/>
        <w:numPr>
          <w:ilvl w:val="0"/>
          <w:numId w:val="41"/>
        </w:numPr>
        <w:spacing w:before="0" w:beforeAutospacing="0" w:after="0" w:afterAutospacing="0" w:line="360" w:lineRule="auto"/>
        <w:jc w:val="both"/>
        <w:textAlignment w:val="baseline"/>
        <w:rPr>
          <w:rFonts w:asciiTheme="majorBidi" w:hAnsiTheme="majorBidi" w:cstheme="majorBidi"/>
          <w:color w:val="1F1F1F"/>
        </w:rPr>
      </w:pPr>
      <w:r w:rsidRPr="003C1A0A">
        <w:rPr>
          <w:rFonts w:asciiTheme="majorBidi" w:hAnsiTheme="majorBidi" w:cstheme="majorBidi"/>
        </w:rPr>
        <w:lastRenderedPageBreak/>
        <w:t>Documentation will be developed including IT security policies, risk assessment and contingency plans.</w:t>
      </w:r>
    </w:p>
    <w:p w14:paraId="1D10A01F" w14:textId="77777777" w:rsidR="00B755EA" w:rsidRPr="003C1A0A" w:rsidRDefault="009C12EE" w:rsidP="00405E8C">
      <w:pPr>
        <w:pStyle w:val="NormalWeb"/>
        <w:numPr>
          <w:ilvl w:val="0"/>
          <w:numId w:val="41"/>
        </w:numPr>
        <w:spacing w:before="0" w:beforeAutospacing="0" w:after="0" w:afterAutospacing="0" w:line="360" w:lineRule="auto"/>
        <w:jc w:val="both"/>
        <w:textAlignment w:val="baseline"/>
        <w:rPr>
          <w:rFonts w:asciiTheme="majorBidi" w:hAnsiTheme="majorBidi" w:cstheme="majorBidi"/>
          <w:color w:val="1F1F1F"/>
        </w:rPr>
      </w:pPr>
      <w:r w:rsidRPr="003C1A0A">
        <w:rPr>
          <w:rFonts w:asciiTheme="majorBidi" w:hAnsiTheme="majorBidi" w:cstheme="majorBidi"/>
        </w:rPr>
        <w:t xml:space="preserve">The platform will be deployed on the </w:t>
      </w:r>
      <w:r w:rsidR="00CF720A" w:rsidRPr="003C1A0A">
        <w:rPr>
          <w:rFonts w:asciiTheme="majorBidi" w:hAnsiTheme="majorBidi" w:cstheme="majorBidi"/>
        </w:rPr>
        <w:t xml:space="preserve">desired </w:t>
      </w:r>
      <w:r w:rsidRPr="003C1A0A">
        <w:rPr>
          <w:rFonts w:asciiTheme="majorBidi" w:hAnsiTheme="majorBidi" w:cstheme="majorBidi"/>
        </w:rPr>
        <w:t>production infrastructure which will include c</w:t>
      </w:r>
      <w:r w:rsidR="00CF720A" w:rsidRPr="003C1A0A">
        <w:rPr>
          <w:rFonts w:asciiTheme="majorBidi" w:hAnsiTheme="majorBidi" w:cstheme="majorBidi"/>
        </w:rPr>
        <w:t>onfigur</w:t>
      </w:r>
      <w:r w:rsidRPr="003C1A0A">
        <w:rPr>
          <w:rFonts w:asciiTheme="majorBidi" w:hAnsiTheme="majorBidi" w:cstheme="majorBidi"/>
        </w:rPr>
        <w:t xml:space="preserve">ing </w:t>
      </w:r>
      <w:r w:rsidR="00CF720A" w:rsidRPr="003C1A0A">
        <w:rPr>
          <w:rFonts w:asciiTheme="majorBidi" w:hAnsiTheme="majorBidi" w:cstheme="majorBidi"/>
        </w:rPr>
        <w:t>and optimiz</w:t>
      </w:r>
      <w:r w:rsidRPr="003C1A0A">
        <w:rPr>
          <w:rFonts w:asciiTheme="majorBidi" w:hAnsiTheme="majorBidi" w:cstheme="majorBidi"/>
        </w:rPr>
        <w:t xml:space="preserve">ing </w:t>
      </w:r>
      <w:r w:rsidR="00CF720A" w:rsidRPr="003C1A0A">
        <w:rPr>
          <w:rFonts w:asciiTheme="majorBidi" w:hAnsiTheme="majorBidi" w:cstheme="majorBidi"/>
        </w:rPr>
        <w:t>the platform for performance and scalability.</w:t>
      </w:r>
      <w:r w:rsidRPr="003C1A0A">
        <w:rPr>
          <w:rFonts w:asciiTheme="majorBidi" w:hAnsiTheme="majorBidi" w:cstheme="majorBidi"/>
        </w:rPr>
        <w:t xml:space="preserve"> U</w:t>
      </w:r>
      <w:r w:rsidR="00CF720A" w:rsidRPr="003C1A0A">
        <w:rPr>
          <w:rFonts w:asciiTheme="majorBidi" w:hAnsiTheme="majorBidi" w:cstheme="majorBidi"/>
        </w:rPr>
        <w:t xml:space="preserve">ser </w:t>
      </w:r>
      <w:r w:rsidRPr="003C1A0A">
        <w:rPr>
          <w:rFonts w:asciiTheme="majorBidi" w:hAnsiTheme="majorBidi" w:cstheme="majorBidi"/>
        </w:rPr>
        <w:t>Acceptance Te</w:t>
      </w:r>
      <w:r w:rsidR="00CF720A" w:rsidRPr="003C1A0A">
        <w:rPr>
          <w:rFonts w:asciiTheme="majorBidi" w:hAnsiTheme="majorBidi" w:cstheme="majorBidi"/>
        </w:rPr>
        <w:t xml:space="preserve">sting (UAT) </w:t>
      </w:r>
      <w:r w:rsidRPr="003C1A0A">
        <w:rPr>
          <w:rFonts w:asciiTheme="majorBidi" w:hAnsiTheme="majorBidi" w:cstheme="majorBidi"/>
        </w:rPr>
        <w:t xml:space="preserve">will be conducted </w:t>
      </w:r>
      <w:r w:rsidR="00CF720A" w:rsidRPr="003C1A0A">
        <w:rPr>
          <w:rFonts w:asciiTheme="majorBidi" w:hAnsiTheme="majorBidi" w:cstheme="majorBidi"/>
        </w:rPr>
        <w:t>to involve end users and gather feedback</w:t>
      </w:r>
      <w:r w:rsidRPr="003C1A0A">
        <w:rPr>
          <w:rFonts w:asciiTheme="majorBidi" w:hAnsiTheme="majorBidi" w:cstheme="majorBidi"/>
        </w:rPr>
        <w:t xml:space="preserve"> along with planning and executing </w:t>
      </w:r>
      <w:r w:rsidR="00CF720A" w:rsidRPr="003C1A0A">
        <w:rPr>
          <w:rFonts w:asciiTheme="majorBidi" w:hAnsiTheme="majorBidi" w:cstheme="majorBidi"/>
        </w:rPr>
        <w:t>a rollout strategy, ensuring a smooth transition from existing systems, if applicable.</w:t>
      </w:r>
    </w:p>
    <w:p w14:paraId="2C835AF2" w14:textId="77777777" w:rsidR="00B755EA" w:rsidRPr="003C1A0A" w:rsidRDefault="009C12EE" w:rsidP="00405E8C">
      <w:pPr>
        <w:pStyle w:val="NormalWeb"/>
        <w:numPr>
          <w:ilvl w:val="0"/>
          <w:numId w:val="41"/>
        </w:numPr>
        <w:spacing w:before="0" w:beforeAutospacing="0" w:after="0" w:afterAutospacing="0" w:line="360" w:lineRule="auto"/>
        <w:jc w:val="both"/>
        <w:textAlignment w:val="baseline"/>
        <w:rPr>
          <w:rFonts w:asciiTheme="majorBidi" w:hAnsiTheme="majorBidi" w:cstheme="majorBidi"/>
          <w:color w:val="1F1F1F"/>
        </w:rPr>
      </w:pPr>
      <w:r w:rsidRPr="003C1A0A">
        <w:rPr>
          <w:rFonts w:asciiTheme="majorBidi" w:hAnsiTheme="majorBidi" w:cstheme="majorBidi"/>
        </w:rPr>
        <w:t>User and Admin</w:t>
      </w:r>
      <w:r w:rsidR="00CF720A" w:rsidRPr="003C1A0A">
        <w:rPr>
          <w:rFonts w:asciiTheme="majorBidi" w:hAnsiTheme="majorBidi" w:cstheme="majorBidi"/>
        </w:rPr>
        <w:t xml:space="preserve"> training sessions </w:t>
      </w:r>
      <w:r w:rsidRPr="003C1A0A">
        <w:rPr>
          <w:rFonts w:asciiTheme="majorBidi" w:hAnsiTheme="majorBidi" w:cstheme="majorBidi"/>
        </w:rPr>
        <w:t xml:space="preserve">will be planned and conducted </w:t>
      </w:r>
      <w:r w:rsidR="00CF720A" w:rsidRPr="003C1A0A">
        <w:rPr>
          <w:rFonts w:asciiTheme="majorBidi" w:hAnsiTheme="majorBidi" w:cstheme="majorBidi"/>
        </w:rPr>
        <w:t>to familiarize users with the platform's features and functionalities.</w:t>
      </w:r>
      <w:r w:rsidRPr="003C1A0A">
        <w:rPr>
          <w:rFonts w:asciiTheme="majorBidi" w:hAnsiTheme="majorBidi" w:cstheme="majorBidi"/>
        </w:rPr>
        <w:t xml:space="preserve"> U</w:t>
      </w:r>
      <w:r w:rsidR="00CF720A" w:rsidRPr="003C1A0A">
        <w:rPr>
          <w:rFonts w:asciiTheme="majorBidi" w:hAnsiTheme="majorBidi" w:cstheme="majorBidi"/>
        </w:rPr>
        <w:t xml:space="preserve">ser documentation and tutorials </w:t>
      </w:r>
      <w:r w:rsidRPr="003C1A0A">
        <w:rPr>
          <w:rFonts w:asciiTheme="majorBidi" w:hAnsiTheme="majorBidi" w:cstheme="majorBidi"/>
        </w:rPr>
        <w:t xml:space="preserve">will be developed </w:t>
      </w:r>
      <w:r w:rsidR="00CF720A" w:rsidRPr="003C1A0A">
        <w:rPr>
          <w:rFonts w:asciiTheme="majorBidi" w:hAnsiTheme="majorBidi" w:cstheme="majorBidi"/>
        </w:rPr>
        <w:t>to support self-learning</w:t>
      </w:r>
      <w:r w:rsidRPr="003C1A0A">
        <w:rPr>
          <w:rFonts w:asciiTheme="majorBidi" w:hAnsiTheme="majorBidi" w:cstheme="majorBidi"/>
        </w:rPr>
        <w:t xml:space="preserve"> and </w:t>
      </w:r>
      <w:r w:rsidR="00CF720A" w:rsidRPr="003C1A0A">
        <w:rPr>
          <w:rFonts w:asciiTheme="majorBidi" w:hAnsiTheme="majorBidi" w:cstheme="majorBidi"/>
        </w:rPr>
        <w:t xml:space="preserve">a support mechanism </w:t>
      </w:r>
      <w:r w:rsidRPr="003C1A0A">
        <w:rPr>
          <w:rFonts w:asciiTheme="majorBidi" w:hAnsiTheme="majorBidi" w:cstheme="majorBidi"/>
        </w:rPr>
        <w:t xml:space="preserve">will be established </w:t>
      </w:r>
      <w:r w:rsidR="00CF720A" w:rsidRPr="003C1A0A">
        <w:rPr>
          <w:rFonts w:asciiTheme="majorBidi" w:hAnsiTheme="majorBidi" w:cstheme="majorBidi"/>
        </w:rPr>
        <w:t>to address user queries, issues, and feedback.</w:t>
      </w:r>
    </w:p>
    <w:p w14:paraId="7ED8BCFB" w14:textId="0290484A" w:rsidR="00CF720A" w:rsidRPr="003C1A0A" w:rsidRDefault="009C12EE" w:rsidP="00405E8C">
      <w:pPr>
        <w:pStyle w:val="NormalWeb"/>
        <w:numPr>
          <w:ilvl w:val="0"/>
          <w:numId w:val="41"/>
        </w:numPr>
        <w:spacing w:before="0" w:beforeAutospacing="0" w:after="0" w:afterAutospacing="0" w:line="360" w:lineRule="auto"/>
        <w:jc w:val="both"/>
        <w:textAlignment w:val="baseline"/>
        <w:rPr>
          <w:rFonts w:asciiTheme="majorBidi" w:hAnsiTheme="majorBidi" w:cstheme="majorBidi"/>
          <w:color w:val="1F1F1F"/>
        </w:rPr>
      </w:pPr>
      <w:r w:rsidRPr="003C1A0A">
        <w:rPr>
          <w:rFonts w:asciiTheme="majorBidi" w:hAnsiTheme="majorBidi" w:cstheme="majorBidi"/>
        </w:rPr>
        <w:t>M</w:t>
      </w:r>
      <w:r w:rsidR="00CF720A" w:rsidRPr="003C1A0A">
        <w:rPr>
          <w:rFonts w:asciiTheme="majorBidi" w:hAnsiTheme="majorBidi" w:cstheme="majorBidi"/>
        </w:rPr>
        <w:t xml:space="preserve">onitoring tools </w:t>
      </w:r>
      <w:r w:rsidRPr="003C1A0A">
        <w:rPr>
          <w:rFonts w:asciiTheme="majorBidi" w:hAnsiTheme="majorBidi" w:cstheme="majorBidi"/>
        </w:rPr>
        <w:t xml:space="preserve">will be setup </w:t>
      </w:r>
      <w:r w:rsidR="00CF720A" w:rsidRPr="003C1A0A">
        <w:rPr>
          <w:rFonts w:asciiTheme="majorBidi" w:hAnsiTheme="majorBidi" w:cstheme="majorBidi"/>
        </w:rPr>
        <w:t>to track</w:t>
      </w:r>
      <w:r w:rsidR="00000224" w:rsidRPr="003C1A0A">
        <w:rPr>
          <w:rFonts w:asciiTheme="majorBidi" w:hAnsiTheme="majorBidi" w:cstheme="majorBidi"/>
        </w:rPr>
        <w:t xml:space="preserve"> the</w:t>
      </w:r>
      <w:r w:rsidR="00CF720A" w:rsidRPr="003C1A0A">
        <w:rPr>
          <w:rFonts w:asciiTheme="majorBidi" w:hAnsiTheme="majorBidi" w:cstheme="majorBidi"/>
        </w:rPr>
        <w:t xml:space="preserve"> </w:t>
      </w:r>
      <w:r w:rsidR="00000224" w:rsidRPr="003C1A0A">
        <w:rPr>
          <w:rFonts w:asciiTheme="majorBidi" w:hAnsiTheme="majorBidi" w:cstheme="majorBidi"/>
        </w:rPr>
        <w:t>platform</w:t>
      </w:r>
      <w:r w:rsidR="00CF720A" w:rsidRPr="003C1A0A">
        <w:rPr>
          <w:rFonts w:asciiTheme="majorBidi" w:hAnsiTheme="majorBidi" w:cstheme="majorBidi"/>
        </w:rPr>
        <w:t xml:space="preserve"> performance, data quality, and user activity. </w:t>
      </w:r>
      <w:r w:rsidRPr="003C1A0A">
        <w:rPr>
          <w:rFonts w:asciiTheme="majorBidi" w:hAnsiTheme="majorBidi" w:cstheme="majorBidi"/>
        </w:rPr>
        <w:t>Technical support will be provided to r</w:t>
      </w:r>
      <w:r w:rsidR="00CF720A" w:rsidRPr="003C1A0A">
        <w:rPr>
          <w:rFonts w:asciiTheme="majorBidi" w:hAnsiTheme="majorBidi" w:cstheme="majorBidi"/>
        </w:rPr>
        <w:t>egularly monitor and maintain the platform, applying updates, patches, and security enhancements.</w:t>
      </w:r>
      <w:r w:rsidR="00821BC0" w:rsidRPr="003C1A0A">
        <w:rPr>
          <w:rFonts w:asciiTheme="majorBidi" w:hAnsiTheme="majorBidi" w:cstheme="majorBidi"/>
        </w:rPr>
        <w:t xml:space="preserve"> U</w:t>
      </w:r>
      <w:r w:rsidR="00CF720A" w:rsidRPr="003C1A0A">
        <w:rPr>
          <w:rFonts w:asciiTheme="majorBidi" w:hAnsiTheme="majorBidi" w:cstheme="majorBidi"/>
        </w:rPr>
        <w:t xml:space="preserve">ser feedback </w:t>
      </w:r>
      <w:r w:rsidR="00821BC0" w:rsidRPr="003C1A0A">
        <w:rPr>
          <w:rFonts w:asciiTheme="majorBidi" w:hAnsiTheme="majorBidi" w:cstheme="majorBidi"/>
        </w:rPr>
        <w:t xml:space="preserve">will be collected iteratively </w:t>
      </w:r>
      <w:r w:rsidR="00CF720A" w:rsidRPr="003C1A0A">
        <w:rPr>
          <w:rFonts w:asciiTheme="majorBidi" w:hAnsiTheme="majorBidi" w:cstheme="majorBidi"/>
        </w:rPr>
        <w:t>on the platform to address emerging needs and make continuous improvements.</w:t>
      </w:r>
    </w:p>
    <w:p w14:paraId="59815CB5" w14:textId="77777777" w:rsidR="00C16559" w:rsidRPr="003C1A0A" w:rsidRDefault="00C16559" w:rsidP="002F396E">
      <w:pPr>
        <w:pStyle w:val="Heading2"/>
        <w:numPr>
          <w:ilvl w:val="1"/>
          <w:numId w:val="7"/>
        </w:numPr>
        <w:rPr>
          <w:rFonts w:asciiTheme="majorBidi" w:hAnsiTheme="majorBidi"/>
        </w:rPr>
      </w:pPr>
      <w:bookmarkStart w:id="331" w:name="_Toc516771820"/>
      <w:bookmarkStart w:id="332" w:name="_Toc24822769"/>
      <w:bookmarkStart w:id="333" w:name="_Toc56010059"/>
      <w:bookmarkStart w:id="334" w:name="_Toc145327293"/>
      <w:r w:rsidRPr="003C1A0A">
        <w:rPr>
          <w:rFonts w:asciiTheme="majorBidi" w:hAnsiTheme="majorBidi"/>
        </w:rPr>
        <w:t>Document Convention</w:t>
      </w:r>
      <w:bookmarkEnd w:id="331"/>
      <w:bookmarkEnd w:id="332"/>
      <w:bookmarkEnd w:id="333"/>
      <w:bookmarkEnd w:id="334"/>
    </w:p>
    <w:p w14:paraId="56BF9FFD" w14:textId="4AB22F6E" w:rsidR="00C16559" w:rsidRPr="003C1A0A" w:rsidRDefault="00A46CBE" w:rsidP="00A12209">
      <w:pPr>
        <w:spacing w:before="240" w:line="360" w:lineRule="auto"/>
        <w:jc w:val="both"/>
        <w:rPr>
          <w:rFonts w:asciiTheme="majorBidi" w:hAnsiTheme="majorBidi" w:cstheme="majorBidi"/>
        </w:rPr>
      </w:pPr>
      <w:r w:rsidRPr="003C1A0A">
        <w:rPr>
          <w:rFonts w:asciiTheme="majorBidi" w:hAnsiTheme="majorBidi" w:cstheme="majorBidi"/>
          <w:sz w:val="24"/>
          <w:szCs w:val="24"/>
        </w:rPr>
        <w:t xml:space="preserve">This BRD document follows global standards </w:t>
      </w:r>
      <w:r w:rsidR="00C16559" w:rsidRPr="003C1A0A">
        <w:rPr>
          <w:rFonts w:asciiTheme="majorBidi" w:hAnsiTheme="majorBidi" w:cstheme="majorBidi"/>
          <w:sz w:val="24"/>
          <w:szCs w:val="24"/>
        </w:rPr>
        <w:t xml:space="preserve">to ensure clarity, consistency, and effective communication. </w:t>
      </w:r>
      <w:r w:rsidRPr="003C1A0A">
        <w:rPr>
          <w:rFonts w:asciiTheme="majorBidi" w:hAnsiTheme="majorBidi" w:cstheme="majorBidi"/>
          <w:sz w:val="24"/>
          <w:szCs w:val="24"/>
        </w:rPr>
        <w:t>It will serve</w:t>
      </w:r>
      <w:r w:rsidR="00C16559" w:rsidRPr="003C1A0A">
        <w:rPr>
          <w:rFonts w:asciiTheme="majorBidi" w:hAnsiTheme="majorBidi" w:cstheme="majorBidi"/>
          <w:sz w:val="24"/>
          <w:szCs w:val="24"/>
        </w:rPr>
        <w:t xml:space="preserve"> as general guidelines, and </w:t>
      </w:r>
      <w:r w:rsidRPr="003C1A0A">
        <w:rPr>
          <w:rFonts w:asciiTheme="majorBidi" w:hAnsiTheme="majorBidi" w:cstheme="majorBidi"/>
          <w:sz w:val="24"/>
          <w:szCs w:val="24"/>
        </w:rPr>
        <w:t>is</w:t>
      </w:r>
      <w:r w:rsidR="00C16559" w:rsidRPr="003C1A0A">
        <w:rPr>
          <w:rFonts w:asciiTheme="majorBidi" w:hAnsiTheme="majorBidi" w:cstheme="majorBidi"/>
          <w:sz w:val="24"/>
          <w:szCs w:val="24"/>
        </w:rPr>
        <w:t xml:space="preserve"> adapted to suit </w:t>
      </w:r>
      <w:r w:rsidRPr="003C1A0A">
        <w:rPr>
          <w:rFonts w:asciiTheme="majorBidi" w:hAnsiTheme="majorBidi" w:cstheme="majorBidi"/>
          <w:sz w:val="24"/>
          <w:szCs w:val="24"/>
        </w:rPr>
        <w:t>this p</w:t>
      </w:r>
      <w:r w:rsidR="00C16559" w:rsidRPr="003C1A0A">
        <w:rPr>
          <w:rFonts w:asciiTheme="majorBidi" w:hAnsiTheme="majorBidi" w:cstheme="majorBidi"/>
          <w:sz w:val="24"/>
          <w:szCs w:val="24"/>
        </w:rPr>
        <w:t xml:space="preserve">roject and </w:t>
      </w:r>
      <w:r w:rsidRPr="003C1A0A">
        <w:rPr>
          <w:rFonts w:asciiTheme="majorBidi" w:hAnsiTheme="majorBidi" w:cstheme="majorBidi"/>
          <w:sz w:val="24"/>
          <w:szCs w:val="24"/>
        </w:rPr>
        <w:t>SM’s</w:t>
      </w:r>
      <w:r w:rsidR="00C16559" w:rsidRPr="003C1A0A">
        <w:rPr>
          <w:rFonts w:asciiTheme="majorBidi" w:hAnsiTheme="majorBidi" w:cstheme="majorBidi"/>
          <w:sz w:val="24"/>
          <w:szCs w:val="24"/>
        </w:rPr>
        <w:t xml:space="preserve"> requirements. </w:t>
      </w:r>
      <w:r w:rsidRPr="003C1A0A">
        <w:rPr>
          <w:rFonts w:asciiTheme="majorBidi" w:hAnsiTheme="majorBidi" w:cstheme="majorBidi"/>
          <w:sz w:val="24"/>
          <w:szCs w:val="24"/>
        </w:rPr>
        <w:t>The standards followed to develop this document are well-structured and</w:t>
      </w:r>
      <w:r w:rsidR="00C16559" w:rsidRPr="003C1A0A">
        <w:rPr>
          <w:rFonts w:asciiTheme="majorBidi" w:hAnsiTheme="majorBidi" w:cstheme="majorBidi"/>
          <w:sz w:val="24"/>
          <w:szCs w:val="24"/>
        </w:rPr>
        <w:t xml:space="preserve"> clear</w:t>
      </w:r>
      <w:r w:rsidR="00A12209" w:rsidRPr="003C1A0A">
        <w:rPr>
          <w:rFonts w:asciiTheme="majorBidi" w:hAnsiTheme="majorBidi" w:cstheme="majorBidi"/>
          <w:sz w:val="24"/>
          <w:szCs w:val="24"/>
        </w:rPr>
        <w:t xml:space="preserve"> that </w:t>
      </w:r>
      <w:r w:rsidR="00C16559" w:rsidRPr="003C1A0A">
        <w:rPr>
          <w:rFonts w:asciiTheme="majorBidi" w:hAnsiTheme="majorBidi" w:cstheme="majorBidi"/>
          <w:sz w:val="24"/>
          <w:szCs w:val="24"/>
        </w:rPr>
        <w:t xml:space="preserve">effectively communicates the business requirements to stakeholders and project teams. </w:t>
      </w:r>
      <w:r w:rsidR="00C16559" w:rsidRPr="003C1A0A">
        <w:rPr>
          <w:rFonts w:asciiTheme="majorBidi" w:hAnsiTheme="majorBidi" w:cstheme="majorBidi"/>
        </w:rPr>
        <w:t xml:space="preserve">This project will be managed using effective frameworks and proven methodologies such as AGILE and PRINCE2, to </w:t>
      </w:r>
      <w:r w:rsidR="00A12209" w:rsidRPr="003C1A0A">
        <w:rPr>
          <w:rFonts w:asciiTheme="majorBidi" w:hAnsiTheme="majorBidi" w:cstheme="majorBidi"/>
        </w:rPr>
        <w:t>help</w:t>
      </w:r>
      <w:r w:rsidR="00C16559" w:rsidRPr="003C1A0A">
        <w:rPr>
          <w:rFonts w:asciiTheme="majorBidi" w:hAnsiTheme="majorBidi" w:cstheme="majorBidi"/>
        </w:rPr>
        <w:t xml:space="preserve"> increase the visibility, adaptability, alignment, product quality, business value and customer satisfaction. It wil</w:t>
      </w:r>
      <w:r w:rsidR="00223264">
        <w:rPr>
          <w:rFonts w:asciiTheme="majorBidi" w:hAnsiTheme="majorBidi" w:cstheme="majorBidi"/>
        </w:rPr>
        <w:t xml:space="preserve">l also help to decrease the </w:t>
      </w:r>
      <w:ins w:id="335" w:author="iTM-1" w:date="2023-09-05T12:14:00Z">
        <w:r w:rsidR="00223264">
          <w:rPr>
            <w:rFonts w:asciiTheme="majorBidi" w:hAnsiTheme="majorBidi" w:cstheme="majorBidi"/>
          </w:rPr>
          <w:t>risk of overtime and over budget</w:t>
        </w:r>
      </w:ins>
      <w:r w:rsidR="00C16559" w:rsidRPr="003C1A0A">
        <w:rPr>
          <w:rFonts w:asciiTheme="majorBidi" w:hAnsiTheme="majorBidi" w:cstheme="majorBidi"/>
        </w:rPr>
        <w:t xml:space="preserve">. These methodologies will help to focus on delivering value in short cycles, known as sprints or iterations. Agile methodology embraces flexibility, adaptability, and collaboration, allowing for changing requirements and continuous improvement. </w:t>
      </w:r>
    </w:p>
    <w:p w14:paraId="10698DCC" w14:textId="77777777" w:rsidR="00C16559" w:rsidRPr="003C1A0A" w:rsidRDefault="00C16559" w:rsidP="00C16559">
      <w:pPr>
        <w:pStyle w:val="Text1"/>
        <w:rPr>
          <w:rFonts w:asciiTheme="majorBidi" w:hAnsiTheme="majorBidi" w:cstheme="majorBidi"/>
        </w:rPr>
      </w:pPr>
      <w:r w:rsidRPr="003C1A0A">
        <w:rPr>
          <w:rFonts w:asciiTheme="majorBidi" w:hAnsiTheme="majorBidi" w:cstheme="majorBidi"/>
        </w:rPr>
        <w:t>PRINCE2 (Projects in Controlled Environments) is a structured project management methodology widely used in government and large organizations. This methodology will provide a comprehensive framework with defined processes, roles, and documentation requirements, ensuring clear project governance.</w:t>
      </w:r>
    </w:p>
    <w:p w14:paraId="6845FB58" w14:textId="77777777" w:rsidR="00C16559" w:rsidRPr="003C1A0A" w:rsidRDefault="00C16559" w:rsidP="002F396E">
      <w:pPr>
        <w:pStyle w:val="Heading2"/>
        <w:numPr>
          <w:ilvl w:val="1"/>
          <w:numId w:val="7"/>
        </w:numPr>
        <w:rPr>
          <w:rFonts w:asciiTheme="majorBidi" w:hAnsiTheme="majorBidi"/>
        </w:rPr>
      </w:pPr>
      <w:bookmarkStart w:id="336" w:name="_Toc516771821"/>
      <w:bookmarkStart w:id="337" w:name="_Toc24822770"/>
      <w:bookmarkStart w:id="338" w:name="_Toc56010060"/>
      <w:bookmarkStart w:id="339" w:name="_Toc145327294"/>
      <w:r w:rsidRPr="003C1A0A">
        <w:rPr>
          <w:rFonts w:asciiTheme="majorBidi" w:hAnsiTheme="majorBidi"/>
        </w:rPr>
        <w:lastRenderedPageBreak/>
        <w:t>Intended Audience and Reading Suggestions</w:t>
      </w:r>
      <w:bookmarkEnd w:id="336"/>
      <w:bookmarkEnd w:id="337"/>
      <w:bookmarkEnd w:id="338"/>
      <w:bookmarkEnd w:id="339"/>
    </w:p>
    <w:p w14:paraId="671F7780" w14:textId="66E98316" w:rsidR="0085506D" w:rsidRPr="003C1A0A" w:rsidRDefault="0085506D" w:rsidP="0085506D">
      <w:pPr>
        <w:pStyle w:val="Text1"/>
        <w:rPr>
          <w:rFonts w:asciiTheme="majorBidi" w:hAnsiTheme="majorBidi" w:cstheme="majorBidi"/>
        </w:rPr>
      </w:pPr>
      <w:r w:rsidRPr="003C1A0A">
        <w:rPr>
          <w:rFonts w:asciiTheme="majorBidi" w:hAnsiTheme="majorBidi" w:cstheme="majorBidi"/>
        </w:rPr>
        <w:t xml:space="preserve">This document will be a ready reference for the audience who would be invoiced from project initiation to implementing and using the MauStats platform. This document comprises the </w:t>
      </w:r>
      <w:r w:rsidR="00000224" w:rsidRPr="003C1A0A">
        <w:rPr>
          <w:rFonts w:asciiTheme="majorBidi" w:hAnsiTheme="majorBidi" w:cstheme="majorBidi"/>
        </w:rPr>
        <w:t>platform</w:t>
      </w:r>
      <w:r w:rsidRPr="003C1A0A">
        <w:rPr>
          <w:rFonts w:asciiTheme="majorBidi" w:hAnsiTheme="majorBidi" w:cstheme="majorBidi"/>
        </w:rPr>
        <w:t xml:space="preserve"> overview, scope, modules, user flow and features with system design. This document is packed with visual diagrams depicting the features and functions of the platform to ease the understanding of each process. Data Flow Diagrams, Data Dictionary, System and Software Architecture, and System Flow charts are provided </w:t>
      </w:r>
      <w:r w:rsidR="00032827" w:rsidRPr="003C1A0A">
        <w:rPr>
          <w:rFonts w:asciiTheme="majorBidi" w:hAnsiTheme="majorBidi" w:cstheme="majorBidi"/>
        </w:rPr>
        <w:t>in this document. The following</w:t>
      </w:r>
      <w:r w:rsidRPr="003C1A0A">
        <w:rPr>
          <w:rFonts w:asciiTheme="majorBidi" w:hAnsiTheme="majorBidi" w:cstheme="majorBidi"/>
        </w:rPr>
        <w:t xml:space="preserve"> explains the audience groups, their expectations and reading suggestions of this document.</w:t>
      </w:r>
    </w:p>
    <w:p w14:paraId="3D385BD7" w14:textId="77777777" w:rsidR="0085506D" w:rsidRPr="003C1A0A" w:rsidRDefault="0085506D" w:rsidP="0085506D">
      <w:pPr>
        <w:pStyle w:val="Text1"/>
        <w:rPr>
          <w:rFonts w:asciiTheme="majorBidi" w:hAnsiTheme="majorBidi" w:cstheme="majorBidi"/>
        </w:rPr>
      </w:pPr>
      <w:r w:rsidRPr="003C1A0A">
        <w:rPr>
          <w:rFonts w:asciiTheme="majorBidi" w:hAnsiTheme="majorBidi" w:cstheme="majorBidi"/>
        </w:rPr>
        <w:t>The project stakeholders that would include the Project Technical Committee would need to understand the overall objectives and how the project aligns with those goals. The system overview section of this document would help them understand the project's purpose, benefits, and high-level requirements. They can focus on that section that outline the business rationale, strategic alignment, and expected outcomes.</w:t>
      </w:r>
    </w:p>
    <w:p w14:paraId="362827FD" w14:textId="5F5B2DBF" w:rsidR="0085506D" w:rsidRPr="003C1A0A" w:rsidDel="00223264" w:rsidRDefault="0085506D" w:rsidP="0085506D">
      <w:pPr>
        <w:pStyle w:val="Text1"/>
        <w:rPr>
          <w:del w:id="340" w:author="iTM-1" w:date="2023-09-05T12:16:00Z"/>
          <w:rFonts w:asciiTheme="majorBidi" w:hAnsiTheme="majorBidi" w:cstheme="majorBidi"/>
        </w:rPr>
      </w:pPr>
      <w:del w:id="341" w:author="iTM-1" w:date="2023-09-05T12:16:00Z">
        <w:r w:rsidRPr="003C1A0A" w:rsidDel="00223264">
          <w:rPr>
            <w:rFonts w:asciiTheme="majorBidi" w:hAnsiTheme="majorBidi" w:cstheme="majorBidi"/>
          </w:rPr>
          <w:delText>The business analysts would need to have a detailed understanding of the business processes, functional needs, and system requirements. They should thoroughly review the entire document, paying close attention to sections that describe the specific business requirements, use cases, acceptance criteria, and any dependencies or constraints.</w:delText>
        </w:r>
      </w:del>
    </w:p>
    <w:p w14:paraId="3D92E96E" w14:textId="77777777" w:rsidR="0085506D" w:rsidRPr="003C1A0A" w:rsidRDefault="0085506D" w:rsidP="0085506D">
      <w:pPr>
        <w:pStyle w:val="Text1"/>
        <w:rPr>
          <w:rFonts w:asciiTheme="majorBidi" w:hAnsiTheme="majorBidi" w:cstheme="majorBidi"/>
        </w:rPr>
      </w:pPr>
      <w:r w:rsidRPr="003C1A0A">
        <w:rPr>
          <w:rFonts w:asciiTheme="majorBidi" w:hAnsiTheme="majorBidi" w:cstheme="majorBidi"/>
        </w:rPr>
        <w:t>The project managers who are responsible for planning, coordinating, and executing the project would need to understand the project's scope, timeline, resource requirements, and potential risks. They should review the introduction section to gain an overview of the project's purpose, objectives, and scope. They should also focus on sections that outline project timelines, milestones, and deliverables detailed in Project Plan.</w:t>
      </w:r>
    </w:p>
    <w:p w14:paraId="41245619" w14:textId="77777777" w:rsidR="00361A57" w:rsidRPr="003C1A0A" w:rsidRDefault="0085506D" w:rsidP="0085506D">
      <w:pPr>
        <w:pStyle w:val="Text1"/>
        <w:rPr>
          <w:rFonts w:asciiTheme="majorBidi" w:hAnsiTheme="majorBidi" w:cstheme="majorBidi"/>
        </w:rPr>
      </w:pPr>
      <w:r w:rsidRPr="003C1A0A">
        <w:rPr>
          <w:rFonts w:asciiTheme="majorBidi" w:hAnsiTheme="majorBidi" w:cstheme="majorBidi"/>
        </w:rPr>
        <w:t>The design and development and testing teams need to understand the functional and technical requirements of the project to design and build the platform. They should focus on sections that provide detailed functional requirements, system specifications, data exchange, and technology stack. They may also refer to use cases and data flow diagrams for a better understanding of the system's behavior.</w:t>
      </w:r>
    </w:p>
    <w:p w14:paraId="742E6362" w14:textId="28618B28" w:rsidR="0085506D" w:rsidRPr="003C1A0A" w:rsidRDefault="0085506D" w:rsidP="0085506D">
      <w:pPr>
        <w:pStyle w:val="Text1"/>
        <w:rPr>
          <w:rFonts w:asciiTheme="majorBidi" w:hAnsiTheme="majorBidi" w:cstheme="majorBidi"/>
        </w:rPr>
      </w:pPr>
      <w:r w:rsidRPr="003C1A0A">
        <w:rPr>
          <w:rFonts w:asciiTheme="majorBidi" w:hAnsiTheme="majorBidi" w:cstheme="majorBidi"/>
        </w:rPr>
        <w:t xml:space="preserve">The quality assurance testing team need to understand the expected system behavior and acceptance criteria to create comprehensive test plans and ensure the solution meets the defined </w:t>
      </w:r>
      <w:r w:rsidRPr="003C1A0A">
        <w:rPr>
          <w:rFonts w:asciiTheme="majorBidi" w:hAnsiTheme="majorBidi" w:cstheme="majorBidi"/>
        </w:rPr>
        <w:lastRenderedPageBreak/>
        <w:t>requirements. They should review sections that describe the acceptance criteria, expected outcomes, and any specific testing requirements or constraints. They can also refer to use cases and data flow diagrams to identify critical paths and test coverage.</w:t>
      </w:r>
    </w:p>
    <w:p w14:paraId="169D145D" w14:textId="5EBE82D7" w:rsidR="0085506D" w:rsidRPr="003C1A0A" w:rsidRDefault="0085506D" w:rsidP="0085506D">
      <w:pPr>
        <w:pStyle w:val="Text1"/>
        <w:rPr>
          <w:rFonts w:asciiTheme="majorBidi" w:hAnsiTheme="majorBidi" w:cstheme="majorBidi"/>
        </w:rPr>
      </w:pPr>
      <w:r w:rsidRPr="003C1A0A">
        <w:rPr>
          <w:rFonts w:asciiTheme="majorBidi" w:hAnsiTheme="majorBidi" w:cstheme="majorBidi"/>
        </w:rPr>
        <w:t xml:space="preserve">The users of the platform will provide their valuable input to ensure the platform meets their needs. They should focus on sections that describe user requirements, workflows, </w:t>
      </w:r>
      <w:r w:rsidR="00D13D8A" w:rsidRPr="003C1A0A">
        <w:rPr>
          <w:rFonts w:asciiTheme="majorBidi" w:hAnsiTheme="majorBidi" w:cstheme="majorBidi"/>
        </w:rPr>
        <w:t>core</w:t>
      </w:r>
      <w:r w:rsidRPr="003C1A0A">
        <w:rPr>
          <w:rFonts w:asciiTheme="majorBidi" w:hAnsiTheme="majorBidi" w:cstheme="majorBidi"/>
        </w:rPr>
        <w:t xml:space="preserve"> and user interface specifications. They can provide feedback on usability, user experience, and potential enhancements.</w:t>
      </w:r>
    </w:p>
    <w:p w14:paraId="329790D7" w14:textId="2C8F758B" w:rsidR="00C16559" w:rsidRPr="003C1A0A" w:rsidRDefault="00C16559" w:rsidP="0085506D">
      <w:pPr>
        <w:pStyle w:val="Text1"/>
        <w:rPr>
          <w:rFonts w:asciiTheme="majorBidi" w:hAnsiTheme="majorBidi" w:cstheme="majorBidi"/>
        </w:rPr>
      </w:pPr>
      <w:r w:rsidRPr="003C1A0A">
        <w:rPr>
          <w:rFonts w:asciiTheme="majorBidi" w:hAnsiTheme="majorBidi" w:cstheme="majorBidi"/>
        </w:rPr>
        <w:br w:type="page"/>
      </w:r>
    </w:p>
    <w:p w14:paraId="415DC6A1" w14:textId="4011EBD7" w:rsidR="00C16559" w:rsidRPr="003C1A0A" w:rsidRDefault="00C16559" w:rsidP="00167EBA">
      <w:pPr>
        <w:pStyle w:val="Heading1"/>
        <w:rPr>
          <w:rFonts w:asciiTheme="majorBidi" w:hAnsiTheme="majorBidi"/>
        </w:rPr>
      </w:pPr>
      <w:bookmarkStart w:id="342" w:name="_Toc145327295"/>
      <w:r w:rsidRPr="003C1A0A">
        <w:rPr>
          <w:rFonts w:asciiTheme="majorBidi" w:hAnsiTheme="majorBidi"/>
        </w:rPr>
        <w:lastRenderedPageBreak/>
        <w:t>2.0 The System</w:t>
      </w:r>
      <w:bookmarkEnd w:id="342"/>
    </w:p>
    <w:p w14:paraId="480E90DD" w14:textId="7DC06373" w:rsidR="001B1C9C" w:rsidRPr="003C1A0A" w:rsidRDefault="00C16559" w:rsidP="00C16559">
      <w:pPr>
        <w:pStyle w:val="Heading2"/>
        <w:rPr>
          <w:rFonts w:asciiTheme="majorBidi" w:hAnsiTheme="majorBidi"/>
        </w:rPr>
      </w:pPr>
      <w:bookmarkStart w:id="343" w:name="_Toc145327296"/>
      <w:r w:rsidRPr="003C1A0A">
        <w:rPr>
          <w:rFonts w:asciiTheme="majorBidi" w:hAnsiTheme="majorBidi"/>
        </w:rPr>
        <w:t xml:space="preserve">2.1 </w:t>
      </w:r>
      <w:r w:rsidR="00EA38E2" w:rsidRPr="003C1A0A">
        <w:rPr>
          <w:rFonts w:asciiTheme="majorBidi" w:hAnsiTheme="majorBidi"/>
        </w:rPr>
        <w:t>Purpose</w:t>
      </w:r>
      <w:r w:rsidR="00FF1A58" w:rsidRPr="003C1A0A">
        <w:rPr>
          <w:rFonts w:asciiTheme="majorBidi" w:hAnsiTheme="majorBidi"/>
        </w:rPr>
        <w:t xml:space="preserve"> of the </w:t>
      </w:r>
      <w:r w:rsidR="00E331E4" w:rsidRPr="003C1A0A">
        <w:rPr>
          <w:rFonts w:asciiTheme="majorBidi" w:hAnsiTheme="majorBidi"/>
        </w:rPr>
        <w:t>System</w:t>
      </w:r>
      <w:bookmarkEnd w:id="343"/>
    </w:p>
    <w:p w14:paraId="05DDEB8A" w14:textId="56E61B31" w:rsidR="007434B2" w:rsidRPr="003C1A0A" w:rsidRDefault="007434B2" w:rsidP="007434B2">
      <w:pPr>
        <w:autoSpaceDE w:val="0"/>
        <w:autoSpaceDN w:val="0"/>
        <w:adjustRightInd w:val="0"/>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SM business units are heavily dependent on excel and perform manual data cleansing and analysis, which results in operational inefficiencies and increases risk of compromising data integrity. Therefore, in order to bridge the gap, SM developed its e-Business Plan 2021-2024 with the objectives -</w:t>
      </w:r>
    </w:p>
    <w:p w14:paraId="2DA1C8ED" w14:textId="02DCA8A6" w:rsidR="007434B2" w:rsidRPr="003C1A0A" w:rsidRDefault="007434B2" w:rsidP="00405E8C">
      <w:pPr>
        <w:pStyle w:val="ListParagraph"/>
        <w:numPr>
          <w:ilvl w:val="0"/>
          <w:numId w:val="42"/>
        </w:numPr>
        <w:autoSpaceDE w:val="0"/>
        <w:autoSpaceDN w:val="0"/>
        <w:adjustRightInd w:val="0"/>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To develop one stop data hub to improve user and stakeholder experience.</w:t>
      </w:r>
    </w:p>
    <w:p w14:paraId="32A603FD" w14:textId="62529487" w:rsidR="007434B2" w:rsidRPr="003C1A0A" w:rsidRDefault="007434B2" w:rsidP="00405E8C">
      <w:pPr>
        <w:pStyle w:val="ListParagraph"/>
        <w:numPr>
          <w:ilvl w:val="0"/>
          <w:numId w:val="42"/>
        </w:numPr>
        <w:autoSpaceDE w:val="0"/>
        <w:autoSpaceDN w:val="0"/>
        <w:adjustRightInd w:val="0"/>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Improving service delivery while adopting emerging technologies and modernizing its ICT operations.</w:t>
      </w:r>
    </w:p>
    <w:p w14:paraId="25F3DD39" w14:textId="77777777" w:rsidR="007434B2" w:rsidRPr="003C1A0A" w:rsidRDefault="007434B2" w:rsidP="00405E8C">
      <w:pPr>
        <w:pStyle w:val="ListParagraph"/>
        <w:numPr>
          <w:ilvl w:val="0"/>
          <w:numId w:val="42"/>
        </w:numPr>
        <w:autoSpaceDE w:val="0"/>
        <w:autoSpaceDN w:val="0"/>
        <w:adjustRightInd w:val="0"/>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Achieving operational efficiency by eliminating duplicate and non-value-added tasks.</w:t>
      </w:r>
    </w:p>
    <w:p w14:paraId="177AA528" w14:textId="77777777" w:rsidR="007434B2" w:rsidRPr="003C1A0A" w:rsidRDefault="007434B2" w:rsidP="00405E8C">
      <w:pPr>
        <w:pStyle w:val="ListParagraph"/>
        <w:numPr>
          <w:ilvl w:val="0"/>
          <w:numId w:val="42"/>
        </w:numPr>
        <w:autoSpaceDE w:val="0"/>
        <w:autoSpaceDN w:val="0"/>
        <w:adjustRightInd w:val="0"/>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Enhancing security and confidentiality across data life cycle.</w:t>
      </w:r>
    </w:p>
    <w:p w14:paraId="571EB404" w14:textId="77777777" w:rsidR="007434B2" w:rsidRPr="003C1A0A" w:rsidRDefault="007434B2" w:rsidP="00405E8C">
      <w:pPr>
        <w:pStyle w:val="ListParagraph"/>
        <w:numPr>
          <w:ilvl w:val="0"/>
          <w:numId w:val="42"/>
        </w:numPr>
        <w:autoSpaceDE w:val="0"/>
        <w:autoSpaceDN w:val="0"/>
        <w:adjustRightInd w:val="0"/>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Adopting e-government principles and staying relevant with Government Digital Strategy.</w:t>
      </w:r>
    </w:p>
    <w:p w14:paraId="4FECD80A" w14:textId="77777777" w:rsidR="007434B2" w:rsidRPr="003C1A0A" w:rsidRDefault="007434B2" w:rsidP="00405E8C">
      <w:pPr>
        <w:pStyle w:val="ListParagraph"/>
        <w:numPr>
          <w:ilvl w:val="0"/>
          <w:numId w:val="42"/>
        </w:numPr>
        <w:autoSpaceDE w:val="0"/>
        <w:autoSpaceDN w:val="0"/>
        <w:adjustRightInd w:val="0"/>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Becoming resilient, business as usual operations during crisis, disaster and pandemic situations.</w:t>
      </w:r>
    </w:p>
    <w:p w14:paraId="6A61D7CE" w14:textId="28F20FE6" w:rsidR="0089317E" w:rsidRPr="003C1A0A" w:rsidRDefault="000A0543" w:rsidP="0089317E">
      <w:pPr>
        <w:spacing w:before="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w:t>
      </w:r>
      <w:r w:rsidR="00CE50BB" w:rsidRPr="003C1A0A">
        <w:rPr>
          <w:rFonts w:asciiTheme="majorBidi" w:hAnsiTheme="majorBidi" w:cstheme="majorBidi"/>
          <w:sz w:val="24"/>
          <w:szCs w:val="24"/>
        </w:rPr>
        <w:t>e-</w:t>
      </w:r>
      <w:r w:rsidRPr="003C1A0A">
        <w:rPr>
          <w:rFonts w:asciiTheme="majorBidi" w:hAnsiTheme="majorBidi" w:cstheme="majorBidi"/>
          <w:sz w:val="24"/>
          <w:szCs w:val="24"/>
        </w:rPr>
        <w:t>business plan suggests to develop</w:t>
      </w:r>
      <w:r w:rsidR="00A46CBE" w:rsidRPr="003C1A0A">
        <w:rPr>
          <w:rFonts w:asciiTheme="majorBidi" w:hAnsiTheme="majorBidi" w:cstheme="majorBidi"/>
          <w:sz w:val="24"/>
          <w:szCs w:val="24"/>
        </w:rPr>
        <w:t xml:space="preserve"> </w:t>
      </w:r>
      <w:r w:rsidR="007434B2" w:rsidRPr="003C1A0A">
        <w:rPr>
          <w:rFonts w:asciiTheme="majorBidi" w:hAnsiTheme="majorBidi" w:cstheme="majorBidi"/>
          <w:sz w:val="24"/>
          <w:szCs w:val="24"/>
        </w:rPr>
        <w:t>MauStats</w:t>
      </w:r>
      <w:r w:rsidR="00A46CBE" w:rsidRPr="003C1A0A">
        <w:rPr>
          <w:rFonts w:asciiTheme="majorBidi" w:hAnsiTheme="majorBidi" w:cstheme="majorBidi"/>
          <w:sz w:val="24"/>
          <w:szCs w:val="24"/>
        </w:rPr>
        <w:t xml:space="preserve"> </w:t>
      </w:r>
      <w:r w:rsidRPr="003C1A0A">
        <w:rPr>
          <w:rFonts w:asciiTheme="majorBidi" w:hAnsiTheme="majorBidi" w:cstheme="majorBidi"/>
          <w:sz w:val="24"/>
          <w:szCs w:val="24"/>
        </w:rPr>
        <w:t xml:space="preserve">platform </w:t>
      </w:r>
      <w:r w:rsidR="0089317E" w:rsidRPr="003C1A0A">
        <w:rPr>
          <w:rFonts w:asciiTheme="majorBidi" w:hAnsiTheme="majorBidi" w:cstheme="majorBidi"/>
          <w:sz w:val="24"/>
          <w:szCs w:val="24"/>
        </w:rPr>
        <w:t xml:space="preserve">as a web-based </w:t>
      </w:r>
      <w:r w:rsidRPr="003C1A0A">
        <w:rPr>
          <w:rFonts w:asciiTheme="majorBidi" w:hAnsiTheme="majorBidi" w:cstheme="majorBidi"/>
          <w:sz w:val="24"/>
          <w:szCs w:val="24"/>
        </w:rPr>
        <w:t xml:space="preserve">that </w:t>
      </w:r>
      <w:r w:rsidR="0089317E" w:rsidRPr="003C1A0A">
        <w:rPr>
          <w:rFonts w:asciiTheme="majorBidi" w:hAnsiTheme="majorBidi" w:cstheme="majorBidi"/>
          <w:sz w:val="24"/>
          <w:szCs w:val="24"/>
        </w:rPr>
        <w:t xml:space="preserve">will automate and integrate the data lifecycle from acquisition to dissemination. </w:t>
      </w:r>
      <w:r w:rsidRPr="003C1A0A">
        <w:rPr>
          <w:rFonts w:asciiTheme="majorBidi" w:hAnsiTheme="majorBidi" w:cstheme="majorBidi"/>
          <w:sz w:val="24"/>
          <w:szCs w:val="24"/>
        </w:rPr>
        <w:t>The platform will</w:t>
      </w:r>
      <w:r w:rsidR="0089317E" w:rsidRPr="003C1A0A">
        <w:rPr>
          <w:rFonts w:asciiTheme="majorBidi" w:hAnsiTheme="majorBidi" w:cstheme="majorBidi"/>
          <w:sz w:val="24"/>
          <w:szCs w:val="24"/>
        </w:rPr>
        <w:t xml:space="preserve"> </w:t>
      </w:r>
      <w:r w:rsidRPr="003C1A0A">
        <w:rPr>
          <w:rFonts w:asciiTheme="majorBidi" w:hAnsiTheme="majorBidi" w:cstheme="majorBidi"/>
          <w:sz w:val="24"/>
          <w:szCs w:val="24"/>
        </w:rPr>
        <w:t>address</w:t>
      </w:r>
      <w:r w:rsidR="00A46CBE" w:rsidRPr="003C1A0A">
        <w:rPr>
          <w:rFonts w:asciiTheme="majorBidi" w:hAnsiTheme="majorBidi" w:cstheme="majorBidi"/>
          <w:sz w:val="24"/>
          <w:szCs w:val="24"/>
        </w:rPr>
        <w:t xml:space="preserve"> the </w:t>
      </w:r>
      <w:r w:rsidR="007434B2" w:rsidRPr="003C1A0A">
        <w:rPr>
          <w:rFonts w:asciiTheme="majorBidi" w:hAnsiTheme="majorBidi" w:cstheme="majorBidi"/>
          <w:sz w:val="24"/>
          <w:szCs w:val="24"/>
        </w:rPr>
        <w:t xml:space="preserve">above </w:t>
      </w:r>
      <w:r w:rsidR="00A46CBE" w:rsidRPr="003C1A0A">
        <w:rPr>
          <w:rFonts w:asciiTheme="majorBidi" w:hAnsiTheme="majorBidi" w:cstheme="majorBidi"/>
          <w:sz w:val="24"/>
          <w:szCs w:val="24"/>
        </w:rPr>
        <w:t xml:space="preserve">objectives </w:t>
      </w:r>
      <w:r w:rsidR="007434B2" w:rsidRPr="003C1A0A">
        <w:rPr>
          <w:rFonts w:asciiTheme="majorBidi" w:hAnsiTheme="majorBidi" w:cstheme="majorBidi"/>
          <w:sz w:val="24"/>
          <w:szCs w:val="24"/>
        </w:rPr>
        <w:t xml:space="preserve">by providing a centralize </w:t>
      </w:r>
      <w:r w:rsidR="00A46CBE" w:rsidRPr="003C1A0A">
        <w:rPr>
          <w:rFonts w:asciiTheme="majorBidi" w:hAnsiTheme="majorBidi" w:cstheme="majorBidi"/>
          <w:sz w:val="24"/>
          <w:szCs w:val="24"/>
        </w:rPr>
        <w:t xml:space="preserve">data management, improving data quality assurance, streamlining data processing and analysis, enhancing data dissemination, promoting integration and collaboration, and ensuring compliance with international standards. The platform will aggregate and integrate data from diverse sources, including public datasets, surveys, and other relevant sources. It will provide mechanisms to ensure data quality, integrity, and version control. </w:t>
      </w:r>
      <w:r w:rsidR="007434B2" w:rsidRPr="003C1A0A">
        <w:rPr>
          <w:rFonts w:asciiTheme="majorBidi" w:hAnsiTheme="majorBidi" w:cstheme="majorBidi"/>
          <w:sz w:val="24"/>
          <w:szCs w:val="24"/>
        </w:rPr>
        <w:t xml:space="preserve">By providing </w:t>
      </w:r>
      <w:r w:rsidR="00A46CBE" w:rsidRPr="003C1A0A">
        <w:rPr>
          <w:rFonts w:asciiTheme="majorBidi" w:hAnsiTheme="majorBidi" w:cstheme="majorBidi"/>
          <w:sz w:val="24"/>
          <w:szCs w:val="24"/>
        </w:rPr>
        <w:t xml:space="preserve">a modern and intuitive user interface </w:t>
      </w:r>
      <w:r w:rsidR="007434B2" w:rsidRPr="003C1A0A">
        <w:rPr>
          <w:rFonts w:asciiTheme="majorBidi" w:hAnsiTheme="majorBidi" w:cstheme="majorBidi"/>
          <w:sz w:val="24"/>
          <w:szCs w:val="24"/>
        </w:rPr>
        <w:t xml:space="preserve">it will </w:t>
      </w:r>
      <w:r w:rsidR="00A46CBE" w:rsidRPr="003C1A0A">
        <w:rPr>
          <w:rFonts w:asciiTheme="majorBidi" w:hAnsiTheme="majorBidi" w:cstheme="majorBidi"/>
          <w:sz w:val="24"/>
          <w:szCs w:val="24"/>
        </w:rPr>
        <w:t>facilitate easy navigation, data exploration, and analysis</w:t>
      </w:r>
      <w:r w:rsidR="007434B2" w:rsidRPr="003C1A0A">
        <w:rPr>
          <w:rFonts w:asciiTheme="majorBidi" w:hAnsiTheme="majorBidi" w:cstheme="majorBidi"/>
          <w:sz w:val="24"/>
          <w:szCs w:val="24"/>
        </w:rPr>
        <w:t xml:space="preserve"> where u</w:t>
      </w:r>
      <w:r w:rsidR="00A46CBE" w:rsidRPr="003C1A0A">
        <w:rPr>
          <w:rFonts w:asciiTheme="majorBidi" w:hAnsiTheme="majorBidi" w:cstheme="majorBidi"/>
          <w:sz w:val="24"/>
          <w:szCs w:val="24"/>
        </w:rPr>
        <w:t>sers will have access to interactive dashboards, customizable visualizations, and tools for filtering and querying datasets.</w:t>
      </w:r>
      <w:r w:rsidR="007434B2" w:rsidRPr="003C1A0A">
        <w:rPr>
          <w:rFonts w:asciiTheme="majorBidi" w:hAnsiTheme="majorBidi" w:cstheme="majorBidi"/>
          <w:sz w:val="24"/>
          <w:szCs w:val="24"/>
        </w:rPr>
        <w:t xml:space="preserve"> Using the</w:t>
      </w:r>
      <w:r w:rsidR="00A46CBE" w:rsidRPr="003C1A0A">
        <w:rPr>
          <w:rFonts w:asciiTheme="majorBidi" w:hAnsiTheme="majorBidi" w:cstheme="majorBidi"/>
          <w:sz w:val="24"/>
          <w:szCs w:val="24"/>
        </w:rPr>
        <w:t xml:space="preserve"> advanced analytical capabilities</w:t>
      </w:r>
      <w:r w:rsidR="007434B2" w:rsidRPr="003C1A0A">
        <w:rPr>
          <w:rFonts w:asciiTheme="majorBidi" w:hAnsiTheme="majorBidi" w:cstheme="majorBidi"/>
          <w:sz w:val="24"/>
          <w:szCs w:val="24"/>
        </w:rPr>
        <w:t xml:space="preserve"> of the platform, u</w:t>
      </w:r>
      <w:r w:rsidR="00A46CBE" w:rsidRPr="003C1A0A">
        <w:rPr>
          <w:rFonts w:asciiTheme="majorBidi" w:hAnsiTheme="majorBidi" w:cstheme="majorBidi"/>
          <w:sz w:val="24"/>
          <w:szCs w:val="24"/>
        </w:rPr>
        <w:t xml:space="preserve">sers will be able to </w:t>
      </w:r>
      <w:r w:rsidR="007434B2" w:rsidRPr="003C1A0A">
        <w:rPr>
          <w:rFonts w:asciiTheme="majorBidi" w:hAnsiTheme="majorBidi" w:cstheme="majorBidi"/>
          <w:sz w:val="24"/>
          <w:szCs w:val="24"/>
        </w:rPr>
        <w:t xml:space="preserve">collect and validate data, </w:t>
      </w:r>
      <w:r w:rsidR="00A46CBE" w:rsidRPr="003C1A0A">
        <w:rPr>
          <w:rFonts w:asciiTheme="majorBidi" w:hAnsiTheme="majorBidi" w:cstheme="majorBidi"/>
          <w:sz w:val="24"/>
          <w:szCs w:val="24"/>
        </w:rPr>
        <w:t>perform complex calculations</w:t>
      </w:r>
      <w:r w:rsidR="007434B2" w:rsidRPr="003C1A0A">
        <w:rPr>
          <w:rFonts w:asciiTheme="majorBidi" w:hAnsiTheme="majorBidi" w:cstheme="majorBidi"/>
          <w:sz w:val="24"/>
          <w:szCs w:val="24"/>
        </w:rPr>
        <w:t xml:space="preserve"> and aggregations</w:t>
      </w:r>
      <w:r w:rsidR="00A46CBE" w:rsidRPr="003C1A0A">
        <w:rPr>
          <w:rFonts w:asciiTheme="majorBidi" w:hAnsiTheme="majorBidi" w:cstheme="majorBidi"/>
          <w:sz w:val="24"/>
          <w:szCs w:val="24"/>
        </w:rPr>
        <w:t xml:space="preserve">, and generate meaningful insights from the data. </w:t>
      </w:r>
    </w:p>
    <w:p w14:paraId="633AFB27" w14:textId="32BB0D12" w:rsidR="00BF2D1F" w:rsidRPr="003C1A0A" w:rsidRDefault="00A46CBE" w:rsidP="0089317E">
      <w:pPr>
        <w:spacing w:before="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Data security and privacy will be paramount in the platform. It will incorporate robust security measures, including user authentication, data encryption, access controls, and compliance with </w:t>
      </w:r>
      <w:r w:rsidRPr="003C1A0A">
        <w:rPr>
          <w:rFonts w:asciiTheme="majorBidi" w:hAnsiTheme="majorBidi" w:cstheme="majorBidi"/>
          <w:sz w:val="24"/>
          <w:szCs w:val="24"/>
        </w:rPr>
        <w:lastRenderedPageBreak/>
        <w:t>relevant data protection regulations.</w:t>
      </w:r>
      <w:r w:rsidR="0089317E" w:rsidRPr="003C1A0A">
        <w:rPr>
          <w:rFonts w:asciiTheme="majorBidi" w:hAnsiTheme="majorBidi" w:cstheme="majorBidi"/>
          <w:sz w:val="24"/>
          <w:szCs w:val="24"/>
        </w:rPr>
        <w:t xml:space="preserve"> </w:t>
      </w:r>
      <w:r w:rsidRPr="003C1A0A">
        <w:rPr>
          <w:rFonts w:asciiTheme="majorBidi" w:hAnsiTheme="majorBidi" w:cstheme="majorBidi"/>
          <w:sz w:val="24"/>
          <w:szCs w:val="24"/>
        </w:rPr>
        <w:t>The platform will be designed to handle large datasets and accommodate a growing user base. It will be scalable, ensuring that it can handle increased data volumes and user traffic without compromising performance.</w:t>
      </w:r>
      <w:r w:rsidR="0089317E" w:rsidRPr="003C1A0A">
        <w:rPr>
          <w:rFonts w:asciiTheme="majorBidi" w:hAnsiTheme="majorBidi" w:cstheme="majorBidi"/>
          <w:sz w:val="24"/>
          <w:szCs w:val="24"/>
        </w:rPr>
        <w:t xml:space="preserve"> It will </w:t>
      </w:r>
      <w:r w:rsidRPr="003C1A0A">
        <w:rPr>
          <w:rFonts w:asciiTheme="majorBidi" w:hAnsiTheme="majorBidi" w:cstheme="majorBidi"/>
          <w:sz w:val="24"/>
          <w:szCs w:val="24"/>
        </w:rPr>
        <w:t>support integration with external systems</w:t>
      </w:r>
      <w:r w:rsidR="0089317E" w:rsidRPr="003C1A0A">
        <w:rPr>
          <w:rFonts w:asciiTheme="majorBidi" w:hAnsiTheme="majorBidi" w:cstheme="majorBidi"/>
          <w:sz w:val="24"/>
          <w:szCs w:val="24"/>
        </w:rPr>
        <w:t xml:space="preserve"> by providing Open APIs for data exchange and following international Statistical Data and Metadata Exchange (SDMX) standards</w:t>
      </w:r>
      <w:r w:rsidRPr="003C1A0A">
        <w:rPr>
          <w:rFonts w:asciiTheme="majorBidi" w:hAnsiTheme="majorBidi" w:cstheme="majorBidi"/>
          <w:sz w:val="24"/>
          <w:szCs w:val="24"/>
        </w:rPr>
        <w:t xml:space="preserve"> for data </w:t>
      </w:r>
      <w:r w:rsidR="0089317E" w:rsidRPr="003C1A0A">
        <w:rPr>
          <w:rFonts w:asciiTheme="majorBidi" w:hAnsiTheme="majorBidi" w:cstheme="majorBidi"/>
          <w:sz w:val="24"/>
          <w:szCs w:val="24"/>
        </w:rPr>
        <w:t>sharing</w:t>
      </w:r>
      <w:r w:rsidRPr="003C1A0A">
        <w:rPr>
          <w:rFonts w:asciiTheme="majorBidi" w:hAnsiTheme="majorBidi" w:cstheme="majorBidi"/>
          <w:sz w:val="24"/>
          <w:szCs w:val="24"/>
        </w:rPr>
        <w:t>.</w:t>
      </w:r>
      <w:r w:rsidR="00B33AD7" w:rsidRPr="003C1A0A">
        <w:rPr>
          <w:rFonts w:asciiTheme="majorBidi" w:hAnsiTheme="majorBidi" w:cstheme="majorBidi"/>
          <w:sz w:val="24"/>
          <w:szCs w:val="24"/>
        </w:rPr>
        <w:t xml:space="preserve"> </w:t>
      </w:r>
      <w:r w:rsidR="0089317E" w:rsidRPr="003C1A0A">
        <w:rPr>
          <w:rFonts w:asciiTheme="majorBidi" w:hAnsiTheme="majorBidi" w:cstheme="majorBidi"/>
          <w:sz w:val="24"/>
          <w:szCs w:val="24"/>
        </w:rPr>
        <w:t>This will e</w:t>
      </w:r>
      <w:r w:rsidR="00BF2D1F" w:rsidRPr="003C1A0A">
        <w:rPr>
          <w:rFonts w:asciiTheme="majorBidi" w:hAnsiTheme="majorBidi" w:cstheme="majorBidi"/>
          <w:sz w:val="24"/>
          <w:szCs w:val="24"/>
        </w:rPr>
        <w:t>nhance and strengthen data ecosystems at national and sub-national level.</w:t>
      </w:r>
    </w:p>
    <w:p w14:paraId="048C8870" w14:textId="72942AE1" w:rsidR="00C16559" w:rsidRPr="003C1A0A" w:rsidRDefault="00C16559" w:rsidP="00C16559">
      <w:pPr>
        <w:pStyle w:val="Heading2"/>
        <w:rPr>
          <w:rFonts w:asciiTheme="majorBidi" w:hAnsiTheme="majorBidi"/>
        </w:rPr>
      </w:pPr>
      <w:bookmarkStart w:id="344" w:name="_Toc145327297"/>
      <w:r w:rsidRPr="003C1A0A">
        <w:rPr>
          <w:rFonts w:asciiTheme="majorBidi" w:hAnsiTheme="majorBidi"/>
        </w:rPr>
        <w:t>2.2 System Overview</w:t>
      </w:r>
      <w:r w:rsidR="004A3E98" w:rsidRPr="003C1A0A">
        <w:rPr>
          <w:rFonts w:asciiTheme="majorBidi" w:hAnsiTheme="majorBidi"/>
        </w:rPr>
        <w:t xml:space="preserve"> and Scope</w:t>
      </w:r>
      <w:bookmarkEnd w:id="344"/>
    </w:p>
    <w:p w14:paraId="482F3634" w14:textId="77777777" w:rsidR="004A3E98" w:rsidRPr="003C1A0A" w:rsidRDefault="004A3E98" w:rsidP="004A3E98">
      <w:pPr>
        <w:pStyle w:val="Text1"/>
        <w:spacing w:before="240" w:after="0"/>
        <w:rPr>
          <w:rFonts w:asciiTheme="majorBidi" w:hAnsiTheme="majorBidi" w:cstheme="majorBidi"/>
        </w:rPr>
      </w:pPr>
      <w:r w:rsidRPr="003C1A0A">
        <w:rPr>
          <w:rFonts w:asciiTheme="majorBidi" w:hAnsiTheme="majorBidi" w:cstheme="majorBidi"/>
        </w:rPr>
        <w:t>The overall scope is to develop a modern statistical platform that will facilitate automation of end-to-end statistical processes hence resulting in operational effectiveness and efficiency. MauStats platform will allow SM to have an automated data lifecycle right from data acquisition up to dissemination. This will result as increase in efficiency in data operations, by overcoming fragmentation in tools, processes and data models, and enforcing a “quality by design”.</w:t>
      </w:r>
    </w:p>
    <w:p w14:paraId="563F3BFC" w14:textId="10250ECC" w:rsidR="004A3E98" w:rsidRPr="003C1A0A" w:rsidRDefault="004A3E98" w:rsidP="00CE50BB">
      <w:pPr>
        <w:pStyle w:val="Text1"/>
        <w:spacing w:before="240" w:after="0"/>
        <w:rPr>
          <w:rFonts w:asciiTheme="majorBidi" w:hAnsiTheme="majorBidi" w:cstheme="majorBidi"/>
        </w:rPr>
      </w:pPr>
      <w:r w:rsidRPr="003C1A0A">
        <w:rPr>
          <w:rFonts w:asciiTheme="majorBidi" w:hAnsiTheme="majorBidi" w:cstheme="majorBidi"/>
        </w:rPr>
        <w:t xml:space="preserve">The </w:t>
      </w:r>
      <w:r w:rsidR="00000224" w:rsidRPr="003C1A0A">
        <w:rPr>
          <w:rFonts w:asciiTheme="majorBidi" w:hAnsiTheme="majorBidi" w:cstheme="majorBidi"/>
        </w:rPr>
        <w:t>platform</w:t>
      </w:r>
      <w:r w:rsidRPr="003C1A0A">
        <w:rPr>
          <w:rFonts w:asciiTheme="majorBidi" w:hAnsiTheme="majorBidi" w:cstheme="majorBidi"/>
        </w:rPr>
        <w:t xml:space="preserve"> will be developed using the open-source software technologies to ensure easy adaptability, usability, and scalability. The data will be stored centrally in a database to ensure consistency, security and accessibility. The design and development team will work closely under the guidance of </w:t>
      </w:r>
      <w:r w:rsidR="00000224" w:rsidRPr="003C1A0A">
        <w:rPr>
          <w:rFonts w:asciiTheme="majorBidi" w:hAnsiTheme="majorBidi" w:cstheme="majorBidi"/>
        </w:rPr>
        <w:t>SM</w:t>
      </w:r>
      <w:r w:rsidRPr="003C1A0A">
        <w:rPr>
          <w:rFonts w:asciiTheme="majorBidi" w:hAnsiTheme="majorBidi" w:cstheme="majorBidi"/>
        </w:rPr>
        <w:t xml:space="preserve"> team during the development and implementation cycle of the system. The </w:t>
      </w:r>
      <w:r w:rsidR="00000224" w:rsidRPr="003C1A0A">
        <w:rPr>
          <w:rFonts w:asciiTheme="majorBidi" w:hAnsiTheme="majorBidi" w:cstheme="majorBidi"/>
        </w:rPr>
        <w:t>platform</w:t>
      </w:r>
      <w:r w:rsidRPr="003C1A0A">
        <w:rPr>
          <w:rFonts w:asciiTheme="majorBidi" w:hAnsiTheme="majorBidi" w:cstheme="majorBidi"/>
        </w:rPr>
        <w:t xml:space="preserve"> will have role base access and to create and manage the underlying database and its elements. </w:t>
      </w:r>
      <w:r w:rsidR="00000224" w:rsidRPr="003C1A0A">
        <w:rPr>
          <w:rFonts w:asciiTheme="majorBidi" w:hAnsiTheme="majorBidi" w:cstheme="majorBidi"/>
        </w:rPr>
        <w:t>It</w:t>
      </w:r>
      <w:r w:rsidRPr="003C1A0A">
        <w:rPr>
          <w:rFonts w:asciiTheme="majorBidi" w:hAnsiTheme="majorBidi" w:cstheme="majorBidi"/>
        </w:rPr>
        <w:t xml:space="preserve"> will be designed to cater the needs of the key stakeholders. It will have responsive web design to support display on various screen sizes including that of computers, tablets, and mobile devices. </w:t>
      </w:r>
    </w:p>
    <w:p w14:paraId="1E5AD076" w14:textId="142BF838" w:rsidR="00C16559" w:rsidRPr="003C1A0A" w:rsidRDefault="00C16559" w:rsidP="00C16559">
      <w:pPr>
        <w:pStyle w:val="Default"/>
        <w:spacing w:before="100" w:beforeAutospacing="1" w:after="100" w:afterAutospacing="1" w:line="360" w:lineRule="auto"/>
        <w:jc w:val="both"/>
        <w:rPr>
          <w:rFonts w:asciiTheme="majorBidi" w:hAnsiTheme="majorBidi" w:cstheme="majorBidi"/>
          <w:color w:val="00000A"/>
        </w:rPr>
      </w:pPr>
      <w:r w:rsidRPr="003C1A0A">
        <w:rPr>
          <w:rFonts w:asciiTheme="majorBidi" w:hAnsiTheme="majorBidi" w:cstheme="majorBidi"/>
          <w:color w:val="00000A"/>
        </w:rPr>
        <w:t xml:space="preserve">The platform will comprise of various modules and </w:t>
      </w:r>
      <w:del w:id="345" w:author="Deep Nidhi" w:date="2023-09-11T17:46:00Z">
        <w:r w:rsidRPr="003C1A0A" w:rsidDel="00735BBD">
          <w:rPr>
            <w:rFonts w:asciiTheme="majorBidi" w:hAnsiTheme="majorBidi" w:cstheme="majorBidi"/>
            <w:color w:val="00000A"/>
          </w:rPr>
          <w:delText>sub-module</w:delText>
        </w:r>
      </w:del>
      <w:ins w:id="346" w:author="Deep Nidhi" w:date="2023-09-11T17:46:00Z">
        <w:r w:rsidR="00735BBD">
          <w:rPr>
            <w:rFonts w:asciiTheme="majorBidi" w:hAnsiTheme="majorBidi" w:cstheme="majorBidi"/>
            <w:color w:val="00000A"/>
          </w:rPr>
          <w:t>submodule</w:t>
        </w:r>
      </w:ins>
      <w:r w:rsidRPr="003C1A0A">
        <w:rPr>
          <w:rFonts w:asciiTheme="majorBidi" w:hAnsiTheme="majorBidi" w:cstheme="majorBidi"/>
          <w:color w:val="00000A"/>
        </w:rPr>
        <w:t xml:space="preserve">s to </w:t>
      </w:r>
      <w:r w:rsidR="007531A1" w:rsidRPr="003C1A0A">
        <w:rPr>
          <w:rFonts w:asciiTheme="majorBidi" w:hAnsiTheme="majorBidi" w:cstheme="majorBidi"/>
          <w:color w:val="00000A"/>
        </w:rPr>
        <w:t xml:space="preserve">cater two groups of users. The first group of users are the SM staff and partners who have the critical role of managing and maintaining the platform by populating it with data. Second, are the viewers comprising of the line ministries, business partners, development practitioners cutting across government, private and other civil society </w:t>
      </w:r>
      <w:r w:rsidR="007C3832" w:rsidRPr="003C1A0A">
        <w:rPr>
          <w:rFonts w:asciiTheme="majorBidi" w:hAnsiTheme="majorBidi" w:cstheme="majorBidi"/>
          <w:color w:val="00000A"/>
        </w:rPr>
        <w:t>organizations</w:t>
      </w:r>
      <w:r w:rsidR="007531A1" w:rsidRPr="003C1A0A">
        <w:rPr>
          <w:rFonts w:asciiTheme="majorBidi" w:hAnsiTheme="majorBidi" w:cstheme="majorBidi"/>
          <w:color w:val="00000A"/>
        </w:rPr>
        <w:t xml:space="preserve">. </w:t>
      </w:r>
    </w:p>
    <w:p w14:paraId="1CFBF2F2" w14:textId="77777777" w:rsidR="00C16559" w:rsidRPr="003C1A0A" w:rsidRDefault="00C16559" w:rsidP="005117D1">
      <w:pPr>
        <w:pStyle w:val="Default"/>
        <w:spacing w:before="100" w:beforeAutospacing="1" w:line="360" w:lineRule="auto"/>
        <w:jc w:val="both"/>
        <w:rPr>
          <w:rFonts w:asciiTheme="majorBidi" w:hAnsiTheme="majorBidi" w:cstheme="majorBidi"/>
          <w:color w:val="00000A"/>
        </w:rPr>
      </w:pPr>
      <w:r w:rsidRPr="003C1A0A">
        <w:rPr>
          <w:rFonts w:asciiTheme="majorBidi" w:hAnsiTheme="majorBidi" w:cstheme="majorBidi"/>
          <w:color w:val="00000A"/>
        </w:rPr>
        <w:t>The platform will have the following features:</w:t>
      </w:r>
    </w:p>
    <w:p w14:paraId="613AF7EB" w14:textId="048D784A" w:rsidR="004A50C1" w:rsidRPr="003C1A0A" w:rsidRDefault="004A50C1" w:rsidP="002F396E">
      <w:pPr>
        <w:pStyle w:val="ListParagraph"/>
        <w:numPr>
          <w:ilvl w:val="0"/>
          <w:numId w:val="2"/>
        </w:numPr>
        <w:spacing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Data management that involves handling, storing, processing, and securing the data generated by users or collected through various interactions on the platform.</w:t>
      </w:r>
    </w:p>
    <w:p w14:paraId="1ABBB436" w14:textId="4A210EBA" w:rsidR="004A50C1" w:rsidRPr="003C1A0A" w:rsidRDefault="004A50C1"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 xml:space="preserve">Managing roles and users </w:t>
      </w:r>
      <w:r w:rsidR="00310F1D" w:rsidRPr="003C1A0A">
        <w:rPr>
          <w:rFonts w:asciiTheme="majorBidi" w:hAnsiTheme="majorBidi" w:cstheme="majorBidi"/>
          <w:sz w:val="24"/>
          <w:szCs w:val="24"/>
        </w:rPr>
        <w:t>to allow</w:t>
      </w:r>
      <w:r w:rsidRPr="003C1A0A">
        <w:rPr>
          <w:rFonts w:asciiTheme="majorBidi" w:hAnsiTheme="majorBidi" w:cstheme="majorBidi"/>
          <w:sz w:val="24"/>
          <w:szCs w:val="24"/>
        </w:rPr>
        <w:t xml:space="preserve"> controlling user access, assigning appropriate permissions, and ensuring the security and integrity of the platform. </w:t>
      </w:r>
      <w:r w:rsidR="00310F1D" w:rsidRPr="003C1A0A">
        <w:rPr>
          <w:rFonts w:asciiTheme="majorBidi" w:hAnsiTheme="majorBidi" w:cstheme="majorBidi"/>
          <w:sz w:val="24"/>
          <w:szCs w:val="24"/>
        </w:rPr>
        <w:t>Perform user authentication to verify the id</w:t>
      </w:r>
      <w:r w:rsidRPr="003C1A0A">
        <w:rPr>
          <w:rFonts w:asciiTheme="majorBidi" w:hAnsiTheme="majorBidi" w:cstheme="majorBidi"/>
          <w:sz w:val="24"/>
          <w:szCs w:val="24"/>
        </w:rPr>
        <w:t>entity of users be</w:t>
      </w:r>
      <w:r w:rsidR="00310F1D" w:rsidRPr="003C1A0A">
        <w:rPr>
          <w:rFonts w:asciiTheme="majorBidi" w:hAnsiTheme="majorBidi" w:cstheme="majorBidi"/>
          <w:sz w:val="24"/>
          <w:szCs w:val="24"/>
        </w:rPr>
        <w:t>fore granting access.</w:t>
      </w:r>
      <w:r w:rsidRPr="003C1A0A">
        <w:rPr>
          <w:rFonts w:asciiTheme="majorBidi" w:hAnsiTheme="majorBidi" w:cstheme="majorBidi"/>
          <w:sz w:val="24"/>
          <w:szCs w:val="24"/>
        </w:rPr>
        <w:t xml:space="preserve"> </w:t>
      </w:r>
    </w:p>
    <w:p w14:paraId="6841E3C0" w14:textId="18CFFEB1" w:rsidR="004A50C1" w:rsidRPr="003C1A0A" w:rsidRDefault="00310F1D"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Managing content to allow publishing datas</w:t>
      </w:r>
      <w:r w:rsidR="005A39E9" w:rsidRPr="003C1A0A">
        <w:rPr>
          <w:rFonts w:asciiTheme="majorBidi" w:hAnsiTheme="majorBidi" w:cstheme="majorBidi"/>
          <w:sz w:val="24"/>
          <w:szCs w:val="24"/>
        </w:rPr>
        <w:t>ets and access to primary data. C</w:t>
      </w:r>
      <w:r w:rsidRPr="003C1A0A">
        <w:rPr>
          <w:rFonts w:asciiTheme="majorBidi" w:hAnsiTheme="majorBidi" w:cstheme="majorBidi"/>
          <w:sz w:val="24"/>
          <w:szCs w:val="24"/>
        </w:rPr>
        <w:t>ontent m</w:t>
      </w:r>
      <w:r w:rsidR="005A39E9" w:rsidRPr="003C1A0A">
        <w:rPr>
          <w:rFonts w:asciiTheme="majorBidi" w:hAnsiTheme="majorBidi" w:cstheme="majorBidi"/>
          <w:sz w:val="24"/>
          <w:szCs w:val="24"/>
        </w:rPr>
        <w:t>anagement to e</w:t>
      </w:r>
      <w:r w:rsidR="004A50C1" w:rsidRPr="003C1A0A">
        <w:rPr>
          <w:rFonts w:asciiTheme="majorBidi" w:hAnsiTheme="majorBidi" w:cstheme="majorBidi"/>
          <w:sz w:val="24"/>
          <w:szCs w:val="24"/>
        </w:rPr>
        <w:t xml:space="preserve">nable users to create, publish, edit, and manage various types of content such as </w:t>
      </w:r>
      <w:r w:rsidR="005A39E9" w:rsidRPr="003C1A0A">
        <w:rPr>
          <w:rFonts w:asciiTheme="majorBidi" w:hAnsiTheme="majorBidi" w:cstheme="majorBidi"/>
          <w:sz w:val="24"/>
          <w:szCs w:val="24"/>
        </w:rPr>
        <w:t>publications, reports, reference documents, articles and announcements</w:t>
      </w:r>
      <w:r w:rsidR="004A50C1" w:rsidRPr="003C1A0A">
        <w:rPr>
          <w:rFonts w:asciiTheme="majorBidi" w:hAnsiTheme="majorBidi" w:cstheme="majorBidi"/>
          <w:sz w:val="24"/>
          <w:szCs w:val="24"/>
        </w:rPr>
        <w:t>.</w:t>
      </w:r>
    </w:p>
    <w:p w14:paraId="505AEF0E" w14:textId="38756844" w:rsidR="00C502FE" w:rsidRPr="003C1A0A" w:rsidRDefault="005A39E9"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It will i</w:t>
      </w:r>
      <w:r w:rsidR="004A50C1" w:rsidRPr="003C1A0A">
        <w:rPr>
          <w:rFonts w:asciiTheme="majorBidi" w:hAnsiTheme="majorBidi" w:cstheme="majorBidi"/>
          <w:sz w:val="24"/>
          <w:szCs w:val="24"/>
        </w:rPr>
        <w:t xml:space="preserve">mplement a search feature to allow users to easily find relevant </w:t>
      </w:r>
      <w:r w:rsidRPr="003C1A0A">
        <w:rPr>
          <w:rFonts w:asciiTheme="majorBidi" w:hAnsiTheme="majorBidi" w:cstheme="majorBidi"/>
          <w:sz w:val="24"/>
          <w:szCs w:val="24"/>
        </w:rPr>
        <w:t>data</w:t>
      </w:r>
      <w:r w:rsidR="004A50C1" w:rsidRPr="003C1A0A">
        <w:rPr>
          <w:rFonts w:asciiTheme="majorBidi" w:hAnsiTheme="majorBidi" w:cstheme="majorBidi"/>
          <w:sz w:val="24"/>
          <w:szCs w:val="24"/>
        </w:rPr>
        <w:t xml:space="preserve"> or </w:t>
      </w:r>
      <w:r w:rsidRPr="003C1A0A">
        <w:rPr>
          <w:rFonts w:asciiTheme="majorBidi" w:hAnsiTheme="majorBidi" w:cstheme="majorBidi"/>
          <w:sz w:val="24"/>
          <w:szCs w:val="24"/>
        </w:rPr>
        <w:t>results on the platform</w:t>
      </w:r>
      <w:r w:rsidR="004A50C1" w:rsidRPr="003C1A0A">
        <w:rPr>
          <w:rFonts w:asciiTheme="majorBidi" w:hAnsiTheme="majorBidi" w:cstheme="majorBidi"/>
          <w:sz w:val="24"/>
          <w:szCs w:val="24"/>
        </w:rPr>
        <w:t>.</w:t>
      </w:r>
    </w:p>
    <w:p w14:paraId="4960254C" w14:textId="11082642" w:rsidR="004A50C1" w:rsidRPr="003C1A0A" w:rsidRDefault="005A39E9"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platform will p</w:t>
      </w:r>
      <w:r w:rsidR="004A50C1" w:rsidRPr="003C1A0A">
        <w:rPr>
          <w:rFonts w:asciiTheme="majorBidi" w:hAnsiTheme="majorBidi" w:cstheme="majorBidi"/>
          <w:sz w:val="24"/>
          <w:szCs w:val="24"/>
        </w:rPr>
        <w:t>rovide administrators with insights into user behavior, platform usage, traffic, and other key metrics through analytics and reporting tools.</w:t>
      </w:r>
    </w:p>
    <w:p w14:paraId="3D0D975E" w14:textId="35F21BBC" w:rsidR="004A50C1" w:rsidRPr="003C1A0A" w:rsidRDefault="005A39E9"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There will be an a</w:t>
      </w:r>
      <w:r w:rsidR="004A50C1" w:rsidRPr="003C1A0A">
        <w:rPr>
          <w:rFonts w:asciiTheme="majorBidi" w:hAnsiTheme="majorBidi" w:cstheme="majorBidi"/>
          <w:sz w:val="24"/>
          <w:szCs w:val="24"/>
        </w:rPr>
        <w:t xml:space="preserve">dmin </w:t>
      </w:r>
      <w:r w:rsidRPr="003C1A0A">
        <w:rPr>
          <w:rFonts w:asciiTheme="majorBidi" w:hAnsiTheme="majorBidi" w:cstheme="majorBidi"/>
          <w:sz w:val="24"/>
          <w:szCs w:val="24"/>
        </w:rPr>
        <w:t>d</w:t>
      </w:r>
      <w:r w:rsidR="004A50C1" w:rsidRPr="003C1A0A">
        <w:rPr>
          <w:rFonts w:asciiTheme="majorBidi" w:hAnsiTheme="majorBidi" w:cstheme="majorBidi"/>
          <w:sz w:val="24"/>
          <w:szCs w:val="24"/>
        </w:rPr>
        <w:t>ashboard</w:t>
      </w:r>
      <w:r w:rsidRPr="003C1A0A">
        <w:rPr>
          <w:rFonts w:asciiTheme="majorBidi" w:hAnsiTheme="majorBidi" w:cstheme="majorBidi"/>
          <w:sz w:val="24"/>
          <w:szCs w:val="24"/>
        </w:rPr>
        <w:t xml:space="preserve"> to o</w:t>
      </w:r>
      <w:r w:rsidR="004A50C1" w:rsidRPr="003C1A0A">
        <w:rPr>
          <w:rFonts w:asciiTheme="majorBidi" w:hAnsiTheme="majorBidi" w:cstheme="majorBidi"/>
          <w:sz w:val="24"/>
          <w:szCs w:val="24"/>
        </w:rPr>
        <w:t xml:space="preserve">ffer an intuitive and feature-rich </w:t>
      </w:r>
      <w:r w:rsidRPr="003C1A0A">
        <w:rPr>
          <w:rFonts w:asciiTheme="majorBidi" w:hAnsiTheme="majorBidi" w:cstheme="majorBidi"/>
          <w:sz w:val="24"/>
          <w:szCs w:val="24"/>
        </w:rPr>
        <w:t>interaction</w:t>
      </w:r>
      <w:r w:rsidR="004A50C1" w:rsidRPr="003C1A0A">
        <w:rPr>
          <w:rFonts w:asciiTheme="majorBidi" w:hAnsiTheme="majorBidi" w:cstheme="majorBidi"/>
          <w:sz w:val="24"/>
          <w:szCs w:val="24"/>
        </w:rPr>
        <w:t xml:space="preserve"> to manage users, content, settings, permissions, and monitor the overall platform performance.</w:t>
      </w:r>
    </w:p>
    <w:p w14:paraId="11EA3CA0" w14:textId="37FDF80C" w:rsidR="004A50C1" w:rsidRPr="003C1A0A" w:rsidRDefault="005A39E9"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It will i</w:t>
      </w:r>
      <w:r w:rsidR="004A50C1" w:rsidRPr="003C1A0A">
        <w:rPr>
          <w:rFonts w:asciiTheme="majorBidi" w:hAnsiTheme="majorBidi" w:cstheme="majorBidi"/>
          <w:sz w:val="24"/>
          <w:szCs w:val="24"/>
        </w:rPr>
        <w:t>ntegrate with external services, APIs, or plugins to extend the platform's functionality.</w:t>
      </w:r>
    </w:p>
    <w:p w14:paraId="2B06A9E1" w14:textId="273B293C" w:rsidR="004A50C1" w:rsidRPr="003C1A0A" w:rsidRDefault="005A39E9"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platform will have multilingual s</w:t>
      </w:r>
      <w:r w:rsidR="004A50C1" w:rsidRPr="003C1A0A">
        <w:rPr>
          <w:rFonts w:asciiTheme="majorBidi" w:hAnsiTheme="majorBidi" w:cstheme="majorBidi"/>
          <w:sz w:val="24"/>
          <w:szCs w:val="24"/>
        </w:rPr>
        <w:t>upport</w:t>
      </w:r>
      <w:r w:rsidRPr="003C1A0A">
        <w:rPr>
          <w:rFonts w:asciiTheme="majorBidi" w:hAnsiTheme="majorBidi" w:cstheme="majorBidi"/>
          <w:sz w:val="24"/>
          <w:szCs w:val="24"/>
        </w:rPr>
        <w:t xml:space="preserve"> to </w:t>
      </w:r>
      <w:r w:rsidR="004A50C1" w:rsidRPr="003C1A0A">
        <w:rPr>
          <w:rFonts w:asciiTheme="majorBidi" w:hAnsiTheme="majorBidi" w:cstheme="majorBidi"/>
          <w:sz w:val="24"/>
          <w:szCs w:val="24"/>
        </w:rPr>
        <w:t>cater to a diverse user base and enable localization of content and user interfaces.</w:t>
      </w:r>
    </w:p>
    <w:p w14:paraId="2CA4F3AF" w14:textId="1920C001" w:rsidR="004A50C1" w:rsidRPr="003C1A0A" w:rsidRDefault="005A39E9"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design of the platform will be m</w:t>
      </w:r>
      <w:r w:rsidR="004A50C1" w:rsidRPr="003C1A0A">
        <w:rPr>
          <w:rFonts w:asciiTheme="majorBidi" w:hAnsiTheme="majorBidi" w:cstheme="majorBidi"/>
          <w:sz w:val="24"/>
          <w:szCs w:val="24"/>
        </w:rPr>
        <w:t xml:space="preserve">obile </w:t>
      </w:r>
      <w:r w:rsidRPr="003C1A0A">
        <w:rPr>
          <w:rFonts w:asciiTheme="majorBidi" w:hAnsiTheme="majorBidi" w:cstheme="majorBidi"/>
          <w:sz w:val="24"/>
          <w:szCs w:val="24"/>
        </w:rPr>
        <w:t>r</w:t>
      </w:r>
      <w:r w:rsidR="004A50C1" w:rsidRPr="003C1A0A">
        <w:rPr>
          <w:rFonts w:asciiTheme="majorBidi" w:hAnsiTheme="majorBidi" w:cstheme="majorBidi"/>
          <w:sz w:val="24"/>
          <w:szCs w:val="24"/>
        </w:rPr>
        <w:t>esponsiveness</w:t>
      </w:r>
      <w:r w:rsidRPr="003C1A0A">
        <w:rPr>
          <w:rFonts w:asciiTheme="majorBidi" w:hAnsiTheme="majorBidi" w:cstheme="majorBidi"/>
          <w:sz w:val="24"/>
          <w:szCs w:val="24"/>
        </w:rPr>
        <w:t xml:space="preserve"> to e</w:t>
      </w:r>
      <w:r w:rsidR="004A50C1" w:rsidRPr="003C1A0A">
        <w:rPr>
          <w:rFonts w:asciiTheme="majorBidi" w:hAnsiTheme="majorBidi" w:cstheme="majorBidi"/>
          <w:sz w:val="24"/>
          <w:szCs w:val="24"/>
        </w:rPr>
        <w:t>nsure the platform is optimized for mobile devices, providing a seamless user experience across different screen sizes and operating systems.</w:t>
      </w:r>
    </w:p>
    <w:p w14:paraId="63F6C99D" w14:textId="1DE5D1E9" w:rsidR="004A50C1" w:rsidRPr="003C1A0A" w:rsidRDefault="005A39E9"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It will have s</w:t>
      </w:r>
      <w:r w:rsidR="004A50C1" w:rsidRPr="003C1A0A">
        <w:rPr>
          <w:rFonts w:asciiTheme="majorBidi" w:hAnsiTheme="majorBidi" w:cstheme="majorBidi"/>
          <w:sz w:val="24"/>
          <w:szCs w:val="24"/>
        </w:rPr>
        <w:t xml:space="preserve">ecurity </w:t>
      </w:r>
      <w:r w:rsidRPr="003C1A0A">
        <w:rPr>
          <w:rFonts w:asciiTheme="majorBidi" w:hAnsiTheme="majorBidi" w:cstheme="majorBidi"/>
          <w:sz w:val="24"/>
          <w:szCs w:val="24"/>
        </w:rPr>
        <w:t>f</w:t>
      </w:r>
      <w:r w:rsidR="004A50C1" w:rsidRPr="003C1A0A">
        <w:rPr>
          <w:rFonts w:asciiTheme="majorBidi" w:hAnsiTheme="majorBidi" w:cstheme="majorBidi"/>
          <w:sz w:val="24"/>
          <w:szCs w:val="24"/>
        </w:rPr>
        <w:t>eatures</w:t>
      </w:r>
      <w:r w:rsidRPr="003C1A0A">
        <w:rPr>
          <w:rFonts w:asciiTheme="majorBidi" w:hAnsiTheme="majorBidi" w:cstheme="majorBidi"/>
          <w:sz w:val="24"/>
          <w:szCs w:val="24"/>
        </w:rPr>
        <w:t xml:space="preserve"> to i</w:t>
      </w:r>
      <w:r w:rsidR="004A50C1" w:rsidRPr="003C1A0A">
        <w:rPr>
          <w:rFonts w:asciiTheme="majorBidi" w:hAnsiTheme="majorBidi" w:cstheme="majorBidi"/>
          <w:sz w:val="24"/>
          <w:szCs w:val="24"/>
        </w:rPr>
        <w:t>mplement security measures such as encryption, secure authentication, access controls, secure coding practices, and regular security audits to protect user data and ensure platform integrity.</w:t>
      </w:r>
    </w:p>
    <w:p w14:paraId="063AF81E" w14:textId="1F2CC262" w:rsidR="004A50C1" w:rsidRPr="003C1A0A" w:rsidRDefault="005A39E9"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There will be s</w:t>
      </w:r>
      <w:r w:rsidR="004A50C1" w:rsidRPr="003C1A0A">
        <w:rPr>
          <w:rFonts w:asciiTheme="majorBidi" w:hAnsiTheme="majorBidi" w:cstheme="majorBidi"/>
          <w:sz w:val="24"/>
          <w:szCs w:val="24"/>
        </w:rPr>
        <w:t xml:space="preserve">upport system, including </w:t>
      </w:r>
      <w:r w:rsidRPr="003C1A0A">
        <w:rPr>
          <w:rFonts w:asciiTheme="majorBidi" w:hAnsiTheme="majorBidi" w:cstheme="majorBidi"/>
          <w:sz w:val="24"/>
          <w:szCs w:val="24"/>
        </w:rPr>
        <w:t xml:space="preserve">user guides and manuals, technical guidelines and </w:t>
      </w:r>
      <w:r w:rsidR="004A50C1" w:rsidRPr="003C1A0A">
        <w:rPr>
          <w:rFonts w:asciiTheme="majorBidi" w:hAnsiTheme="majorBidi" w:cstheme="majorBidi"/>
          <w:sz w:val="24"/>
          <w:szCs w:val="24"/>
        </w:rPr>
        <w:t>documentation</w:t>
      </w:r>
      <w:r w:rsidRPr="003C1A0A">
        <w:rPr>
          <w:rFonts w:asciiTheme="majorBidi" w:hAnsiTheme="majorBidi" w:cstheme="majorBidi"/>
          <w:sz w:val="24"/>
          <w:szCs w:val="24"/>
        </w:rPr>
        <w:t xml:space="preserve"> with training materials </w:t>
      </w:r>
      <w:r w:rsidR="004A50C1" w:rsidRPr="003C1A0A">
        <w:rPr>
          <w:rFonts w:asciiTheme="majorBidi" w:hAnsiTheme="majorBidi" w:cstheme="majorBidi"/>
          <w:sz w:val="24"/>
          <w:szCs w:val="24"/>
        </w:rPr>
        <w:t>to assist users and address their queries or issues.</w:t>
      </w:r>
    </w:p>
    <w:p w14:paraId="52950C28" w14:textId="4331122C" w:rsidR="004A50C1" w:rsidRPr="003C1A0A" w:rsidRDefault="00172E0D"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platform will provide the option of planning for </w:t>
      </w:r>
      <w:r w:rsidR="004A50C1" w:rsidRPr="003C1A0A">
        <w:rPr>
          <w:rFonts w:asciiTheme="majorBidi" w:hAnsiTheme="majorBidi" w:cstheme="majorBidi"/>
          <w:sz w:val="24"/>
          <w:szCs w:val="24"/>
        </w:rPr>
        <w:t xml:space="preserve">data collection and </w:t>
      </w:r>
      <w:r w:rsidRPr="003C1A0A">
        <w:rPr>
          <w:rFonts w:asciiTheme="majorBidi" w:hAnsiTheme="majorBidi" w:cstheme="majorBidi"/>
          <w:sz w:val="24"/>
          <w:szCs w:val="24"/>
        </w:rPr>
        <w:t>a</w:t>
      </w:r>
      <w:r w:rsidR="004A50C1" w:rsidRPr="003C1A0A">
        <w:rPr>
          <w:rFonts w:asciiTheme="majorBidi" w:hAnsiTheme="majorBidi" w:cstheme="majorBidi"/>
          <w:sz w:val="24"/>
          <w:szCs w:val="24"/>
        </w:rPr>
        <w:t>llow users</w:t>
      </w:r>
      <w:r w:rsidRPr="003C1A0A">
        <w:rPr>
          <w:rFonts w:asciiTheme="majorBidi" w:hAnsiTheme="majorBidi" w:cstheme="majorBidi"/>
          <w:sz w:val="24"/>
          <w:szCs w:val="24"/>
        </w:rPr>
        <w:t xml:space="preserve"> with appropriate permissions</w:t>
      </w:r>
      <w:r w:rsidR="004A50C1" w:rsidRPr="003C1A0A">
        <w:rPr>
          <w:rFonts w:asciiTheme="majorBidi" w:hAnsiTheme="majorBidi" w:cstheme="majorBidi"/>
          <w:sz w:val="24"/>
          <w:szCs w:val="24"/>
        </w:rPr>
        <w:t xml:space="preserve"> to manage their data </w:t>
      </w:r>
      <w:r w:rsidRPr="003C1A0A">
        <w:rPr>
          <w:rFonts w:asciiTheme="majorBidi" w:hAnsiTheme="majorBidi" w:cstheme="majorBidi"/>
          <w:sz w:val="24"/>
          <w:szCs w:val="24"/>
        </w:rPr>
        <w:t>entry plans, data validations and</w:t>
      </w:r>
      <w:r w:rsidR="004A50C1" w:rsidRPr="003C1A0A">
        <w:rPr>
          <w:rFonts w:asciiTheme="majorBidi" w:hAnsiTheme="majorBidi" w:cstheme="majorBidi"/>
          <w:sz w:val="24"/>
          <w:szCs w:val="24"/>
        </w:rPr>
        <w:t xml:space="preserve"> data </w:t>
      </w:r>
      <w:r w:rsidRPr="003C1A0A">
        <w:rPr>
          <w:rFonts w:asciiTheme="majorBidi" w:hAnsiTheme="majorBidi" w:cstheme="majorBidi"/>
          <w:sz w:val="24"/>
          <w:szCs w:val="24"/>
        </w:rPr>
        <w:t>aggregations</w:t>
      </w:r>
      <w:r w:rsidR="004A50C1" w:rsidRPr="003C1A0A">
        <w:rPr>
          <w:rFonts w:asciiTheme="majorBidi" w:hAnsiTheme="majorBidi" w:cstheme="majorBidi"/>
          <w:sz w:val="24"/>
          <w:szCs w:val="24"/>
        </w:rPr>
        <w:t>.</w:t>
      </w:r>
    </w:p>
    <w:p w14:paraId="104804CF" w14:textId="12D9FFD9" w:rsidR="004A50C1" w:rsidRPr="003C1A0A" w:rsidRDefault="00172E0D"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To s</w:t>
      </w:r>
      <w:r w:rsidR="004A50C1" w:rsidRPr="003C1A0A">
        <w:rPr>
          <w:rFonts w:asciiTheme="majorBidi" w:hAnsiTheme="majorBidi" w:cstheme="majorBidi"/>
          <w:sz w:val="24"/>
          <w:szCs w:val="24"/>
        </w:rPr>
        <w:t>ecure data transmission between the web platform and other systems or third-party APIs using encryption protocols such as SSL/TLS. Implement secure API practices, including authentication, authorization, and input validation.</w:t>
      </w:r>
    </w:p>
    <w:p w14:paraId="69785C41" w14:textId="4CACCD31" w:rsidR="004A50C1" w:rsidRPr="003C1A0A" w:rsidRDefault="00172E0D"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To i</w:t>
      </w:r>
      <w:r w:rsidR="004A50C1" w:rsidRPr="003C1A0A">
        <w:rPr>
          <w:rFonts w:asciiTheme="majorBidi" w:hAnsiTheme="majorBidi" w:cstheme="majorBidi"/>
          <w:sz w:val="24"/>
          <w:szCs w:val="24"/>
        </w:rPr>
        <w:t>mplement logging mechanisms to record important events and activities within the platform. Regularly review logs for security incidents and anomalies to detect and respond to potential threats.</w:t>
      </w:r>
    </w:p>
    <w:p w14:paraId="210E926E" w14:textId="5FD6FE88" w:rsidR="004A50C1" w:rsidRPr="003C1A0A" w:rsidRDefault="00172E0D"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To s</w:t>
      </w:r>
      <w:r w:rsidR="004A50C1" w:rsidRPr="003C1A0A">
        <w:rPr>
          <w:rFonts w:asciiTheme="majorBidi" w:hAnsiTheme="majorBidi" w:cstheme="majorBidi"/>
          <w:sz w:val="24"/>
          <w:szCs w:val="24"/>
        </w:rPr>
        <w:t>tay up-to-date with data protection regulations and ensure compliance with relevant regulations. Establish processes to address user requests related to data access, correction, or deletion.</w:t>
      </w:r>
    </w:p>
    <w:p w14:paraId="6ECC8545" w14:textId="4F57D668" w:rsidR="004A50C1" w:rsidRPr="003C1A0A" w:rsidRDefault="00172E0D"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To d</w:t>
      </w:r>
      <w:r w:rsidR="004A50C1" w:rsidRPr="003C1A0A">
        <w:rPr>
          <w:rFonts w:asciiTheme="majorBidi" w:hAnsiTheme="majorBidi" w:cstheme="majorBidi"/>
          <w:sz w:val="24"/>
          <w:szCs w:val="24"/>
        </w:rPr>
        <w:t xml:space="preserve">efine roles and responsibilities, establish communication channels, and regularly test and </w:t>
      </w:r>
      <w:r w:rsidRPr="003C1A0A">
        <w:rPr>
          <w:rFonts w:asciiTheme="majorBidi" w:hAnsiTheme="majorBidi" w:cstheme="majorBidi"/>
          <w:sz w:val="24"/>
          <w:szCs w:val="24"/>
        </w:rPr>
        <w:t>manage</w:t>
      </w:r>
      <w:r w:rsidR="004A50C1" w:rsidRPr="003C1A0A">
        <w:rPr>
          <w:rFonts w:asciiTheme="majorBidi" w:hAnsiTheme="majorBidi" w:cstheme="majorBidi"/>
          <w:sz w:val="24"/>
          <w:szCs w:val="24"/>
        </w:rPr>
        <w:t xml:space="preserve"> the </w:t>
      </w:r>
      <w:r w:rsidRPr="003C1A0A">
        <w:rPr>
          <w:rFonts w:asciiTheme="majorBidi" w:hAnsiTheme="majorBidi" w:cstheme="majorBidi"/>
          <w:sz w:val="24"/>
          <w:szCs w:val="24"/>
        </w:rPr>
        <w:t xml:space="preserve">data security </w:t>
      </w:r>
      <w:r w:rsidR="004A50C1" w:rsidRPr="003C1A0A">
        <w:rPr>
          <w:rFonts w:asciiTheme="majorBidi" w:hAnsiTheme="majorBidi" w:cstheme="majorBidi"/>
          <w:sz w:val="24"/>
          <w:szCs w:val="24"/>
        </w:rPr>
        <w:t>plan.</w:t>
      </w:r>
    </w:p>
    <w:p w14:paraId="1F024AAE" w14:textId="419EB365" w:rsidR="004A50C1" w:rsidRPr="003C1A0A" w:rsidRDefault="00172E0D"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To build capacity of SM staff on using and managing the platform, </w:t>
      </w:r>
      <w:r w:rsidR="004A50C1" w:rsidRPr="003C1A0A">
        <w:rPr>
          <w:rFonts w:asciiTheme="majorBidi" w:hAnsiTheme="majorBidi" w:cstheme="majorBidi"/>
          <w:sz w:val="24"/>
          <w:szCs w:val="24"/>
        </w:rPr>
        <w:t>and their roles and responsibilities in protecting user data. Foster a culture of data privacy and security throughout the organization.</w:t>
      </w:r>
    </w:p>
    <w:p w14:paraId="08A3EA9C" w14:textId="679557E4" w:rsidR="00C16559" w:rsidRPr="003C1A0A" w:rsidRDefault="00172E0D" w:rsidP="002F396E">
      <w:pPr>
        <w:pStyle w:val="ListParagraph"/>
        <w:numPr>
          <w:ilvl w:val="0"/>
          <w:numId w:val="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rPr>
        <w:t xml:space="preserve">To manage data using the admin modules to ensure </w:t>
      </w:r>
      <w:r w:rsidRPr="003C1A0A">
        <w:rPr>
          <w:rFonts w:asciiTheme="majorBidi" w:hAnsiTheme="majorBidi" w:cstheme="majorBidi"/>
          <w:sz w:val="24"/>
          <w:szCs w:val="24"/>
        </w:rPr>
        <w:t>data standardization and harmonization are followed that helps to</w:t>
      </w:r>
      <w:r w:rsidR="004A50C1" w:rsidRPr="003C1A0A">
        <w:rPr>
          <w:rFonts w:asciiTheme="majorBidi" w:hAnsiTheme="majorBidi" w:cstheme="majorBidi"/>
          <w:sz w:val="24"/>
          <w:szCs w:val="24"/>
        </w:rPr>
        <w:t xml:space="preserve"> maintain the security and integrity of user data</w:t>
      </w:r>
      <w:r w:rsidRPr="003C1A0A">
        <w:rPr>
          <w:rFonts w:asciiTheme="majorBidi" w:hAnsiTheme="majorBidi" w:cstheme="majorBidi"/>
          <w:sz w:val="24"/>
          <w:szCs w:val="24"/>
        </w:rPr>
        <w:t xml:space="preserve">. Collecting and entering </w:t>
      </w:r>
      <w:r w:rsidR="00C16559" w:rsidRPr="003C1A0A">
        <w:rPr>
          <w:rFonts w:asciiTheme="majorBidi" w:hAnsiTheme="majorBidi" w:cstheme="majorBidi"/>
          <w:sz w:val="24"/>
          <w:szCs w:val="24"/>
        </w:rPr>
        <w:t>data for the</w:t>
      </w:r>
      <w:r w:rsidRPr="003C1A0A">
        <w:rPr>
          <w:rFonts w:asciiTheme="majorBidi" w:hAnsiTheme="majorBidi" w:cstheme="majorBidi"/>
          <w:sz w:val="24"/>
          <w:szCs w:val="24"/>
        </w:rPr>
        <w:t>ir assigned datasets</w:t>
      </w:r>
      <w:r w:rsidR="00C16559" w:rsidRPr="003C1A0A">
        <w:rPr>
          <w:rFonts w:asciiTheme="majorBidi" w:hAnsiTheme="majorBidi" w:cstheme="majorBidi"/>
          <w:sz w:val="24"/>
          <w:szCs w:val="24"/>
        </w:rPr>
        <w:t xml:space="preserve"> and only allow approved data to be published on the dashboard.</w:t>
      </w:r>
    </w:p>
    <w:p w14:paraId="727D680B" w14:textId="400BF788" w:rsidR="003620C6" w:rsidRPr="003C1A0A" w:rsidRDefault="003620C6" w:rsidP="005020EB">
      <w:pPr>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w:t>
      </w:r>
      <w:r w:rsidR="00000224" w:rsidRPr="003C1A0A">
        <w:rPr>
          <w:rFonts w:asciiTheme="majorBidi" w:hAnsiTheme="majorBidi" w:cstheme="majorBidi"/>
          <w:sz w:val="24"/>
          <w:szCs w:val="24"/>
        </w:rPr>
        <w:t>platform</w:t>
      </w:r>
      <w:r w:rsidR="00D870CB" w:rsidRPr="003C1A0A">
        <w:rPr>
          <w:rFonts w:asciiTheme="majorBidi" w:hAnsiTheme="majorBidi" w:cstheme="majorBidi"/>
          <w:sz w:val="24"/>
          <w:szCs w:val="24"/>
        </w:rPr>
        <w:t xml:space="preserve"> </w:t>
      </w:r>
      <w:r w:rsidRPr="003C1A0A">
        <w:rPr>
          <w:rFonts w:asciiTheme="majorBidi" w:hAnsiTheme="majorBidi" w:cstheme="majorBidi"/>
          <w:sz w:val="24"/>
          <w:szCs w:val="24"/>
        </w:rPr>
        <w:t>is intended to attract the following stakeholders -</w:t>
      </w:r>
    </w:p>
    <w:p w14:paraId="0BC06028" w14:textId="37A74236" w:rsidR="00A10364" w:rsidRPr="003C1A0A" w:rsidRDefault="00A10364" w:rsidP="00405E8C">
      <w:pPr>
        <w:pStyle w:val="ListParagraph"/>
        <w:numPr>
          <w:ilvl w:val="0"/>
          <w:numId w:val="8"/>
        </w:numPr>
        <w:spacing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General Public</w:t>
      </w:r>
    </w:p>
    <w:p w14:paraId="1A51B8FA" w14:textId="101A28DB" w:rsidR="001B63E9" w:rsidRPr="003C1A0A" w:rsidRDefault="00A10364" w:rsidP="00405E8C">
      <w:pPr>
        <w:pStyle w:val="ListParagraph"/>
        <w:numPr>
          <w:ilvl w:val="0"/>
          <w:numId w:val="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Private sectors</w:t>
      </w:r>
    </w:p>
    <w:p w14:paraId="569E04F1" w14:textId="05D01274" w:rsidR="00A10364" w:rsidRPr="003C1A0A" w:rsidRDefault="00A10364" w:rsidP="00405E8C">
      <w:pPr>
        <w:pStyle w:val="ListParagraph"/>
        <w:numPr>
          <w:ilvl w:val="0"/>
          <w:numId w:val="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Government ministries and institutions</w:t>
      </w:r>
    </w:p>
    <w:p w14:paraId="5861298A" w14:textId="0F9487E8" w:rsidR="00A10364" w:rsidRPr="003C1A0A" w:rsidRDefault="00A10364" w:rsidP="00405E8C">
      <w:pPr>
        <w:pStyle w:val="ListParagraph"/>
        <w:numPr>
          <w:ilvl w:val="0"/>
          <w:numId w:val="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NGOs</w:t>
      </w:r>
    </w:p>
    <w:p w14:paraId="502E7977" w14:textId="29C110B0" w:rsidR="00A10364" w:rsidRPr="003C1A0A" w:rsidRDefault="00A10364" w:rsidP="00405E8C">
      <w:pPr>
        <w:pStyle w:val="ListParagraph"/>
        <w:numPr>
          <w:ilvl w:val="0"/>
          <w:numId w:val="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Regional and International organization such as UN</w:t>
      </w:r>
      <w:r w:rsidR="00000224" w:rsidRPr="003C1A0A">
        <w:rPr>
          <w:rFonts w:asciiTheme="majorBidi" w:hAnsiTheme="majorBidi" w:cstheme="majorBidi"/>
          <w:sz w:val="24"/>
          <w:szCs w:val="24"/>
        </w:rPr>
        <w:t>DP</w:t>
      </w:r>
      <w:r w:rsidRPr="003C1A0A">
        <w:rPr>
          <w:rFonts w:asciiTheme="majorBidi" w:hAnsiTheme="majorBidi" w:cstheme="majorBidi"/>
          <w:sz w:val="24"/>
          <w:szCs w:val="24"/>
        </w:rPr>
        <w:t>, IMF etc.</w:t>
      </w:r>
    </w:p>
    <w:p w14:paraId="5953A037" w14:textId="1577452C" w:rsidR="00A10364" w:rsidRPr="003C1A0A" w:rsidRDefault="00A10364" w:rsidP="00405E8C">
      <w:pPr>
        <w:pStyle w:val="ListParagraph"/>
        <w:numPr>
          <w:ilvl w:val="0"/>
          <w:numId w:val="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Data analysts and researchers</w:t>
      </w:r>
    </w:p>
    <w:p w14:paraId="6B670C6C" w14:textId="2C7C9126" w:rsidR="009F032B" w:rsidRPr="003C1A0A" w:rsidRDefault="009F032B" w:rsidP="001333B9">
      <w:pPr>
        <w:pStyle w:val="Text1"/>
        <w:spacing w:before="100" w:beforeAutospacing="1" w:after="0"/>
        <w:rPr>
          <w:rFonts w:asciiTheme="majorBidi" w:hAnsiTheme="majorBidi" w:cstheme="majorBidi"/>
        </w:rPr>
      </w:pPr>
      <w:r w:rsidRPr="003C1A0A">
        <w:rPr>
          <w:rFonts w:asciiTheme="majorBidi" w:hAnsiTheme="majorBidi" w:cstheme="majorBidi"/>
        </w:rPr>
        <w:t xml:space="preserve">Furthermore, the </w:t>
      </w:r>
      <w:r w:rsidR="00000224" w:rsidRPr="003C1A0A">
        <w:rPr>
          <w:rFonts w:asciiTheme="majorBidi" w:hAnsiTheme="majorBidi" w:cstheme="majorBidi"/>
        </w:rPr>
        <w:t>platform</w:t>
      </w:r>
      <w:r w:rsidR="00D870CB" w:rsidRPr="003C1A0A">
        <w:rPr>
          <w:rFonts w:asciiTheme="majorBidi" w:hAnsiTheme="majorBidi" w:cstheme="majorBidi"/>
        </w:rPr>
        <w:t xml:space="preserve"> </w:t>
      </w:r>
      <w:r w:rsidR="005F6F98" w:rsidRPr="003C1A0A">
        <w:rPr>
          <w:rFonts w:asciiTheme="majorBidi" w:hAnsiTheme="majorBidi" w:cstheme="majorBidi"/>
        </w:rPr>
        <w:t>will have -</w:t>
      </w:r>
    </w:p>
    <w:p w14:paraId="6B547F4C" w14:textId="77777777" w:rsidR="009F032B" w:rsidRPr="003C1A0A" w:rsidRDefault="009F032B" w:rsidP="00CE50BB">
      <w:pPr>
        <w:pStyle w:val="Text1"/>
        <w:numPr>
          <w:ilvl w:val="0"/>
          <w:numId w:val="4"/>
        </w:numPr>
        <w:spacing w:after="100" w:afterAutospacing="1"/>
        <w:rPr>
          <w:rFonts w:asciiTheme="majorBidi" w:hAnsiTheme="majorBidi" w:cstheme="majorBidi"/>
        </w:rPr>
      </w:pPr>
      <w:r w:rsidRPr="003C1A0A">
        <w:rPr>
          <w:rFonts w:asciiTheme="majorBidi" w:hAnsiTheme="majorBidi" w:cstheme="majorBidi"/>
        </w:rPr>
        <w:t>a responsive web application</w:t>
      </w:r>
    </w:p>
    <w:p w14:paraId="23A46E63" w14:textId="77777777" w:rsidR="009F032B" w:rsidRPr="003C1A0A" w:rsidRDefault="009F032B" w:rsidP="002F396E">
      <w:pPr>
        <w:pStyle w:val="Text1"/>
        <w:numPr>
          <w:ilvl w:val="0"/>
          <w:numId w:val="4"/>
        </w:numPr>
        <w:spacing w:before="100" w:beforeAutospacing="1" w:after="100" w:afterAutospacing="1"/>
        <w:rPr>
          <w:rFonts w:asciiTheme="majorBidi" w:hAnsiTheme="majorBidi" w:cstheme="majorBidi"/>
        </w:rPr>
      </w:pPr>
      <w:r w:rsidRPr="003C1A0A">
        <w:rPr>
          <w:rFonts w:asciiTheme="majorBidi" w:hAnsiTheme="majorBidi" w:cstheme="majorBidi"/>
        </w:rPr>
        <w:t>developed using open-source technologies</w:t>
      </w:r>
    </w:p>
    <w:p w14:paraId="762B9577" w14:textId="77777777" w:rsidR="009F032B" w:rsidRPr="003C1A0A" w:rsidRDefault="009F032B" w:rsidP="002F396E">
      <w:pPr>
        <w:pStyle w:val="Text1"/>
        <w:numPr>
          <w:ilvl w:val="0"/>
          <w:numId w:val="4"/>
        </w:numPr>
        <w:spacing w:before="100" w:beforeAutospacing="1" w:after="100" w:afterAutospacing="1"/>
        <w:rPr>
          <w:rFonts w:asciiTheme="majorBidi" w:hAnsiTheme="majorBidi" w:cstheme="majorBidi"/>
        </w:rPr>
      </w:pPr>
      <w:r w:rsidRPr="003C1A0A">
        <w:rPr>
          <w:rFonts w:asciiTheme="majorBidi" w:hAnsiTheme="majorBidi" w:cstheme="majorBidi"/>
        </w:rPr>
        <w:t>managed by a centralized database</w:t>
      </w:r>
    </w:p>
    <w:p w14:paraId="0111FDB4" w14:textId="4ED66B16" w:rsidR="009F032B" w:rsidRPr="003C1A0A" w:rsidRDefault="009F032B" w:rsidP="002F396E">
      <w:pPr>
        <w:pStyle w:val="Text1"/>
        <w:numPr>
          <w:ilvl w:val="0"/>
          <w:numId w:val="4"/>
        </w:numPr>
        <w:spacing w:before="100" w:beforeAutospacing="1" w:after="100" w:afterAutospacing="1"/>
        <w:rPr>
          <w:rFonts w:asciiTheme="majorBidi" w:hAnsiTheme="majorBidi" w:cstheme="majorBidi"/>
        </w:rPr>
      </w:pPr>
      <w:r w:rsidRPr="003C1A0A">
        <w:rPr>
          <w:rFonts w:asciiTheme="majorBidi" w:hAnsiTheme="majorBidi" w:cstheme="majorBidi"/>
        </w:rPr>
        <w:t>scalable to manage master data</w:t>
      </w:r>
    </w:p>
    <w:p w14:paraId="46DE92E3" w14:textId="7CD5AB3C" w:rsidR="002655AE" w:rsidRPr="003C1A0A" w:rsidRDefault="00774AAD" w:rsidP="002F396E">
      <w:pPr>
        <w:pStyle w:val="Text1"/>
        <w:numPr>
          <w:ilvl w:val="0"/>
          <w:numId w:val="4"/>
        </w:numPr>
        <w:spacing w:before="100" w:beforeAutospacing="1" w:after="100" w:afterAutospacing="1"/>
        <w:rPr>
          <w:rFonts w:asciiTheme="majorBidi" w:hAnsiTheme="majorBidi" w:cstheme="majorBidi"/>
        </w:rPr>
      </w:pPr>
      <w:r w:rsidRPr="003C1A0A">
        <w:rPr>
          <w:rFonts w:asciiTheme="majorBidi" w:hAnsiTheme="majorBidi" w:cstheme="majorBidi"/>
        </w:rPr>
        <w:t>c</w:t>
      </w:r>
      <w:r w:rsidR="002655AE" w:rsidRPr="003C1A0A">
        <w:rPr>
          <w:rFonts w:asciiTheme="majorBidi" w:hAnsiTheme="majorBidi" w:cstheme="majorBidi"/>
        </w:rPr>
        <w:t>ross-browser compatible</w:t>
      </w:r>
    </w:p>
    <w:p w14:paraId="4509A6E2" w14:textId="43D880E8" w:rsidR="00BF2D1F" w:rsidRPr="003C1A0A" w:rsidRDefault="00774AAD" w:rsidP="002F396E">
      <w:pPr>
        <w:pStyle w:val="Text1"/>
        <w:numPr>
          <w:ilvl w:val="0"/>
          <w:numId w:val="4"/>
        </w:numPr>
        <w:spacing w:before="100" w:beforeAutospacing="1" w:after="100" w:afterAutospacing="1"/>
        <w:rPr>
          <w:rFonts w:asciiTheme="majorBidi" w:hAnsiTheme="majorBidi" w:cstheme="majorBidi"/>
        </w:rPr>
      </w:pPr>
      <w:r w:rsidRPr="003C1A0A">
        <w:rPr>
          <w:rFonts w:asciiTheme="majorBidi" w:hAnsiTheme="majorBidi" w:cstheme="majorBidi"/>
        </w:rPr>
        <w:t>m</w:t>
      </w:r>
      <w:r w:rsidR="00BF2D1F" w:rsidRPr="003C1A0A">
        <w:rPr>
          <w:rFonts w:asciiTheme="majorBidi" w:hAnsiTheme="majorBidi" w:cstheme="majorBidi"/>
        </w:rPr>
        <w:t>ultilingual support (English, French and Carole)</w:t>
      </w:r>
    </w:p>
    <w:p w14:paraId="2A3EA574" w14:textId="1FB7BDB3" w:rsidR="009F032B" w:rsidRPr="003C1A0A" w:rsidRDefault="009F032B" w:rsidP="009F032B">
      <w:pPr>
        <w:pStyle w:val="Text1"/>
        <w:spacing w:before="240" w:after="0"/>
        <w:rPr>
          <w:rFonts w:asciiTheme="majorBidi" w:hAnsiTheme="majorBidi" w:cstheme="majorBidi"/>
        </w:rPr>
      </w:pPr>
      <w:r w:rsidRPr="003C1A0A">
        <w:rPr>
          <w:rFonts w:asciiTheme="majorBidi" w:hAnsiTheme="majorBidi" w:cstheme="majorBidi"/>
        </w:rPr>
        <w:lastRenderedPageBreak/>
        <w:t xml:space="preserve">Additionally, the following tasks </w:t>
      </w:r>
      <w:r w:rsidR="002655AE" w:rsidRPr="003C1A0A">
        <w:rPr>
          <w:rFonts w:asciiTheme="majorBidi" w:hAnsiTheme="majorBidi" w:cstheme="majorBidi"/>
        </w:rPr>
        <w:t>will be covered in this project</w:t>
      </w:r>
      <w:r w:rsidR="00F11D94" w:rsidRPr="003C1A0A">
        <w:rPr>
          <w:rFonts w:asciiTheme="majorBidi" w:hAnsiTheme="majorBidi" w:cstheme="majorBidi"/>
        </w:rPr>
        <w:t xml:space="preserve"> -</w:t>
      </w:r>
    </w:p>
    <w:p w14:paraId="029CC4C6" w14:textId="2DB6218D" w:rsidR="002655AE" w:rsidRPr="003C1A0A" w:rsidRDefault="002655AE" w:rsidP="00CE50BB">
      <w:pPr>
        <w:pStyle w:val="Text1"/>
        <w:numPr>
          <w:ilvl w:val="0"/>
          <w:numId w:val="5"/>
        </w:numPr>
        <w:spacing w:after="100" w:afterAutospacing="1"/>
        <w:ind w:left="714" w:hanging="357"/>
        <w:rPr>
          <w:rFonts w:asciiTheme="majorBidi" w:hAnsiTheme="majorBidi" w:cstheme="majorBidi"/>
        </w:rPr>
      </w:pPr>
      <w:r w:rsidRPr="003C1A0A">
        <w:rPr>
          <w:rFonts w:asciiTheme="majorBidi" w:hAnsiTheme="majorBidi" w:cstheme="majorBidi"/>
        </w:rPr>
        <w:t>Training and capacity</w:t>
      </w:r>
      <w:r w:rsidR="00862DC5" w:rsidRPr="003C1A0A">
        <w:rPr>
          <w:rFonts w:asciiTheme="majorBidi" w:hAnsiTheme="majorBidi" w:cstheme="majorBidi"/>
        </w:rPr>
        <w:t xml:space="preserve"> building with </w:t>
      </w:r>
      <w:r w:rsidR="001E4F30" w:rsidRPr="003C1A0A">
        <w:rPr>
          <w:rFonts w:asciiTheme="majorBidi" w:hAnsiTheme="majorBidi" w:cstheme="majorBidi"/>
        </w:rPr>
        <w:t>SM end users</w:t>
      </w:r>
    </w:p>
    <w:p w14:paraId="3F31FC8F" w14:textId="096C4C9B" w:rsidR="001E4F30" w:rsidRPr="003C1A0A" w:rsidRDefault="001E4F30" w:rsidP="002F396E">
      <w:pPr>
        <w:pStyle w:val="Text1"/>
        <w:numPr>
          <w:ilvl w:val="0"/>
          <w:numId w:val="5"/>
        </w:numPr>
        <w:spacing w:before="100" w:beforeAutospacing="1" w:after="100" w:afterAutospacing="1"/>
        <w:ind w:left="714" w:hanging="357"/>
        <w:rPr>
          <w:rFonts w:asciiTheme="majorBidi" w:hAnsiTheme="majorBidi" w:cstheme="majorBidi"/>
        </w:rPr>
      </w:pPr>
      <w:r w:rsidRPr="003C1A0A">
        <w:rPr>
          <w:rFonts w:asciiTheme="majorBidi" w:hAnsiTheme="majorBidi" w:cstheme="majorBidi"/>
        </w:rPr>
        <w:t>Technical and system administration training to SM IT team</w:t>
      </w:r>
    </w:p>
    <w:p w14:paraId="405E1C6C" w14:textId="1B901C5C" w:rsidR="009F032B" w:rsidRPr="003C1A0A" w:rsidRDefault="009F032B" w:rsidP="002F396E">
      <w:pPr>
        <w:pStyle w:val="Text1"/>
        <w:numPr>
          <w:ilvl w:val="0"/>
          <w:numId w:val="5"/>
        </w:numPr>
        <w:spacing w:before="100" w:beforeAutospacing="1" w:after="100" w:afterAutospacing="1"/>
        <w:ind w:left="714" w:hanging="357"/>
        <w:rPr>
          <w:rFonts w:asciiTheme="majorBidi" w:hAnsiTheme="majorBidi" w:cstheme="majorBidi"/>
        </w:rPr>
      </w:pPr>
      <w:r w:rsidRPr="003C1A0A">
        <w:rPr>
          <w:rFonts w:asciiTheme="majorBidi" w:hAnsiTheme="majorBidi" w:cstheme="majorBidi"/>
        </w:rPr>
        <w:t>Develop technical documentation</w:t>
      </w:r>
    </w:p>
    <w:p w14:paraId="757532EF" w14:textId="2A457DF1" w:rsidR="009F032B" w:rsidRPr="003C1A0A" w:rsidRDefault="009F032B" w:rsidP="002F396E">
      <w:pPr>
        <w:pStyle w:val="Text1"/>
        <w:numPr>
          <w:ilvl w:val="0"/>
          <w:numId w:val="5"/>
        </w:numPr>
        <w:spacing w:before="100" w:beforeAutospacing="1" w:after="100" w:afterAutospacing="1"/>
        <w:ind w:left="714" w:hanging="357"/>
        <w:rPr>
          <w:rFonts w:asciiTheme="majorBidi" w:hAnsiTheme="majorBidi" w:cstheme="majorBidi"/>
        </w:rPr>
      </w:pPr>
      <w:r w:rsidRPr="003C1A0A">
        <w:rPr>
          <w:rFonts w:asciiTheme="majorBidi" w:hAnsiTheme="majorBidi" w:cstheme="majorBidi"/>
        </w:rPr>
        <w:t xml:space="preserve">Develop test cases and user </w:t>
      </w:r>
      <w:r w:rsidR="005F6F98" w:rsidRPr="003C1A0A">
        <w:rPr>
          <w:rFonts w:asciiTheme="majorBidi" w:hAnsiTheme="majorBidi" w:cstheme="majorBidi"/>
        </w:rPr>
        <w:t>manual</w:t>
      </w:r>
    </w:p>
    <w:p w14:paraId="64E3A14C" w14:textId="46536590" w:rsidR="009F032B" w:rsidRPr="003C1A0A" w:rsidRDefault="009F032B" w:rsidP="002F396E">
      <w:pPr>
        <w:pStyle w:val="Text1"/>
        <w:numPr>
          <w:ilvl w:val="0"/>
          <w:numId w:val="5"/>
        </w:numPr>
        <w:spacing w:before="100" w:beforeAutospacing="1" w:after="100" w:afterAutospacing="1"/>
        <w:ind w:left="714" w:hanging="357"/>
        <w:rPr>
          <w:rFonts w:asciiTheme="majorBidi" w:hAnsiTheme="majorBidi" w:cstheme="majorBidi"/>
        </w:rPr>
      </w:pPr>
      <w:r w:rsidRPr="003C1A0A">
        <w:rPr>
          <w:rFonts w:asciiTheme="majorBidi" w:hAnsiTheme="majorBidi" w:cstheme="majorBidi"/>
        </w:rPr>
        <w:t>Maintenance and support</w:t>
      </w:r>
    </w:p>
    <w:p w14:paraId="3670CBD2" w14:textId="171879BF" w:rsidR="00521C69" w:rsidRPr="003C1A0A" w:rsidRDefault="00521C69" w:rsidP="00521C69">
      <w:pPr>
        <w:pStyle w:val="Heading2"/>
        <w:rPr>
          <w:rFonts w:asciiTheme="majorBidi" w:hAnsiTheme="majorBidi"/>
        </w:rPr>
      </w:pPr>
      <w:bookmarkStart w:id="347" w:name="_Toc24822776"/>
      <w:bookmarkStart w:id="348" w:name="_Toc56010068"/>
      <w:bookmarkStart w:id="349" w:name="_Toc24822778"/>
      <w:bookmarkStart w:id="350" w:name="_Toc145327298"/>
      <w:r w:rsidRPr="003C1A0A">
        <w:rPr>
          <w:rFonts w:asciiTheme="majorBidi" w:hAnsiTheme="majorBidi"/>
        </w:rPr>
        <w:t>2.</w:t>
      </w:r>
      <w:r w:rsidR="006349F4" w:rsidRPr="003C1A0A">
        <w:rPr>
          <w:rFonts w:asciiTheme="majorBidi" w:hAnsiTheme="majorBidi"/>
        </w:rPr>
        <w:t>3</w:t>
      </w:r>
      <w:r w:rsidRPr="003C1A0A">
        <w:rPr>
          <w:rFonts w:asciiTheme="majorBidi" w:hAnsiTheme="majorBidi"/>
        </w:rPr>
        <w:t xml:space="preserve"> System Modules</w:t>
      </w:r>
      <w:bookmarkEnd w:id="350"/>
    </w:p>
    <w:p w14:paraId="2047F87B" w14:textId="75DE2780" w:rsidR="00521C69" w:rsidRPr="003C1A0A" w:rsidRDefault="00521C69" w:rsidP="00521C69">
      <w:pPr>
        <w:spacing w:after="100" w:afterAutospacing="1" w:line="360" w:lineRule="auto"/>
        <w:ind w:right="43"/>
        <w:jc w:val="both"/>
        <w:rPr>
          <w:rFonts w:asciiTheme="majorBidi" w:hAnsiTheme="majorBidi" w:cstheme="majorBidi"/>
          <w:sz w:val="24"/>
          <w:szCs w:val="24"/>
        </w:rPr>
      </w:pPr>
      <w:r w:rsidRPr="003C1A0A">
        <w:rPr>
          <w:rFonts w:asciiTheme="majorBidi" w:hAnsiTheme="majorBidi" w:cstheme="majorBidi"/>
          <w:sz w:val="24"/>
          <w:szCs w:val="24"/>
        </w:rPr>
        <w:t xml:space="preserve">Below is the list of the modules and their </w:t>
      </w:r>
      <w:del w:id="351" w:author="Deep Nidhi" w:date="2023-09-11T17:46:00Z">
        <w:r w:rsidRPr="003C1A0A" w:rsidDel="00735BBD">
          <w:rPr>
            <w:rFonts w:asciiTheme="majorBidi" w:hAnsiTheme="majorBidi" w:cstheme="majorBidi"/>
            <w:sz w:val="24"/>
            <w:szCs w:val="24"/>
          </w:rPr>
          <w:delText>sub-module</w:delText>
        </w:r>
      </w:del>
      <w:ins w:id="352"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s of the platform. See </w:t>
      </w:r>
      <w:r w:rsidRPr="003C1A0A">
        <w:rPr>
          <w:rFonts w:asciiTheme="majorBidi" w:hAnsiTheme="majorBidi" w:cstheme="majorBidi"/>
          <w:b/>
          <w:bCs/>
          <w:sz w:val="24"/>
          <w:szCs w:val="24"/>
        </w:rPr>
        <w:t>Annexure D: Data Flow Diagrams (DFD)</w:t>
      </w:r>
      <w:r w:rsidRPr="003C1A0A">
        <w:rPr>
          <w:rFonts w:asciiTheme="majorBidi" w:hAnsiTheme="majorBidi" w:cstheme="majorBidi"/>
          <w:sz w:val="24"/>
          <w:szCs w:val="24"/>
        </w:rPr>
        <w:t xml:space="preserve"> for input – process – output flow details of the platform and See </w:t>
      </w:r>
      <w:r w:rsidRPr="003C1A0A">
        <w:rPr>
          <w:rFonts w:asciiTheme="majorBidi" w:hAnsiTheme="majorBidi" w:cstheme="majorBidi"/>
          <w:b/>
          <w:bCs/>
          <w:sz w:val="24"/>
          <w:szCs w:val="24"/>
        </w:rPr>
        <w:t xml:space="preserve">Annexure E: System Architecture </w:t>
      </w:r>
      <w:r w:rsidRPr="003C1A0A">
        <w:rPr>
          <w:rFonts w:asciiTheme="majorBidi" w:hAnsiTheme="majorBidi" w:cstheme="majorBidi"/>
          <w:sz w:val="24"/>
          <w:szCs w:val="24"/>
        </w:rPr>
        <w:t>for interaction between modules.</w:t>
      </w:r>
    </w:p>
    <w:p w14:paraId="04143B36" w14:textId="566ACC83" w:rsidR="00521C69" w:rsidRPr="003C1A0A" w:rsidRDefault="00521C69" w:rsidP="00F57B14">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platform will comprise of the two main applications -</w:t>
      </w:r>
    </w:p>
    <w:p w14:paraId="01042663" w14:textId="719001D1" w:rsidR="00CE50BB" w:rsidRPr="003C1A0A" w:rsidRDefault="00521C69" w:rsidP="00405E8C">
      <w:pPr>
        <w:pStyle w:val="ListParagraph"/>
        <w:numPr>
          <w:ilvl w:val="0"/>
          <w:numId w:val="9"/>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User Interface</w:t>
      </w:r>
      <w:r w:rsidR="00CE50BB" w:rsidRPr="003C1A0A">
        <w:rPr>
          <w:rFonts w:asciiTheme="majorBidi" w:hAnsiTheme="majorBidi" w:cstheme="majorBidi"/>
          <w:sz w:val="24"/>
          <w:szCs w:val="24"/>
        </w:rPr>
        <w:t xml:space="preserve"> Application</w:t>
      </w:r>
    </w:p>
    <w:p w14:paraId="3CA29AD3" w14:textId="180DD174" w:rsidR="00CE50BB" w:rsidRPr="003C1A0A" w:rsidRDefault="00CE50BB" w:rsidP="00405E8C">
      <w:pPr>
        <w:pStyle w:val="ListParagraph"/>
        <w:numPr>
          <w:ilvl w:val="0"/>
          <w:numId w:val="9"/>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Core Application</w:t>
      </w:r>
    </w:p>
    <w:p w14:paraId="6528FFB1" w14:textId="285270CD" w:rsidR="00CE50BB" w:rsidRPr="003C1A0A" w:rsidRDefault="00CE50BB" w:rsidP="00CE50B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noProof/>
          <w:sz w:val="24"/>
          <w:szCs w:val="24"/>
          <w:lang w:bidi="hi-IN"/>
        </w:rPr>
        <w:drawing>
          <wp:anchor distT="0" distB="0" distL="114300" distR="114300" simplePos="0" relativeHeight="252198912" behindDoc="0" locked="0" layoutInCell="1" allowOverlap="1" wp14:anchorId="3EC4AB69" wp14:editId="5058AFCD">
            <wp:simplePos x="0" y="0"/>
            <wp:positionH relativeFrom="column">
              <wp:posOffset>352425</wp:posOffset>
            </wp:positionH>
            <wp:positionV relativeFrom="paragraph">
              <wp:posOffset>278130</wp:posOffset>
            </wp:positionV>
            <wp:extent cx="4878705" cy="274447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8705" cy="2744470"/>
                    </a:xfrm>
                    <a:prstGeom prst="rect">
                      <a:avLst/>
                    </a:prstGeom>
                  </pic:spPr>
                </pic:pic>
              </a:graphicData>
            </a:graphic>
          </wp:anchor>
        </w:drawing>
      </w:r>
      <w:r w:rsidRPr="003C1A0A">
        <w:rPr>
          <w:rFonts w:asciiTheme="majorBidi" w:hAnsiTheme="majorBidi" w:cstheme="majorBidi"/>
          <w:sz w:val="24"/>
          <w:szCs w:val="24"/>
        </w:rPr>
        <w:t>Below diagram depicts the applications and their modules.</w:t>
      </w:r>
    </w:p>
    <w:p w14:paraId="05E652EA" w14:textId="77777777" w:rsidR="00C51700" w:rsidRPr="003C1A0A" w:rsidRDefault="00C51700">
      <w:pPr>
        <w:spacing w:after="0" w:line="240" w:lineRule="auto"/>
        <w:rPr>
          <w:rFonts w:asciiTheme="majorBidi" w:hAnsiTheme="majorBidi" w:cstheme="majorBidi"/>
          <w:b/>
          <w:bCs/>
          <w:sz w:val="28"/>
          <w:szCs w:val="28"/>
        </w:rPr>
      </w:pPr>
      <w:r w:rsidRPr="003C1A0A">
        <w:rPr>
          <w:rFonts w:asciiTheme="majorBidi" w:hAnsiTheme="majorBidi" w:cstheme="majorBidi"/>
          <w:b/>
          <w:bCs/>
          <w:sz w:val="28"/>
          <w:szCs w:val="28"/>
        </w:rPr>
        <w:br w:type="page"/>
      </w:r>
    </w:p>
    <w:p w14:paraId="6B6B0E4E" w14:textId="77777777" w:rsidR="00C51700" w:rsidRPr="003C1A0A" w:rsidRDefault="00C51700">
      <w:pPr>
        <w:spacing w:after="0" w:line="240" w:lineRule="auto"/>
        <w:rPr>
          <w:rFonts w:asciiTheme="majorBidi" w:hAnsiTheme="majorBidi" w:cstheme="majorBidi"/>
          <w:b/>
          <w:bCs/>
          <w:sz w:val="28"/>
          <w:szCs w:val="28"/>
        </w:rPr>
        <w:sectPr w:rsidR="00C51700" w:rsidRPr="003C1A0A" w:rsidSect="0019310B">
          <w:headerReference w:type="default" r:id="rId10"/>
          <w:headerReference w:type="first" r:id="rId11"/>
          <w:pgSz w:w="12240" w:h="15840"/>
          <w:pgMar w:top="1440" w:right="1440" w:bottom="1440" w:left="1440" w:header="720" w:footer="720" w:gutter="0"/>
          <w:cols w:space="720"/>
          <w:formProt w:val="0"/>
          <w:titlePg/>
          <w:docGrid w:linePitch="299" w:charSpace="-2049"/>
        </w:sectPr>
      </w:pPr>
    </w:p>
    <w:p w14:paraId="73B5AAEC" w14:textId="46B3EBD9" w:rsidR="007549E1" w:rsidRPr="003C1A0A" w:rsidRDefault="00507F2F">
      <w:pPr>
        <w:spacing w:after="0" w:line="240" w:lineRule="auto"/>
        <w:rPr>
          <w:rFonts w:asciiTheme="majorBidi" w:hAnsiTheme="majorBidi" w:cstheme="majorBidi"/>
          <w:b/>
          <w:bCs/>
          <w:sz w:val="28"/>
          <w:szCs w:val="28"/>
        </w:rPr>
      </w:pPr>
      <w:del w:id="353" w:author="Deep Nidhi" w:date="2023-09-07T19:16:00Z">
        <w:r w:rsidRPr="003C1A0A" w:rsidDel="0056386D">
          <w:rPr>
            <w:rFonts w:asciiTheme="majorBidi" w:hAnsiTheme="majorBidi" w:cstheme="majorBidi"/>
            <w:noProof/>
            <w:sz w:val="24"/>
            <w:szCs w:val="24"/>
            <w:lang w:bidi="hi-IN"/>
          </w:rPr>
          <w:lastRenderedPageBreak/>
          <w:drawing>
            <wp:anchor distT="0" distB="0" distL="114300" distR="114300" simplePos="0" relativeHeight="252224512" behindDoc="0" locked="0" layoutInCell="1" allowOverlap="1" wp14:anchorId="16277BDA" wp14:editId="5FCEA717">
              <wp:simplePos x="0" y="0"/>
              <wp:positionH relativeFrom="column">
                <wp:posOffset>0</wp:posOffset>
              </wp:positionH>
              <wp:positionV relativeFrom="paragraph">
                <wp:posOffset>284480</wp:posOffset>
              </wp:positionV>
              <wp:extent cx="8229600" cy="4629150"/>
              <wp:effectExtent l="0" t="0" r="0" b="0"/>
              <wp:wrapTopAndBottom/>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anchor>
          </w:drawing>
        </w:r>
      </w:del>
      <w:r w:rsidR="007549E1" w:rsidRPr="003C1A0A">
        <w:rPr>
          <w:rFonts w:asciiTheme="majorBidi" w:hAnsiTheme="majorBidi" w:cstheme="majorBidi"/>
          <w:b/>
          <w:bCs/>
          <w:sz w:val="28"/>
          <w:szCs w:val="28"/>
        </w:rPr>
        <w:t>User Interface</w:t>
      </w:r>
    </w:p>
    <w:p w14:paraId="0CD95824" w14:textId="1156B6EA" w:rsidR="00C51700" w:rsidRPr="003C1A0A" w:rsidDel="00507F2F" w:rsidRDefault="00C51700">
      <w:pPr>
        <w:spacing w:after="0" w:line="240" w:lineRule="auto"/>
        <w:rPr>
          <w:del w:id="354" w:author="Deep Nidhi" w:date="2023-09-11T16:53:00Z"/>
          <w:rFonts w:asciiTheme="majorBidi" w:hAnsiTheme="majorBidi" w:cstheme="majorBidi"/>
          <w:sz w:val="24"/>
          <w:szCs w:val="24"/>
        </w:rPr>
      </w:pPr>
    </w:p>
    <w:p w14:paraId="4F3AC2BA" w14:textId="5D289606" w:rsidR="007549E1" w:rsidRPr="003C1A0A" w:rsidRDefault="007549E1">
      <w:pPr>
        <w:spacing w:after="0" w:line="240" w:lineRule="auto"/>
        <w:rPr>
          <w:rFonts w:asciiTheme="majorBidi" w:hAnsiTheme="majorBidi" w:cstheme="majorBidi"/>
          <w:sz w:val="24"/>
          <w:szCs w:val="24"/>
        </w:rPr>
      </w:pPr>
      <w:r w:rsidRPr="003C1A0A">
        <w:rPr>
          <w:rFonts w:asciiTheme="majorBidi" w:hAnsiTheme="majorBidi" w:cstheme="majorBidi"/>
          <w:sz w:val="24"/>
          <w:szCs w:val="24"/>
        </w:rPr>
        <w:br w:type="page"/>
      </w:r>
    </w:p>
    <w:p w14:paraId="1FC0ABDE" w14:textId="6A2ACB87" w:rsidR="00C51700" w:rsidRPr="003C1A0A" w:rsidRDefault="00A941B2" w:rsidP="00C51700">
      <w:pPr>
        <w:spacing w:after="0" w:line="240" w:lineRule="auto"/>
        <w:rPr>
          <w:rFonts w:asciiTheme="majorBidi" w:hAnsiTheme="majorBidi" w:cstheme="majorBidi"/>
          <w:b/>
          <w:bCs/>
          <w:sz w:val="28"/>
          <w:szCs w:val="28"/>
        </w:rPr>
      </w:pPr>
      <w:r w:rsidRPr="003C1A0A">
        <w:rPr>
          <w:rFonts w:asciiTheme="majorBidi" w:hAnsiTheme="majorBidi" w:cstheme="majorBidi"/>
          <w:b/>
          <w:bCs/>
          <w:noProof/>
          <w:sz w:val="28"/>
          <w:szCs w:val="28"/>
          <w:lang w:bidi="hi-IN"/>
        </w:rPr>
        <w:lastRenderedPageBreak/>
        <w:drawing>
          <wp:anchor distT="0" distB="0" distL="114300" distR="114300" simplePos="0" relativeHeight="252215296" behindDoc="0" locked="0" layoutInCell="1" allowOverlap="1" wp14:anchorId="49CC4C67" wp14:editId="1E4A4412">
            <wp:simplePos x="0" y="0"/>
            <wp:positionH relativeFrom="column">
              <wp:posOffset>0</wp:posOffset>
            </wp:positionH>
            <wp:positionV relativeFrom="paragraph">
              <wp:posOffset>375920</wp:posOffset>
            </wp:positionV>
            <wp:extent cx="8224520" cy="4626610"/>
            <wp:effectExtent l="0" t="0" r="5080" b="2540"/>
            <wp:wrapTopAndBottom/>
            <wp:docPr id="182799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92702"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8224520" cy="4626610"/>
                    </a:xfrm>
                    <a:prstGeom prst="rect">
                      <a:avLst/>
                    </a:prstGeom>
                  </pic:spPr>
                </pic:pic>
              </a:graphicData>
            </a:graphic>
            <wp14:sizeRelV relativeFrom="margin">
              <wp14:pctHeight>0</wp14:pctHeight>
            </wp14:sizeRelV>
          </wp:anchor>
        </w:drawing>
      </w:r>
      <w:r w:rsidR="00FA173C" w:rsidRPr="003C1A0A">
        <w:rPr>
          <w:rFonts w:asciiTheme="majorBidi" w:hAnsiTheme="majorBidi" w:cstheme="majorBidi"/>
          <w:b/>
          <w:bCs/>
          <w:sz w:val="28"/>
          <w:szCs w:val="28"/>
        </w:rPr>
        <w:t>Core Application</w:t>
      </w:r>
    </w:p>
    <w:p w14:paraId="6287EB35" w14:textId="541FFC9C" w:rsidR="00C51700" w:rsidRPr="003C1A0A" w:rsidRDefault="00C51700">
      <w:pPr>
        <w:spacing w:after="0" w:line="240" w:lineRule="auto"/>
        <w:rPr>
          <w:rFonts w:asciiTheme="majorBidi" w:hAnsiTheme="majorBidi" w:cstheme="majorBidi"/>
          <w:b/>
          <w:bCs/>
          <w:sz w:val="28"/>
          <w:szCs w:val="28"/>
        </w:rPr>
        <w:sectPr w:rsidR="00C51700" w:rsidRPr="003C1A0A" w:rsidSect="00C51700">
          <w:headerReference w:type="first" r:id="rId14"/>
          <w:pgSz w:w="15840" w:h="12240" w:orient="landscape"/>
          <w:pgMar w:top="1440" w:right="1440" w:bottom="1440" w:left="1440" w:header="720" w:footer="720" w:gutter="0"/>
          <w:cols w:space="720"/>
          <w:formProt w:val="0"/>
          <w:titlePg/>
          <w:docGrid w:linePitch="299" w:charSpace="-2049"/>
        </w:sectPr>
      </w:pPr>
      <w:r w:rsidRPr="003C1A0A">
        <w:rPr>
          <w:rFonts w:asciiTheme="majorBidi" w:hAnsiTheme="majorBidi" w:cstheme="majorBidi"/>
          <w:b/>
          <w:bCs/>
          <w:sz w:val="28"/>
          <w:szCs w:val="28"/>
        </w:rPr>
        <w:br w:type="page"/>
      </w:r>
    </w:p>
    <w:p w14:paraId="796DE642" w14:textId="0728E2D7" w:rsidR="00186678" w:rsidRPr="003C1A0A" w:rsidRDefault="00521C69" w:rsidP="00521C69">
      <w:pPr>
        <w:pStyle w:val="Heading2"/>
        <w:rPr>
          <w:rFonts w:asciiTheme="majorBidi" w:hAnsiTheme="majorBidi"/>
        </w:rPr>
      </w:pPr>
      <w:bookmarkStart w:id="355" w:name="_Toc56010069"/>
      <w:bookmarkStart w:id="356" w:name="_Toc145327299"/>
      <w:bookmarkEnd w:id="347"/>
      <w:bookmarkEnd w:id="348"/>
      <w:r w:rsidRPr="003C1A0A">
        <w:rPr>
          <w:rFonts w:asciiTheme="majorBidi" w:hAnsiTheme="majorBidi"/>
        </w:rPr>
        <w:lastRenderedPageBreak/>
        <w:t>2.</w:t>
      </w:r>
      <w:r w:rsidR="004F7813" w:rsidRPr="003C1A0A">
        <w:rPr>
          <w:rFonts w:asciiTheme="majorBidi" w:hAnsiTheme="majorBidi"/>
        </w:rPr>
        <w:t>4</w:t>
      </w:r>
      <w:r w:rsidRPr="003C1A0A">
        <w:rPr>
          <w:rFonts w:asciiTheme="majorBidi" w:hAnsiTheme="majorBidi"/>
        </w:rPr>
        <w:t xml:space="preserve"> </w:t>
      </w:r>
      <w:r w:rsidR="007E4431" w:rsidRPr="003C1A0A">
        <w:rPr>
          <w:rFonts w:asciiTheme="majorBidi" w:hAnsiTheme="majorBidi"/>
        </w:rPr>
        <w:t>System</w:t>
      </w:r>
      <w:r w:rsidR="00186678" w:rsidRPr="003C1A0A">
        <w:rPr>
          <w:rFonts w:asciiTheme="majorBidi" w:hAnsiTheme="majorBidi"/>
        </w:rPr>
        <w:t xml:space="preserve"> Security</w:t>
      </w:r>
      <w:bookmarkEnd w:id="349"/>
      <w:bookmarkEnd w:id="355"/>
      <w:bookmarkEnd w:id="356"/>
    </w:p>
    <w:p w14:paraId="2B5412E8" w14:textId="46773BC3" w:rsidR="00565CF7" w:rsidRPr="003C1A0A" w:rsidRDefault="00565CF7" w:rsidP="00565CF7">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System security refers to the measures and practices implemented to protect the system and data from unauthorized access, damage, or disruption. It involves a combination of hardware, software, and procedural controls to ensure the confidentiality, integrity, and availability of information and resources. Below will be the security measures used in the platform:</w:t>
      </w:r>
    </w:p>
    <w:p w14:paraId="3998D0E0" w14:textId="62CB0B22" w:rsidR="00565CF7" w:rsidRPr="003C1A0A" w:rsidRDefault="0076250B"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 xml:space="preserve">The platform will implement </w:t>
      </w:r>
      <w:r w:rsidR="00565CF7" w:rsidRPr="003C1A0A">
        <w:rPr>
          <w:rFonts w:asciiTheme="majorBidi" w:hAnsiTheme="majorBidi" w:cstheme="majorBidi"/>
          <w:sz w:val="24"/>
          <w:szCs w:val="24"/>
        </w:rPr>
        <w:t>strong authentication mechanisms, such as multi-factor authentication (MFA), to ensure that users provide multiple forms of identification before accessing the system. This helps prevent unauthorized access even if passwords are compromised.</w:t>
      </w:r>
    </w:p>
    <w:p w14:paraId="1714D90A" w14:textId="5EDB1BF0" w:rsidR="00565CF7" w:rsidRPr="003C1A0A" w:rsidRDefault="0076250B"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There will be policies to k</w:t>
      </w:r>
      <w:r w:rsidR="00565CF7" w:rsidRPr="003C1A0A">
        <w:rPr>
          <w:rFonts w:asciiTheme="majorBidi" w:hAnsiTheme="majorBidi" w:cstheme="majorBidi"/>
          <w:sz w:val="24"/>
          <w:szCs w:val="24"/>
        </w:rPr>
        <w:t xml:space="preserve">eep operating systems, applications, and software up to date with the latest security patches and updates. Regularly applying patches </w:t>
      </w:r>
      <w:r w:rsidRPr="003C1A0A">
        <w:rPr>
          <w:rFonts w:asciiTheme="majorBidi" w:hAnsiTheme="majorBidi" w:cstheme="majorBidi"/>
          <w:sz w:val="24"/>
          <w:szCs w:val="24"/>
        </w:rPr>
        <w:t xml:space="preserve">will </w:t>
      </w:r>
      <w:r w:rsidR="00565CF7" w:rsidRPr="003C1A0A">
        <w:rPr>
          <w:rFonts w:asciiTheme="majorBidi" w:hAnsiTheme="majorBidi" w:cstheme="majorBidi"/>
          <w:sz w:val="24"/>
          <w:szCs w:val="24"/>
        </w:rPr>
        <w:t>help</w:t>
      </w:r>
      <w:r w:rsidRPr="003C1A0A">
        <w:rPr>
          <w:rFonts w:asciiTheme="majorBidi" w:hAnsiTheme="majorBidi" w:cstheme="majorBidi"/>
          <w:sz w:val="24"/>
          <w:szCs w:val="24"/>
        </w:rPr>
        <w:t xml:space="preserve"> to</w:t>
      </w:r>
      <w:r w:rsidR="00565CF7" w:rsidRPr="003C1A0A">
        <w:rPr>
          <w:rFonts w:asciiTheme="majorBidi" w:hAnsiTheme="majorBidi" w:cstheme="majorBidi"/>
          <w:sz w:val="24"/>
          <w:szCs w:val="24"/>
        </w:rPr>
        <w:t xml:space="preserve"> address known vulnerabilities and protects against exploits.</w:t>
      </w:r>
    </w:p>
    <w:p w14:paraId="74CF324F" w14:textId="279EC3EF" w:rsidR="00565CF7" w:rsidRPr="003C1A0A" w:rsidRDefault="0076250B"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The platform will e</w:t>
      </w:r>
      <w:r w:rsidR="00565CF7" w:rsidRPr="003C1A0A">
        <w:rPr>
          <w:rFonts w:asciiTheme="majorBidi" w:hAnsiTheme="majorBidi" w:cstheme="majorBidi"/>
          <w:sz w:val="24"/>
          <w:szCs w:val="24"/>
        </w:rPr>
        <w:t>nforce strong password policies, requiring users to create complex passwords that are regularly updated. Passwords should be unique, lengthy, and a combination of letters, numbers, and special characters.</w:t>
      </w:r>
    </w:p>
    <w:p w14:paraId="1BE29A16" w14:textId="14C38298" w:rsidR="00565CF7" w:rsidRPr="003C1A0A" w:rsidRDefault="00DC4179"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 xml:space="preserve">The </w:t>
      </w:r>
      <w:r w:rsidR="0076250B" w:rsidRPr="003C1A0A">
        <w:rPr>
          <w:rFonts w:asciiTheme="majorBidi" w:hAnsiTheme="majorBidi" w:cstheme="majorBidi"/>
          <w:sz w:val="24"/>
          <w:szCs w:val="24"/>
        </w:rPr>
        <w:t>platform will i</w:t>
      </w:r>
      <w:r w:rsidR="00565CF7" w:rsidRPr="003C1A0A">
        <w:rPr>
          <w:rFonts w:asciiTheme="majorBidi" w:hAnsiTheme="majorBidi" w:cstheme="majorBidi"/>
          <w:sz w:val="24"/>
          <w:szCs w:val="24"/>
        </w:rPr>
        <w:t>mplement access controls based on the principle of least privilege, ensuring that users only have access to the resources necessary for their roles. Regularly review and revoke unnecessary privileges to minimize the risk of unauthorized access.</w:t>
      </w:r>
    </w:p>
    <w:p w14:paraId="68B85F7E" w14:textId="2B75B6B8" w:rsidR="00565CF7" w:rsidRPr="003C1A0A" w:rsidRDefault="0076250B"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The infrastructure to deploy the platform will s</w:t>
      </w:r>
      <w:r w:rsidR="00565CF7" w:rsidRPr="003C1A0A">
        <w:rPr>
          <w:rFonts w:asciiTheme="majorBidi" w:hAnsiTheme="majorBidi" w:cstheme="majorBidi"/>
          <w:sz w:val="24"/>
          <w:szCs w:val="24"/>
        </w:rPr>
        <w:t>egment networks into separate zones or subnets to isolate critical systems and restrict unauthorized access. This helps contain potential security breaches and limits lateral movement within the network.</w:t>
      </w:r>
    </w:p>
    <w:p w14:paraId="67A58CEA" w14:textId="5DEF7ED8" w:rsidR="00565CF7" w:rsidRPr="003C1A0A" w:rsidRDefault="0076250B"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It is suggested to d</w:t>
      </w:r>
      <w:r w:rsidR="00565CF7" w:rsidRPr="003C1A0A">
        <w:rPr>
          <w:rFonts w:asciiTheme="majorBidi" w:hAnsiTheme="majorBidi" w:cstheme="majorBidi"/>
          <w:sz w:val="24"/>
          <w:szCs w:val="24"/>
        </w:rPr>
        <w:t>eploy firewalls to monitor and control incoming and outgoing network traffic. Configure firewalls to allow only necessary network connections and block unauthorized access attempts.</w:t>
      </w:r>
    </w:p>
    <w:p w14:paraId="2948BABC" w14:textId="07307702" w:rsidR="00565CF7" w:rsidRPr="003C1A0A" w:rsidRDefault="0076250B"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I</w:t>
      </w:r>
      <w:r w:rsidR="00DC4179" w:rsidRPr="003C1A0A">
        <w:rPr>
          <w:rFonts w:asciiTheme="majorBidi" w:hAnsiTheme="majorBidi" w:cstheme="majorBidi"/>
          <w:sz w:val="24"/>
          <w:szCs w:val="24"/>
        </w:rPr>
        <w:t>t is suggested to install utilizes</w:t>
      </w:r>
      <w:r w:rsidRPr="003C1A0A">
        <w:rPr>
          <w:rFonts w:asciiTheme="majorBidi" w:hAnsiTheme="majorBidi" w:cstheme="majorBidi"/>
          <w:sz w:val="24"/>
          <w:szCs w:val="24"/>
        </w:rPr>
        <w:t xml:space="preserve"> to</w:t>
      </w:r>
      <w:r w:rsidR="00565CF7" w:rsidRPr="003C1A0A">
        <w:rPr>
          <w:rFonts w:asciiTheme="majorBidi" w:hAnsiTheme="majorBidi" w:cstheme="majorBidi"/>
          <w:sz w:val="24"/>
          <w:szCs w:val="24"/>
        </w:rPr>
        <w:t xml:space="preserve"> detect </w:t>
      </w:r>
      <w:r w:rsidRPr="003C1A0A">
        <w:rPr>
          <w:rFonts w:asciiTheme="majorBidi" w:hAnsiTheme="majorBidi" w:cstheme="majorBidi"/>
          <w:sz w:val="24"/>
          <w:szCs w:val="24"/>
        </w:rPr>
        <w:t xml:space="preserve">intrusions </w:t>
      </w:r>
      <w:r w:rsidR="00565CF7" w:rsidRPr="003C1A0A">
        <w:rPr>
          <w:rFonts w:asciiTheme="majorBidi" w:hAnsiTheme="majorBidi" w:cstheme="majorBidi"/>
          <w:sz w:val="24"/>
          <w:szCs w:val="24"/>
        </w:rPr>
        <w:t xml:space="preserve">to monitor network traffic and identify potential security threats or attacks. These </w:t>
      </w:r>
      <w:r w:rsidRPr="003C1A0A">
        <w:rPr>
          <w:rFonts w:asciiTheme="majorBidi" w:hAnsiTheme="majorBidi" w:cstheme="majorBidi"/>
          <w:sz w:val="24"/>
          <w:szCs w:val="24"/>
        </w:rPr>
        <w:t>utilities</w:t>
      </w:r>
      <w:r w:rsidR="00565CF7" w:rsidRPr="003C1A0A">
        <w:rPr>
          <w:rFonts w:asciiTheme="majorBidi" w:hAnsiTheme="majorBidi" w:cstheme="majorBidi"/>
          <w:sz w:val="24"/>
          <w:szCs w:val="24"/>
        </w:rPr>
        <w:t xml:space="preserve"> can detect and respond to malicious activities in real-time.</w:t>
      </w:r>
    </w:p>
    <w:p w14:paraId="6D35D754" w14:textId="5ADB1E29" w:rsidR="00565CF7" w:rsidRPr="003C1A0A" w:rsidRDefault="0076250B"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 xml:space="preserve">The </w:t>
      </w:r>
      <w:r w:rsidR="00DC4179" w:rsidRPr="003C1A0A">
        <w:rPr>
          <w:rFonts w:asciiTheme="majorBidi" w:hAnsiTheme="majorBidi" w:cstheme="majorBidi"/>
          <w:sz w:val="24"/>
          <w:szCs w:val="24"/>
        </w:rPr>
        <w:t>platform</w:t>
      </w:r>
      <w:r w:rsidRPr="003C1A0A">
        <w:rPr>
          <w:rFonts w:asciiTheme="majorBidi" w:hAnsiTheme="majorBidi" w:cstheme="majorBidi"/>
          <w:sz w:val="24"/>
          <w:szCs w:val="24"/>
        </w:rPr>
        <w:t xml:space="preserve"> will i</w:t>
      </w:r>
      <w:r w:rsidR="00565CF7" w:rsidRPr="003C1A0A">
        <w:rPr>
          <w:rFonts w:asciiTheme="majorBidi" w:hAnsiTheme="majorBidi" w:cstheme="majorBidi"/>
          <w:sz w:val="24"/>
          <w:szCs w:val="24"/>
        </w:rPr>
        <w:t xml:space="preserve">mplement encryption mechanisms to protect sensitive data both at rest and in transit. Encrypt data </w:t>
      </w:r>
      <w:r w:rsidRPr="003C1A0A">
        <w:rPr>
          <w:rFonts w:asciiTheme="majorBidi" w:hAnsiTheme="majorBidi" w:cstheme="majorBidi"/>
          <w:sz w:val="24"/>
          <w:szCs w:val="24"/>
        </w:rPr>
        <w:t>with</w:t>
      </w:r>
      <w:r w:rsidR="00565CF7" w:rsidRPr="003C1A0A">
        <w:rPr>
          <w:rFonts w:asciiTheme="majorBidi" w:hAnsiTheme="majorBidi" w:cstheme="majorBidi"/>
          <w:sz w:val="24"/>
          <w:szCs w:val="24"/>
        </w:rPr>
        <w:t xml:space="preserve"> encryption keys </w:t>
      </w:r>
      <w:r w:rsidRPr="003C1A0A">
        <w:rPr>
          <w:rFonts w:asciiTheme="majorBidi" w:hAnsiTheme="majorBidi" w:cstheme="majorBidi"/>
          <w:sz w:val="24"/>
          <w:szCs w:val="24"/>
        </w:rPr>
        <w:t>will secure the underlying datasets</w:t>
      </w:r>
      <w:r w:rsidR="00565CF7" w:rsidRPr="003C1A0A">
        <w:rPr>
          <w:rFonts w:asciiTheme="majorBidi" w:hAnsiTheme="majorBidi" w:cstheme="majorBidi"/>
          <w:sz w:val="24"/>
          <w:szCs w:val="24"/>
        </w:rPr>
        <w:t>.</w:t>
      </w:r>
    </w:p>
    <w:p w14:paraId="279ED2D5" w14:textId="2320E15D" w:rsidR="00565CF7" w:rsidRPr="003C1A0A" w:rsidRDefault="0076250B"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lastRenderedPageBreak/>
        <w:t>There will be scripts implemented to r</w:t>
      </w:r>
      <w:r w:rsidR="00565CF7" w:rsidRPr="003C1A0A">
        <w:rPr>
          <w:rFonts w:asciiTheme="majorBidi" w:hAnsiTheme="majorBidi" w:cstheme="majorBidi"/>
          <w:sz w:val="24"/>
          <w:szCs w:val="24"/>
        </w:rPr>
        <w:t xml:space="preserve">egularly backup critical data and ensure backups are stored securely. Regularly test </w:t>
      </w:r>
      <w:r w:rsidRPr="003C1A0A">
        <w:rPr>
          <w:rFonts w:asciiTheme="majorBidi" w:hAnsiTheme="majorBidi" w:cstheme="majorBidi"/>
          <w:sz w:val="24"/>
          <w:szCs w:val="24"/>
        </w:rPr>
        <w:t xml:space="preserve">will be done to </w:t>
      </w:r>
      <w:r w:rsidR="00565CF7" w:rsidRPr="003C1A0A">
        <w:rPr>
          <w:rFonts w:asciiTheme="majorBidi" w:hAnsiTheme="majorBidi" w:cstheme="majorBidi"/>
          <w:sz w:val="24"/>
          <w:szCs w:val="24"/>
        </w:rPr>
        <w:t>the restoration process to ensure data can be recovered in the event of data loss or system failure.</w:t>
      </w:r>
    </w:p>
    <w:p w14:paraId="26687627" w14:textId="3F7277CA" w:rsidR="00565CF7" w:rsidRPr="003C1A0A" w:rsidRDefault="0076250B"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It is suggested to c</w:t>
      </w:r>
      <w:r w:rsidR="00565CF7" w:rsidRPr="003C1A0A">
        <w:rPr>
          <w:rFonts w:asciiTheme="majorBidi" w:hAnsiTheme="majorBidi" w:cstheme="majorBidi"/>
          <w:sz w:val="24"/>
          <w:szCs w:val="24"/>
        </w:rPr>
        <w:t xml:space="preserve">onduct regular security awareness and training programs for </w:t>
      </w:r>
      <w:r w:rsidRPr="003C1A0A">
        <w:rPr>
          <w:rFonts w:asciiTheme="majorBidi" w:hAnsiTheme="majorBidi" w:cstheme="majorBidi"/>
          <w:sz w:val="24"/>
          <w:szCs w:val="24"/>
        </w:rPr>
        <w:t>the system administrator</w:t>
      </w:r>
      <w:r w:rsidR="00EA2FAC" w:rsidRPr="003C1A0A">
        <w:rPr>
          <w:rFonts w:asciiTheme="majorBidi" w:hAnsiTheme="majorBidi" w:cstheme="majorBidi"/>
          <w:sz w:val="24"/>
          <w:szCs w:val="24"/>
        </w:rPr>
        <w:t xml:space="preserve"> </w:t>
      </w:r>
      <w:r w:rsidR="00565CF7" w:rsidRPr="003C1A0A">
        <w:rPr>
          <w:rFonts w:asciiTheme="majorBidi" w:hAnsiTheme="majorBidi" w:cstheme="majorBidi"/>
          <w:sz w:val="24"/>
          <w:szCs w:val="24"/>
        </w:rPr>
        <w:t>about security best practices, social engineering techniques, and the importance of safeguarding sensitive information.</w:t>
      </w:r>
    </w:p>
    <w:p w14:paraId="0566F0EF" w14:textId="070742F2" w:rsidR="00565CF7" w:rsidRPr="003C1A0A" w:rsidRDefault="00DC4179"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IT p</w:t>
      </w:r>
      <w:r w:rsidR="00EA2FAC" w:rsidRPr="003C1A0A">
        <w:rPr>
          <w:rFonts w:asciiTheme="majorBidi" w:hAnsiTheme="majorBidi" w:cstheme="majorBidi"/>
          <w:sz w:val="24"/>
          <w:szCs w:val="24"/>
        </w:rPr>
        <w:t>olicies will be drafted to d</w:t>
      </w:r>
      <w:r w:rsidR="00565CF7" w:rsidRPr="003C1A0A">
        <w:rPr>
          <w:rFonts w:asciiTheme="majorBidi" w:hAnsiTheme="majorBidi" w:cstheme="majorBidi"/>
          <w:sz w:val="24"/>
          <w:szCs w:val="24"/>
        </w:rPr>
        <w:t>evelop and maintain an incident response plan that outlines the steps to be taken in the event of a security incident or breach. This</w:t>
      </w:r>
      <w:r w:rsidR="00EA2FAC" w:rsidRPr="003C1A0A">
        <w:rPr>
          <w:rFonts w:asciiTheme="majorBidi" w:hAnsiTheme="majorBidi" w:cstheme="majorBidi"/>
          <w:sz w:val="24"/>
          <w:szCs w:val="24"/>
        </w:rPr>
        <w:t xml:space="preserve"> will</w:t>
      </w:r>
      <w:r w:rsidR="00565CF7" w:rsidRPr="003C1A0A">
        <w:rPr>
          <w:rFonts w:asciiTheme="majorBidi" w:hAnsiTheme="majorBidi" w:cstheme="majorBidi"/>
          <w:sz w:val="24"/>
          <w:szCs w:val="24"/>
        </w:rPr>
        <w:t xml:space="preserve"> include clear procedures for identifying, containing, investigating, and mitigating security incidents.</w:t>
      </w:r>
    </w:p>
    <w:p w14:paraId="7A6CF57F" w14:textId="20A03810" w:rsidR="00565CF7" w:rsidRPr="003C1A0A" w:rsidRDefault="00DC4179"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 xml:space="preserve">Security Audit will be conducted </w:t>
      </w:r>
      <w:r w:rsidR="00565CF7" w:rsidRPr="003C1A0A">
        <w:rPr>
          <w:rFonts w:asciiTheme="majorBidi" w:hAnsiTheme="majorBidi" w:cstheme="majorBidi"/>
          <w:sz w:val="24"/>
          <w:szCs w:val="24"/>
        </w:rPr>
        <w:t xml:space="preserve">identify vulnerabilities, evaluate existing security controls, and implement necessary improvements. This </w:t>
      </w:r>
      <w:r w:rsidRPr="003C1A0A">
        <w:rPr>
          <w:rFonts w:asciiTheme="majorBidi" w:hAnsiTheme="majorBidi" w:cstheme="majorBidi"/>
          <w:sz w:val="24"/>
          <w:szCs w:val="24"/>
        </w:rPr>
        <w:t xml:space="preserve">will </w:t>
      </w:r>
      <w:r w:rsidR="00565CF7" w:rsidRPr="003C1A0A">
        <w:rPr>
          <w:rFonts w:asciiTheme="majorBidi" w:hAnsiTheme="majorBidi" w:cstheme="majorBidi"/>
          <w:sz w:val="24"/>
          <w:szCs w:val="24"/>
        </w:rPr>
        <w:t>help ensure that security measures are up to date and effective.</w:t>
      </w:r>
    </w:p>
    <w:p w14:paraId="132BF6D7" w14:textId="4774B3DC" w:rsidR="00565CF7" w:rsidRPr="003C1A0A" w:rsidRDefault="00DC4179"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IT</w:t>
      </w:r>
      <w:r w:rsidR="00EA2FAC" w:rsidRPr="003C1A0A">
        <w:rPr>
          <w:rFonts w:asciiTheme="majorBidi" w:hAnsiTheme="majorBidi" w:cstheme="majorBidi"/>
          <w:sz w:val="24"/>
          <w:szCs w:val="24"/>
        </w:rPr>
        <w:t xml:space="preserve"> policies will include i</w:t>
      </w:r>
      <w:r w:rsidR="00565CF7" w:rsidRPr="003C1A0A">
        <w:rPr>
          <w:rFonts w:asciiTheme="majorBidi" w:hAnsiTheme="majorBidi" w:cstheme="majorBidi"/>
          <w:sz w:val="24"/>
          <w:szCs w:val="24"/>
        </w:rPr>
        <w:t>mplement</w:t>
      </w:r>
      <w:r w:rsidR="00EA2FAC" w:rsidRPr="003C1A0A">
        <w:rPr>
          <w:rFonts w:asciiTheme="majorBidi" w:hAnsiTheme="majorBidi" w:cstheme="majorBidi"/>
          <w:sz w:val="24"/>
          <w:szCs w:val="24"/>
        </w:rPr>
        <w:t>ing</w:t>
      </w:r>
      <w:r w:rsidR="00565CF7" w:rsidRPr="003C1A0A">
        <w:rPr>
          <w:rFonts w:asciiTheme="majorBidi" w:hAnsiTheme="majorBidi" w:cstheme="majorBidi"/>
          <w:sz w:val="24"/>
          <w:szCs w:val="24"/>
        </w:rPr>
        <w:t xml:space="preserve"> strict security measures when working with vendors and third-party providers. Ensure that they have appropriate security controls in place to protect sensitive data and access to systems.</w:t>
      </w:r>
    </w:p>
    <w:p w14:paraId="3250411A" w14:textId="6324D3F7" w:rsidR="00565CF7" w:rsidRPr="003C1A0A" w:rsidRDefault="00EA2FAC"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The system administrator will be i</w:t>
      </w:r>
      <w:r w:rsidR="00565CF7" w:rsidRPr="003C1A0A">
        <w:rPr>
          <w:rFonts w:asciiTheme="majorBidi" w:hAnsiTheme="majorBidi" w:cstheme="majorBidi"/>
          <w:sz w:val="24"/>
          <w:szCs w:val="24"/>
        </w:rPr>
        <w:t>mplement</w:t>
      </w:r>
      <w:r w:rsidRPr="003C1A0A">
        <w:rPr>
          <w:rFonts w:asciiTheme="majorBidi" w:hAnsiTheme="majorBidi" w:cstheme="majorBidi"/>
          <w:sz w:val="24"/>
          <w:szCs w:val="24"/>
        </w:rPr>
        <w:t>ing</w:t>
      </w:r>
      <w:r w:rsidR="00565CF7" w:rsidRPr="003C1A0A">
        <w:rPr>
          <w:rFonts w:asciiTheme="majorBidi" w:hAnsiTheme="majorBidi" w:cstheme="majorBidi"/>
          <w:sz w:val="24"/>
          <w:szCs w:val="24"/>
        </w:rPr>
        <w:t xml:space="preserve"> monitoring systems and logging mechanisms to capture and analyze system logs and network activities. </w:t>
      </w:r>
      <w:r w:rsidRPr="003C1A0A">
        <w:rPr>
          <w:rFonts w:asciiTheme="majorBidi" w:hAnsiTheme="majorBidi" w:cstheme="majorBidi"/>
          <w:sz w:val="24"/>
          <w:szCs w:val="24"/>
        </w:rPr>
        <w:t>There will be r</w:t>
      </w:r>
      <w:r w:rsidR="00565CF7" w:rsidRPr="003C1A0A">
        <w:rPr>
          <w:rFonts w:asciiTheme="majorBidi" w:hAnsiTheme="majorBidi" w:cstheme="majorBidi"/>
          <w:sz w:val="24"/>
          <w:szCs w:val="24"/>
        </w:rPr>
        <w:t>egularly review logs for suspicious activities and promptly respond to any security incidents.</w:t>
      </w:r>
    </w:p>
    <w:p w14:paraId="2C2292B8" w14:textId="16E48ACB" w:rsidR="00565CF7" w:rsidRPr="003C1A0A" w:rsidRDefault="00EA2FAC" w:rsidP="00405E8C">
      <w:pPr>
        <w:pStyle w:val="ListParagraph"/>
        <w:numPr>
          <w:ilvl w:val="0"/>
          <w:numId w:val="43"/>
        </w:numPr>
        <w:spacing w:before="240" w:after="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The production server will i</w:t>
      </w:r>
      <w:r w:rsidR="00565CF7" w:rsidRPr="003C1A0A">
        <w:rPr>
          <w:rFonts w:asciiTheme="majorBidi" w:hAnsiTheme="majorBidi" w:cstheme="majorBidi"/>
          <w:sz w:val="24"/>
          <w:szCs w:val="24"/>
        </w:rPr>
        <w:t>mplement continuous security monitoring tools and processes to proactively detect and respond to security threats and vulnerabilities in real-time.</w:t>
      </w:r>
    </w:p>
    <w:p w14:paraId="125A19EF" w14:textId="5A632391" w:rsidR="00565CF7" w:rsidRPr="003C1A0A" w:rsidRDefault="00D11B82" w:rsidP="00DC4179">
      <w:pPr>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Furthermore, </w:t>
      </w:r>
      <w:proofErr w:type="gramStart"/>
      <w:r w:rsidRPr="003C1A0A">
        <w:rPr>
          <w:rFonts w:asciiTheme="majorBidi" w:hAnsiTheme="majorBidi" w:cstheme="majorBidi"/>
          <w:sz w:val="24"/>
          <w:szCs w:val="24"/>
        </w:rPr>
        <w:t>a</w:t>
      </w:r>
      <w:proofErr w:type="gramEnd"/>
      <w:r w:rsidRPr="003C1A0A">
        <w:rPr>
          <w:rFonts w:asciiTheme="majorBidi" w:hAnsiTheme="majorBidi" w:cstheme="majorBidi"/>
          <w:sz w:val="24"/>
          <w:szCs w:val="24"/>
        </w:rPr>
        <w:t xml:space="preserve"> IT security policy, IT contingency plan and IT risk assessment plan will be developed and submitted for review to finalize and implement. </w:t>
      </w:r>
      <w:r w:rsidR="00565CF7" w:rsidRPr="003C1A0A">
        <w:rPr>
          <w:rFonts w:asciiTheme="majorBidi" w:hAnsiTheme="majorBidi" w:cstheme="majorBidi"/>
          <w:sz w:val="24"/>
          <w:szCs w:val="24"/>
        </w:rPr>
        <w:t xml:space="preserve">These </w:t>
      </w:r>
      <w:r w:rsidRPr="003C1A0A">
        <w:rPr>
          <w:rFonts w:asciiTheme="majorBidi" w:hAnsiTheme="majorBidi" w:cstheme="majorBidi"/>
          <w:sz w:val="24"/>
          <w:szCs w:val="24"/>
        </w:rPr>
        <w:t xml:space="preserve">security policy and plans </w:t>
      </w:r>
      <w:r w:rsidR="00EA2FAC" w:rsidRPr="003C1A0A">
        <w:rPr>
          <w:rFonts w:asciiTheme="majorBidi" w:hAnsiTheme="majorBidi" w:cstheme="majorBidi"/>
          <w:sz w:val="24"/>
          <w:szCs w:val="24"/>
        </w:rPr>
        <w:t>will</w:t>
      </w:r>
      <w:r w:rsidR="00565CF7" w:rsidRPr="003C1A0A">
        <w:rPr>
          <w:rFonts w:asciiTheme="majorBidi" w:hAnsiTheme="majorBidi" w:cstheme="majorBidi"/>
          <w:sz w:val="24"/>
          <w:szCs w:val="24"/>
        </w:rPr>
        <w:t xml:space="preserve"> be tailored to the specific needs and risks of </w:t>
      </w:r>
      <w:r w:rsidR="00EA2FAC" w:rsidRPr="003C1A0A">
        <w:rPr>
          <w:rFonts w:asciiTheme="majorBidi" w:hAnsiTheme="majorBidi" w:cstheme="majorBidi"/>
          <w:sz w:val="24"/>
          <w:szCs w:val="24"/>
        </w:rPr>
        <w:t>MauStats platform</w:t>
      </w:r>
      <w:r w:rsidR="00565CF7" w:rsidRPr="003C1A0A">
        <w:rPr>
          <w:rFonts w:asciiTheme="majorBidi" w:hAnsiTheme="majorBidi" w:cstheme="majorBidi"/>
          <w:sz w:val="24"/>
          <w:szCs w:val="24"/>
        </w:rPr>
        <w:t>. Regularly review and updat</w:t>
      </w:r>
      <w:r w:rsidR="00EA2FAC" w:rsidRPr="003C1A0A">
        <w:rPr>
          <w:rFonts w:asciiTheme="majorBidi" w:hAnsiTheme="majorBidi" w:cstheme="majorBidi"/>
          <w:sz w:val="24"/>
          <w:szCs w:val="24"/>
        </w:rPr>
        <w:t>ing</w:t>
      </w:r>
      <w:r w:rsidR="00565CF7" w:rsidRPr="003C1A0A">
        <w:rPr>
          <w:rFonts w:asciiTheme="majorBidi" w:hAnsiTheme="majorBidi" w:cstheme="majorBidi"/>
          <w:sz w:val="24"/>
          <w:szCs w:val="24"/>
        </w:rPr>
        <w:t xml:space="preserve"> security policies</w:t>
      </w:r>
      <w:r w:rsidR="00EA2FAC" w:rsidRPr="003C1A0A">
        <w:rPr>
          <w:rFonts w:asciiTheme="majorBidi" w:hAnsiTheme="majorBidi" w:cstheme="majorBidi"/>
          <w:sz w:val="24"/>
          <w:szCs w:val="24"/>
        </w:rPr>
        <w:t xml:space="preserve"> will be</w:t>
      </w:r>
      <w:r w:rsidR="00565CF7" w:rsidRPr="003C1A0A">
        <w:rPr>
          <w:rFonts w:asciiTheme="majorBidi" w:hAnsiTheme="majorBidi" w:cstheme="majorBidi"/>
          <w:sz w:val="24"/>
          <w:szCs w:val="24"/>
        </w:rPr>
        <w:t xml:space="preserve"> practice</w:t>
      </w:r>
      <w:r w:rsidR="00EA2FAC" w:rsidRPr="003C1A0A">
        <w:rPr>
          <w:rFonts w:asciiTheme="majorBidi" w:hAnsiTheme="majorBidi" w:cstheme="majorBidi"/>
          <w:sz w:val="24"/>
          <w:szCs w:val="24"/>
        </w:rPr>
        <w:t>d</w:t>
      </w:r>
      <w:r w:rsidR="00565CF7" w:rsidRPr="003C1A0A">
        <w:rPr>
          <w:rFonts w:asciiTheme="majorBidi" w:hAnsiTheme="majorBidi" w:cstheme="majorBidi"/>
          <w:sz w:val="24"/>
          <w:szCs w:val="24"/>
        </w:rPr>
        <w:t xml:space="preserve"> to address emerging threats and maintain</w:t>
      </w:r>
      <w:r w:rsidRPr="003C1A0A">
        <w:rPr>
          <w:rFonts w:asciiTheme="majorBidi" w:hAnsiTheme="majorBidi" w:cstheme="majorBidi"/>
          <w:sz w:val="24"/>
          <w:szCs w:val="24"/>
        </w:rPr>
        <w:t>ing</w:t>
      </w:r>
      <w:r w:rsidR="00565CF7" w:rsidRPr="003C1A0A">
        <w:rPr>
          <w:rFonts w:asciiTheme="majorBidi" w:hAnsiTheme="majorBidi" w:cstheme="majorBidi"/>
          <w:sz w:val="24"/>
          <w:szCs w:val="24"/>
        </w:rPr>
        <w:t xml:space="preserve"> an effective security posture.</w:t>
      </w:r>
    </w:p>
    <w:p w14:paraId="429FDADD" w14:textId="66488740" w:rsidR="00565CF7" w:rsidRPr="003C1A0A" w:rsidRDefault="00D11B82" w:rsidP="00EA2FAC">
      <w:pPr>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The development process of the platform will</w:t>
      </w:r>
      <w:r w:rsidR="00565CF7" w:rsidRPr="003C1A0A">
        <w:rPr>
          <w:rFonts w:asciiTheme="majorBidi" w:hAnsiTheme="majorBidi" w:cstheme="majorBidi"/>
          <w:sz w:val="24"/>
          <w:szCs w:val="24"/>
        </w:rPr>
        <w:t xml:space="preserve"> ensure that all vulnerabilities of the web application will be identified and corrective measures </w:t>
      </w:r>
      <w:r w:rsidRPr="003C1A0A">
        <w:rPr>
          <w:rFonts w:asciiTheme="majorBidi" w:hAnsiTheme="majorBidi" w:cstheme="majorBidi"/>
          <w:sz w:val="24"/>
          <w:szCs w:val="24"/>
        </w:rPr>
        <w:t>will be</w:t>
      </w:r>
      <w:r w:rsidR="00565CF7" w:rsidRPr="003C1A0A">
        <w:rPr>
          <w:rFonts w:asciiTheme="majorBidi" w:hAnsiTheme="majorBidi" w:cstheme="majorBidi"/>
          <w:sz w:val="24"/>
          <w:szCs w:val="24"/>
        </w:rPr>
        <w:t xml:space="preserve"> taken</w:t>
      </w:r>
      <w:r w:rsidRPr="003C1A0A">
        <w:rPr>
          <w:rFonts w:asciiTheme="majorBidi" w:hAnsiTheme="majorBidi" w:cstheme="majorBidi"/>
          <w:sz w:val="24"/>
          <w:szCs w:val="24"/>
        </w:rPr>
        <w:t xml:space="preserve"> to address them</w:t>
      </w:r>
      <w:r w:rsidR="00565CF7" w:rsidRPr="003C1A0A">
        <w:rPr>
          <w:rFonts w:asciiTheme="majorBidi" w:hAnsiTheme="majorBidi" w:cstheme="majorBidi"/>
          <w:sz w:val="24"/>
          <w:szCs w:val="24"/>
        </w:rPr>
        <w:t xml:space="preserve">. The web application environment including the scripting language, web server software, and the </w:t>
      </w:r>
      <w:r w:rsidR="00791499" w:rsidRPr="003C1A0A">
        <w:rPr>
          <w:rFonts w:asciiTheme="majorBidi" w:hAnsiTheme="majorBidi" w:cstheme="majorBidi"/>
          <w:sz w:val="24"/>
          <w:szCs w:val="24"/>
        </w:rPr>
        <w:t xml:space="preserve">recommended </w:t>
      </w:r>
      <w:r w:rsidR="00565CF7" w:rsidRPr="003C1A0A">
        <w:rPr>
          <w:rFonts w:asciiTheme="majorBidi" w:hAnsiTheme="majorBidi" w:cstheme="majorBidi"/>
          <w:sz w:val="24"/>
          <w:szCs w:val="24"/>
        </w:rPr>
        <w:t xml:space="preserve">operating system are </w:t>
      </w:r>
      <w:r w:rsidR="00791499" w:rsidRPr="003C1A0A">
        <w:rPr>
          <w:rFonts w:asciiTheme="majorBidi" w:hAnsiTheme="majorBidi" w:cstheme="majorBidi"/>
          <w:sz w:val="24"/>
          <w:szCs w:val="24"/>
        </w:rPr>
        <w:t>listed in the next section of this document</w:t>
      </w:r>
      <w:r w:rsidR="00565CF7" w:rsidRPr="003C1A0A">
        <w:rPr>
          <w:rFonts w:asciiTheme="majorBidi" w:hAnsiTheme="majorBidi" w:cstheme="majorBidi"/>
          <w:sz w:val="24"/>
          <w:szCs w:val="24"/>
        </w:rPr>
        <w:t xml:space="preserve">. Configuration and coding will be done in the applications to manage the identified vulnerabilities. Manual testing will be conducted </w:t>
      </w:r>
      <w:r w:rsidR="00565CF7" w:rsidRPr="003C1A0A">
        <w:rPr>
          <w:rFonts w:asciiTheme="majorBidi" w:hAnsiTheme="majorBidi" w:cstheme="majorBidi"/>
          <w:sz w:val="24"/>
          <w:szCs w:val="24"/>
        </w:rPr>
        <w:lastRenderedPageBreak/>
        <w:t>on the applications to ensure that no known vulnerabilities exist. Below are some of the known vulnerabilities that will be handled in the platform</w:t>
      </w:r>
      <w:r w:rsidR="00EA2FAC" w:rsidRPr="003C1A0A">
        <w:rPr>
          <w:rFonts w:asciiTheme="majorBidi" w:hAnsiTheme="majorBidi" w:cstheme="majorBidi"/>
          <w:sz w:val="24"/>
          <w:szCs w:val="24"/>
        </w:rPr>
        <w:t>.</w:t>
      </w:r>
    </w:p>
    <w:p w14:paraId="099C15F9" w14:textId="77777777" w:rsidR="00565CF7" w:rsidRPr="003C1A0A" w:rsidRDefault="00565CF7" w:rsidP="00565CF7">
      <w:pPr>
        <w:pStyle w:val="ListParagraph"/>
        <w:numPr>
          <w:ilvl w:val="0"/>
          <w:numId w:val="1"/>
        </w:numPr>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Establishing and enforcing controls to restrict access to platform and sensitive data.</w:t>
      </w:r>
    </w:p>
    <w:p w14:paraId="4403A216" w14:textId="77777777" w:rsidR="00565CF7" w:rsidRPr="003C1A0A" w:rsidRDefault="00565CF7" w:rsidP="00565CF7">
      <w:pPr>
        <w:pStyle w:val="ListParagraph"/>
        <w:numPr>
          <w:ilvl w:val="0"/>
          <w:numId w:val="1"/>
        </w:numPr>
        <w:spacing w:before="240" w:after="0" w:line="360" w:lineRule="auto"/>
        <w:jc w:val="both"/>
        <w:rPr>
          <w:rFonts w:asciiTheme="majorBidi" w:hAnsiTheme="majorBidi" w:cstheme="majorBidi"/>
          <w:sz w:val="24"/>
          <w:szCs w:val="24"/>
        </w:rPr>
      </w:pPr>
      <w:r w:rsidRPr="003C1A0A">
        <w:rPr>
          <w:rFonts w:asciiTheme="majorBidi" w:hAnsiTheme="majorBidi" w:cstheme="majorBidi"/>
          <w:sz w:val="24"/>
          <w:szCs w:val="24"/>
        </w:rPr>
        <w:t>Displaying the passwords between client and server in clear text</w:t>
      </w:r>
    </w:p>
    <w:p w14:paraId="5A6DFB69" w14:textId="77777777" w:rsidR="00565CF7" w:rsidRPr="003C1A0A" w:rsidRDefault="00565CF7" w:rsidP="00565CF7">
      <w:pPr>
        <w:pStyle w:val="ListParagraph"/>
        <w:numPr>
          <w:ilvl w:val="0"/>
          <w:numId w:val="1"/>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Session hijacking</w:t>
      </w:r>
    </w:p>
    <w:p w14:paraId="4852C7AE" w14:textId="77777777" w:rsidR="00565CF7" w:rsidRPr="003C1A0A" w:rsidRDefault="00565CF7" w:rsidP="00565CF7">
      <w:pPr>
        <w:pStyle w:val="ListParagraph"/>
        <w:numPr>
          <w:ilvl w:val="0"/>
          <w:numId w:val="1"/>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Cross-site request forgery (CSRF) attack to load a page containing malicious request</w:t>
      </w:r>
    </w:p>
    <w:p w14:paraId="2AC34491" w14:textId="77777777" w:rsidR="00565CF7" w:rsidRPr="003C1A0A" w:rsidRDefault="00565CF7" w:rsidP="00565CF7">
      <w:pPr>
        <w:pStyle w:val="ListParagraph"/>
        <w:numPr>
          <w:ilvl w:val="0"/>
          <w:numId w:val="1"/>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Upload malicious (.exe) file</w:t>
      </w:r>
    </w:p>
    <w:p w14:paraId="202A26CD" w14:textId="77777777" w:rsidR="00565CF7" w:rsidRPr="003C1A0A" w:rsidRDefault="00565CF7" w:rsidP="00565CF7">
      <w:pPr>
        <w:pStyle w:val="ListParagraph"/>
        <w:numPr>
          <w:ilvl w:val="0"/>
          <w:numId w:val="1"/>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Brute force attack</w:t>
      </w:r>
    </w:p>
    <w:p w14:paraId="0C1F3BD3" w14:textId="77777777" w:rsidR="00565CF7" w:rsidRPr="003C1A0A" w:rsidRDefault="00565CF7" w:rsidP="00565CF7">
      <w:pPr>
        <w:pStyle w:val="ListParagraph"/>
        <w:numPr>
          <w:ilvl w:val="0"/>
          <w:numId w:val="1"/>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Not maintaining audit trails</w:t>
      </w:r>
    </w:p>
    <w:p w14:paraId="2546CDB8" w14:textId="77777777" w:rsidR="00565CF7" w:rsidRPr="003C1A0A" w:rsidRDefault="00565CF7" w:rsidP="00565CF7">
      <w:pPr>
        <w:pStyle w:val="ListParagraph"/>
        <w:numPr>
          <w:ilvl w:val="0"/>
          <w:numId w:val="1"/>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Runtime/Server error</w:t>
      </w:r>
    </w:p>
    <w:p w14:paraId="284ECAEF" w14:textId="77777777" w:rsidR="00565CF7" w:rsidRPr="003C1A0A" w:rsidRDefault="00565CF7" w:rsidP="00565CF7">
      <w:pPr>
        <w:pStyle w:val="ListParagraph"/>
        <w:numPr>
          <w:ilvl w:val="0"/>
          <w:numId w:val="1"/>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View the authenticated page from the cache of the browser</w:t>
      </w:r>
    </w:p>
    <w:p w14:paraId="71CC0A6A" w14:textId="77777777" w:rsidR="00565CF7" w:rsidRPr="003C1A0A" w:rsidRDefault="00565CF7" w:rsidP="00565CF7">
      <w:pPr>
        <w:pStyle w:val="ListParagraph"/>
        <w:numPr>
          <w:ilvl w:val="0"/>
          <w:numId w:val="1"/>
        </w:numPr>
        <w:spacing w:line="360" w:lineRule="auto"/>
        <w:jc w:val="both"/>
        <w:rPr>
          <w:rFonts w:asciiTheme="majorBidi" w:hAnsiTheme="majorBidi" w:cstheme="majorBidi"/>
          <w:sz w:val="24"/>
          <w:szCs w:val="24"/>
        </w:rPr>
      </w:pPr>
      <w:r w:rsidRPr="003C1A0A">
        <w:rPr>
          <w:rFonts w:asciiTheme="majorBidi" w:hAnsiTheme="majorBidi" w:cstheme="majorBidi"/>
          <w:sz w:val="24"/>
          <w:szCs w:val="24"/>
        </w:rPr>
        <w:t>Server version discloser in the header response</w:t>
      </w:r>
    </w:p>
    <w:p w14:paraId="3BB86B4F" w14:textId="77777777" w:rsidR="00565CF7" w:rsidRPr="003C1A0A" w:rsidRDefault="00565CF7" w:rsidP="00565CF7">
      <w:pPr>
        <w:pStyle w:val="ListParagraph"/>
        <w:numPr>
          <w:ilvl w:val="0"/>
          <w:numId w:val="1"/>
        </w:numPr>
        <w:spacing w:line="360" w:lineRule="auto"/>
        <w:jc w:val="both"/>
        <w:rPr>
          <w:rFonts w:asciiTheme="majorBidi" w:hAnsiTheme="majorBidi" w:cstheme="majorBidi"/>
          <w:sz w:val="24"/>
          <w:szCs w:val="24"/>
        </w:rPr>
      </w:pPr>
      <w:r w:rsidRPr="003C1A0A">
        <w:rPr>
          <w:rFonts w:asciiTheme="majorBidi" w:hAnsiTheme="majorBidi" w:cstheme="majorBidi"/>
          <w:sz w:val="24"/>
          <w:szCs w:val="24"/>
        </w:rPr>
        <w:t>Implementing regular data backups to ensure that critical information can be restored in case of data loss.</w:t>
      </w:r>
    </w:p>
    <w:p w14:paraId="16316C13" w14:textId="5496D8F8" w:rsidR="00C16559" w:rsidRPr="003C1A0A" w:rsidRDefault="00521C69" w:rsidP="00521C69">
      <w:pPr>
        <w:pStyle w:val="Heading2"/>
        <w:rPr>
          <w:rFonts w:asciiTheme="majorBidi" w:hAnsiTheme="majorBidi"/>
        </w:rPr>
      </w:pPr>
      <w:bookmarkStart w:id="357" w:name="_Toc145327300"/>
      <w:r w:rsidRPr="003C1A0A">
        <w:rPr>
          <w:rFonts w:asciiTheme="majorBidi" w:hAnsiTheme="majorBidi"/>
        </w:rPr>
        <w:t>2.</w:t>
      </w:r>
      <w:r w:rsidR="004F7813" w:rsidRPr="003C1A0A">
        <w:rPr>
          <w:rFonts w:asciiTheme="majorBidi" w:hAnsiTheme="majorBidi"/>
        </w:rPr>
        <w:t>5</w:t>
      </w:r>
      <w:r w:rsidRPr="003C1A0A">
        <w:rPr>
          <w:rFonts w:asciiTheme="majorBidi" w:hAnsiTheme="majorBidi"/>
        </w:rPr>
        <w:t xml:space="preserve"> </w:t>
      </w:r>
      <w:r w:rsidR="00C16559" w:rsidRPr="003C1A0A">
        <w:rPr>
          <w:rFonts w:asciiTheme="majorBidi" w:hAnsiTheme="majorBidi"/>
        </w:rPr>
        <w:t>Technology Stack</w:t>
      </w:r>
      <w:bookmarkEnd w:id="357"/>
    </w:p>
    <w:p w14:paraId="010BE049" w14:textId="77777777" w:rsidR="00C16559" w:rsidRPr="003C1A0A" w:rsidRDefault="00C16559" w:rsidP="00C16559">
      <w:pPr>
        <w:spacing w:after="240" w:line="360" w:lineRule="auto"/>
        <w:jc w:val="both"/>
        <w:rPr>
          <w:rFonts w:asciiTheme="majorBidi" w:hAnsiTheme="majorBidi" w:cstheme="majorBidi"/>
          <w:b/>
          <w:bCs/>
          <w:sz w:val="24"/>
          <w:szCs w:val="24"/>
        </w:rPr>
      </w:pPr>
      <w:r w:rsidRPr="003C1A0A">
        <w:rPr>
          <w:rFonts w:asciiTheme="majorBidi" w:hAnsiTheme="majorBidi" w:cstheme="majorBidi"/>
          <w:sz w:val="24"/>
          <w:szCs w:val="24"/>
        </w:rPr>
        <w:t xml:space="preserve">The platform will be developed using the following environment and tools. See </w:t>
      </w:r>
      <w:r w:rsidRPr="003C1A0A">
        <w:rPr>
          <w:rFonts w:asciiTheme="majorBidi" w:hAnsiTheme="majorBidi" w:cstheme="majorBidi"/>
          <w:b/>
          <w:bCs/>
          <w:sz w:val="24"/>
          <w:szCs w:val="24"/>
        </w:rPr>
        <w:t>Annexure E: Software Architecture.</w:t>
      </w:r>
    </w:p>
    <w:p w14:paraId="3FA7F9A8" w14:textId="77777777" w:rsidR="00C16559" w:rsidRPr="003C1A0A" w:rsidRDefault="00C16559" w:rsidP="00C16559">
      <w:pPr>
        <w:spacing w:after="0"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Web Applications</w:t>
      </w:r>
    </w:p>
    <w:p w14:paraId="2A217129" w14:textId="57581430" w:rsidR="00C16559" w:rsidRPr="003C1A0A" w:rsidRDefault="00C16559" w:rsidP="00C16559">
      <w:pPr>
        <w:spacing w:after="0" w:line="360" w:lineRule="auto"/>
        <w:jc w:val="both"/>
        <w:rPr>
          <w:rFonts w:asciiTheme="majorBidi" w:hAnsiTheme="majorBidi" w:cstheme="majorBidi"/>
          <w:b/>
          <w:bCs/>
          <w:sz w:val="24"/>
          <w:szCs w:val="24"/>
        </w:rPr>
      </w:pPr>
      <w:r w:rsidRPr="003C1A0A">
        <w:rPr>
          <w:rFonts w:asciiTheme="majorBidi" w:hAnsiTheme="majorBidi" w:cstheme="majorBidi"/>
          <w:color w:val="808080" w:themeColor="background1" w:themeShade="80"/>
          <w:sz w:val="24"/>
          <w:szCs w:val="24"/>
        </w:rPr>
        <w:t>Operating Tool</w:t>
      </w:r>
      <w:r w:rsidRPr="003C1A0A">
        <w:rPr>
          <w:rFonts w:asciiTheme="majorBidi" w:hAnsiTheme="majorBidi" w:cstheme="majorBidi"/>
          <w:sz w:val="24"/>
          <w:szCs w:val="24"/>
        </w:rPr>
        <w:t xml:space="preserve"> </w:t>
      </w:r>
      <w:r w:rsidRPr="003C1A0A">
        <w:rPr>
          <w:rFonts w:asciiTheme="majorBidi" w:hAnsiTheme="majorBidi" w:cstheme="majorBidi"/>
          <w:sz w:val="24"/>
          <w:szCs w:val="24"/>
        </w:rPr>
        <w:tab/>
      </w:r>
      <w:r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Pr="003C1A0A">
        <w:rPr>
          <w:rFonts w:asciiTheme="majorBidi" w:hAnsiTheme="majorBidi" w:cstheme="majorBidi"/>
          <w:sz w:val="24"/>
          <w:szCs w:val="24"/>
        </w:rPr>
        <w:t>Ubuntu v20.04</w:t>
      </w:r>
    </w:p>
    <w:p w14:paraId="5FFEE9A4" w14:textId="017B795E" w:rsidR="00C16559" w:rsidRPr="003C1A0A" w:rsidRDefault="00C16559" w:rsidP="00C16559">
      <w:pPr>
        <w:spacing w:before="60" w:after="240" w:line="276"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t>Front-end Language</w:t>
      </w:r>
      <w:r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Pr="003C1A0A">
        <w:rPr>
          <w:rFonts w:asciiTheme="majorBidi" w:hAnsiTheme="majorBidi" w:cstheme="majorBidi"/>
          <w:sz w:val="24"/>
          <w:szCs w:val="24"/>
        </w:rPr>
        <w:t>JavaScript vES2015, HTML v5.0, CSS v3.0</w:t>
      </w:r>
    </w:p>
    <w:p w14:paraId="515617D0" w14:textId="02079E33" w:rsidR="00C16559" w:rsidRPr="003C1A0A" w:rsidRDefault="00C16559" w:rsidP="00C16559">
      <w:pPr>
        <w:spacing w:before="60" w:after="240" w:line="276"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t>Visualization Library</w:t>
      </w:r>
      <w:r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00823A51" w:rsidRPr="003C1A0A">
        <w:rPr>
          <w:rFonts w:asciiTheme="majorBidi" w:hAnsiTheme="majorBidi" w:cstheme="majorBidi"/>
          <w:sz w:val="24"/>
          <w:szCs w:val="24"/>
        </w:rPr>
        <w:t>ECharts v</w:t>
      </w:r>
      <w:r w:rsidR="006F5431" w:rsidRPr="003C1A0A">
        <w:rPr>
          <w:rFonts w:asciiTheme="majorBidi" w:hAnsiTheme="majorBidi" w:cstheme="majorBidi"/>
          <w:sz w:val="24"/>
          <w:szCs w:val="24"/>
        </w:rPr>
        <w:t>5.4</w:t>
      </w:r>
      <w:r w:rsidR="00823A51" w:rsidRPr="003C1A0A">
        <w:rPr>
          <w:rFonts w:asciiTheme="majorBidi" w:hAnsiTheme="majorBidi" w:cstheme="majorBidi"/>
          <w:sz w:val="24"/>
          <w:szCs w:val="24"/>
        </w:rPr>
        <w:t>, Leafletv1.9.3</w:t>
      </w:r>
    </w:p>
    <w:p w14:paraId="6EDC5B3B" w14:textId="31F16066" w:rsidR="00C16559" w:rsidRPr="003C1A0A" w:rsidRDefault="00C16559" w:rsidP="00C16559">
      <w:pPr>
        <w:spacing w:before="60" w:after="240" w:line="276"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t>Front-end Framework</w:t>
      </w:r>
      <w:r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Pr="003C1A0A">
        <w:rPr>
          <w:rFonts w:asciiTheme="majorBidi" w:hAnsiTheme="majorBidi" w:cstheme="majorBidi"/>
          <w:sz w:val="24"/>
          <w:szCs w:val="24"/>
        </w:rPr>
        <w:t>Angular v1</w:t>
      </w:r>
      <w:r w:rsidR="006F5431" w:rsidRPr="003C1A0A">
        <w:rPr>
          <w:rFonts w:asciiTheme="majorBidi" w:hAnsiTheme="majorBidi" w:cstheme="majorBidi"/>
          <w:sz w:val="24"/>
          <w:szCs w:val="24"/>
        </w:rPr>
        <w:t>5</w:t>
      </w:r>
    </w:p>
    <w:p w14:paraId="16A4CA04" w14:textId="2434E23C" w:rsidR="00C16559" w:rsidRPr="003C1A0A" w:rsidRDefault="00C16559" w:rsidP="00C16559">
      <w:pPr>
        <w:tabs>
          <w:tab w:val="left" w:pos="2160"/>
        </w:tabs>
        <w:spacing w:before="60" w:after="240" w:line="276"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t>Back-end Language</w:t>
      </w:r>
      <w:r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00823A51" w:rsidRPr="003C1A0A">
        <w:rPr>
          <w:rFonts w:asciiTheme="majorBidi" w:hAnsiTheme="majorBidi" w:cstheme="majorBidi"/>
          <w:sz w:val="24"/>
          <w:szCs w:val="24"/>
        </w:rPr>
        <w:t>Node.js v18.1</w:t>
      </w:r>
      <w:r w:rsidR="000A7506" w:rsidRPr="003C1A0A">
        <w:rPr>
          <w:rFonts w:asciiTheme="majorBidi" w:hAnsiTheme="majorBidi" w:cstheme="majorBidi"/>
          <w:sz w:val="24"/>
          <w:szCs w:val="24"/>
        </w:rPr>
        <w:t>0</w:t>
      </w:r>
      <w:r w:rsidR="00823A51" w:rsidRPr="003C1A0A">
        <w:rPr>
          <w:rFonts w:asciiTheme="majorBidi" w:hAnsiTheme="majorBidi" w:cstheme="majorBidi"/>
          <w:sz w:val="24"/>
          <w:szCs w:val="24"/>
        </w:rPr>
        <w:t>.0, PHP v7</w:t>
      </w:r>
      <w:r w:rsidR="00E85586" w:rsidRPr="003C1A0A">
        <w:rPr>
          <w:rFonts w:asciiTheme="majorBidi" w:hAnsiTheme="majorBidi" w:cstheme="majorBidi"/>
          <w:sz w:val="24"/>
          <w:szCs w:val="24"/>
        </w:rPr>
        <w:t>.2</w:t>
      </w:r>
      <w:r w:rsidR="00823A51" w:rsidRPr="003C1A0A">
        <w:rPr>
          <w:rFonts w:asciiTheme="majorBidi" w:hAnsiTheme="majorBidi" w:cstheme="majorBidi"/>
          <w:sz w:val="24"/>
          <w:szCs w:val="24"/>
        </w:rPr>
        <w:t>, Python v3.</w:t>
      </w:r>
      <w:r w:rsidR="0009570E" w:rsidRPr="003C1A0A">
        <w:rPr>
          <w:rFonts w:asciiTheme="majorBidi" w:hAnsiTheme="majorBidi" w:cstheme="majorBidi"/>
          <w:sz w:val="24"/>
          <w:szCs w:val="24"/>
        </w:rPr>
        <w:t>8</w:t>
      </w:r>
    </w:p>
    <w:p w14:paraId="418574F4" w14:textId="6FAFBE8B" w:rsidR="00823A51" w:rsidRPr="003C1A0A" w:rsidRDefault="00C16559" w:rsidP="00823A51">
      <w:pPr>
        <w:spacing w:before="60" w:after="240" w:line="276"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t>Back-end Framework</w:t>
      </w:r>
      <w:r w:rsidRPr="003C1A0A">
        <w:rPr>
          <w:rFonts w:asciiTheme="majorBidi" w:hAnsiTheme="majorBidi" w:cstheme="majorBidi"/>
          <w:color w:val="808080" w:themeColor="background1" w:themeShade="80"/>
          <w:sz w:val="24"/>
          <w:szCs w:val="24"/>
        </w:rPr>
        <w:tab/>
      </w:r>
      <w:r w:rsidR="006632CE" w:rsidRPr="003C1A0A">
        <w:rPr>
          <w:rFonts w:asciiTheme="majorBidi" w:hAnsiTheme="majorBidi" w:cstheme="majorBidi"/>
          <w:color w:val="808080" w:themeColor="background1" w:themeShade="80"/>
          <w:sz w:val="24"/>
          <w:szCs w:val="24"/>
        </w:rPr>
        <w:tab/>
      </w:r>
      <w:r w:rsidR="006632CE" w:rsidRPr="003C1A0A">
        <w:rPr>
          <w:rFonts w:asciiTheme="majorBidi" w:hAnsiTheme="majorBidi" w:cstheme="majorBidi"/>
          <w:color w:val="808080" w:themeColor="background1" w:themeShade="80"/>
          <w:sz w:val="24"/>
          <w:szCs w:val="24"/>
        </w:rPr>
        <w:tab/>
      </w:r>
      <w:r w:rsidR="00823A51" w:rsidRPr="003C1A0A">
        <w:rPr>
          <w:rFonts w:asciiTheme="majorBidi" w:hAnsiTheme="majorBidi" w:cstheme="majorBidi"/>
          <w:sz w:val="24"/>
          <w:szCs w:val="24"/>
        </w:rPr>
        <w:t>Express v4.16.2, Laravel v8.11.2, Django v4.2</w:t>
      </w:r>
    </w:p>
    <w:p w14:paraId="1121D77F" w14:textId="1D66B826" w:rsidR="00C16559" w:rsidRPr="003C1A0A" w:rsidRDefault="00C16559" w:rsidP="00C16559">
      <w:pPr>
        <w:tabs>
          <w:tab w:val="left" w:pos="2790"/>
        </w:tabs>
        <w:spacing w:before="60" w:after="240" w:line="276"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t>Database Tool</w:t>
      </w:r>
      <w:r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Pr="003C1A0A">
        <w:rPr>
          <w:rFonts w:asciiTheme="majorBidi" w:hAnsiTheme="majorBidi" w:cstheme="majorBidi"/>
          <w:sz w:val="24"/>
          <w:szCs w:val="24"/>
        </w:rPr>
        <w:tab/>
      </w:r>
      <w:r w:rsidR="00823A51" w:rsidRPr="003C1A0A">
        <w:rPr>
          <w:rFonts w:asciiTheme="majorBidi" w:hAnsiTheme="majorBidi" w:cstheme="majorBidi"/>
          <w:sz w:val="24"/>
          <w:szCs w:val="24"/>
        </w:rPr>
        <w:t>Mongo DB v5.0, Redis v7.0, Hadoop v3.3</w:t>
      </w:r>
      <w:r w:rsidR="006F5431" w:rsidRPr="003C1A0A">
        <w:rPr>
          <w:rFonts w:asciiTheme="majorBidi" w:hAnsiTheme="majorBidi" w:cstheme="majorBidi"/>
          <w:sz w:val="24"/>
          <w:szCs w:val="24"/>
        </w:rPr>
        <w:t>, Hudi v0.13.1</w:t>
      </w:r>
    </w:p>
    <w:p w14:paraId="5A54D137" w14:textId="3A7B102A" w:rsidR="00C16559" w:rsidRPr="003C1A0A" w:rsidRDefault="00C16559" w:rsidP="00C16559">
      <w:pPr>
        <w:spacing w:before="60" w:after="240" w:line="276"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t>Server Type</w:t>
      </w:r>
      <w:r w:rsidRPr="003C1A0A">
        <w:rPr>
          <w:rFonts w:asciiTheme="majorBidi" w:hAnsiTheme="majorBidi" w:cstheme="majorBidi"/>
          <w:sz w:val="24"/>
          <w:szCs w:val="24"/>
        </w:rPr>
        <w:tab/>
      </w:r>
      <w:r w:rsidRPr="003C1A0A">
        <w:rPr>
          <w:rFonts w:asciiTheme="majorBidi" w:hAnsiTheme="majorBidi" w:cstheme="majorBidi"/>
          <w:sz w:val="24"/>
          <w:szCs w:val="24"/>
        </w:rPr>
        <w:tab/>
      </w:r>
      <w:r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Pr="003C1A0A">
        <w:rPr>
          <w:rFonts w:asciiTheme="majorBidi" w:hAnsiTheme="majorBidi" w:cstheme="majorBidi"/>
          <w:sz w:val="24"/>
          <w:szCs w:val="24"/>
        </w:rPr>
        <w:t>Apache v2.4*, Docker v20.10.7, Docker composer v1.27.0</w:t>
      </w:r>
    </w:p>
    <w:p w14:paraId="02EB2006" w14:textId="77777777" w:rsidR="00C16559" w:rsidRPr="003C1A0A" w:rsidRDefault="00C16559" w:rsidP="00C16559">
      <w:pPr>
        <w:spacing w:before="240" w:after="240"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Data will be imported from Comma Separated Value (CSV files).</w:t>
      </w:r>
    </w:p>
    <w:p w14:paraId="11382F05" w14:textId="0628E12E" w:rsidR="00C16559" w:rsidRPr="003C1A0A" w:rsidRDefault="00521C69" w:rsidP="00521C69">
      <w:pPr>
        <w:pStyle w:val="Heading2"/>
        <w:rPr>
          <w:rFonts w:asciiTheme="majorBidi" w:hAnsiTheme="majorBidi"/>
        </w:rPr>
      </w:pPr>
      <w:bookmarkStart w:id="358" w:name="_Toc145327301"/>
      <w:r w:rsidRPr="003C1A0A">
        <w:rPr>
          <w:rFonts w:asciiTheme="majorBidi" w:hAnsiTheme="majorBidi"/>
        </w:rPr>
        <w:t>2.</w:t>
      </w:r>
      <w:r w:rsidR="004F7813" w:rsidRPr="003C1A0A">
        <w:rPr>
          <w:rFonts w:asciiTheme="majorBidi" w:hAnsiTheme="majorBidi"/>
        </w:rPr>
        <w:t>6</w:t>
      </w:r>
      <w:r w:rsidRPr="003C1A0A">
        <w:rPr>
          <w:rFonts w:asciiTheme="majorBidi" w:hAnsiTheme="majorBidi"/>
        </w:rPr>
        <w:t xml:space="preserve"> </w:t>
      </w:r>
      <w:r w:rsidR="00C16559" w:rsidRPr="003C1A0A">
        <w:rPr>
          <w:rFonts w:asciiTheme="majorBidi" w:hAnsiTheme="majorBidi"/>
        </w:rPr>
        <w:t>Web Hosting Requirements</w:t>
      </w:r>
      <w:bookmarkEnd w:id="358"/>
    </w:p>
    <w:p w14:paraId="392B6907" w14:textId="77777777" w:rsidR="00521C69" w:rsidRPr="003C1A0A" w:rsidRDefault="00521C69" w:rsidP="00521C69">
      <w:pPr>
        <w:rPr>
          <w:rFonts w:asciiTheme="majorBidi" w:hAnsiTheme="majorBidi" w:cstheme="majorBidi"/>
          <w:b/>
          <w:sz w:val="24"/>
        </w:rPr>
      </w:pPr>
      <w:r w:rsidRPr="003C1A0A">
        <w:rPr>
          <w:rFonts w:asciiTheme="majorBidi" w:hAnsiTheme="majorBidi" w:cstheme="majorBidi"/>
          <w:b/>
          <w:sz w:val="24"/>
        </w:rPr>
        <w:t>User Interfaces</w:t>
      </w:r>
    </w:p>
    <w:p w14:paraId="5168F38E" w14:textId="77777777" w:rsidR="00521C69" w:rsidRPr="003C1A0A" w:rsidRDefault="00521C69" w:rsidP="00521C69">
      <w:pPr>
        <w:pStyle w:val="Text1"/>
        <w:rPr>
          <w:rFonts w:asciiTheme="majorBidi" w:hAnsiTheme="majorBidi" w:cstheme="majorBidi"/>
        </w:rPr>
      </w:pPr>
      <w:r w:rsidRPr="003C1A0A">
        <w:rPr>
          <w:rFonts w:asciiTheme="majorBidi" w:hAnsiTheme="majorBidi" w:cstheme="majorBidi"/>
        </w:rPr>
        <w:t>The user interface of the platform will be compatible with the commonly used internet browsers including Google Chrome, Mozilla Firefox, Internet Explorer and Apple Safari. The user interface will be developed using open-source software development technologies and frameworks.</w:t>
      </w:r>
    </w:p>
    <w:p w14:paraId="42546966" w14:textId="77777777" w:rsidR="00521C69" w:rsidRPr="003C1A0A" w:rsidRDefault="00521C69" w:rsidP="00521C69">
      <w:pPr>
        <w:pStyle w:val="Text1"/>
        <w:rPr>
          <w:rFonts w:asciiTheme="majorBidi" w:hAnsiTheme="majorBidi" w:cstheme="majorBidi"/>
        </w:rPr>
      </w:pPr>
      <w:r w:rsidRPr="003C1A0A">
        <w:rPr>
          <w:rFonts w:asciiTheme="majorBidi" w:hAnsiTheme="majorBidi" w:cstheme="majorBidi"/>
        </w:rPr>
        <w:t>The application will be easy to navigate and will have a menu-driven approach to access the modules based on the user roles and permissions.</w:t>
      </w:r>
    </w:p>
    <w:p w14:paraId="3B5C4D97" w14:textId="77777777" w:rsidR="00521C69" w:rsidRPr="003C1A0A" w:rsidRDefault="00521C69" w:rsidP="00521C69">
      <w:pPr>
        <w:rPr>
          <w:rFonts w:asciiTheme="majorBidi" w:hAnsiTheme="majorBidi" w:cstheme="majorBidi"/>
          <w:b/>
          <w:sz w:val="24"/>
          <w:szCs w:val="24"/>
        </w:rPr>
      </w:pPr>
      <w:bookmarkStart w:id="359" w:name="_tyjcwt"/>
      <w:bookmarkEnd w:id="359"/>
      <w:r w:rsidRPr="003C1A0A">
        <w:rPr>
          <w:rFonts w:asciiTheme="majorBidi" w:hAnsiTheme="majorBidi" w:cstheme="majorBidi"/>
          <w:b/>
          <w:sz w:val="24"/>
          <w:szCs w:val="24"/>
        </w:rPr>
        <w:t>Hardware Interfaces</w:t>
      </w:r>
    </w:p>
    <w:p w14:paraId="5F196408" w14:textId="77777777" w:rsidR="00521C69" w:rsidRPr="003C1A0A" w:rsidRDefault="00521C69" w:rsidP="00521C69">
      <w:pPr>
        <w:pStyle w:val="Text1"/>
        <w:rPr>
          <w:rFonts w:asciiTheme="majorBidi" w:hAnsiTheme="majorBidi" w:cstheme="majorBidi"/>
        </w:rPr>
      </w:pPr>
      <w:r w:rsidRPr="003C1A0A">
        <w:rPr>
          <w:rFonts w:asciiTheme="majorBidi" w:hAnsiTheme="majorBidi" w:cstheme="majorBidi"/>
        </w:rPr>
        <w:t xml:space="preserve">The platform will be deployed either on a physical server or a web server. Internet or LAN connections will be required for the users to connect to the server. </w:t>
      </w:r>
    </w:p>
    <w:p w14:paraId="6C1F805D" w14:textId="77777777" w:rsidR="00521C69" w:rsidRPr="003C1A0A" w:rsidRDefault="00521C69" w:rsidP="00521C69">
      <w:pPr>
        <w:rPr>
          <w:rFonts w:asciiTheme="majorBidi" w:hAnsiTheme="majorBidi" w:cstheme="majorBidi"/>
          <w:b/>
          <w:sz w:val="24"/>
          <w:szCs w:val="24"/>
        </w:rPr>
      </w:pPr>
      <w:bookmarkStart w:id="360" w:name="_3dy6vkm"/>
      <w:bookmarkEnd w:id="360"/>
      <w:r w:rsidRPr="003C1A0A">
        <w:rPr>
          <w:rFonts w:asciiTheme="majorBidi" w:hAnsiTheme="majorBidi" w:cstheme="majorBidi"/>
          <w:b/>
          <w:sz w:val="24"/>
          <w:szCs w:val="24"/>
        </w:rPr>
        <w:t>Software Interfaces</w:t>
      </w:r>
    </w:p>
    <w:p w14:paraId="0F8C5A7C" w14:textId="77777777" w:rsidR="00521C69" w:rsidRPr="003C1A0A" w:rsidRDefault="00521C69" w:rsidP="00521C69">
      <w:pPr>
        <w:pStyle w:val="Text1"/>
        <w:rPr>
          <w:rFonts w:asciiTheme="majorBidi" w:hAnsiTheme="majorBidi" w:cstheme="majorBidi"/>
        </w:rPr>
      </w:pPr>
      <w:bookmarkStart w:id="361" w:name="_1t3h5sf"/>
      <w:bookmarkEnd w:id="361"/>
      <w:r w:rsidRPr="003C1A0A">
        <w:rPr>
          <w:rFonts w:asciiTheme="majorBidi" w:hAnsiTheme="majorBidi" w:cstheme="majorBidi"/>
        </w:rPr>
        <w:t>The platform will be developed using open-source technologies that would allow easy extensibility and scalable communication Interfaces. The platform will use the HTTP protocol for communication over the internet.</w:t>
      </w:r>
    </w:p>
    <w:p w14:paraId="0153323E" w14:textId="6FEAE75A" w:rsidR="00C16559" w:rsidRPr="003C1A0A" w:rsidRDefault="00C16559" w:rsidP="002D0AF2">
      <w:pPr>
        <w:spacing w:after="6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platform will need an internet connection to be deployed. </w:t>
      </w:r>
      <w:r w:rsidR="002D0AF2" w:rsidRPr="003C1A0A">
        <w:rPr>
          <w:rFonts w:asciiTheme="majorBidi" w:hAnsiTheme="majorBidi" w:cstheme="majorBidi"/>
          <w:sz w:val="24"/>
          <w:szCs w:val="24"/>
        </w:rPr>
        <w:t xml:space="preserve">It will be in the cloud on the </w:t>
      </w:r>
      <w:r w:rsidRPr="003C1A0A">
        <w:rPr>
          <w:rFonts w:asciiTheme="majorBidi" w:hAnsiTheme="majorBidi" w:cstheme="majorBidi"/>
          <w:sz w:val="24"/>
          <w:szCs w:val="24"/>
        </w:rPr>
        <w:t>Virtual Machine</w:t>
      </w:r>
      <w:r w:rsidR="002D0AF2" w:rsidRPr="003C1A0A">
        <w:rPr>
          <w:rFonts w:asciiTheme="majorBidi" w:hAnsiTheme="majorBidi" w:cstheme="majorBidi"/>
          <w:sz w:val="24"/>
          <w:szCs w:val="24"/>
        </w:rPr>
        <w:t>s (VMs). T</w:t>
      </w:r>
      <w:r w:rsidRPr="003C1A0A">
        <w:rPr>
          <w:rFonts w:asciiTheme="majorBidi" w:hAnsiTheme="majorBidi" w:cstheme="majorBidi"/>
          <w:sz w:val="24"/>
          <w:szCs w:val="24"/>
        </w:rPr>
        <w:t>he following recommended specifications those should be scalable</w:t>
      </w:r>
      <w:r w:rsidR="002D0AF2" w:rsidRPr="003C1A0A">
        <w:rPr>
          <w:rFonts w:asciiTheme="majorBidi" w:hAnsiTheme="majorBidi" w:cstheme="majorBidi"/>
          <w:sz w:val="24"/>
          <w:szCs w:val="24"/>
        </w:rPr>
        <w:t>.</w:t>
      </w:r>
    </w:p>
    <w:tbl>
      <w:tblPr>
        <w:tblStyle w:val="GridTable4-Accent1"/>
        <w:tblW w:w="9445" w:type="dxa"/>
        <w:tblLook w:val="04A0" w:firstRow="1" w:lastRow="0" w:firstColumn="1" w:lastColumn="0" w:noHBand="0" w:noVBand="1"/>
      </w:tblPr>
      <w:tblGrid>
        <w:gridCol w:w="1255"/>
        <w:gridCol w:w="8190"/>
      </w:tblGrid>
      <w:tr w:rsidR="002C22AC" w:rsidRPr="003C1A0A" w14:paraId="16AB07F0" w14:textId="77777777" w:rsidTr="002C22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78D7D3B6" w14:textId="4200FB11" w:rsidR="002C22AC" w:rsidRPr="003C1A0A" w:rsidRDefault="002C22AC" w:rsidP="002D0AF2">
            <w:pPr>
              <w:spacing w:after="60" w:line="360" w:lineRule="auto"/>
              <w:jc w:val="both"/>
              <w:rPr>
                <w:rFonts w:asciiTheme="majorBidi" w:hAnsiTheme="majorBidi" w:cstheme="majorBidi"/>
                <w:color w:val="FFFFFF" w:themeColor="background1"/>
                <w:sz w:val="24"/>
                <w:szCs w:val="24"/>
              </w:rPr>
            </w:pPr>
            <w:r w:rsidRPr="003C1A0A">
              <w:rPr>
                <w:rFonts w:asciiTheme="majorBidi" w:hAnsiTheme="majorBidi" w:cstheme="majorBidi"/>
                <w:color w:val="FFFFFF" w:themeColor="background1"/>
                <w:sz w:val="24"/>
                <w:szCs w:val="24"/>
              </w:rPr>
              <w:t># of VMs</w:t>
            </w:r>
          </w:p>
        </w:tc>
        <w:tc>
          <w:tcPr>
            <w:tcW w:w="8190" w:type="dxa"/>
          </w:tcPr>
          <w:p w14:paraId="0AE1E215" w14:textId="3C6FFDBF" w:rsidR="002C22AC" w:rsidRPr="003C1A0A" w:rsidRDefault="002C22AC" w:rsidP="002D0AF2">
            <w:pPr>
              <w:spacing w:after="60"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sz w:val="24"/>
                <w:szCs w:val="24"/>
              </w:rPr>
            </w:pPr>
            <w:r w:rsidRPr="003C1A0A">
              <w:rPr>
                <w:rFonts w:asciiTheme="majorBidi" w:hAnsiTheme="majorBidi" w:cstheme="majorBidi"/>
                <w:color w:val="FFFFFF" w:themeColor="background1"/>
                <w:sz w:val="24"/>
                <w:szCs w:val="24"/>
              </w:rPr>
              <w:t>Purpose</w:t>
            </w:r>
          </w:p>
        </w:tc>
      </w:tr>
      <w:tr w:rsidR="00936D53" w:rsidRPr="003C1A0A" w14:paraId="42FE212A" w14:textId="77777777" w:rsidTr="00936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1B6D7724" w14:textId="4160A580" w:rsidR="00936D53" w:rsidRPr="003C1A0A" w:rsidRDefault="00936D53" w:rsidP="00936D53">
            <w:pPr>
              <w:spacing w:after="60" w:line="360" w:lineRule="auto"/>
              <w:rPr>
                <w:rFonts w:asciiTheme="majorBidi" w:hAnsiTheme="majorBidi" w:cstheme="majorBidi"/>
                <w:sz w:val="24"/>
                <w:szCs w:val="24"/>
              </w:rPr>
            </w:pPr>
            <w:r>
              <w:rPr>
                <w:rFonts w:asciiTheme="majorBidi" w:hAnsiTheme="majorBidi" w:cstheme="majorBidi"/>
                <w:sz w:val="24"/>
                <w:szCs w:val="24"/>
              </w:rPr>
              <w:t>2</w:t>
            </w:r>
          </w:p>
        </w:tc>
        <w:tc>
          <w:tcPr>
            <w:tcW w:w="8190" w:type="dxa"/>
          </w:tcPr>
          <w:p w14:paraId="51805307" w14:textId="5E5A89E2" w:rsidR="00936D53" w:rsidRPr="003C1A0A" w:rsidRDefault="00936D53" w:rsidP="00936D53">
            <w:pPr>
              <w:spacing w:after="6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C1A0A">
              <w:rPr>
                <w:rFonts w:asciiTheme="majorBidi" w:hAnsiTheme="majorBidi" w:cstheme="majorBidi"/>
                <w:sz w:val="24"/>
                <w:szCs w:val="24"/>
              </w:rPr>
              <w:t>To host the user interface and the core application</w:t>
            </w:r>
            <w:r>
              <w:rPr>
                <w:rFonts w:asciiTheme="majorBidi" w:hAnsiTheme="majorBidi" w:cstheme="majorBidi"/>
                <w:sz w:val="24"/>
                <w:szCs w:val="24"/>
              </w:rPr>
              <w:t xml:space="preserve"> (for staging and production)</w:t>
            </w:r>
          </w:p>
        </w:tc>
      </w:tr>
      <w:tr w:rsidR="002C22AC" w:rsidRPr="003C1A0A" w14:paraId="035A0F1B" w14:textId="77777777" w:rsidTr="002C22AC">
        <w:tc>
          <w:tcPr>
            <w:cnfStyle w:val="001000000000" w:firstRow="0" w:lastRow="0" w:firstColumn="1" w:lastColumn="0" w:oddVBand="0" w:evenVBand="0" w:oddHBand="0" w:evenHBand="0" w:firstRowFirstColumn="0" w:firstRowLastColumn="0" w:lastRowFirstColumn="0" w:lastRowLastColumn="0"/>
            <w:tcW w:w="1255" w:type="dxa"/>
          </w:tcPr>
          <w:p w14:paraId="43C19006" w14:textId="78DD5A0F" w:rsidR="002C22AC" w:rsidRPr="003C1A0A" w:rsidRDefault="00936D53" w:rsidP="009435CB">
            <w:pPr>
              <w:spacing w:after="60" w:line="360" w:lineRule="auto"/>
              <w:rPr>
                <w:rFonts w:asciiTheme="majorBidi" w:hAnsiTheme="majorBidi" w:cstheme="majorBidi"/>
                <w:sz w:val="24"/>
                <w:szCs w:val="24"/>
              </w:rPr>
            </w:pPr>
            <w:r>
              <w:rPr>
                <w:rFonts w:asciiTheme="majorBidi" w:hAnsiTheme="majorBidi" w:cstheme="majorBidi"/>
                <w:sz w:val="24"/>
                <w:szCs w:val="24"/>
              </w:rPr>
              <w:t>2</w:t>
            </w:r>
          </w:p>
        </w:tc>
        <w:tc>
          <w:tcPr>
            <w:tcW w:w="8190" w:type="dxa"/>
          </w:tcPr>
          <w:p w14:paraId="73BF0CC6" w14:textId="617CF67D" w:rsidR="002C22AC" w:rsidRPr="003C1A0A" w:rsidRDefault="002C22AC" w:rsidP="009435CB">
            <w:pPr>
              <w:spacing w:after="6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C1A0A">
              <w:rPr>
                <w:rFonts w:asciiTheme="majorBidi" w:hAnsiTheme="majorBidi" w:cstheme="majorBidi"/>
                <w:sz w:val="24"/>
                <w:szCs w:val="24"/>
              </w:rPr>
              <w:t>To host the central database</w:t>
            </w:r>
            <w:r w:rsidR="00936D53">
              <w:rPr>
                <w:rFonts w:asciiTheme="majorBidi" w:hAnsiTheme="majorBidi" w:cstheme="majorBidi"/>
                <w:sz w:val="24"/>
                <w:szCs w:val="24"/>
              </w:rPr>
              <w:t xml:space="preserve"> (for staging and production)</w:t>
            </w:r>
          </w:p>
        </w:tc>
      </w:tr>
      <w:tr w:rsidR="002C22AC" w:rsidRPr="003C1A0A" w14:paraId="43C8DDC6" w14:textId="77777777" w:rsidTr="002C2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3A788167" w14:textId="572B9ED0" w:rsidR="002C22AC" w:rsidRPr="003C1A0A" w:rsidRDefault="002C22AC" w:rsidP="009435CB">
            <w:pPr>
              <w:spacing w:after="60" w:line="360" w:lineRule="auto"/>
              <w:rPr>
                <w:rFonts w:asciiTheme="majorBidi" w:hAnsiTheme="majorBidi" w:cstheme="majorBidi"/>
                <w:sz w:val="24"/>
                <w:szCs w:val="24"/>
              </w:rPr>
            </w:pPr>
            <w:r w:rsidRPr="003C1A0A">
              <w:rPr>
                <w:rFonts w:asciiTheme="majorBidi" w:hAnsiTheme="majorBidi" w:cstheme="majorBidi"/>
                <w:sz w:val="24"/>
                <w:szCs w:val="24"/>
              </w:rPr>
              <w:t>1</w:t>
            </w:r>
          </w:p>
        </w:tc>
        <w:tc>
          <w:tcPr>
            <w:tcW w:w="8190" w:type="dxa"/>
          </w:tcPr>
          <w:p w14:paraId="3C09171F" w14:textId="2394AE8A" w:rsidR="002C22AC" w:rsidRPr="003C1A0A" w:rsidRDefault="002C22AC" w:rsidP="009435CB">
            <w:pPr>
              <w:spacing w:after="6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C1A0A">
              <w:rPr>
                <w:rFonts w:asciiTheme="majorBidi" w:hAnsiTheme="majorBidi" w:cstheme="majorBidi"/>
                <w:sz w:val="24"/>
                <w:szCs w:val="24"/>
              </w:rPr>
              <w:t>To host and manage the input files</w:t>
            </w:r>
          </w:p>
        </w:tc>
      </w:tr>
    </w:tbl>
    <w:p w14:paraId="72BC3D4A" w14:textId="63828F59" w:rsidR="009435CB" w:rsidRPr="003C1A0A" w:rsidRDefault="009435CB" w:rsidP="002C22AC">
      <w:pPr>
        <w:spacing w:before="240" w:after="240" w:line="360" w:lineRule="auto"/>
        <w:jc w:val="both"/>
        <w:rPr>
          <w:rFonts w:asciiTheme="majorBidi" w:hAnsiTheme="majorBidi" w:cstheme="majorBidi"/>
          <w:sz w:val="24"/>
          <w:szCs w:val="24"/>
        </w:rPr>
      </w:pPr>
      <w:r w:rsidRPr="003C1A0A">
        <w:rPr>
          <w:rFonts w:asciiTheme="majorBidi" w:hAnsiTheme="majorBidi" w:cstheme="majorBidi"/>
          <w:sz w:val="24"/>
          <w:szCs w:val="24"/>
        </w:rPr>
        <w:t>Each VM should have the following specifications:</w:t>
      </w:r>
    </w:p>
    <w:p w14:paraId="6FBB31BD" w14:textId="4EB78D80" w:rsidR="00C16559" w:rsidRPr="003C1A0A" w:rsidRDefault="00C16559" w:rsidP="004F7813">
      <w:pPr>
        <w:spacing w:after="240" w:line="360"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t>Processor</w:t>
      </w:r>
      <w:r w:rsidRPr="003C1A0A">
        <w:rPr>
          <w:rFonts w:asciiTheme="majorBidi" w:hAnsiTheme="majorBidi" w:cstheme="majorBidi"/>
          <w:sz w:val="24"/>
          <w:szCs w:val="24"/>
        </w:rPr>
        <w:tab/>
      </w:r>
      <w:r w:rsidRPr="003C1A0A">
        <w:rPr>
          <w:rFonts w:asciiTheme="majorBidi" w:hAnsiTheme="majorBidi" w:cstheme="majorBidi"/>
          <w:sz w:val="24"/>
          <w:szCs w:val="24"/>
        </w:rPr>
        <w:tab/>
      </w:r>
      <w:r w:rsidRPr="003C1A0A">
        <w:rPr>
          <w:rFonts w:asciiTheme="majorBidi" w:hAnsiTheme="majorBidi" w:cstheme="majorBidi"/>
          <w:sz w:val="24"/>
          <w:szCs w:val="24"/>
        </w:rPr>
        <w:tab/>
      </w:r>
      <w:r w:rsidRPr="003C1A0A">
        <w:rPr>
          <w:rFonts w:asciiTheme="majorBidi" w:hAnsiTheme="majorBidi" w:cstheme="majorBidi"/>
          <w:sz w:val="24"/>
          <w:szCs w:val="24"/>
        </w:rPr>
        <w:tab/>
        <w:t>8 vCPU</w:t>
      </w:r>
    </w:p>
    <w:p w14:paraId="7B7008DB" w14:textId="77777777" w:rsidR="00C16559" w:rsidRPr="003C1A0A" w:rsidRDefault="00C16559" w:rsidP="004F7813">
      <w:pPr>
        <w:spacing w:after="240" w:line="360"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t>Memory</w:t>
      </w:r>
      <w:r w:rsidRPr="003C1A0A">
        <w:rPr>
          <w:rFonts w:asciiTheme="majorBidi" w:hAnsiTheme="majorBidi" w:cstheme="majorBidi"/>
          <w:sz w:val="24"/>
          <w:szCs w:val="24"/>
        </w:rPr>
        <w:tab/>
      </w:r>
      <w:r w:rsidRPr="003C1A0A">
        <w:rPr>
          <w:rFonts w:asciiTheme="majorBidi" w:hAnsiTheme="majorBidi" w:cstheme="majorBidi"/>
          <w:sz w:val="24"/>
          <w:szCs w:val="24"/>
        </w:rPr>
        <w:tab/>
      </w:r>
      <w:r w:rsidRPr="003C1A0A">
        <w:rPr>
          <w:rFonts w:asciiTheme="majorBidi" w:hAnsiTheme="majorBidi" w:cstheme="majorBidi"/>
          <w:sz w:val="24"/>
          <w:szCs w:val="24"/>
        </w:rPr>
        <w:tab/>
      </w:r>
      <w:r w:rsidRPr="003C1A0A">
        <w:rPr>
          <w:rFonts w:asciiTheme="majorBidi" w:hAnsiTheme="majorBidi" w:cstheme="majorBidi"/>
          <w:sz w:val="24"/>
          <w:szCs w:val="24"/>
        </w:rPr>
        <w:tab/>
        <w:t>16 GB</w:t>
      </w:r>
    </w:p>
    <w:p w14:paraId="1410C634" w14:textId="77777777" w:rsidR="00C16559" w:rsidRPr="003C1A0A" w:rsidRDefault="00C16559" w:rsidP="004F7813">
      <w:pPr>
        <w:spacing w:after="240" w:line="360"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t>Storage</w:t>
      </w:r>
      <w:r w:rsidRPr="003C1A0A">
        <w:rPr>
          <w:rFonts w:asciiTheme="majorBidi" w:hAnsiTheme="majorBidi" w:cstheme="majorBidi"/>
          <w:sz w:val="24"/>
          <w:szCs w:val="24"/>
        </w:rPr>
        <w:tab/>
      </w:r>
      <w:r w:rsidRPr="003C1A0A">
        <w:rPr>
          <w:rFonts w:asciiTheme="majorBidi" w:hAnsiTheme="majorBidi" w:cstheme="majorBidi"/>
          <w:sz w:val="24"/>
          <w:szCs w:val="24"/>
        </w:rPr>
        <w:tab/>
      </w:r>
      <w:r w:rsidRPr="003C1A0A">
        <w:rPr>
          <w:rFonts w:asciiTheme="majorBidi" w:hAnsiTheme="majorBidi" w:cstheme="majorBidi"/>
          <w:sz w:val="24"/>
          <w:szCs w:val="24"/>
        </w:rPr>
        <w:tab/>
      </w:r>
      <w:r w:rsidRPr="003C1A0A">
        <w:rPr>
          <w:rFonts w:asciiTheme="majorBidi" w:hAnsiTheme="majorBidi" w:cstheme="majorBidi"/>
          <w:sz w:val="24"/>
          <w:szCs w:val="24"/>
        </w:rPr>
        <w:tab/>
        <w:t>500 GB SSD</w:t>
      </w:r>
    </w:p>
    <w:p w14:paraId="62906A1E" w14:textId="6BF008B3" w:rsidR="00C16559" w:rsidRPr="003C1A0A" w:rsidRDefault="00C16559" w:rsidP="004F7813">
      <w:pPr>
        <w:spacing w:after="240" w:line="276"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lastRenderedPageBreak/>
        <w:t>Internet Connection</w:t>
      </w:r>
      <w:r w:rsidRPr="003C1A0A">
        <w:rPr>
          <w:rFonts w:asciiTheme="majorBidi" w:hAnsiTheme="majorBidi" w:cstheme="majorBidi"/>
          <w:sz w:val="24"/>
          <w:szCs w:val="24"/>
        </w:rPr>
        <w:tab/>
      </w:r>
      <w:r w:rsidRPr="003C1A0A">
        <w:rPr>
          <w:rFonts w:asciiTheme="majorBidi" w:hAnsiTheme="majorBidi" w:cstheme="majorBidi"/>
          <w:sz w:val="24"/>
          <w:szCs w:val="24"/>
        </w:rPr>
        <w:tab/>
      </w:r>
      <w:r w:rsidR="006632CE" w:rsidRPr="003C1A0A">
        <w:rPr>
          <w:rFonts w:asciiTheme="majorBidi" w:hAnsiTheme="majorBidi" w:cstheme="majorBidi"/>
          <w:sz w:val="24"/>
          <w:szCs w:val="24"/>
        </w:rPr>
        <w:tab/>
      </w:r>
      <w:r w:rsidRPr="003C1A0A">
        <w:rPr>
          <w:rFonts w:asciiTheme="majorBidi" w:hAnsiTheme="majorBidi" w:cstheme="majorBidi"/>
          <w:sz w:val="24"/>
          <w:szCs w:val="24"/>
        </w:rPr>
        <w:t>1 Gbps</w:t>
      </w:r>
    </w:p>
    <w:p w14:paraId="5943E7B3" w14:textId="77777777" w:rsidR="00C16559" w:rsidRPr="003C1A0A" w:rsidRDefault="00C16559" w:rsidP="004F7813">
      <w:pPr>
        <w:spacing w:after="240" w:line="360" w:lineRule="auto"/>
        <w:jc w:val="both"/>
        <w:rPr>
          <w:rFonts w:asciiTheme="majorBidi" w:hAnsiTheme="majorBidi" w:cstheme="majorBidi"/>
          <w:sz w:val="24"/>
          <w:szCs w:val="24"/>
        </w:rPr>
      </w:pPr>
      <w:r w:rsidRPr="003C1A0A">
        <w:rPr>
          <w:rFonts w:asciiTheme="majorBidi" w:hAnsiTheme="majorBidi" w:cstheme="majorBidi"/>
          <w:color w:val="808080" w:themeColor="background1" w:themeShade="80"/>
          <w:sz w:val="24"/>
          <w:szCs w:val="24"/>
        </w:rPr>
        <w:t>Ports</w:t>
      </w:r>
      <w:r w:rsidRPr="003C1A0A">
        <w:rPr>
          <w:rFonts w:asciiTheme="majorBidi" w:hAnsiTheme="majorBidi" w:cstheme="majorBidi"/>
          <w:b/>
          <w:sz w:val="24"/>
          <w:szCs w:val="24"/>
        </w:rPr>
        <w:tab/>
      </w:r>
      <w:r w:rsidRPr="003C1A0A">
        <w:rPr>
          <w:rFonts w:asciiTheme="majorBidi" w:hAnsiTheme="majorBidi" w:cstheme="majorBidi"/>
          <w:b/>
          <w:sz w:val="24"/>
          <w:szCs w:val="24"/>
        </w:rPr>
        <w:tab/>
      </w:r>
      <w:r w:rsidRPr="003C1A0A">
        <w:rPr>
          <w:rFonts w:asciiTheme="majorBidi" w:hAnsiTheme="majorBidi" w:cstheme="majorBidi"/>
          <w:b/>
          <w:sz w:val="24"/>
          <w:szCs w:val="24"/>
        </w:rPr>
        <w:tab/>
      </w:r>
      <w:r w:rsidRPr="003C1A0A">
        <w:rPr>
          <w:rFonts w:asciiTheme="majorBidi" w:hAnsiTheme="majorBidi" w:cstheme="majorBidi"/>
          <w:b/>
          <w:sz w:val="24"/>
          <w:szCs w:val="24"/>
        </w:rPr>
        <w:tab/>
      </w:r>
      <w:r w:rsidRPr="003C1A0A">
        <w:rPr>
          <w:rFonts w:asciiTheme="majorBidi" w:hAnsiTheme="majorBidi" w:cstheme="majorBidi"/>
          <w:b/>
          <w:sz w:val="24"/>
          <w:szCs w:val="24"/>
        </w:rPr>
        <w:tab/>
      </w:r>
      <w:r w:rsidRPr="003C1A0A">
        <w:rPr>
          <w:rFonts w:asciiTheme="majorBidi" w:hAnsiTheme="majorBidi" w:cstheme="majorBidi"/>
          <w:sz w:val="24"/>
          <w:szCs w:val="24"/>
        </w:rPr>
        <w:t>80, 27017, 6379</w:t>
      </w:r>
    </w:p>
    <w:p w14:paraId="4809DB5F" w14:textId="040BD763" w:rsidR="002C22AC" w:rsidRPr="003C1A0A" w:rsidRDefault="002C22AC" w:rsidP="00C16559">
      <w:pPr>
        <w:spacing w:before="100" w:beforeAutospacing="1" w:after="100" w:afterAutospacing="1" w:line="360" w:lineRule="auto"/>
        <w:jc w:val="both"/>
        <w:rPr>
          <w:rFonts w:asciiTheme="majorBidi" w:hAnsiTheme="majorBidi" w:cstheme="majorBidi"/>
          <w:sz w:val="24"/>
          <w:szCs w:val="28"/>
        </w:rPr>
      </w:pPr>
      <w:bookmarkStart w:id="362" w:name="_3znysh7"/>
      <w:bookmarkStart w:id="363" w:name="_Toc56010077"/>
      <w:bookmarkEnd w:id="362"/>
      <w:r w:rsidRPr="003C1A0A">
        <w:rPr>
          <w:rFonts w:asciiTheme="majorBidi" w:hAnsiTheme="majorBidi" w:cstheme="majorBidi"/>
          <w:sz w:val="24"/>
          <w:szCs w:val="28"/>
        </w:rPr>
        <w:t>The cloud storage of 10 GB would be required to store all SM data. This shall be scalable to accommodate future needs.</w:t>
      </w:r>
    </w:p>
    <w:p w14:paraId="1D1C9FF6" w14:textId="5D98BFFB" w:rsidR="00C16559" w:rsidRPr="003C1A0A" w:rsidRDefault="00C16559" w:rsidP="00C16559">
      <w:pPr>
        <w:spacing w:before="100" w:beforeAutospacing="1" w:after="100" w:afterAutospacing="1" w:line="360" w:lineRule="auto"/>
        <w:jc w:val="both"/>
        <w:rPr>
          <w:rFonts w:asciiTheme="majorBidi" w:hAnsiTheme="majorBidi" w:cstheme="majorBidi"/>
          <w:sz w:val="24"/>
          <w:szCs w:val="28"/>
        </w:rPr>
      </w:pPr>
      <w:r w:rsidRPr="003C1A0A">
        <w:rPr>
          <w:rFonts w:asciiTheme="majorBidi" w:hAnsiTheme="majorBidi" w:cstheme="majorBidi"/>
          <w:sz w:val="24"/>
          <w:szCs w:val="28"/>
        </w:rPr>
        <w:t xml:space="preserve">Public IP and a dedicated domain </w:t>
      </w:r>
      <w:proofErr w:type="gramStart"/>
      <w:r w:rsidRPr="003C1A0A">
        <w:rPr>
          <w:rFonts w:asciiTheme="majorBidi" w:hAnsiTheme="majorBidi" w:cstheme="majorBidi"/>
          <w:sz w:val="24"/>
          <w:szCs w:val="28"/>
        </w:rPr>
        <w:t>is</w:t>
      </w:r>
      <w:proofErr w:type="gramEnd"/>
      <w:r w:rsidRPr="003C1A0A">
        <w:rPr>
          <w:rFonts w:asciiTheme="majorBidi" w:hAnsiTheme="majorBidi" w:cstheme="majorBidi"/>
          <w:sz w:val="24"/>
          <w:szCs w:val="28"/>
        </w:rPr>
        <w:t xml:space="preserve"> recommended to be used for the above deployment. SSL certificate will be required to enable encrypted communication between a web browser and a web server. </w:t>
      </w:r>
    </w:p>
    <w:p w14:paraId="6E31635A" w14:textId="1E102417" w:rsidR="004F7813" w:rsidRPr="003C1A0A" w:rsidRDefault="00C16559" w:rsidP="00C16559">
      <w:pPr>
        <w:spacing w:before="100" w:beforeAutospacing="1" w:after="100" w:afterAutospacing="1" w:line="360" w:lineRule="auto"/>
        <w:jc w:val="both"/>
        <w:rPr>
          <w:rFonts w:asciiTheme="majorBidi" w:hAnsiTheme="majorBidi" w:cstheme="majorBidi"/>
          <w:color w:val="4F81BD" w:themeColor="accent1"/>
          <w:sz w:val="24"/>
          <w:szCs w:val="28"/>
        </w:rPr>
      </w:pPr>
      <w:r w:rsidRPr="003C1A0A">
        <w:rPr>
          <w:rFonts w:asciiTheme="majorBidi" w:hAnsiTheme="majorBidi" w:cstheme="majorBidi"/>
          <w:i/>
          <w:iCs/>
          <w:color w:val="4F81BD" w:themeColor="accent1"/>
          <w:sz w:val="24"/>
          <w:szCs w:val="28"/>
        </w:rPr>
        <w:t xml:space="preserve">Note: The above specifications are recommended requirements, though the platform will be able to be deployed on lower specification web-based instance with options of elastic storage and processor. Port 80 would be required only </w:t>
      </w:r>
      <w:r w:rsidR="004F7813" w:rsidRPr="003C1A0A">
        <w:rPr>
          <w:rFonts w:asciiTheme="majorBidi" w:hAnsiTheme="majorBidi" w:cstheme="majorBidi"/>
          <w:i/>
          <w:iCs/>
          <w:color w:val="4F81BD" w:themeColor="accent1"/>
          <w:sz w:val="24"/>
          <w:szCs w:val="28"/>
        </w:rPr>
        <w:t>during the development process.</w:t>
      </w:r>
    </w:p>
    <w:p w14:paraId="02D21E69" w14:textId="77777777" w:rsidR="004F7813" w:rsidRPr="003C1A0A" w:rsidRDefault="004F7813">
      <w:pPr>
        <w:spacing w:after="0" w:line="240" w:lineRule="auto"/>
        <w:rPr>
          <w:rFonts w:asciiTheme="majorBidi" w:eastAsiaTheme="majorEastAsia" w:hAnsiTheme="majorBidi" w:cstheme="majorBidi"/>
          <w:b/>
          <w:color w:val="000000" w:themeColor="text1"/>
          <w:sz w:val="32"/>
          <w:szCs w:val="26"/>
        </w:rPr>
      </w:pPr>
      <w:bookmarkStart w:id="364" w:name="_2et92p0"/>
      <w:bookmarkEnd w:id="363"/>
      <w:bookmarkEnd w:id="364"/>
      <w:r w:rsidRPr="003C1A0A">
        <w:rPr>
          <w:rFonts w:asciiTheme="majorBidi" w:hAnsiTheme="majorBidi" w:cstheme="majorBidi"/>
        </w:rPr>
        <w:br w:type="page"/>
      </w:r>
    </w:p>
    <w:p w14:paraId="136D00F7" w14:textId="054EEFDE" w:rsidR="00B171DD" w:rsidRPr="003C1A0A" w:rsidRDefault="00B171DD" w:rsidP="00B171DD">
      <w:pPr>
        <w:pStyle w:val="Heading1"/>
        <w:rPr>
          <w:rFonts w:asciiTheme="majorBidi" w:hAnsiTheme="majorBidi"/>
        </w:rPr>
      </w:pPr>
      <w:bookmarkStart w:id="365" w:name="_Toc145327302"/>
      <w:r w:rsidRPr="003C1A0A">
        <w:rPr>
          <w:rFonts w:asciiTheme="majorBidi" w:hAnsiTheme="majorBidi"/>
        </w:rPr>
        <w:lastRenderedPageBreak/>
        <w:t>3.0 Data Management</w:t>
      </w:r>
      <w:bookmarkEnd w:id="365"/>
    </w:p>
    <w:p w14:paraId="0255B960" w14:textId="77777777" w:rsidR="008F4F29" w:rsidRPr="003C1A0A" w:rsidRDefault="008F4F29" w:rsidP="008F4F29">
      <w:pPr>
        <w:spacing w:after="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Multiple data sources are currently being used within SM for data collection, collation and dissemination. These data sources are </w:t>
      </w:r>
      <w:proofErr w:type="spellStart"/>
      <w:r w:rsidRPr="003C1A0A">
        <w:rPr>
          <w:rFonts w:asciiTheme="majorBidi" w:hAnsiTheme="majorBidi" w:cstheme="majorBidi"/>
          <w:sz w:val="24"/>
          <w:szCs w:val="24"/>
        </w:rPr>
        <w:t>categorised</w:t>
      </w:r>
      <w:proofErr w:type="spellEnd"/>
      <w:r w:rsidRPr="003C1A0A">
        <w:rPr>
          <w:rFonts w:asciiTheme="majorBidi" w:hAnsiTheme="majorBidi" w:cstheme="majorBidi"/>
          <w:sz w:val="24"/>
          <w:szCs w:val="24"/>
        </w:rPr>
        <w:t xml:space="preserve"> as Administrative Sources, Surveys and Census and others. Refer to Appendix A for data sources.</w:t>
      </w:r>
    </w:p>
    <w:p w14:paraId="2DB55206" w14:textId="77777777" w:rsidR="008F4F29" w:rsidRPr="003C1A0A" w:rsidRDefault="008F4F29" w:rsidP="008F4F29">
      <w:pPr>
        <w:spacing w:after="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current data size at SM is approximately 6 TB stored on the existing Core Statistics System and 500 GB for Survey Solutions among others. This Data Migration strategy will ensure that data existing in current SM servers are migrated to the MauStats central data repository. </w:t>
      </w:r>
    </w:p>
    <w:p w14:paraId="201878DC" w14:textId="77777777" w:rsidR="008F4F29" w:rsidRPr="003C1A0A" w:rsidRDefault="008F4F29" w:rsidP="008F4F29">
      <w:pPr>
        <w:spacing w:after="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Data Migration Strategy will provide solutions to cater the transformation of data from the primary source to the MauStats central data repository. The overall steps to migrate the existing and further data will be to store the primary data as original in the compressed form by ingesting into the distributed storage system, distilling and cleansing the data using the defined business rules and processing the data for searching, reporting and </w:t>
      </w:r>
      <w:proofErr w:type="spellStart"/>
      <w:r w:rsidRPr="003C1A0A">
        <w:rPr>
          <w:rFonts w:asciiTheme="majorBidi" w:hAnsiTheme="majorBidi" w:cstheme="majorBidi"/>
          <w:sz w:val="24"/>
          <w:szCs w:val="24"/>
        </w:rPr>
        <w:t>analysing</w:t>
      </w:r>
      <w:proofErr w:type="spellEnd"/>
      <w:r w:rsidRPr="003C1A0A">
        <w:rPr>
          <w:rFonts w:asciiTheme="majorBidi" w:hAnsiTheme="majorBidi" w:cstheme="majorBidi"/>
          <w:sz w:val="24"/>
          <w:szCs w:val="24"/>
        </w:rPr>
        <w:t>.</w:t>
      </w:r>
    </w:p>
    <w:p w14:paraId="060E708A" w14:textId="4E5967D0" w:rsidR="00F63239" w:rsidRPr="003C1A0A" w:rsidRDefault="00F63239" w:rsidP="00F63239">
      <w:pPr>
        <w:pStyle w:val="Heading2"/>
        <w:rPr>
          <w:rFonts w:asciiTheme="majorBidi" w:hAnsiTheme="majorBidi"/>
        </w:rPr>
      </w:pPr>
      <w:bookmarkStart w:id="366" w:name="_Toc145327303"/>
      <w:r w:rsidRPr="003C1A0A">
        <w:rPr>
          <w:rFonts w:asciiTheme="majorBidi" w:hAnsiTheme="majorBidi"/>
        </w:rPr>
        <w:t>3.</w:t>
      </w:r>
      <w:r w:rsidR="00B171DD" w:rsidRPr="003C1A0A">
        <w:rPr>
          <w:rFonts w:asciiTheme="majorBidi" w:hAnsiTheme="majorBidi"/>
        </w:rPr>
        <w:t>1</w:t>
      </w:r>
      <w:r w:rsidRPr="003C1A0A">
        <w:rPr>
          <w:rFonts w:asciiTheme="majorBidi" w:hAnsiTheme="majorBidi"/>
        </w:rPr>
        <w:t xml:space="preserve"> Data Schema</w:t>
      </w:r>
      <w:bookmarkEnd w:id="366"/>
    </w:p>
    <w:p w14:paraId="028E6166" w14:textId="7540634B" w:rsidR="00FC0DE1" w:rsidRPr="003C1A0A" w:rsidRDefault="00F63239" w:rsidP="00FC0DE1">
      <w:pPr>
        <w:spacing w:after="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central database will comprise of a normalized comprehensive data structure to capture the </w:t>
      </w:r>
      <w:r w:rsidR="008F4F29" w:rsidRPr="003C1A0A">
        <w:rPr>
          <w:rFonts w:asciiTheme="majorBidi" w:hAnsiTheme="majorBidi" w:cstheme="majorBidi"/>
          <w:sz w:val="24"/>
          <w:szCs w:val="24"/>
        </w:rPr>
        <w:t>data</w:t>
      </w:r>
      <w:r w:rsidR="00FC0DE1" w:rsidRPr="003C1A0A">
        <w:rPr>
          <w:rFonts w:asciiTheme="majorBidi" w:hAnsiTheme="majorBidi" w:cstheme="majorBidi"/>
          <w:sz w:val="24"/>
          <w:szCs w:val="24"/>
        </w:rPr>
        <w:t xml:space="preserve">. The data structure will </w:t>
      </w:r>
      <w:r w:rsidR="008F4F29" w:rsidRPr="003C1A0A">
        <w:rPr>
          <w:rFonts w:asciiTheme="majorBidi" w:hAnsiTheme="majorBidi" w:cstheme="majorBidi"/>
          <w:sz w:val="24"/>
          <w:szCs w:val="24"/>
        </w:rPr>
        <w:t xml:space="preserve">outline the structure and organization of data within </w:t>
      </w:r>
      <w:r w:rsidR="00FC0DE1" w:rsidRPr="003C1A0A">
        <w:rPr>
          <w:rFonts w:asciiTheme="majorBidi" w:hAnsiTheme="majorBidi" w:cstheme="majorBidi"/>
          <w:sz w:val="24"/>
          <w:szCs w:val="24"/>
        </w:rPr>
        <w:t>the</w:t>
      </w:r>
      <w:r w:rsidR="008F4F29" w:rsidRPr="003C1A0A">
        <w:rPr>
          <w:rFonts w:asciiTheme="majorBidi" w:hAnsiTheme="majorBidi" w:cstheme="majorBidi"/>
          <w:sz w:val="24"/>
          <w:szCs w:val="24"/>
        </w:rPr>
        <w:t xml:space="preserve"> database. It </w:t>
      </w:r>
      <w:r w:rsidR="00FC0DE1" w:rsidRPr="003C1A0A">
        <w:rPr>
          <w:rFonts w:asciiTheme="majorBidi" w:hAnsiTheme="majorBidi" w:cstheme="majorBidi"/>
          <w:sz w:val="24"/>
          <w:szCs w:val="24"/>
        </w:rPr>
        <w:t xml:space="preserve">will </w:t>
      </w:r>
      <w:r w:rsidR="008F4F29" w:rsidRPr="003C1A0A">
        <w:rPr>
          <w:rFonts w:asciiTheme="majorBidi" w:hAnsiTheme="majorBidi" w:cstheme="majorBidi"/>
          <w:sz w:val="24"/>
          <w:szCs w:val="24"/>
        </w:rPr>
        <w:t xml:space="preserve">define how data is stored, arranged, and related to each other. </w:t>
      </w:r>
      <w:r w:rsidR="00FC0DE1" w:rsidRPr="003C1A0A">
        <w:rPr>
          <w:rFonts w:asciiTheme="majorBidi" w:hAnsiTheme="majorBidi" w:cstheme="majorBidi"/>
          <w:sz w:val="24"/>
          <w:szCs w:val="24"/>
        </w:rPr>
        <w:t>The data structure will store metadata that will include</w:t>
      </w:r>
      <w:r w:rsidR="008F4F29" w:rsidRPr="003C1A0A">
        <w:rPr>
          <w:rFonts w:asciiTheme="majorBidi" w:hAnsiTheme="majorBidi" w:cstheme="majorBidi"/>
          <w:sz w:val="24"/>
          <w:szCs w:val="24"/>
        </w:rPr>
        <w:t xml:space="preserve"> the </w:t>
      </w:r>
      <w:r w:rsidR="00FC0DE1" w:rsidRPr="003C1A0A">
        <w:rPr>
          <w:rFonts w:asciiTheme="majorBidi" w:hAnsiTheme="majorBidi" w:cstheme="majorBidi"/>
          <w:sz w:val="24"/>
          <w:szCs w:val="24"/>
        </w:rPr>
        <w:t xml:space="preserve">location, format and size of primary data, data stage information, date/time stamp. </w:t>
      </w:r>
      <w:r w:rsidR="008F4F29" w:rsidRPr="003C1A0A">
        <w:rPr>
          <w:rFonts w:asciiTheme="majorBidi" w:hAnsiTheme="majorBidi" w:cstheme="majorBidi"/>
          <w:sz w:val="24"/>
          <w:szCs w:val="24"/>
        </w:rPr>
        <w:t>types of data</w:t>
      </w:r>
      <w:r w:rsidR="00FC0DE1" w:rsidRPr="003C1A0A">
        <w:rPr>
          <w:rFonts w:asciiTheme="majorBidi" w:hAnsiTheme="majorBidi" w:cstheme="majorBidi"/>
          <w:sz w:val="24"/>
          <w:szCs w:val="24"/>
        </w:rPr>
        <w:t xml:space="preserve"> and</w:t>
      </w:r>
      <w:r w:rsidR="008F4F29" w:rsidRPr="003C1A0A">
        <w:rPr>
          <w:rFonts w:asciiTheme="majorBidi" w:hAnsiTheme="majorBidi" w:cstheme="majorBidi"/>
          <w:sz w:val="24"/>
          <w:szCs w:val="24"/>
        </w:rPr>
        <w:t xml:space="preserve"> the rela</w:t>
      </w:r>
      <w:r w:rsidR="00FC0DE1" w:rsidRPr="003C1A0A">
        <w:rPr>
          <w:rFonts w:asciiTheme="majorBidi" w:hAnsiTheme="majorBidi" w:cstheme="majorBidi"/>
          <w:sz w:val="24"/>
          <w:szCs w:val="24"/>
        </w:rPr>
        <w:t>tionships between data entities. It will have the flexibility to accommodate various types of data without predefined structure.</w:t>
      </w:r>
    </w:p>
    <w:p w14:paraId="0785422F" w14:textId="5E96587E" w:rsidR="00FC0DE1" w:rsidRPr="003C1A0A" w:rsidRDefault="00FC0DE1" w:rsidP="00FC0DE1">
      <w:pPr>
        <w:spacing w:after="240" w:line="360" w:lineRule="auto"/>
        <w:jc w:val="both"/>
        <w:rPr>
          <w:rFonts w:asciiTheme="majorBidi" w:hAnsiTheme="majorBidi" w:cstheme="majorBidi"/>
          <w:sz w:val="24"/>
          <w:szCs w:val="24"/>
        </w:rPr>
      </w:pPr>
      <w:r w:rsidRPr="003C1A0A">
        <w:rPr>
          <w:rFonts w:asciiTheme="majorBidi" w:hAnsiTheme="majorBidi" w:cstheme="majorBidi"/>
          <w:sz w:val="24"/>
          <w:szCs w:val="24"/>
        </w:rPr>
        <w:t>Data will be stored in collections, and each document within a collection can have its own structure. This makes it suitable for storing unstructured or semi-structured data. Each document represents observation value or content. Each document will have a unique identifier and will store data as text, binary data, URLs, others, depending on the type of content.</w:t>
      </w:r>
    </w:p>
    <w:p w14:paraId="5798BC5B" w14:textId="55E395EF" w:rsidR="008F4F29" w:rsidRPr="003C1A0A" w:rsidRDefault="00FC0DE1" w:rsidP="008F4F29">
      <w:pPr>
        <w:spacing w:after="240" w:line="360" w:lineRule="auto"/>
        <w:jc w:val="both"/>
        <w:rPr>
          <w:rFonts w:asciiTheme="majorBidi" w:hAnsiTheme="majorBidi" w:cstheme="majorBidi"/>
          <w:sz w:val="24"/>
          <w:szCs w:val="24"/>
        </w:rPr>
      </w:pPr>
      <w:r w:rsidRPr="003C1A0A">
        <w:rPr>
          <w:rFonts w:asciiTheme="majorBidi" w:hAnsiTheme="majorBidi" w:cstheme="majorBidi"/>
          <w:sz w:val="24"/>
          <w:szCs w:val="24"/>
        </w:rPr>
        <w:t>Normalization principles will be applied t</w:t>
      </w:r>
      <w:r w:rsidR="008F4F29" w:rsidRPr="003C1A0A">
        <w:rPr>
          <w:rFonts w:asciiTheme="majorBidi" w:hAnsiTheme="majorBidi" w:cstheme="majorBidi"/>
          <w:sz w:val="24"/>
          <w:szCs w:val="24"/>
        </w:rPr>
        <w:t xml:space="preserve">o ensure data integrity </w:t>
      </w:r>
      <w:r w:rsidR="00D74E8C" w:rsidRPr="003C1A0A">
        <w:rPr>
          <w:rFonts w:asciiTheme="majorBidi" w:hAnsiTheme="majorBidi" w:cstheme="majorBidi"/>
          <w:sz w:val="24"/>
          <w:szCs w:val="24"/>
        </w:rPr>
        <w:t>and minimize redundancy.</w:t>
      </w:r>
      <w:r w:rsidR="008F4F29" w:rsidRPr="003C1A0A">
        <w:rPr>
          <w:rFonts w:asciiTheme="majorBidi" w:hAnsiTheme="majorBidi" w:cstheme="majorBidi"/>
          <w:sz w:val="24"/>
          <w:szCs w:val="24"/>
        </w:rPr>
        <w:t xml:space="preserve"> This </w:t>
      </w:r>
      <w:r w:rsidRPr="003C1A0A">
        <w:rPr>
          <w:rFonts w:asciiTheme="majorBidi" w:hAnsiTheme="majorBidi" w:cstheme="majorBidi"/>
          <w:sz w:val="24"/>
          <w:szCs w:val="24"/>
        </w:rPr>
        <w:t xml:space="preserve">will </w:t>
      </w:r>
      <w:r w:rsidR="008F4F29" w:rsidRPr="003C1A0A">
        <w:rPr>
          <w:rFonts w:asciiTheme="majorBidi" w:hAnsiTheme="majorBidi" w:cstheme="majorBidi"/>
          <w:sz w:val="24"/>
          <w:szCs w:val="24"/>
        </w:rPr>
        <w:t>involve breaking down data into smaller, related tables to eliminate data duplication and anomalies.</w:t>
      </w:r>
    </w:p>
    <w:p w14:paraId="4356B78C" w14:textId="1123D9E9" w:rsidR="008F4F29" w:rsidRPr="003C1A0A" w:rsidRDefault="00FC0DE1" w:rsidP="003734EF">
      <w:pPr>
        <w:spacing w:after="240"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A</w:t>
      </w:r>
      <w:r w:rsidR="008F4F29" w:rsidRPr="003C1A0A">
        <w:rPr>
          <w:rFonts w:asciiTheme="majorBidi" w:hAnsiTheme="majorBidi" w:cstheme="majorBidi"/>
          <w:sz w:val="24"/>
          <w:szCs w:val="24"/>
        </w:rPr>
        <w:t xml:space="preserve">ppropriate indexes </w:t>
      </w:r>
      <w:r w:rsidRPr="003C1A0A">
        <w:rPr>
          <w:rFonts w:asciiTheme="majorBidi" w:hAnsiTheme="majorBidi" w:cstheme="majorBidi"/>
          <w:sz w:val="24"/>
          <w:szCs w:val="24"/>
        </w:rPr>
        <w:t xml:space="preserve">will be created </w:t>
      </w:r>
      <w:r w:rsidR="008F4F29" w:rsidRPr="003C1A0A">
        <w:rPr>
          <w:rFonts w:asciiTheme="majorBidi" w:hAnsiTheme="majorBidi" w:cstheme="majorBidi"/>
          <w:sz w:val="24"/>
          <w:szCs w:val="24"/>
        </w:rPr>
        <w:t xml:space="preserve">on fields that are frequently used in queries for improved performance. </w:t>
      </w:r>
      <w:r w:rsidRPr="003C1A0A">
        <w:rPr>
          <w:rFonts w:asciiTheme="majorBidi" w:hAnsiTheme="majorBidi" w:cstheme="majorBidi"/>
          <w:sz w:val="24"/>
          <w:szCs w:val="24"/>
        </w:rPr>
        <w:t>C</w:t>
      </w:r>
      <w:r w:rsidR="008F4F29" w:rsidRPr="003C1A0A">
        <w:rPr>
          <w:rFonts w:asciiTheme="majorBidi" w:hAnsiTheme="majorBidi" w:cstheme="majorBidi"/>
          <w:sz w:val="24"/>
          <w:szCs w:val="24"/>
        </w:rPr>
        <w:t xml:space="preserve">onstraints </w:t>
      </w:r>
      <w:r w:rsidRPr="003C1A0A">
        <w:rPr>
          <w:rFonts w:asciiTheme="majorBidi" w:hAnsiTheme="majorBidi" w:cstheme="majorBidi"/>
          <w:sz w:val="24"/>
          <w:szCs w:val="24"/>
        </w:rPr>
        <w:t xml:space="preserve">will be applied </w:t>
      </w:r>
      <w:r w:rsidR="008F4F29" w:rsidRPr="003C1A0A">
        <w:rPr>
          <w:rFonts w:asciiTheme="majorBidi" w:hAnsiTheme="majorBidi" w:cstheme="majorBidi"/>
          <w:sz w:val="24"/>
          <w:szCs w:val="24"/>
        </w:rPr>
        <w:t>to maintain data integrity</w:t>
      </w:r>
      <w:r w:rsidR="003734EF" w:rsidRPr="003C1A0A">
        <w:rPr>
          <w:rFonts w:asciiTheme="majorBidi" w:hAnsiTheme="majorBidi" w:cstheme="majorBidi"/>
          <w:sz w:val="24"/>
          <w:szCs w:val="24"/>
        </w:rPr>
        <w:t xml:space="preserve"> and</w:t>
      </w:r>
      <w:r w:rsidR="008F4F29" w:rsidRPr="003C1A0A">
        <w:rPr>
          <w:rFonts w:asciiTheme="majorBidi" w:hAnsiTheme="majorBidi" w:cstheme="majorBidi"/>
          <w:sz w:val="24"/>
          <w:szCs w:val="24"/>
        </w:rPr>
        <w:t xml:space="preserve"> enforce referential integrity between related tables, and unique constraints to prevent duplicate data.</w:t>
      </w:r>
      <w:r w:rsidR="003734EF" w:rsidRPr="003C1A0A">
        <w:rPr>
          <w:rFonts w:asciiTheme="majorBidi" w:hAnsiTheme="majorBidi" w:cstheme="majorBidi"/>
          <w:sz w:val="24"/>
          <w:szCs w:val="24"/>
        </w:rPr>
        <w:t xml:space="preserve"> A</w:t>
      </w:r>
      <w:r w:rsidR="008F4F29" w:rsidRPr="003C1A0A">
        <w:rPr>
          <w:rFonts w:asciiTheme="majorBidi" w:hAnsiTheme="majorBidi" w:cstheme="majorBidi"/>
          <w:sz w:val="24"/>
          <w:szCs w:val="24"/>
        </w:rPr>
        <w:t xml:space="preserve">ppropriate data types </w:t>
      </w:r>
      <w:r w:rsidR="003734EF" w:rsidRPr="003C1A0A">
        <w:rPr>
          <w:rFonts w:asciiTheme="majorBidi" w:hAnsiTheme="majorBidi" w:cstheme="majorBidi"/>
          <w:sz w:val="24"/>
          <w:szCs w:val="24"/>
        </w:rPr>
        <w:t xml:space="preserve">will be used </w:t>
      </w:r>
      <w:r w:rsidR="008F4F29" w:rsidRPr="003C1A0A">
        <w:rPr>
          <w:rFonts w:asciiTheme="majorBidi" w:hAnsiTheme="majorBidi" w:cstheme="majorBidi"/>
          <w:sz w:val="24"/>
          <w:szCs w:val="24"/>
        </w:rPr>
        <w:t xml:space="preserve">for each field to optimize storage and ensure accurate data representation. </w:t>
      </w:r>
      <w:r w:rsidR="003734EF" w:rsidRPr="003C1A0A">
        <w:rPr>
          <w:rFonts w:asciiTheme="majorBidi" w:hAnsiTheme="majorBidi" w:cstheme="majorBidi"/>
          <w:sz w:val="24"/>
          <w:szCs w:val="24"/>
        </w:rPr>
        <w:t>T</w:t>
      </w:r>
      <w:r w:rsidR="008F4F29" w:rsidRPr="003C1A0A">
        <w:rPr>
          <w:rFonts w:asciiTheme="majorBidi" w:hAnsiTheme="majorBidi" w:cstheme="majorBidi"/>
          <w:sz w:val="24"/>
          <w:szCs w:val="24"/>
        </w:rPr>
        <w:t xml:space="preserve">echniques </w:t>
      </w:r>
      <w:r w:rsidR="003734EF" w:rsidRPr="003C1A0A">
        <w:rPr>
          <w:rFonts w:asciiTheme="majorBidi" w:hAnsiTheme="majorBidi" w:cstheme="majorBidi"/>
          <w:sz w:val="24"/>
          <w:szCs w:val="24"/>
        </w:rPr>
        <w:t xml:space="preserve">will be designed to </w:t>
      </w:r>
      <w:r w:rsidR="008F4F29" w:rsidRPr="003C1A0A">
        <w:rPr>
          <w:rFonts w:asciiTheme="majorBidi" w:hAnsiTheme="majorBidi" w:cstheme="majorBidi"/>
          <w:sz w:val="24"/>
          <w:szCs w:val="24"/>
        </w:rPr>
        <w:t xml:space="preserve">support scalability, such as partitioning, </w:t>
      </w:r>
      <w:proofErr w:type="spellStart"/>
      <w:r w:rsidR="008F4F29" w:rsidRPr="003C1A0A">
        <w:rPr>
          <w:rFonts w:asciiTheme="majorBidi" w:hAnsiTheme="majorBidi" w:cstheme="majorBidi"/>
          <w:sz w:val="24"/>
          <w:szCs w:val="24"/>
        </w:rPr>
        <w:t>sharding</w:t>
      </w:r>
      <w:proofErr w:type="spellEnd"/>
      <w:r w:rsidR="008F4F29" w:rsidRPr="003C1A0A">
        <w:rPr>
          <w:rFonts w:asciiTheme="majorBidi" w:hAnsiTheme="majorBidi" w:cstheme="majorBidi"/>
          <w:sz w:val="24"/>
          <w:szCs w:val="24"/>
        </w:rPr>
        <w:t>, and using NoSQL databases for specific use cases.</w:t>
      </w:r>
    </w:p>
    <w:p w14:paraId="5B095BFF" w14:textId="77777777" w:rsidR="003734EF" w:rsidRPr="003C1A0A" w:rsidRDefault="003734EF" w:rsidP="008F4F29">
      <w:pPr>
        <w:spacing w:after="24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primary data will be </w:t>
      </w:r>
      <w:r w:rsidR="008F4F29" w:rsidRPr="003C1A0A">
        <w:rPr>
          <w:rFonts w:asciiTheme="majorBidi" w:hAnsiTheme="majorBidi" w:cstheme="majorBidi"/>
          <w:sz w:val="24"/>
          <w:szCs w:val="24"/>
        </w:rPr>
        <w:t>thoroughly analyze</w:t>
      </w:r>
      <w:r w:rsidRPr="003C1A0A">
        <w:rPr>
          <w:rFonts w:asciiTheme="majorBidi" w:hAnsiTheme="majorBidi" w:cstheme="majorBidi"/>
          <w:sz w:val="24"/>
          <w:szCs w:val="24"/>
        </w:rPr>
        <w:t xml:space="preserve">d and schemas will be </w:t>
      </w:r>
      <w:r w:rsidR="008F4F29" w:rsidRPr="003C1A0A">
        <w:rPr>
          <w:rFonts w:asciiTheme="majorBidi" w:hAnsiTheme="majorBidi" w:cstheme="majorBidi"/>
          <w:sz w:val="24"/>
          <w:szCs w:val="24"/>
        </w:rPr>
        <w:t>design</w:t>
      </w:r>
      <w:r w:rsidRPr="003C1A0A">
        <w:rPr>
          <w:rFonts w:asciiTheme="majorBidi" w:hAnsiTheme="majorBidi" w:cstheme="majorBidi"/>
          <w:sz w:val="24"/>
          <w:szCs w:val="24"/>
        </w:rPr>
        <w:t>ed to meet</w:t>
      </w:r>
      <w:r w:rsidR="008F4F29" w:rsidRPr="003C1A0A">
        <w:rPr>
          <w:rFonts w:asciiTheme="majorBidi" w:hAnsiTheme="majorBidi" w:cstheme="majorBidi"/>
          <w:sz w:val="24"/>
          <w:szCs w:val="24"/>
        </w:rPr>
        <w:t xml:space="preserve"> data storage, retrieval, and management needs effectively.</w:t>
      </w:r>
    </w:p>
    <w:p w14:paraId="73000C5C" w14:textId="409B80B9" w:rsidR="00F63239" w:rsidRPr="003C1A0A" w:rsidRDefault="008758A1" w:rsidP="008F4F29">
      <w:pPr>
        <w:spacing w:after="240" w:line="360" w:lineRule="auto"/>
        <w:jc w:val="both"/>
        <w:rPr>
          <w:rFonts w:asciiTheme="majorBidi" w:hAnsiTheme="majorBidi" w:cstheme="majorBidi"/>
          <w:sz w:val="24"/>
          <w:szCs w:val="24"/>
        </w:rPr>
      </w:pPr>
      <w:r w:rsidRPr="003C1A0A">
        <w:rPr>
          <w:rFonts w:asciiTheme="majorBidi" w:hAnsiTheme="majorBidi" w:cstheme="majorBidi"/>
          <w:noProof/>
          <w:sz w:val="24"/>
          <w:szCs w:val="24"/>
          <w:lang w:bidi="hi-IN"/>
        </w:rPr>
        <w:drawing>
          <wp:anchor distT="0" distB="0" distL="114300" distR="114300" simplePos="0" relativeHeight="252216320" behindDoc="0" locked="0" layoutInCell="1" allowOverlap="1" wp14:anchorId="4B67B68E" wp14:editId="10DE25A0">
            <wp:simplePos x="0" y="0"/>
            <wp:positionH relativeFrom="column">
              <wp:posOffset>0</wp:posOffset>
            </wp:positionH>
            <wp:positionV relativeFrom="paragraph">
              <wp:posOffset>1106805</wp:posOffset>
            </wp:positionV>
            <wp:extent cx="5943600" cy="3343275"/>
            <wp:effectExtent l="0" t="0" r="0" b="9525"/>
            <wp:wrapTopAndBottom/>
            <wp:docPr id="133794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4133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V relativeFrom="margin">
              <wp14:pctHeight>0</wp14:pctHeight>
            </wp14:sizeRelV>
          </wp:anchor>
        </w:drawing>
      </w:r>
      <w:r w:rsidR="003734EF" w:rsidRPr="003C1A0A">
        <w:rPr>
          <w:rFonts w:asciiTheme="majorBidi" w:hAnsiTheme="majorBidi" w:cstheme="majorBidi"/>
          <w:sz w:val="24"/>
          <w:szCs w:val="24"/>
        </w:rPr>
        <w:t>In a typical scenario the statistical data will be considered as observation values, for example Population size, Number of people employed or Product price. Global standards will be followed to capture all the elements around the observation value. Below diagram explains the elements that defines the observation value</w:t>
      </w:r>
      <w:r w:rsidR="00D74E8C" w:rsidRPr="003C1A0A">
        <w:rPr>
          <w:rFonts w:asciiTheme="majorBidi" w:hAnsiTheme="majorBidi" w:cstheme="majorBidi"/>
          <w:sz w:val="24"/>
          <w:szCs w:val="24"/>
        </w:rPr>
        <w:t>.</w:t>
      </w:r>
    </w:p>
    <w:p w14:paraId="342CE9D9" w14:textId="7EBD560F" w:rsidR="003734EF" w:rsidRPr="003C1A0A" w:rsidRDefault="003734EF" w:rsidP="008758A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Following provides a quick overview of these elements.</w:t>
      </w:r>
    </w:p>
    <w:p w14:paraId="36059803" w14:textId="77777777" w:rsidR="00F63239" w:rsidRPr="003C1A0A" w:rsidRDefault="00F63239" w:rsidP="00F63239">
      <w:pPr>
        <w:spacing w:after="240" w:line="360" w:lineRule="auto"/>
        <w:jc w:val="both"/>
        <w:rPr>
          <w:rFonts w:asciiTheme="majorBidi" w:hAnsiTheme="majorBidi" w:cstheme="majorBidi"/>
          <w:sz w:val="24"/>
          <w:szCs w:val="24"/>
        </w:rPr>
      </w:pPr>
      <w:r w:rsidRPr="003C1A0A">
        <w:rPr>
          <w:rFonts w:asciiTheme="majorBidi" w:hAnsiTheme="majorBidi" w:cstheme="majorBidi"/>
          <w:b/>
          <w:bCs/>
          <w:sz w:val="24"/>
          <w:szCs w:val="24"/>
        </w:rPr>
        <w:t>Indicator</w:t>
      </w:r>
      <w:r w:rsidRPr="003C1A0A">
        <w:rPr>
          <w:rFonts w:asciiTheme="majorBidi" w:hAnsiTheme="majorBidi" w:cstheme="majorBidi"/>
          <w:sz w:val="24"/>
          <w:szCs w:val="24"/>
        </w:rPr>
        <w:t>: A series of observations with harmonized characteristics representing a standard behavior. Example Population size.</w:t>
      </w:r>
    </w:p>
    <w:p w14:paraId="5BFD8F3A" w14:textId="376CEAA8" w:rsidR="00F63239" w:rsidRPr="003C1A0A" w:rsidRDefault="00F63239" w:rsidP="00F63239">
      <w:pPr>
        <w:spacing w:after="240" w:line="360" w:lineRule="auto"/>
        <w:jc w:val="both"/>
        <w:rPr>
          <w:rFonts w:asciiTheme="majorBidi" w:hAnsiTheme="majorBidi" w:cstheme="majorBidi"/>
          <w:sz w:val="24"/>
          <w:szCs w:val="24"/>
        </w:rPr>
      </w:pPr>
      <w:r w:rsidRPr="003C1A0A">
        <w:rPr>
          <w:rFonts w:asciiTheme="majorBidi" w:hAnsiTheme="majorBidi" w:cstheme="majorBidi"/>
          <w:b/>
          <w:bCs/>
          <w:sz w:val="24"/>
          <w:szCs w:val="24"/>
        </w:rPr>
        <w:t>Unit</w:t>
      </w:r>
      <w:r w:rsidR="003734EF" w:rsidRPr="003C1A0A">
        <w:rPr>
          <w:rFonts w:asciiTheme="majorBidi" w:hAnsiTheme="majorBidi" w:cstheme="majorBidi"/>
          <w:b/>
          <w:bCs/>
          <w:sz w:val="24"/>
          <w:szCs w:val="24"/>
        </w:rPr>
        <w:t xml:space="preserve"> of Measurement</w:t>
      </w:r>
      <w:r w:rsidRPr="003C1A0A">
        <w:rPr>
          <w:rFonts w:asciiTheme="majorBidi" w:hAnsiTheme="majorBidi" w:cstheme="majorBidi"/>
          <w:sz w:val="24"/>
          <w:szCs w:val="24"/>
        </w:rPr>
        <w:t>: Measurement scale of the observation values. Example Percent, Number.</w:t>
      </w:r>
    </w:p>
    <w:p w14:paraId="296C86FA" w14:textId="77777777" w:rsidR="00F63239" w:rsidRPr="003C1A0A" w:rsidRDefault="00F63239" w:rsidP="00F63239">
      <w:pPr>
        <w:spacing w:after="240" w:line="360" w:lineRule="auto"/>
        <w:jc w:val="both"/>
        <w:rPr>
          <w:rFonts w:asciiTheme="majorBidi" w:hAnsiTheme="majorBidi" w:cstheme="majorBidi"/>
          <w:sz w:val="24"/>
          <w:szCs w:val="24"/>
        </w:rPr>
      </w:pPr>
      <w:r w:rsidRPr="003C1A0A">
        <w:rPr>
          <w:rFonts w:asciiTheme="majorBidi" w:hAnsiTheme="majorBidi" w:cstheme="majorBidi"/>
          <w:b/>
          <w:bCs/>
          <w:sz w:val="24"/>
          <w:szCs w:val="24"/>
        </w:rPr>
        <w:lastRenderedPageBreak/>
        <w:t>Subgroup</w:t>
      </w:r>
      <w:r w:rsidRPr="003C1A0A">
        <w:rPr>
          <w:rFonts w:asciiTheme="majorBidi" w:hAnsiTheme="majorBidi" w:cstheme="majorBidi"/>
          <w:sz w:val="24"/>
          <w:szCs w:val="24"/>
        </w:rPr>
        <w:t>: Disaggregated group to represent further dimensions of the observation. Example Sex, Age.</w:t>
      </w:r>
    </w:p>
    <w:p w14:paraId="29C6A1B0" w14:textId="4B8E26AC" w:rsidR="00F63239" w:rsidRPr="003C1A0A" w:rsidRDefault="00F63239" w:rsidP="00F63239">
      <w:pPr>
        <w:spacing w:after="240" w:line="360" w:lineRule="auto"/>
        <w:jc w:val="both"/>
        <w:rPr>
          <w:rFonts w:asciiTheme="majorBidi" w:hAnsiTheme="majorBidi" w:cstheme="majorBidi"/>
          <w:sz w:val="24"/>
          <w:szCs w:val="24"/>
        </w:rPr>
      </w:pPr>
      <w:r w:rsidRPr="003C1A0A">
        <w:rPr>
          <w:rFonts w:asciiTheme="majorBidi" w:hAnsiTheme="majorBidi" w:cstheme="majorBidi"/>
          <w:b/>
          <w:bCs/>
          <w:sz w:val="24"/>
          <w:szCs w:val="24"/>
        </w:rPr>
        <w:t>Goal</w:t>
      </w:r>
      <w:r w:rsidR="003734EF" w:rsidRPr="003C1A0A">
        <w:rPr>
          <w:rFonts w:asciiTheme="majorBidi" w:hAnsiTheme="majorBidi" w:cstheme="majorBidi"/>
          <w:b/>
          <w:bCs/>
          <w:sz w:val="24"/>
          <w:szCs w:val="24"/>
        </w:rPr>
        <w:t>/Targets</w:t>
      </w:r>
      <w:r w:rsidRPr="003C1A0A">
        <w:rPr>
          <w:rFonts w:asciiTheme="majorBidi" w:hAnsiTheme="majorBidi" w:cstheme="majorBidi"/>
          <w:sz w:val="24"/>
          <w:szCs w:val="24"/>
        </w:rPr>
        <w:t xml:space="preserve"> Termed as Indicator Classification that groups similar indicators for organized storage and reporting.</w:t>
      </w:r>
    </w:p>
    <w:p w14:paraId="4435A492" w14:textId="68E5A840" w:rsidR="00F63239" w:rsidRPr="003C1A0A" w:rsidRDefault="003734EF" w:rsidP="00F63239">
      <w:pPr>
        <w:spacing w:after="240" w:line="360" w:lineRule="auto"/>
        <w:jc w:val="both"/>
        <w:rPr>
          <w:rFonts w:asciiTheme="majorBidi" w:hAnsiTheme="majorBidi" w:cstheme="majorBidi"/>
          <w:sz w:val="24"/>
          <w:szCs w:val="24"/>
        </w:rPr>
      </w:pPr>
      <w:r w:rsidRPr="003C1A0A">
        <w:rPr>
          <w:rFonts w:asciiTheme="majorBidi" w:hAnsiTheme="majorBidi" w:cstheme="majorBidi"/>
          <w:b/>
          <w:bCs/>
          <w:sz w:val="24"/>
          <w:szCs w:val="24"/>
        </w:rPr>
        <w:t>Sector/Sub-sector</w:t>
      </w:r>
      <w:r w:rsidR="00F63239" w:rsidRPr="003C1A0A">
        <w:rPr>
          <w:rFonts w:asciiTheme="majorBidi" w:hAnsiTheme="majorBidi" w:cstheme="majorBidi"/>
          <w:sz w:val="24"/>
          <w:szCs w:val="24"/>
        </w:rPr>
        <w:t>: Termed as Indicator Classification that groups the similar indicators and organize them in categories and subcategories.</w:t>
      </w:r>
    </w:p>
    <w:p w14:paraId="7A9A2436" w14:textId="48E70F55" w:rsidR="00F63239" w:rsidRPr="003C1A0A" w:rsidRDefault="00F63239" w:rsidP="00F63239">
      <w:pPr>
        <w:spacing w:after="240" w:line="360" w:lineRule="auto"/>
        <w:jc w:val="both"/>
        <w:rPr>
          <w:rFonts w:asciiTheme="majorBidi" w:hAnsiTheme="majorBidi" w:cstheme="majorBidi"/>
          <w:sz w:val="24"/>
          <w:szCs w:val="24"/>
        </w:rPr>
      </w:pPr>
      <w:r w:rsidRPr="003C1A0A">
        <w:rPr>
          <w:rFonts w:asciiTheme="majorBidi" w:hAnsiTheme="majorBidi" w:cstheme="majorBidi"/>
          <w:b/>
          <w:bCs/>
          <w:sz w:val="24"/>
          <w:szCs w:val="24"/>
        </w:rPr>
        <w:t>Area</w:t>
      </w:r>
      <w:r w:rsidRPr="003C1A0A">
        <w:rPr>
          <w:rFonts w:asciiTheme="majorBidi" w:hAnsiTheme="majorBidi" w:cstheme="majorBidi"/>
          <w:sz w:val="24"/>
          <w:szCs w:val="24"/>
        </w:rPr>
        <w:t>: Geographical or administrative boundari</w:t>
      </w:r>
      <w:r w:rsidR="003734EF" w:rsidRPr="003C1A0A">
        <w:rPr>
          <w:rFonts w:asciiTheme="majorBidi" w:hAnsiTheme="majorBidi" w:cstheme="majorBidi"/>
          <w:sz w:val="24"/>
          <w:szCs w:val="24"/>
        </w:rPr>
        <w:t>es to represent the data values.</w:t>
      </w:r>
    </w:p>
    <w:p w14:paraId="7E80CCF7" w14:textId="4CE497CC" w:rsidR="00F63239" w:rsidRPr="003C1A0A" w:rsidRDefault="00F63239" w:rsidP="00F63239">
      <w:pPr>
        <w:spacing w:after="240" w:line="360" w:lineRule="auto"/>
        <w:jc w:val="both"/>
        <w:rPr>
          <w:rFonts w:asciiTheme="majorBidi" w:hAnsiTheme="majorBidi" w:cstheme="majorBidi"/>
          <w:sz w:val="24"/>
          <w:szCs w:val="24"/>
        </w:rPr>
      </w:pPr>
      <w:r w:rsidRPr="003C1A0A">
        <w:rPr>
          <w:rFonts w:asciiTheme="majorBidi" w:hAnsiTheme="majorBidi" w:cstheme="majorBidi"/>
          <w:b/>
          <w:bCs/>
          <w:sz w:val="24"/>
          <w:szCs w:val="24"/>
        </w:rPr>
        <w:t>Time Period</w:t>
      </w:r>
      <w:r w:rsidRPr="003C1A0A">
        <w:rPr>
          <w:rFonts w:asciiTheme="majorBidi" w:hAnsiTheme="majorBidi" w:cstheme="majorBidi"/>
          <w:sz w:val="24"/>
          <w:szCs w:val="24"/>
        </w:rPr>
        <w:t>: The reported time period associated with the data values for each IUS</w:t>
      </w:r>
      <w:ins w:id="367" w:author="iTM-1" w:date="2023-09-05T12:28:00Z">
        <w:r w:rsidR="000520C6">
          <w:rPr>
            <w:rFonts w:asciiTheme="majorBidi" w:hAnsiTheme="majorBidi" w:cstheme="majorBidi"/>
            <w:sz w:val="24"/>
            <w:szCs w:val="24"/>
          </w:rPr>
          <w:t xml:space="preserve"> (Indicator-Unit-Subgroup)</w:t>
        </w:r>
      </w:ins>
      <w:r w:rsidRPr="003C1A0A">
        <w:rPr>
          <w:rFonts w:asciiTheme="majorBidi" w:hAnsiTheme="majorBidi" w:cstheme="majorBidi"/>
          <w:sz w:val="24"/>
          <w:szCs w:val="24"/>
        </w:rPr>
        <w:t xml:space="preserve"> combination.</w:t>
      </w:r>
    </w:p>
    <w:p w14:paraId="2E442C26" w14:textId="77777777" w:rsidR="00F63239" w:rsidRPr="003C1A0A" w:rsidRDefault="00F63239" w:rsidP="00F63239">
      <w:pPr>
        <w:spacing w:after="240" w:line="360" w:lineRule="auto"/>
        <w:jc w:val="both"/>
        <w:rPr>
          <w:rFonts w:asciiTheme="majorBidi" w:hAnsiTheme="majorBidi" w:cstheme="majorBidi"/>
          <w:sz w:val="24"/>
          <w:szCs w:val="24"/>
        </w:rPr>
      </w:pPr>
      <w:r w:rsidRPr="003C1A0A">
        <w:rPr>
          <w:rFonts w:asciiTheme="majorBidi" w:hAnsiTheme="majorBidi" w:cstheme="majorBidi"/>
          <w:b/>
          <w:bCs/>
          <w:sz w:val="24"/>
          <w:szCs w:val="24"/>
        </w:rPr>
        <w:t>Data Source</w:t>
      </w:r>
      <w:r w:rsidRPr="003C1A0A">
        <w:rPr>
          <w:rFonts w:asciiTheme="majorBidi" w:hAnsiTheme="majorBidi" w:cstheme="majorBidi"/>
          <w:sz w:val="24"/>
          <w:szCs w:val="24"/>
        </w:rPr>
        <w:t>: The data source from which the reported data values for each IUS combination Will be obtained.</w:t>
      </w:r>
    </w:p>
    <w:p w14:paraId="4BC15909" w14:textId="45127B5B" w:rsidR="004F7813" w:rsidRPr="003C1A0A" w:rsidRDefault="00B171DD" w:rsidP="004F7813">
      <w:pPr>
        <w:pStyle w:val="Heading2"/>
        <w:rPr>
          <w:rFonts w:asciiTheme="majorBidi" w:hAnsiTheme="majorBidi"/>
        </w:rPr>
      </w:pPr>
      <w:bookmarkStart w:id="368" w:name="_Toc145327304"/>
      <w:r w:rsidRPr="003C1A0A">
        <w:rPr>
          <w:rFonts w:asciiTheme="majorBidi" w:hAnsiTheme="majorBidi"/>
        </w:rPr>
        <w:t>3</w:t>
      </w:r>
      <w:r w:rsidR="004F7813" w:rsidRPr="003C1A0A">
        <w:rPr>
          <w:rFonts w:asciiTheme="majorBidi" w:hAnsiTheme="majorBidi"/>
        </w:rPr>
        <w:t>.</w:t>
      </w:r>
      <w:r w:rsidRPr="003C1A0A">
        <w:rPr>
          <w:rFonts w:asciiTheme="majorBidi" w:hAnsiTheme="majorBidi"/>
        </w:rPr>
        <w:t>2</w:t>
      </w:r>
      <w:r w:rsidR="004F7813" w:rsidRPr="003C1A0A">
        <w:rPr>
          <w:rFonts w:asciiTheme="majorBidi" w:hAnsiTheme="majorBidi"/>
        </w:rPr>
        <w:t xml:space="preserve"> Geographical Coverage Entities</w:t>
      </w:r>
      <w:bookmarkEnd w:id="368"/>
    </w:p>
    <w:p w14:paraId="53818CD4" w14:textId="578CB0DA" w:rsidR="004F7813" w:rsidRPr="003C1A0A" w:rsidRDefault="004F7813" w:rsidP="004F7813">
      <w:pPr>
        <w:spacing w:before="240" w:after="240" w:line="360" w:lineRule="auto"/>
        <w:jc w:val="both"/>
        <w:rPr>
          <w:rFonts w:asciiTheme="majorBidi" w:hAnsiTheme="majorBidi" w:cstheme="majorBidi"/>
          <w:sz w:val="24"/>
          <w:szCs w:val="24"/>
        </w:rPr>
      </w:pPr>
      <w:r w:rsidRPr="003C1A0A">
        <w:rPr>
          <w:rFonts w:asciiTheme="majorBidi" w:hAnsiTheme="majorBidi" w:cstheme="majorBidi"/>
          <w:sz w:val="24"/>
          <w:szCs w:val="24"/>
        </w:rPr>
        <w:t>The platform will be developed to store and manage data at various geographical levels or administrative boundaries. The geographical level will be termed as Area. The admin modules will have features to manage Areas and their geo-spatial maps. The platform will be capable to manage the area at following level -</w:t>
      </w:r>
    </w:p>
    <w:p w14:paraId="2C0483B3" w14:textId="77777777" w:rsidR="004F7813" w:rsidRPr="003C1A0A" w:rsidRDefault="004F7813" w:rsidP="00B54225">
      <w:pPr>
        <w:pStyle w:val="ListParagraph"/>
        <w:numPr>
          <w:ilvl w:val="0"/>
          <w:numId w:val="6"/>
        </w:numPr>
        <w:spacing w:before="240" w:after="240"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National - This level pertains to the entire country of Mauritius. The platform will accommodate data storage and management for statistical indicators at the national level.</w:t>
      </w:r>
    </w:p>
    <w:p w14:paraId="443D25F8" w14:textId="77777777" w:rsidR="004F7813" w:rsidRPr="003C1A0A" w:rsidRDefault="004F7813" w:rsidP="00B54225">
      <w:pPr>
        <w:pStyle w:val="ListParagraph"/>
        <w:numPr>
          <w:ilvl w:val="0"/>
          <w:numId w:val="6"/>
        </w:numPr>
        <w:spacing w:before="100" w:beforeAutospacing="1" w:after="100" w:afterAutospacing="1" w:line="360" w:lineRule="auto"/>
        <w:ind w:left="360"/>
        <w:contextualSpacing w:val="0"/>
        <w:jc w:val="both"/>
        <w:rPr>
          <w:rFonts w:asciiTheme="majorBidi" w:hAnsiTheme="majorBidi" w:cstheme="majorBidi"/>
          <w:sz w:val="24"/>
          <w:szCs w:val="24"/>
        </w:rPr>
      </w:pPr>
      <w:r w:rsidRPr="003C1A0A">
        <w:rPr>
          <w:rFonts w:asciiTheme="majorBidi" w:hAnsiTheme="majorBidi" w:cstheme="majorBidi"/>
          <w:sz w:val="24"/>
          <w:szCs w:val="24"/>
        </w:rPr>
        <w:t>Sub-national - At this level, the platform will allow for data management at smaller regional or sub-national levels within Mauritius. It will support the storage and organization of statistical data specific to different regions, districts, or local administrative units.</w:t>
      </w:r>
    </w:p>
    <w:p w14:paraId="78E680EB" w14:textId="32A22329" w:rsidR="004F7813" w:rsidRPr="003C1A0A" w:rsidRDefault="00B54225" w:rsidP="004F7813">
      <w:pPr>
        <w:spacing w:after="0" w:line="360" w:lineRule="auto"/>
        <w:jc w:val="both"/>
        <w:rPr>
          <w:rFonts w:asciiTheme="majorBidi" w:hAnsiTheme="majorBidi" w:cstheme="majorBidi"/>
          <w:sz w:val="24"/>
          <w:szCs w:val="24"/>
        </w:rPr>
      </w:pPr>
      <w:r w:rsidRPr="003C1A0A">
        <w:rPr>
          <w:rFonts w:asciiTheme="majorBidi" w:hAnsiTheme="majorBidi" w:cstheme="majorBidi"/>
          <w:noProof/>
          <w:lang w:bidi="hi-IN"/>
        </w:rPr>
        <w:lastRenderedPageBreak/>
        <w:drawing>
          <wp:anchor distT="0" distB="0" distL="114300" distR="114300" simplePos="0" relativeHeight="252200960" behindDoc="0" locked="0" layoutInCell="1" allowOverlap="1" wp14:anchorId="1C061F99" wp14:editId="581631CC">
            <wp:simplePos x="0" y="0"/>
            <wp:positionH relativeFrom="column">
              <wp:posOffset>0</wp:posOffset>
            </wp:positionH>
            <wp:positionV relativeFrom="paragraph">
              <wp:posOffset>1620121</wp:posOffset>
            </wp:positionV>
            <wp:extent cx="5947630" cy="2999232"/>
            <wp:effectExtent l="19050" t="19050" r="15240" b="10795"/>
            <wp:wrapTopAndBottom/>
            <wp:docPr id="115870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02260" name=""/>
                    <pic:cNvPicPr/>
                  </pic:nvPicPr>
                  <pic:blipFill rotWithShape="1">
                    <a:blip r:embed="rId16">
                      <a:extLst>
                        <a:ext uri="{28A0092B-C50C-407E-A947-70E740481C1C}">
                          <a14:useLocalDpi xmlns:a14="http://schemas.microsoft.com/office/drawing/2010/main" val="0"/>
                        </a:ext>
                      </a:extLst>
                    </a:blip>
                    <a:srcRect t="2176"/>
                    <a:stretch/>
                  </pic:blipFill>
                  <pic:spPr bwMode="auto">
                    <a:xfrm>
                      <a:off x="0" y="0"/>
                      <a:ext cx="5947630" cy="2999232"/>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F7813" w:rsidRPr="003C1A0A">
        <w:rPr>
          <w:rFonts w:asciiTheme="majorBidi" w:hAnsiTheme="majorBidi" w:cstheme="majorBidi"/>
          <w:sz w:val="24"/>
          <w:szCs w:val="24"/>
        </w:rPr>
        <w:t>This will enable efficient data handling and analysis at both the national and sub-national levels, ensuring that information is appropriately organized and accessible according to the geographical context. As explained in the data structure section the data values will have an area dimension which will refer to the geographical area for which the data is entered. The area dimension will help in data analysis and comparison at all geographical levels of various datasets.</w:t>
      </w:r>
      <w:r w:rsidRPr="003C1A0A">
        <w:rPr>
          <w:rFonts w:asciiTheme="majorBidi" w:hAnsiTheme="majorBidi" w:cstheme="majorBidi"/>
          <w:sz w:val="24"/>
          <w:szCs w:val="24"/>
        </w:rPr>
        <w:t xml:space="preserve"> Below diagram explains the structure and steps to manage and store GIS data.</w:t>
      </w:r>
    </w:p>
    <w:p w14:paraId="3DECB1CE" w14:textId="5B8B9482" w:rsidR="004F7813" w:rsidRPr="003C1A0A" w:rsidRDefault="004F7813" w:rsidP="004F781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system administrator and users with appropriate permissions will be able to manage area and their GIS maps. The diagram provided above illustrates the processes and actions to understand the use of areas and GIS maps within the platform. The admin/authorized user will be able to import/add areas using the Manage Area module and import the respective GIS map files of the area using the Manage GIS Maps module. Each area will have the following details – </w:t>
      </w:r>
    </w:p>
    <w:p w14:paraId="3C6DFE2F" w14:textId="77777777" w:rsidR="004F7813" w:rsidRPr="003C1A0A" w:rsidRDefault="004F7813" w:rsidP="00405E8C">
      <w:pPr>
        <w:pStyle w:val="ListParagraph"/>
        <w:numPr>
          <w:ilvl w:val="0"/>
          <w:numId w:val="4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Area ID</w:t>
      </w:r>
    </w:p>
    <w:p w14:paraId="62BD1C73" w14:textId="77777777" w:rsidR="004F7813" w:rsidRPr="003C1A0A" w:rsidRDefault="004F7813" w:rsidP="00405E8C">
      <w:pPr>
        <w:pStyle w:val="ListParagraph"/>
        <w:numPr>
          <w:ilvl w:val="0"/>
          <w:numId w:val="4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Area name</w:t>
      </w:r>
    </w:p>
    <w:p w14:paraId="0BF95DA5" w14:textId="77777777" w:rsidR="004F7813" w:rsidRPr="003C1A0A" w:rsidRDefault="004F7813" w:rsidP="00405E8C">
      <w:pPr>
        <w:pStyle w:val="ListParagraph"/>
        <w:numPr>
          <w:ilvl w:val="0"/>
          <w:numId w:val="4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Area Level</w:t>
      </w:r>
    </w:p>
    <w:p w14:paraId="788A2BB3" w14:textId="77777777" w:rsidR="004F7813" w:rsidRPr="003C1A0A" w:rsidRDefault="004F7813" w:rsidP="00405E8C">
      <w:pPr>
        <w:pStyle w:val="ListParagraph"/>
        <w:numPr>
          <w:ilvl w:val="0"/>
          <w:numId w:val="4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Area Parent ID</w:t>
      </w:r>
    </w:p>
    <w:p w14:paraId="67BB6B09" w14:textId="77777777" w:rsidR="004F7813" w:rsidRPr="003C1A0A" w:rsidRDefault="004F7813" w:rsidP="004F781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For each area entered/imported there will be map associated. Area ID will be the common key between the area master and the related maps. One or more maps can be related to one area id to </w:t>
      </w:r>
      <w:r w:rsidRPr="003C1A0A">
        <w:rPr>
          <w:rFonts w:asciiTheme="majorBidi" w:hAnsiTheme="majorBidi" w:cstheme="majorBidi"/>
          <w:sz w:val="24"/>
          <w:szCs w:val="24"/>
        </w:rPr>
        <w:lastRenderedPageBreak/>
        <w:t xml:space="preserve">manage the chorological maps of same area which may have changed due to area split or merge. One or more maps associated to the same area will be distinguished by having a different start and end date for each shape. The maps will be managed in GeoJSON format file and will be stored in the application server. Users will be able to search and view the data in thematic maps based on the selected area and time period. </w:t>
      </w:r>
    </w:p>
    <w:p w14:paraId="7C053252" w14:textId="50735809" w:rsidR="00A53E07" w:rsidRPr="003C1A0A" w:rsidRDefault="00A53E07" w:rsidP="00A53E07">
      <w:pPr>
        <w:pStyle w:val="Heading2"/>
        <w:rPr>
          <w:rFonts w:asciiTheme="majorBidi" w:hAnsiTheme="majorBidi"/>
        </w:rPr>
      </w:pPr>
      <w:bookmarkStart w:id="369" w:name="_Toc145327305"/>
      <w:r w:rsidRPr="003C1A0A">
        <w:rPr>
          <w:rFonts w:asciiTheme="majorBidi" w:hAnsiTheme="majorBidi"/>
        </w:rPr>
        <w:t>3.</w:t>
      </w:r>
      <w:r w:rsidR="00BB11A3" w:rsidRPr="003C1A0A">
        <w:rPr>
          <w:rFonts w:asciiTheme="majorBidi" w:hAnsiTheme="majorBidi"/>
        </w:rPr>
        <w:t>3</w:t>
      </w:r>
      <w:r w:rsidRPr="003C1A0A">
        <w:rPr>
          <w:rFonts w:asciiTheme="majorBidi" w:hAnsiTheme="majorBidi"/>
        </w:rPr>
        <w:t xml:space="preserve"> Access Control</w:t>
      </w:r>
      <w:bookmarkEnd w:id="369"/>
    </w:p>
    <w:p w14:paraId="6E686D3F" w14:textId="2B78CD8F" w:rsidR="00A53E07" w:rsidRPr="003C1A0A" w:rsidRDefault="00B54225" w:rsidP="00A53E07">
      <w:pPr>
        <w:spacing w:before="80" w:after="240" w:line="360" w:lineRule="auto"/>
        <w:ind w:right="40"/>
        <w:jc w:val="both"/>
        <w:rPr>
          <w:rFonts w:asciiTheme="majorBidi" w:hAnsiTheme="majorBidi" w:cstheme="majorBidi"/>
          <w:sz w:val="24"/>
        </w:rPr>
      </w:pPr>
      <w:bookmarkStart w:id="370" w:name="_Toc38908546"/>
      <w:bookmarkStart w:id="371" w:name="_Toc56010067"/>
      <w:r w:rsidRPr="003C1A0A">
        <w:rPr>
          <w:rFonts w:asciiTheme="majorBidi" w:hAnsiTheme="majorBidi" w:cstheme="majorBidi"/>
          <w:noProof/>
          <w:sz w:val="24"/>
          <w:szCs w:val="24"/>
          <w:lang w:bidi="hi-IN"/>
        </w:rPr>
        <w:drawing>
          <wp:anchor distT="0" distB="0" distL="114300" distR="114300" simplePos="0" relativeHeight="252212224" behindDoc="0" locked="0" layoutInCell="1" allowOverlap="1" wp14:anchorId="16C8F42A" wp14:editId="25CE0ABB">
            <wp:simplePos x="0" y="0"/>
            <wp:positionH relativeFrom="column">
              <wp:posOffset>0</wp:posOffset>
            </wp:positionH>
            <wp:positionV relativeFrom="paragraph">
              <wp:posOffset>2658745</wp:posOffset>
            </wp:positionV>
            <wp:extent cx="5949696" cy="3346704"/>
            <wp:effectExtent l="0" t="0" r="0" b="6350"/>
            <wp:wrapTopAndBottom/>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9696" cy="3346704"/>
                    </a:xfrm>
                    <a:prstGeom prst="rect">
                      <a:avLst/>
                    </a:prstGeom>
                  </pic:spPr>
                </pic:pic>
              </a:graphicData>
            </a:graphic>
            <wp14:sizeRelV relativeFrom="margin">
              <wp14:pctHeight>0</wp14:pctHeight>
            </wp14:sizeRelV>
          </wp:anchor>
        </w:drawing>
      </w:r>
      <w:r w:rsidR="00A53E07" w:rsidRPr="003C1A0A">
        <w:rPr>
          <w:rFonts w:asciiTheme="majorBidi" w:hAnsiTheme="majorBidi" w:cstheme="majorBidi"/>
          <w:sz w:val="24"/>
          <w:szCs w:val="24"/>
        </w:rPr>
        <w:t xml:space="preserve">The platform will have a role-based access to the various modules. The admin will be allowed to create and manage roles, assign modules and set permissions to the roles to access the MauStats platform. By default, five roles will be created in the platform which are explained below. The users of the platform will be responsible to enter and approve data for their assigned indicators and geographical areas. These users will login with their respective credentials. While the data entry user will enter data for their assigned indicator and area, the data approval user will check and mark the data as approved or reject data and enter remark for rejection. For the rejected data, the data entry user will be able to edit and re-submit the corrected data for approval. The approved data will be published and viewed in the user interface modules of the platform. </w:t>
      </w:r>
      <w:r w:rsidR="00176712" w:rsidRPr="003C1A0A">
        <w:rPr>
          <w:rFonts w:asciiTheme="majorBidi" w:hAnsiTheme="majorBidi" w:cstheme="majorBidi"/>
          <w:sz w:val="24"/>
          <w:szCs w:val="24"/>
        </w:rPr>
        <w:t>Below diagram depicts the access control of the MauStats platform.</w:t>
      </w:r>
    </w:p>
    <w:bookmarkEnd w:id="370"/>
    <w:bookmarkEnd w:id="371"/>
    <w:p w14:paraId="6B260477" w14:textId="1400D327" w:rsidR="00176712" w:rsidRPr="003C1A0A" w:rsidRDefault="00BC0417" w:rsidP="00176712">
      <w:pPr>
        <w:spacing w:before="360" w:after="100" w:afterAutospacing="1" w:line="360" w:lineRule="auto"/>
        <w:ind w:right="40"/>
        <w:jc w:val="both"/>
        <w:rPr>
          <w:rFonts w:asciiTheme="majorBidi" w:hAnsiTheme="majorBidi" w:cstheme="majorBidi"/>
          <w:sz w:val="24"/>
          <w:szCs w:val="24"/>
        </w:rPr>
      </w:pPr>
      <w:r w:rsidRPr="003C1A0A">
        <w:rPr>
          <w:rFonts w:asciiTheme="majorBidi" w:hAnsiTheme="majorBidi" w:cstheme="majorBidi"/>
          <w:sz w:val="24"/>
          <w:szCs w:val="24"/>
        </w:rPr>
        <w:lastRenderedPageBreak/>
        <w:t xml:space="preserve">The diagram provided above illustrates the access control mechanism in the platform. </w:t>
      </w:r>
      <w:r w:rsidR="00ED53FA" w:rsidRPr="003C1A0A">
        <w:rPr>
          <w:rFonts w:asciiTheme="majorBidi" w:hAnsiTheme="majorBidi" w:cstheme="majorBidi"/>
          <w:sz w:val="24"/>
          <w:szCs w:val="24"/>
        </w:rPr>
        <w:t>It depicts that how a user can access the MauStats platform</w:t>
      </w:r>
      <w:r w:rsidR="00F672A1" w:rsidRPr="003C1A0A">
        <w:rPr>
          <w:rFonts w:asciiTheme="majorBidi" w:hAnsiTheme="majorBidi" w:cstheme="majorBidi"/>
          <w:sz w:val="24"/>
          <w:szCs w:val="24"/>
        </w:rPr>
        <w:t xml:space="preserve"> and view the various modules. The </w:t>
      </w:r>
      <w:r w:rsidR="00ED53FA" w:rsidRPr="003C1A0A">
        <w:rPr>
          <w:rFonts w:asciiTheme="majorBidi" w:hAnsiTheme="majorBidi" w:cstheme="majorBidi"/>
          <w:sz w:val="24"/>
          <w:szCs w:val="24"/>
        </w:rPr>
        <w:t>e</w:t>
      </w:r>
      <w:r w:rsidR="00504A65" w:rsidRPr="003C1A0A">
        <w:rPr>
          <w:rFonts w:asciiTheme="majorBidi" w:hAnsiTheme="majorBidi" w:cstheme="majorBidi"/>
          <w:sz w:val="24"/>
          <w:szCs w:val="24"/>
        </w:rPr>
        <w:t xml:space="preserve">xisting users can log in directly using their valid login </w:t>
      </w:r>
      <w:r w:rsidR="00F672A1" w:rsidRPr="003C1A0A">
        <w:rPr>
          <w:rFonts w:asciiTheme="majorBidi" w:hAnsiTheme="majorBidi" w:cstheme="majorBidi"/>
          <w:sz w:val="24"/>
          <w:szCs w:val="24"/>
        </w:rPr>
        <w:t>credentials</w:t>
      </w:r>
      <w:r w:rsidR="00504A65" w:rsidRPr="003C1A0A">
        <w:rPr>
          <w:rFonts w:asciiTheme="majorBidi" w:hAnsiTheme="majorBidi" w:cstheme="majorBidi"/>
          <w:sz w:val="24"/>
          <w:szCs w:val="24"/>
        </w:rPr>
        <w:t xml:space="preserve">, while new users need to request access. The administrator will create new user accounts on the platform and assign them specific roles. </w:t>
      </w:r>
      <w:r w:rsidR="00F672A1" w:rsidRPr="003C1A0A">
        <w:rPr>
          <w:rFonts w:asciiTheme="majorBidi" w:hAnsiTheme="majorBidi" w:cstheme="majorBidi"/>
          <w:sz w:val="24"/>
          <w:szCs w:val="24"/>
        </w:rPr>
        <w:t xml:space="preserve">Each role will have </w:t>
      </w:r>
      <w:r w:rsidR="00F82998" w:rsidRPr="003C1A0A">
        <w:rPr>
          <w:rFonts w:asciiTheme="majorBidi" w:hAnsiTheme="majorBidi" w:cstheme="majorBidi"/>
          <w:sz w:val="24"/>
          <w:szCs w:val="24"/>
        </w:rPr>
        <w:t>various</w:t>
      </w:r>
      <w:r w:rsidR="00F672A1" w:rsidRPr="003C1A0A">
        <w:rPr>
          <w:rFonts w:asciiTheme="majorBidi" w:hAnsiTheme="majorBidi" w:cstheme="majorBidi"/>
          <w:sz w:val="24"/>
          <w:szCs w:val="24"/>
        </w:rPr>
        <w:t xml:space="preserve"> set of permissions to perform in the platform. The users’ details will be stored in the central database. User will be required to enter their e</w:t>
      </w:r>
      <w:r w:rsidR="00504A65" w:rsidRPr="003C1A0A">
        <w:rPr>
          <w:rFonts w:asciiTheme="majorBidi" w:hAnsiTheme="majorBidi" w:cstheme="majorBidi"/>
          <w:sz w:val="24"/>
          <w:szCs w:val="24"/>
        </w:rPr>
        <w:t xml:space="preserve">mail and password </w:t>
      </w:r>
      <w:r w:rsidR="00F672A1" w:rsidRPr="003C1A0A">
        <w:rPr>
          <w:rFonts w:asciiTheme="majorBidi" w:hAnsiTheme="majorBidi" w:cstheme="majorBidi"/>
          <w:sz w:val="24"/>
          <w:szCs w:val="24"/>
        </w:rPr>
        <w:t>to login in the data manage application and the credentials will be authenticated in the backend to allow only authorized users to access the platform</w:t>
      </w:r>
      <w:r w:rsidR="00504A65" w:rsidRPr="003C1A0A">
        <w:rPr>
          <w:rFonts w:asciiTheme="majorBidi" w:hAnsiTheme="majorBidi" w:cstheme="majorBidi"/>
          <w:sz w:val="24"/>
          <w:szCs w:val="24"/>
        </w:rPr>
        <w:t xml:space="preserve">. </w:t>
      </w:r>
      <w:r w:rsidR="00B3769D" w:rsidRPr="003C1A0A">
        <w:rPr>
          <w:rFonts w:asciiTheme="majorBidi" w:hAnsiTheme="majorBidi" w:cstheme="majorBidi"/>
          <w:sz w:val="24"/>
          <w:szCs w:val="24"/>
        </w:rPr>
        <w:t xml:space="preserve">Once the login credentials are authenticated, user will be able to login into </w:t>
      </w:r>
      <w:r w:rsidR="006D0712" w:rsidRPr="003C1A0A">
        <w:rPr>
          <w:rFonts w:asciiTheme="majorBidi" w:hAnsiTheme="majorBidi" w:cstheme="majorBidi"/>
          <w:sz w:val="24"/>
          <w:szCs w:val="24"/>
        </w:rPr>
        <w:t>the platform</w:t>
      </w:r>
      <w:r w:rsidR="00B3769D" w:rsidRPr="003C1A0A">
        <w:rPr>
          <w:rFonts w:asciiTheme="majorBidi" w:hAnsiTheme="majorBidi" w:cstheme="majorBidi"/>
          <w:sz w:val="24"/>
          <w:szCs w:val="24"/>
        </w:rPr>
        <w:t xml:space="preserve"> and can access the assigned modules.</w:t>
      </w:r>
    </w:p>
    <w:p w14:paraId="5F3DCB16" w14:textId="339EB8D8" w:rsidR="00A53E07" w:rsidRPr="003C1A0A" w:rsidRDefault="00A53E07" w:rsidP="00176712">
      <w:pPr>
        <w:spacing w:before="360" w:after="100" w:afterAutospacing="1" w:line="360" w:lineRule="auto"/>
        <w:ind w:right="40"/>
        <w:jc w:val="both"/>
        <w:rPr>
          <w:rFonts w:asciiTheme="majorBidi" w:hAnsiTheme="majorBidi" w:cstheme="majorBidi"/>
          <w:sz w:val="24"/>
          <w:szCs w:val="24"/>
        </w:rPr>
      </w:pPr>
      <w:r w:rsidRPr="003C1A0A">
        <w:rPr>
          <w:rFonts w:asciiTheme="majorBidi" w:hAnsiTheme="majorBidi" w:cstheme="majorBidi"/>
          <w:sz w:val="24"/>
          <w:szCs w:val="24"/>
        </w:rPr>
        <w:t>Following will be the type of users in the platform -</w:t>
      </w:r>
    </w:p>
    <w:p w14:paraId="60A50712" w14:textId="77777777" w:rsidR="00A53E07" w:rsidRPr="003C1A0A" w:rsidRDefault="00A53E07" w:rsidP="002F396E">
      <w:pPr>
        <w:pStyle w:val="ListParagraph"/>
        <w:numPr>
          <w:ilvl w:val="0"/>
          <w:numId w:val="3"/>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Administrator</w:t>
      </w:r>
    </w:p>
    <w:p w14:paraId="33DB8125" w14:textId="77777777" w:rsidR="00A53E07" w:rsidRPr="003C1A0A" w:rsidRDefault="00A53E07" w:rsidP="002F396E">
      <w:pPr>
        <w:pStyle w:val="ListParagraph"/>
        <w:numPr>
          <w:ilvl w:val="0"/>
          <w:numId w:val="3"/>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Supervisor</w:t>
      </w:r>
    </w:p>
    <w:p w14:paraId="19234AA1" w14:textId="0B465C05" w:rsidR="008758A1" w:rsidRPr="003C1A0A" w:rsidRDefault="008758A1" w:rsidP="006F6252">
      <w:pPr>
        <w:pStyle w:val="ListParagraph"/>
        <w:numPr>
          <w:ilvl w:val="0"/>
          <w:numId w:val="3"/>
        </w:numPr>
        <w:spacing w:before="100" w:beforeAutospacing="1" w:after="100" w:afterAutospacing="1" w:line="360" w:lineRule="auto"/>
        <w:ind w:left="360"/>
        <w:jc w:val="both"/>
        <w:rPr>
          <w:rFonts w:asciiTheme="majorBidi" w:hAnsiTheme="majorBidi" w:cstheme="majorBidi"/>
          <w:sz w:val="24"/>
          <w:szCs w:val="24"/>
        </w:rPr>
      </w:pPr>
      <w:del w:id="372" w:author="Deep Nidhi" w:date="2023-09-11T17:31:00Z">
        <w:r w:rsidRPr="003C1A0A" w:rsidDel="002869EB">
          <w:rPr>
            <w:rFonts w:asciiTheme="majorBidi" w:hAnsiTheme="majorBidi" w:cstheme="majorBidi"/>
            <w:sz w:val="24"/>
            <w:szCs w:val="24"/>
          </w:rPr>
          <w:delText xml:space="preserve">Department </w:delText>
        </w:r>
      </w:del>
      <w:ins w:id="373" w:author="Deep Nidhi" w:date="2023-09-11T17:31:00Z">
        <w:r w:rsidR="002869EB">
          <w:rPr>
            <w:rFonts w:asciiTheme="majorBidi" w:hAnsiTheme="majorBidi" w:cstheme="majorBidi"/>
            <w:sz w:val="24"/>
            <w:szCs w:val="24"/>
          </w:rPr>
          <w:t>SM Unit</w:t>
        </w:r>
        <w:r w:rsidR="002869EB" w:rsidRPr="003C1A0A">
          <w:rPr>
            <w:rFonts w:asciiTheme="majorBidi" w:hAnsiTheme="majorBidi" w:cstheme="majorBidi"/>
            <w:sz w:val="24"/>
            <w:szCs w:val="24"/>
          </w:rPr>
          <w:t xml:space="preserve"> </w:t>
        </w:r>
      </w:ins>
      <w:r w:rsidRPr="003C1A0A">
        <w:rPr>
          <w:rFonts w:asciiTheme="majorBidi" w:hAnsiTheme="majorBidi" w:cstheme="majorBidi"/>
          <w:sz w:val="24"/>
          <w:szCs w:val="24"/>
        </w:rPr>
        <w:t>Head</w:t>
      </w:r>
    </w:p>
    <w:p w14:paraId="06F6486E" w14:textId="77777777" w:rsidR="00A53E07" w:rsidRPr="003C1A0A" w:rsidRDefault="00A53E07" w:rsidP="002F396E">
      <w:pPr>
        <w:pStyle w:val="ListParagraph"/>
        <w:numPr>
          <w:ilvl w:val="0"/>
          <w:numId w:val="3"/>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Data Entry</w:t>
      </w:r>
    </w:p>
    <w:p w14:paraId="31454B39" w14:textId="77777777" w:rsidR="00A53E07" w:rsidRPr="003C1A0A" w:rsidRDefault="00A53E07" w:rsidP="002F396E">
      <w:pPr>
        <w:pStyle w:val="ListParagraph"/>
        <w:numPr>
          <w:ilvl w:val="0"/>
          <w:numId w:val="3"/>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Data Approve</w:t>
      </w:r>
    </w:p>
    <w:p w14:paraId="4A63AA70" w14:textId="77777777" w:rsidR="00A53E07" w:rsidRPr="003C1A0A" w:rsidRDefault="00A53E07" w:rsidP="00A53E07">
      <w:pPr>
        <w:spacing w:after="0" w:line="360" w:lineRule="auto"/>
        <w:jc w:val="both"/>
        <w:rPr>
          <w:rFonts w:asciiTheme="majorBidi" w:hAnsiTheme="majorBidi" w:cstheme="majorBidi"/>
          <w:b/>
          <w:sz w:val="24"/>
          <w:szCs w:val="24"/>
        </w:rPr>
      </w:pPr>
      <w:bookmarkStart w:id="374" w:name="_30j0zll"/>
      <w:bookmarkStart w:id="375" w:name="_1fob9te"/>
      <w:bookmarkEnd w:id="374"/>
      <w:bookmarkEnd w:id="375"/>
      <w:r w:rsidRPr="003C1A0A">
        <w:rPr>
          <w:rFonts w:asciiTheme="majorBidi" w:hAnsiTheme="majorBidi" w:cstheme="majorBidi"/>
          <w:b/>
          <w:sz w:val="24"/>
          <w:szCs w:val="24"/>
        </w:rPr>
        <w:t>Administrator</w:t>
      </w:r>
    </w:p>
    <w:p w14:paraId="6C8E77A1" w14:textId="77777777" w:rsidR="00A53E07" w:rsidRPr="003C1A0A" w:rsidRDefault="00A53E07" w:rsidP="00A53E07">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There will be a pre-created user with super administration rights that will have access to all the modules of the platform. The system administrator will be able to create and further users and assign them roles.</w:t>
      </w:r>
    </w:p>
    <w:p w14:paraId="2BCA6DD1" w14:textId="77777777" w:rsidR="00A53E07" w:rsidRPr="003C1A0A" w:rsidRDefault="00A53E07" w:rsidP="00A53E07">
      <w:pPr>
        <w:spacing w:after="0" w:line="360" w:lineRule="auto"/>
        <w:jc w:val="both"/>
        <w:rPr>
          <w:rFonts w:asciiTheme="majorBidi" w:hAnsiTheme="majorBidi" w:cstheme="majorBidi"/>
          <w:b/>
          <w:sz w:val="24"/>
          <w:szCs w:val="24"/>
        </w:rPr>
      </w:pPr>
      <w:r w:rsidRPr="003C1A0A">
        <w:rPr>
          <w:rFonts w:asciiTheme="majorBidi" w:hAnsiTheme="majorBidi" w:cstheme="majorBidi"/>
          <w:b/>
          <w:sz w:val="24"/>
          <w:szCs w:val="24"/>
        </w:rPr>
        <w:t>Supervisor</w:t>
      </w:r>
    </w:p>
    <w:p w14:paraId="0FE3A2E7" w14:textId="77777777" w:rsidR="00A53E07" w:rsidRPr="003C1A0A" w:rsidRDefault="00A53E07" w:rsidP="00A53E07">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This user will be created by admin and will be able to create and manage plans. The supervisor will be allowed to create, edit, delete and show/hide the plans they have created.</w:t>
      </w:r>
    </w:p>
    <w:p w14:paraId="3F1447A3" w14:textId="627017C8" w:rsidR="006F6252" w:rsidRPr="003C1A0A" w:rsidRDefault="00DF6B60" w:rsidP="006F6252">
      <w:pPr>
        <w:spacing w:after="0" w:line="360" w:lineRule="auto"/>
        <w:jc w:val="both"/>
        <w:rPr>
          <w:rFonts w:asciiTheme="majorBidi" w:hAnsiTheme="majorBidi" w:cstheme="majorBidi"/>
          <w:b/>
          <w:sz w:val="24"/>
          <w:szCs w:val="24"/>
        </w:rPr>
      </w:pPr>
      <w:ins w:id="376" w:author="Deep Nidhi" w:date="2023-09-11T16:58:00Z">
        <w:r>
          <w:rPr>
            <w:rFonts w:asciiTheme="majorBidi" w:hAnsiTheme="majorBidi" w:cstheme="majorBidi"/>
            <w:b/>
            <w:sz w:val="24"/>
            <w:szCs w:val="24"/>
          </w:rPr>
          <w:t>SM Unit</w:t>
        </w:r>
      </w:ins>
      <w:del w:id="377" w:author="Deep Nidhi" w:date="2023-09-11T16:58:00Z">
        <w:r w:rsidR="006F6252" w:rsidRPr="003C1A0A" w:rsidDel="00DF6B60">
          <w:rPr>
            <w:rFonts w:asciiTheme="majorBidi" w:hAnsiTheme="majorBidi" w:cstheme="majorBidi"/>
            <w:b/>
            <w:sz w:val="24"/>
            <w:szCs w:val="24"/>
          </w:rPr>
          <w:delText>Department</w:delText>
        </w:r>
      </w:del>
      <w:r w:rsidR="006F6252" w:rsidRPr="003C1A0A">
        <w:rPr>
          <w:rFonts w:asciiTheme="majorBidi" w:hAnsiTheme="majorBidi" w:cstheme="majorBidi"/>
          <w:b/>
          <w:sz w:val="24"/>
          <w:szCs w:val="24"/>
        </w:rPr>
        <w:t xml:space="preserve"> Head</w:t>
      </w:r>
    </w:p>
    <w:p w14:paraId="080D14AE" w14:textId="427C4687" w:rsidR="006F6252" w:rsidRPr="003C1A0A" w:rsidRDefault="006F6252" w:rsidP="006F6252">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This user will be created and managed by admin and will be assigned a </w:t>
      </w:r>
      <w:del w:id="378" w:author="Deep Nidhi" w:date="2023-09-11T16:58:00Z">
        <w:r w:rsidRPr="003C1A0A" w:rsidDel="00DF6B60">
          <w:rPr>
            <w:rFonts w:asciiTheme="majorBidi" w:hAnsiTheme="majorBidi" w:cstheme="majorBidi"/>
            <w:sz w:val="24"/>
            <w:szCs w:val="24"/>
          </w:rPr>
          <w:delText>department</w:delText>
        </w:r>
      </w:del>
      <w:ins w:id="379" w:author="Deep Nidhi" w:date="2023-09-11T16:58:00Z">
        <w:r w:rsidR="00DF6B60">
          <w:rPr>
            <w:rFonts w:asciiTheme="majorBidi" w:hAnsiTheme="majorBidi" w:cstheme="majorBidi"/>
            <w:sz w:val="24"/>
            <w:szCs w:val="24"/>
          </w:rPr>
          <w:t>SM Unit(</w:t>
        </w:r>
      </w:ins>
      <w:ins w:id="380" w:author="Deep Nidhi" w:date="2023-09-11T16:59:00Z">
        <w:r w:rsidR="00DF6B60">
          <w:rPr>
            <w:rFonts w:asciiTheme="majorBidi" w:hAnsiTheme="majorBidi" w:cstheme="majorBidi"/>
            <w:sz w:val="24"/>
            <w:szCs w:val="24"/>
          </w:rPr>
          <w:t>s</w:t>
        </w:r>
      </w:ins>
      <w:ins w:id="381" w:author="Deep Nidhi" w:date="2023-09-11T16:58:00Z">
        <w:r w:rsidR="00DF6B60">
          <w:rPr>
            <w:rFonts w:asciiTheme="majorBidi" w:hAnsiTheme="majorBidi" w:cstheme="majorBidi"/>
            <w:sz w:val="24"/>
            <w:szCs w:val="24"/>
          </w:rPr>
          <w:t>)</w:t>
        </w:r>
      </w:ins>
      <w:r w:rsidRPr="003C1A0A">
        <w:rPr>
          <w:rFonts w:asciiTheme="majorBidi" w:hAnsiTheme="majorBidi" w:cstheme="majorBidi"/>
          <w:sz w:val="24"/>
          <w:szCs w:val="24"/>
        </w:rPr>
        <w:t xml:space="preserve">. The </w:t>
      </w:r>
      <w:del w:id="382" w:author="Deep Nidhi" w:date="2023-09-11T17:00:00Z">
        <w:r w:rsidRPr="003C1A0A" w:rsidDel="00DF6B60">
          <w:rPr>
            <w:rFonts w:asciiTheme="majorBidi" w:hAnsiTheme="majorBidi" w:cstheme="majorBidi"/>
            <w:sz w:val="24"/>
            <w:szCs w:val="24"/>
          </w:rPr>
          <w:delText xml:space="preserve">department </w:delText>
        </w:r>
      </w:del>
      <w:ins w:id="383" w:author="Deep Nidhi" w:date="2023-09-11T17:00:00Z">
        <w:r w:rsidR="00DF6B60">
          <w:rPr>
            <w:rFonts w:asciiTheme="majorBidi" w:hAnsiTheme="majorBidi" w:cstheme="majorBidi"/>
            <w:sz w:val="24"/>
            <w:szCs w:val="24"/>
          </w:rPr>
          <w:t xml:space="preserve">SM Unit </w:t>
        </w:r>
      </w:ins>
      <w:r w:rsidRPr="003C1A0A">
        <w:rPr>
          <w:rFonts w:asciiTheme="majorBidi" w:hAnsiTheme="majorBidi" w:cstheme="majorBidi"/>
          <w:sz w:val="24"/>
          <w:szCs w:val="24"/>
        </w:rPr>
        <w:t xml:space="preserve">head will have access to all the modules of the platform same as administrator but only be able to allowed enter/approve data for their assigned </w:t>
      </w:r>
      <w:del w:id="384" w:author="Deep Nidhi" w:date="2023-09-11T17:01:00Z">
        <w:r w:rsidRPr="003C1A0A" w:rsidDel="00DF6B60">
          <w:rPr>
            <w:rFonts w:asciiTheme="majorBidi" w:hAnsiTheme="majorBidi" w:cstheme="majorBidi"/>
            <w:sz w:val="24"/>
            <w:szCs w:val="24"/>
          </w:rPr>
          <w:delText>department</w:delText>
        </w:r>
      </w:del>
      <w:ins w:id="385" w:author="Deep Nidhi" w:date="2023-09-11T17:01:00Z">
        <w:r w:rsidR="00DF6B60">
          <w:rPr>
            <w:rFonts w:asciiTheme="majorBidi" w:hAnsiTheme="majorBidi" w:cstheme="majorBidi"/>
            <w:sz w:val="24"/>
            <w:szCs w:val="24"/>
          </w:rPr>
          <w:t>unit</w:t>
        </w:r>
      </w:ins>
      <w:r w:rsidRPr="003C1A0A">
        <w:rPr>
          <w:rFonts w:asciiTheme="majorBidi" w:hAnsiTheme="majorBidi" w:cstheme="majorBidi"/>
          <w:sz w:val="24"/>
          <w:szCs w:val="24"/>
        </w:rPr>
        <w:t>.</w:t>
      </w:r>
    </w:p>
    <w:p w14:paraId="2AED1F55" w14:textId="77777777" w:rsidR="00A53E07" w:rsidRPr="003C1A0A" w:rsidRDefault="00A53E07" w:rsidP="00A53E07">
      <w:pPr>
        <w:spacing w:after="0" w:line="360" w:lineRule="auto"/>
        <w:jc w:val="both"/>
        <w:rPr>
          <w:rFonts w:asciiTheme="majorBidi" w:hAnsiTheme="majorBidi" w:cstheme="majorBidi"/>
          <w:b/>
          <w:sz w:val="24"/>
          <w:szCs w:val="24"/>
        </w:rPr>
      </w:pPr>
      <w:r w:rsidRPr="003C1A0A">
        <w:rPr>
          <w:rFonts w:asciiTheme="majorBidi" w:hAnsiTheme="majorBidi" w:cstheme="majorBidi"/>
          <w:b/>
          <w:sz w:val="24"/>
          <w:szCs w:val="24"/>
        </w:rPr>
        <w:t>Data Entry</w:t>
      </w:r>
    </w:p>
    <w:p w14:paraId="65D7C82F" w14:textId="77777777" w:rsidR="00A53E07" w:rsidRPr="003C1A0A" w:rsidRDefault="00A53E07" w:rsidP="00A53E07">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Data Entry users will be allowed to import or enter data of their assigned indicators and areas. They will also be allowed to edit and manage the data they have entered.</w:t>
      </w:r>
    </w:p>
    <w:p w14:paraId="222797C8" w14:textId="77777777" w:rsidR="00A53E07" w:rsidRPr="003C1A0A" w:rsidRDefault="00A53E07" w:rsidP="00A53E07">
      <w:pPr>
        <w:spacing w:after="0" w:line="360" w:lineRule="auto"/>
        <w:jc w:val="both"/>
        <w:rPr>
          <w:rFonts w:asciiTheme="majorBidi" w:hAnsiTheme="majorBidi" w:cstheme="majorBidi"/>
          <w:b/>
          <w:sz w:val="24"/>
          <w:szCs w:val="24"/>
        </w:rPr>
      </w:pPr>
      <w:r w:rsidRPr="003C1A0A">
        <w:rPr>
          <w:rFonts w:asciiTheme="majorBidi" w:hAnsiTheme="majorBidi" w:cstheme="majorBidi"/>
          <w:b/>
          <w:sz w:val="24"/>
          <w:szCs w:val="24"/>
        </w:rPr>
        <w:t>Data Approver</w:t>
      </w:r>
    </w:p>
    <w:p w14:paraId="63F68BED" w14:textId="6C864241" w:rsidR="00A53E07" w:rsidRPr="003C1A0A" w:rsidRDefault="00A53E07" w:rsidP="00A53E07">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Data Approver users will be allowed to view, approve or reject the data entered by the data entry users. They will be able approve data of their assigned indicators and areas.</w:t>
      </w:r>
    </w:p>
    <w:p w14:paraId="0462ECC0" w14:textId="74BF6D1E" w:rsidR="00A53E07" w:rsidRPr="003C1A0A" w:rsidRDefault="006F6252" w:rsidP="00A53E07">
      <w:pPr>
        <w:spacing w:line="360" w:lineRule="auto"/>
        <w:jc w:val="both"/>
        <w:rPr>
          <w:rFonts w:asciiTheme="majorBidi" w:hAnsiTheme="majorBidi" w:cstheme="majorBidi"/>
          <w:sz w:val="24"/>
          <w:szCs w:val="24"/>
        </w:rPr>
      </w:pPr>
      <w:r w:rsidRPr="003C1A0A">
        <w:rPr>
          <w:rFonts w:asciiTheme="majorBidi" w:hAnsiTheme="majorBidi" w:cstheme="majorBidi"/>
          <w:noProof/>
          <w:sz w:val="24"/>
          <w:szCs w:val="24"/>
          <w:lang w:bidi="hi-IN"/>
        </w:rPr>
        <w:drawing>
          <wp:anchor distT="0" distB="0" distL="114300" distR="114300" simplePos="0" relativeHeight="252217344" behindDoc="0" locked="0" layoutInCell="1" allowOverlap="1" wp14:anchorId="1BD2FC76" wp14:editId="408BA4CE">
            <wp:simplePos x="0" y="0"/>
            <wp:positionH relativeFrom="column">
              <wp:posOffset>0</wp:posOffset>
            </wp:positionH>
            <wp:positionV relativeFrom="paragraph">
              <wp:posOffset>273685</wp:posOffset>
            </wp:positionV>
            <wp:extent cx="5949315" cy="3345180"/>
            <wp:effectExtent l="0" t="0" r="0" b="7620"/>
            <wp:wrapTopAndBottom/>
            <wp:docPr id="196177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73568"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9315" cy="3345180"/>
                    </a:xfrm>
                    <a:prstGeom prst="rect">
                      <a:avLst/>
                    </a:prstGeom>
                  </pic:spPr>
                </pic:pic>
              </a:graphicData>
            </a:graphic>
            <wp14:sizeRelV relativeFrom="margin">
              <wp14:pctHeight>0</wp14:pctHeight>
            </wp14:sizeRelV>
          </wp:anchor>
        </w:drawing>
      </w:r>
      <w:r w:rsidR="00A53E07" w:rsidRPr="003C1A0A">
        <w:rPr>
          <w:rFonts w:asciiTheme="majorBidi" w:hAnsiTheme="majorBidi" w:cstheme="majorBidi"/>
          <w:sz w:val="24"/>
          <w:szCs w:val="24"/>
        </w:rPr>
        <w:t>Below is the user roles diagram</w:t>
      </w:r>
      <w:r w:rsidRPr="003C1A0A">
        <w:rPr>
          <w:rFonts w:asciiTheme="majorBidi" w:hAnsiTheme="majorBidi" w:cstheme="majorBidi"/>
          <w:sz w:val="24"/>
          <w:szCs w:val="24"/>
        </w:rPr>
        <w:t xml:space="preserve"> -</w:t>
      </w:r>
    </w:p>
    <w:p w14:paraId="3FB13C1E" w14:textId="08F13934" w:rsidR="00A53E07" w:rsidRPr="003C1A0A" w:rsidRDefault="00A53E07" w:rsidP="00A53E07">
      <w:pPr>
        <w:pStyle w:val="Heading2"/>
        <w:rPr>
          <w:rFonts w:asciiTheme="majorBidi" w:hAnsiTheme="majorBidi"/>
        </w:rPr>
      </w:pPr>
      <w:bookmarkStart w:id="386" w:name="_Toc145327306"/>
      <w:r w:rsidRPr="003C1A0A">
        <w:rPr>
          <w:rFonts w:asciiTheme="majorBidi" w:hAnsiTheme="majorBidi"/>
        </w:rPr>
        <w:t>3.</w:t>
      </w:r>
      <w:r w:rsidR="00BB11A3" w:rsidRPr="003C1A0A">
        <w:rPr>
          <w:rFonts w:asciiTheme="majorBidi" w:hAnsiTheme="majorBidi"/>
        </w:rPr>
        <w:t>4</w:t>
      </w:r>
      <w:r w:rsidRPr="003C1A0A">
        <w:rPr>
          <w:rFonts w:asciiTheme="majorBidi" w:hAnsiTheme="majorBidi"/>
        </w:rPr>
        <w:t xml:space="preserve"> Data Entry Methods</w:t>
      </w:r>
      <w:bookmarkEnd w:id="386"/>
    </w:p>
    <w:p w14:paraId="0D5C2198" w14:textId="77777777" w:rsidR="00A53E07" w:rsidRPr="003C1A0A" w:rsidRDefault="00A53E07" w:rsidP="00A53E07">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To implement user-friendly data entry process various data entry methods will be developed. Below is the detailed explanation of the data entry methods -</w:t>
      </w:r>
    </w:p>
    <w:p w14:paraId="22817DC4" w14:textId="77777777" w:rsidR="00A53E07" w:rsidRPr="003C1A0A" w:rsidRDefault="00A53E07" w:rsidP="00A53E07">
      <w:pPr>
        <w:spacing w:before="100" w:beforeAutospacing="1" w:after="0"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Offline Data Entry</w:t>
      </w:r>
    </w:p>
    <w:p w14:paraId="5CC28EDC" w14:textId="69DD85BE" w:rsidR="00A53E07" w:rsidRPr="003C1A0A" w:rsidRDefault="00A53E07" w:rsidP="00B54225">
      <w:pPr>
        <w:spacing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To allow bulk data entry, a user-friendly data entry template will be developed. Data entry users will be able to download these templates (CSV file format). The CSV file can be opened and edited using spreadsheet software such as Microsoft Excel or Google Sheets. Data can be entered offline into the CSV file and imported into the database. An import log will be generated to track the data entry.</w:t>
      </w:r>
    </w:p>
    <w:p w14:paraId="2EEF72C7" w14:textId="07A2503A" w:rsidR="00A53E07" w:rsidRPr="003C1A0A" w:rsidRDefault="00B54225" w:rsidP="00A53E07">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noProof/>
          <w:sz w:val="24"/>
          <w:szCs w:val="24"/>
          <w:lang w:bidi="hi-IN"/>
        </w:rPr>
        <w:lastRenderedPageBreak/>
        <w:drawing>
          <wp:anchor distT="0" distB="0" distL="114300" distR="114300" simplePos="0" relativeHeight="252214272" behindDoc="0" locked="0" layoutInCell="1" allowOverlap="1" wp14:anchorId="02B23015" wp14:editId="5C4473C2">
            <wp:simplePos x="0" y="0"/>
            <wp:positionH relativeFrom="column">
              <wp:posOffset>-9717</wp:posOffset>
            </wp:positionH>
            <wp:positionV relativeFrom="paragraph">
              <wp:posOffset>871722</wp:posOffset>
            </wp:positionV>
            <wp:extent cx="5949696" cy="3346704"/>
            <wp:effectExtent l="0" t="0" r="0" b="6350"/>
            <wp:wrapTopAndBottom/>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9696" cy="3346704"/>
                    </a:xfrm>
                    <a:prstGeom prst="rect">
                      <a:avLst/>
                    </a:prstGeom>
                  </pic:spPr>
                </pic:pic>
              </a:graphicData>
            </a:graphic>
            <wp14:sizeRelV relativeFrom="margin">
              <wp14:pctHeight>0</wp14:pctHeight>
            </wp14:sizeRelV>
          </wp:anchor>
        </w:drawing>
      </w:r>
      <w:r w:rsidR="00A53E07" w:rsidRPr="003C1A0A">
        <w:rPr>
          <w:rFonts w:asciiTheme="majorBidi" w:hAnsiTheme="majorBidi" w:cstheme="majorBidi"/>
          <w:sz w:val="24"/>
          <w:szCs w:val="24"/>
        </w:rPr>
        <w:t>By providing a user-friendly data entry template and generating an import log, the bulk data entry process will become more efficient, reduce manual data entry efforts, and will enable offline data entry with subsequent integration into the database system.</w:t>
      </w:r>
    </w:p>
    <w:p w14:paraId="33130280" w14:textId="34A3B6A3" w:rsidR="00A53E07" w:rsidRPr="003C1A0A" w:rsidRDefault="00A53E07" w:rsidP="00A53E07">
      <w:pPr>
        <w:spacing w:before="100" w:beforeAutospacing="1" w:after="0"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Online Data Entry</w:t>
      </w:r>
    </w:p>
    <w:p w14:paraId="7B53C9E7" w14:textId="7293091D" w:rsidR="00A53E07" w:rsidRPr="003C1A0A" w:rsidRDefault="00A53E07" w:rsidP="00B54225">
      <w:pPr>
        <w:spacing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In addition to the offline bulk data entry option using CSV files, an online data entry process will be used to allow users to enter data interactively in a data grid format. This method provides a user-friendly and real-time data entry experience.</w:t>
      </w:r>
      <w:r w:rsidRPr="003C1A0A">
        <w:rPr>
          <w:rFonts w:asciiTheme="majorBidi" w:hAnsiTheme="majorBidi" w:cstheme="majorBidi"/>
        </w:rPr>
        <w:t xml:space="preserve"> </w:t>
      </w:r>
      <w:r w:rsidRPr="003C1A0A">
        <w:rPr>
          <w:rFonts w:asciiTheme="majorBidi" w:hAnsiTheme="majorBidi" w:cstheme="majorBidi"/>
          <w:sz w:val="24"/>
          <w:szCs w:val="24"/>
        </w:rPr>
        <w:t>As user will enter data, real-time validation checks will be performed to ensure data integrity and adherence to predefined rules. For example, the platform will validate data types, field lengths and mandatory fields to maintain data quality. User will also have the option to edit and delete the data record.</w:t>
      </w:r>
    </w:p>
    <w:p w14:paraId="5875A837" w14:textId="76BC9E9E" w:rsidR="00A53E07" w:rsidRPr="003C1A0A" w:rsidRDefault="00A53E07" w:rsidP="00A53E07">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This method will offer a convenient and efficient way to input data, perform real-time validations, and maintain data accuracy.</w:t>
      </w:r>
    </w:p>
    <w:p w14:paraId="34C32537" w14:textId="530CF2B8" w:rsidR="00A53E07" w:rsidRPr="003C1A0A" w:rsidRDefault="00A53E07" w:rsidP="00A53E07">
      <w:pPr>
        <w:spacing w:before="100" w:beforeAutospacing="1" w:after="0"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Data Entry using APIs</w:t>
      </w:r>
    </w:p>
    <w:p w14:paraId="3D7783A6" w14:textId="388EB31D" w:rsidR="00A53E07" w:rsidRPr="003C1A0A" w:rsidRDefault="00A53E07" w:rsidP="00A53E07">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For indictors where data has to be pulled from other existing platforms and where Application Programming Interface (APIs) are available to be consumed, the platform will integrate the APIs and would import data in real time. The development team will integrate the APIs provided by the external platforms from which data needs to be pulled. This will involve establishing a connection </w:t>
      </w:r>
      <w:r w:rsidRPr="003C1A0A">
        <w:rPr>
          <w:rFonts w:asciiTheme="majorBidi" w:hAnsiTheme="majorBidi" w:cstheme="majorBidi"/>
          <w:sz w:val="24"/>
          <w:szCs w:val="24"/>
        </w:rPr>
        <w:lastRenderedPageBreak/>
        <w:t>between the platform and the external APIs, using authentication credentials or API keys provided by the external platforms. Using the integrated APIs, the platform will send requests to the external platforms to fetch the required data. The external platforms will respond to the API requests with the requested data.</w:t>
      </w:r>
    </w:p>
    <w:p w14:paraId="1FCC622A" w14:textId="735C970D" w:rsidR="00E927D9" w:rsidRPr="003C1A0A" w:rsidRDefault="00E927D9">
      <w:pPr>
        <w:spacing w:after="0" w:line="240" w:lineRule="auto"/>
        <w:rPr>
          <w:rFonts w:asciiTheme="majorBidi" w:eastAsiaTheme="majorEastAsia" w:hAnsiTheme="majorBidi" w:cstheme="majorBidi"/>
          <w:bCs/>
          <w:noProof/>
          <w:color w:val="000000" w:themeColor="text1"/>
          <w:sz w:val="24"/>
          <w:szCs w:val="24"/>
          <w:lang w:bidi="hi-IN"/>
        </w:rPr>
      </w:pPr>
      <w:r w:rsidRPr="003C1A0A">
        <w:rPr>
          <w:rFonts w:asciiTheme="majorBidi" w:hAnsiTheme="majorBidi" w:cstheme="majorBidi"/>
          <w:b/>
          <w:bCs/>
          <w:noProof/>
          <w:sz w:val="24"/>
          <w:szCs w:val="24"/>
          <w:lang w:bidi="hi-IN"/>
        </w:rPr>
        <w:br w:type="page"/>
      </w:r>
    </w:p>
    <w:p w14:paraId="5E258D08" w14:textId="608E09F5" w:rsidR="00532A26" w:rsidRPr="003C1A0A" w:rsidRDefault="00B171DD" w:rsidP="00521C69">
      <w:pPr>
        <w:pStyle w:val="Heading1"/>
        <w:rPr>
          <w:rFonts w:asciiTheme="majorBidi" w:hAnsiTheme="majorBidi"/>
        </w:rPr>
      </w:pPr>
      <w:bookmarkStart w:id="387" w:name="_Toc56010071"/>
      <w:bookmarkStart w:id="388" w:name="_Toc145327307"/>
      <w:r w:rsidRPr="003C1A0A">
        <w:rPr>
          <w:rFonts w:asciiTheme="majorBidi" w:hAnsiTheme="majorBidi"/>
        </w:rPr>
        <w:lastRenderedPageBreak/>
        <w:t>4</w:t>
      </w:r>
      <w:r w:rsidR="00521C69" w:rsidRPr="003C1A0A">
        <w:rPr>
          <w:rFonts w:asciiTheme="majorBidi" w:hAnsiTheme="majorBidi"/>
        </w:rPr>
        <w:t>.0</w:t>
      </w:r>
      <w:r w:rsidR="001E07F1" w:rsidRPr="003C1A0A">
        <w:rPr>
          <w:rFonts w:asciiTheme="majorBidi" w:hAnsiTheme="majorBidi"/>
        </w:rPr>
        <w:t xml:space="preserve"> </w:t>
      </w:r>
      <w:bookmarkEnd w:id="387"/>
      <w:r w:rsidR="00C16559" w:rsidRPr="003C1A0A">
        <w:rPr>
          <w:rFonts w:asciiTheme="majorBidi" w:hAnsiTheme="majorBidi"/>
        </w:rPr>
        <w:t>Functional Requirements</w:t>
      </w:r>
      <w:bookmarkStart w:id="389" w:name="_Toc56010073"/>
      <w:bookmarkEnd w:id="388"/>
    </w:p>
    <w:p w14:paraId="7E9B8BF3" w14:textId="2A57F4C8" w:rsidR="00AF1999" w:rsidRPr="003C1A0A" w:rsidRDefault="00B171DD" w:rsidP="00167EBA">
      <w:pPr>
        <w:pStyle w:val="Heading2"/>
        <w:rPr>
          <w:rFonts w:asciiTheme="majorBidi" w:hAnsiTheme="majorBidi"/>
        </w:rPr>
      </w:pPr>
      <w:bookmarkStart w:id="390" w:name="_Hlk111631882"/>
      <w:bookmarkStart w:id="391" w:name="_Toc56010075"/>
      <w:bookmarkStart w:id="392" w:name="_Toc145327308"/>
      <w:bookmarkEnd w:id="389"/>
      <w:r w:rsidRPr="003C1A0A">
        <w:rPr>
          <w:rFonts w:asciiTheme="majorBidi" w:hAnsiTheme="majorBidi"/>
        </w:rPr>
        <w:t>4</w:t>
      </w:r>
      <w:r w:rsidR="00AF1999" w:rsidRPr="003C1A0A">
        <w:rPr>
          <w:rFonts w:asciiTheme="majorBidi" w:hAnsiTheme="majorBidi"/>
        </w:rPr>
        <w:t>.1 User Interface</w:t>
      </w:r>
      <w:bookmarkEnd w:id="392"/>
    </w:p>
    <w:p w14:paraId="3054F385" w14:textId="61BFDF13" w:rsidR="00AF1999" w:rsidRPr="003C1A0A" w:rsidRDefault="00AF1999" w:rsidP="00AF19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User Interface application will comprise of the following </w:t>
      </w:r>
      <w:bookmarkEnd w:id="390"/>
      <w:r w:rsidRPr="003C1A0A">
        <w:rPr>
          <w:rFonts w:asciiTheme="majorBidi" w:hAnsiTheme="majorBidi" w:cstheme="majorBidi"/>
          <w:sz w:val="24"/>
          <w:szCs w:val="24"/>
        </w:rPr>
        <w:t xml:space="preserve">modules and </w:t>
      </w:r>
      <w:del w:id="393" w:author="Deep Nidhi" w:date="2023-09-11T17:46:00Z">
        <w:r w:rsidRPr="003C1A0A" w:rsidDel="00735BBD">
          <w:rPr>
            <w:rFonts w:asciiTheme="majorBidi" w:hAnsiTheme="majorBidi" w:cstheme="majorBidi"/>
            <w:sz w:val="24"/>
            <w:szCs w:val="24"/>
          </w:rPr>
          <w:delText>sub-module</w:delText>
        </w:r>
      </w:del>
      <w:ins w:id="394"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s</w:t>
      </w:r>
      <w:del w:id="395" w:author="Deep Nidhi" w:date="2023-09-11T13:02:00Z">
        <w:r w:rsidRPr="003C1A0A" w:rsidDel="00B031D5">
          <w:rPr>
            <w:rFonts w:asciiTheme="majorBidi" w:hAnsiTheme="majorBidi" w:cstheme="majorBidi"/>
            <w:sz w:val="24"/>
            <w:szCs w:val="24"/>
          </w:rPr>
          <w:delText>; those are depicted in the system diagram (see below).</w:delText>
        </w:r>
      </w:del>
      <w:ins w:id="396" w:author="Deep Nidhi" w:date="2023-09-11T13:02:00Z">
        <w:r w:rsidR="00B031D5">
          <w:rPr>
            <w:rFonts w:asciiTheme="majorBidi" w:hAnsiTheme="majorBidi" w:cstheme="majorBidi"/>
            <w:sz w:val="24"/>
            <w:szCs w:val="24"/>
          </w:rPr>
          <w:t xml:space="preserve"> -</w:t>
        </w:r>
      </w:ins>
    </w:p>
    <w:p w14:paraId="460F141A" w14:textId="77777777" w:rsidR="00AF1999" w:rsidRPr="003C1A0A" w:rsidRDefault="00AF1999" w:rsidP="00405E8C">
      <w:pPr>
        <w:pStyle w:val="Text1"/>
        <w:numPr>
          <w:ilvl w:val="0"/>
          <w:numId w:val="10"/>
        </w:numPr>
        <w:spacing w:line="276" w:lineRule="auto"/>
        <w:ind w:left="360"/>
        <w:rPr>
          <w:rFonts w:asciiTheme="majorBidi" w:hAnsiTheme="majorBidi" w:cstheme="majorBidi"/>
        </w:rPr>
      </w:pPr>
      <w:r w:rsidRPr="003C1A0A">
        <w:rPr>
          <w:rFonts w:asciiTheme="majorBidi" w:hAnsiTheme="majorBidi" w:cstheme="majorBidi"/>
        </w:rPr>
        <w:t>Home</w:t>
      </w:r>
    </w:p>
    <w:p w14:paraId="413C23B7" w14:textId="5BBA8995" w:rsidR="008A1D21" w:rsidRPr="003C1A0A" w:rsidRDefault="008A1D21" w:rsidP="00405E8C">
      <w:pPr>
        <w:pStyle w:val="Text1"/>
        <w:numPr>
          <w:ilvl w:val="0"/>
          <w:numId w:val="11"/>
        </w:numPr>
        <w:spacing w:line="276" w:lineRule="auto"/>
        <w:rPr>
          <w:rFonts w:asciiTheme="majorBidi" w:hAnsiTheme="majorBidi" w:cstheme="majorBidi"/>
        </w:rPr>
      </w:pPr>
      <w:r w:rsidRPr="003C1A0A">
        <w:rPr>
          <w:rFonts w:asciiTheme="majorBidi" w:hAnsiTheme="majorBidi" w:cstheme="majorBidi"/>
        </w:rPr>
        <w:t>Login</w:t>
      </w:r>
    </w:p>
    <w:p w14:paraId="7AD74810" w14:textId="1F37BADD" w:rsidR="00AF1999" w:rsidRPr="003C1A0A" w:rsidRDefault="00A356E6" w:rsidP="00405E8C">
      <w:pPr>
        <w:pStyle w:val="Text1"/>
        <w:numPr>
          <w:ilvl w:val="0"/>
          <w:numId w:val="10"/>
        </w:numPr>
        <w:spacing w:line="276" w:lineRule="auto"/>
        <w:ind w:left="360"/>
        <w:rPr>
          <w:rFonts w:asciiTheme="majorBidi" w:hAnsiTheme="majorBidi" w:cstheme="majorBidi"/>
        </w:rPr>
      </w:pPr>
      <w:ins w:id="397" w:author="Deep Nidhi" w:date="2023-09-07T19:17:00Z">
        <w:r>
          <w:rPr>
            <w:rFonts w:asciiTheme="majorBidi" w:hAnsiTheme="majorBidi" w:cstheme="majorBidi"/>
          </w:rPr>
          <w:t xml:space="preserve">Explore </w:t>
        </w:r>
      </w:ins>
      <w:ins w:id="398" w:author="Deep Nidhi" w:date="2023-09-06T17:56:00Z">
        <w:r w:rsidR="009301C8">
          <w:rPr>
            <w:rFonts w:asciiTheme="majorBidi" w:hAnsiTheme="majorBidi" w:cstheme="majorBidi"/>
          </w:rPr>
          <w:t>Data</w:t>
        </w:r>
      </w:ins>
      <w:del w:id="399" w:author="Deep Nidhi" w:date="2023-09-06T17:56:00Z">
        <w:r w:rsidR="00AF1999" w:rsidRPr="003C1A0A" w:rsidDel="009301C8">
          <w:rPr>
            <w:rFonts w:asciiTheme="majorBidi" w:hAnsiTheme="majorBidi" w:cstheme="majorBidi"/>
          </w:rPr>
          <w:delText>Explore</w:delText>
        </w:r>
      </w:del>
    </w:p>
    <w:p w14:paraId="2FF474C4" w14:textId="2D7FA01D" w:rsidR="00AF1999" w:rsidRPr="003C1A0A" w:rsidRDefault="00AF1999" w:rsidP="00405E8C">
      <w:pPr>
        <w:pStyle w:val="Text1"/>
        <w:numPr>
          <w:ilvl w:val="0"/>
          <w:numId w:val="11"/>
        </w:numPr>
        <w:spacing w:line="276" w:lineRule="auto"/>
        <w:rPr>
          <w:rFonts w:asciiTheme="majorBidi" w:hAnsiTheme="majorBidi" w:cstheme="majorBidi"/>
        </w:rPr>
      </w:pPr>
      <w:r w:rsidRPr="003C1A0A">
        <w:rPr>
          <w:rFonts w:asciiTheme="majorBidi" w:hAnsiTheme="majorBidi" w:cstheme="majorBidi"/>
        </w:rPr>
        <w:t xml:space="preserve">Data by </w:t>
      </w:r>
      <w:ins w:id="400" w:author="Deep Nidhi" w:date="2023-09-06T17:56:00Z">
        <w:r w:rsidR="009301C8">
          <w:rPr>
            <w:rFonts w:asciiTheme="majorBidi" w:hAnsiTheme="majorBidi" w:cstheme="majorBidi"/>
          </w:rPr>
          <w:t>Sector</w:t>
        </w:r>
      </w:ins>
      <w:del w:id="401" w:author="Deep Nidhi" w:date="2023-09-06T17:56:00Z">
        <w:r w:rsidRPr="003C1A0A" w:rsidDel="009301C8">
          <w:rPr>
            <w:rFonts w:asciiTheme="majorBidi" w:hAnsiTheme="majorBidi" w:cstheme="majorBidi"/>
          </w:rPr>
          <w:delText>Topics</w:delText>
        </w:r>
      </w:del>
    </w:p>
    <w:p w14:paraId="50304CDB" w14:textId="77777777" w:rsidR="00AF1999" w:rsidRPr="003C1A0A" w:rsidRDefault="00AF1999" w:rsidP="00405E8C">
      <w:pPr>
        <w:pStyle w:val="Text1"/>
        <w:numPr>
          <w:ilvl w:val="0"/>
          <w:numId w:val="11"/>
        </w:numPr>
        <w:spacing w:line="276" w:lineRule="auto"/>
        <w:rPr>
          <w:rFonts w:asciiTheme="majorBidi" w:hAnsiTheme="majorBidi" w:cstheme="majorBidi"/>
        </w:rPr>
      </w:pPr>
      <w:r w:rsidRPr="003C1A0A">
        <w:rPr>
          <w:rFonts w:asciiTheme="majorBidi" w:hAnsiTheme="majorBidi" w:cstheme="majorBidi"/>
        </w:rPr>
        <w:t>Data by Region</w:t>
      </w:r>
    </w:p>
    <w:p w14:paraId="68015C9A" w14:textId="2A655CF7" w:rsidR="00AF1999" w:rsidRDefault="00AF1999" w:rsidP="00405E8C">
      <w:pPr>
        <w:pStyle w:val="Text1"/>
        <w:numPr>
          <w:ilvl w:val="0"/>
          <w:numId w:val="11"/>
        </w:numPr>
        <w:spacing w:line="276" w:lineRule="auto"/>
        <w:rPr>
          <w:ins w:id="402" w:author="Deep Nidhi" w:date="2023-09-07T19:18:00Z"/>
          <w:rFonts w:asciiTheme="majorBidi" w:hAnsiTheme="majorBidi" w:cstheme="majorBidi"/>
        </w:rPr>
      </w:pPr>
      <w:r w:rsidRPr="003C1A0A">
        <w:rPr>
          <w:rFonts w:asciiTheme="majorBidi" w:hAnsiTheme="majorBidi" w:cstheme="majorBidi"/>
        </w:rPr>
        <w:t>Search</w:t>
      </w:r>
      <w:r w:rsidR="00C1348B" w:rsidRPr="003C1A0A">
        <w:rPr>
          <w:rFonts w:asciiTheme="majorBidi" w:hAnsiTheme="majorBidi" w:cstheme="majorBidi"/>
        </w:rPr>
        <w:t xml:space="preserve"> Data</w:t>
      </w:r>
    </w:p>
    <w:p w14:paraId="1EA8DE56" w14:textId="57563921" w:rsidR="00A356E6" w:rsidRDefault="00A356E6" w:rsidP="00405E8C">
      <w:pPr>
        <w:pStyle w:val="Text1"/>
        <w:numPr>
          <w:ilvl w:val="0"/>
          <w:numId w:val="11"/>
        </w:numPr>
        <w:spacing w:line="276" w:lineRule="auto"/>
        <w:rPr>
          <w:ins w:id="403" w:author="Deep Nidhi" w:date="2023-09-06T17:56:00Z"/>
          <w:rFonts w:asciiTheme="majorBidi" w:hAnsiTheme="majorBidi" w:cstheme="majorBidi"/>
        </w:rPr>
      </w:pPr>
      <w:ins w:id="404" w:author="Deep Nidhi" w:date="2023-09-07T19:18:00Z">
        <w:r>
          <w:rPr>
            <w:rFonts w:asciiTheme="majorBidi" w:hAnsiTheme="majorBidi" w:cstheme="majorBidi"/>
          </w:rPr>
          <w:t>Data by Topic</w:t>
        </w:r>
      </w:ins>
    </w:p>
    <w:p w14:paraId="7E893E4F" w14:textId="79FC9A8E" w:rsidR="009301C8" w:rsidRPr="003C1A0A" w:rsidDel="00A356E6" w:rsidRDefault="009301C8" w:rsidP="0072533E">
      <w:pPr>
        <w:pStyle w:val="Text1"/>
        <w:spacing w:line="276" w:lineRule="auto"/>
        <w:ind w:left="360"/>
        <w:rPr>
          <w:del w:id="405" w:author="Deep Nidhi" w:date="2023-09-07T19:18:00Z"/>
          <w:rFonts w:asciiTheme="majorBidi" w:hAnsiTheme="majorBidi" w:cstheme="majorBidi"/>
        </w:rPr>
        <w:pPrChange w:id="406" w:author="Deep Nidhi" w:date="2023-09-11T16:05:00Z">
          <w:pPr>
            <w:pStyle w:val="Text1"/>
            <w:numPr>
              <w:numId w:val="11"/>
            </w:numPr>
            <w:spacing w:line="276" w:lineRule="auto"/>
            <w:ind w:left="720" w:hanging="360"/>
          </w:pPr>
        </w:pPrChange>
      </w:pPr>
    </w:p>
    <w:p w14:paraId="174A6121" w14:textId="740EC3E1" w:rsidR="00AF1999" w:rsidRPr="003C1A0A" w:rsidRDefault="004B4899" w:rsidP="00405E8C">
      <w:pPr>
        <w:pStyle w:val="Text1"/>
        <w:numPr>
          <w:ilvl w:val="0"/>
          <w:numId w:val="10"/>
        </w:numPr>
        <w:spacing w:line="276" w:lineRule="auto"/>
        <w:ind w:left="360"/>
        <w:rPr>
          <w:rFonts w:asciiTheme="majorBidi" w:hAnsiTheme="majorBidi" w:cstheme="majorBidi"/>
        </w:rPr>
      </w:pPr>
      <w:r w:rsidRPr="003C1A0A">
        <w:rPr>
          <w:rFonts w:asciiTheme="majorBidi" w:hAnsiTheme="majorBidi" w:cstheme="majorBidi"/>
        </w:rPr>
        <w:t>Dashboards</w:t>
      </w:r>
    </w:p>
    <w:p w14:paraId="1B7CF905" w14:textId="77777777" w:rsidR="00AF1999" w:rsidRPr="003C1A0A" w:rsidRDefault="00AF1999" w:rsidP="00405E8C">
      <w:pPr>
        <w:pStyle w:val="Text1"/>
        <w:numPr>
          <w:ilvl w:val="0"/>
          <w:numId w:val="11"/>
        </w:numPr>
        <w:spacing w:line="276" w:lineRule="auto"/>
        <w:rPr>
          <w:rFonts w:asciiTheme="majorBidi" w:hAnsiTheme="majorBidi" w:cstheme="majorBidi"/>
        </w:rPr>
      </w:pPr>
      <w:r w:rsidRPr="003C1A0A">
        <w:rPr>
          <w:rFonts w:asciiTheme="majorBidi" w:hAnsiTheme="majorBidi" w:cstheme="majorBidi"/>
        </w:rPr>
        <w:t>Published Dashboards</w:t>
      </w:r>
    </w:p>
    <w:p w14:paraId="2469F9FA" w14:textId="77777777" w:rsidR="00AF1999" w:rsidRPr="003C1A0A" w:rsidRDefault="00AF1999" w:rsidP="00405E8C">
      <w:pPr>
        <w:pStyle w:val="Text1"/>
        <w:numPr>
          <w:ilvl w:val="0"/>
          <w:numId w:val="11"/>
        </w:numPr>
        <w:spacing w:line="276" w:lineRule="auto"/>
        <w:rPr>
          <w:rFonts w:asciiTheme="majorBidi" w:hAnsiTheme="majorBidi" w:cstheme="majorBidi"/>
        </w:rPr>
      </w:pPr>
      <w:r w:rsidRPr="003C1A0A">
        <w:rPr>
          <w:rFonts w:asciiTheme="majorBidi" w:hAnsiTheme="majorBidi" w:cstheme="majorBidi"/>
        </w:rPr>
        <w:t>Manage Dashboards</w:t>
      </w:r>
    </w:p>
    <w:p w14:paraId="10A7B866" w14:textId="77777777" w:rsidR="00AF1999" w:rsidRPr="003C1A0A" w:rsidRDefault="00AF1999" w:rsidP="00405E8C">
      <w:pPr>
        <w:pStyle w:val="Text1"/>
        <w:numPr>
          <w:ilvl w:val="0"/>
          <w:numId w:val="10"/>
        </w:numPr>
        <w:spacing w:line="276" w:lineRule="auto"/>
        <w:ind w:left="360"/>
        <w:rPr>
          <w:rFonts w:asciiTheme="majorBidi" w:hAnsiTheme="majorBidi" w:cstheme="majorBidi"/>
        </w:rPr>
      </w:pPr>
      <w:r w:rsidRPr="003C1A0A">
        <w:rPr>
          <w:rFonts w:asciiTheme="majorBidi" w:hAnsiTheme="majorBidi" w:cstheme="majorBidi"/>
        </w:rPr>
        <w:t>Gallery</w:t>
      </w:r>
    </w:p>
    <w:p w14:paraId="0D59ECF6" w14:textId="77777777" w:rsidR="00AF1999" w:rsidRPr="003C1A0A" w:rsidRDefault="00AF1999" w:rsidP="00405E8C">
      <w:pPr>
        <w:pStyle w:val="Text1"/>
        <w:numPr>
          <w:ilvl w:val="0"/>
          <w:numId w:val="11"/>
        </w:numPr>
        <w:spacing w:line="276" w:lineRule="auto"/>
        <w:rPr>
          <w:rFonts w:asciiTheme="majorBidi" w:hAnsiTheme="majorBidi" w:cstheme="majorBidi"/>
        </w:rPr>
      </w:pPr>
      <w:r w:rsidRPr="003C1A0A">
        <w:rPr>
          <w:rFonts w:asciiTheme="majorBidi" w:hAnsiTheme="majorBidi" w:cstheme="majorBidi"/>
        </w:rPr>
        <w:t>Published Galleries</w:t>
      </w:r>
    </w:p>
    <w:p w14:paraId="4DE44CEB" w14:textId="77777777" w:rsidR="00AF1999" w:rsidRPr="003C1A0A" w:rsidRDefault="00AF1999" w:rsidP="00405E8C">
      <w:pPr>
        <w:pStyle w:val="Text1"/>
        <w:numPr>
          <w:ilvl w:val="0"/>
          <w:numId w:val="11"/>
        </w:numPr>
        <w:spacing w:line="276" w:lineRule="auto"/>
        <w:rPr>
          <w:rFonts w:asciiTheme="majorBidi" w:hAnsiTheme="majorBidi" w:cstheme="majorBidi"/>
        </w:rPr>
      </w:pPr>
      <w:r w:rsidRPr="003C1A0A">
        <w:rPr>
          <w:rFonts w:asciiTheme="majorBidi" w:hAnsiTheme="majorBidi" w:cstheme="majorBidi"/>
        </w:rPr>
        <w:t>Manage Gallery</w:t>
      </w:r>
    </w:p>
    <w:p w14:paraId="4A67AC03" w14:textId="77777777" w:rsidR="00AF1999" w:rsidRPr="003C1A0A" w:rsidRDefault="00AF1999" w:rsidP="00405E8C">
      <w:pPr>
        <w:pStyle w:val="Text1"/>
        <w:numPr>
          <w:ilvl w:val="0"/>
          <w:numId w:val="10"/>
        </w:numPr>
        <w:spacing w:line="276" w:lineRule="auto"/>
        <w:ind w:left="360"/>
        <w:rPr>
          <w:rFonts w:asciiTheme="majorBidi" w:hAnsiTheme="majorBidi" w:cstheme="majorBidi"/>
        </w:rPr>
      </w:pPr>
      <w:r w:rsidRPr="003C1A0A">
        <w:rPr>
          <w:rFonts w:asciiTheme="majorBidi" w:hAnsiTheme="majorBidi" w:cstheme="majorBidi"/>
        </w:rPr>
        <w:t>Quick Data</w:t>
      </w:r>
    </w:p>
    <w:p w14:paraId="063EC45D" w14:textId="77777777" w:rsidR="00AF1999" w:rsidRPr="003C1A0A" w:rsidRDefault="00AF1999" w:rsidP="00405E8C">
      <w:pPr>
        <w:pStyle w:val="Text1"/>
        <w:numPr>
          <w:ilvl w:val="0"/>
          <w:numId w:val="10"/>
        </w:numPr>
        <w:spacing w:line="276" w:lineRule="auto"/>
        <w:ind w:left="360"/>
        <w:rPr>
          <w:rFonts w:asciiTheme="majorBidi" w:hAnsiTheme="majorBidi" w:cstheme="majorBidi"/>
        </w:rPr>
      </w:pPr>
      <w:r w:rsidRPr="003C1A0A">
        <w:rPr>
          <w:rFonts w:asciiTheme="majorBidi" w:hAnsiTheme="majorBidi" w:cstheme="majorBidi"/>
        </w:rPr>
        <w:t>Open API</w:t>
      </w:r>
    </w:p>
    <w:p w14:paraId="30FFCC06" w14:textId="77777777" w:rsidR="00AF1999" w:rsidRPr="003C1A0A" w:rsidRDefault="00AF1999" w:rsidP="00405E8C">
      <w:pPr>
        <w:pStyle w:val="Text1"/>
        <w:numPr>
          <w:ilvl w:val="0"/>
          <w:numId w:val="10"/>
        </w:numPr>
        <w:spacing w:line="276" w:lineRule="auto"/>
        <w:ind w:left="360"/>
        <w:rPr>
          <w:rFonts w:asciiTheme="majorBidi" w:hAnsiTheme="majorBidi" w:cstheme="majorBidi"/>
        </w:rPr>
      </w:pPr>
      <w:r w:rsidRPr="003C1A0A">
        <w:rPr>
          <w:rFonts w:asciiTheme="majorBidi" w:hAnsiTheme="majorBidi" w:cstheme="majorBidi"/>
        </w:rPr>
        <w:t>Resources</w:t>
      </w:r>
    </w:p>
    <w:p w14:paraId="5926D205" w14:textId="3E5C9E1A" w:rsidR="008A1D21" w:rsidRPr="003C1A0A" w:rsidDel="008F65F7" w:rsidRDefault="008A1D21" w:rsidP="00405E8C">
      <w:pPr>
        <w:pStyle w:val="Text1"/>
        <w:numPr>
          <w:ilvl w:val="0"/>
          <w:numId w:val="11"/>
        </w:numPr>
        <w:spacing w:line="276" w:lineRule="auto"/>
        <w:rPr>
          <w:del w:id="407" w:author="Deep Nidhi" w:date="2023-09-07T12:29:00Z"/>
          <w:rFonts w:asciiTheme="majorBidi" w:hAnsiTheme="majorBidi" w:cstheme="majorBidi"/>
        </w:rPr>
      </w:pPr>
      <w:del w:id="408" w:author="Deep Nidhi" w:date="2023-09-07T12:29:00Z">
        <w:r w:rsidRPr="003C1A0A" w:rsidDel="008F65F7">
          <w:rPr>
            <w:rFonts w:asciiTheme="majorBidi" w:hAnsiTheme="majorBidi" w:cstheme="majorBidi"/>
          </w:rPr>
          <w:delText>Publications</w:delText>
        </w:r>
      </w:del>
    </w:p>
    <w:p w14:paraId="2A17FA44" w14:textId="272724B5" w:rsidR="008A1D21" w:rsidRPr="003C1A0A" w:rsidDel="008F65F7" w:rsidRDefault="008A1D21" w:rsidP="00405E8C">
      <w:pPr>
        <w:pStyle w:val="Text1"/>
        <w:numPr>
          <w:ilvl w:val="0"/>
          <w:numId w:val="11"/>
        </w:numPr>
        <w:spacing w:line="276" w:lineRule="auto"/>
        <w:rPr>
          <w:del w:id="409" w:author="Deep Nidhi" w:date="2023-09-07T12:29:00Z"/>
          <w:rFonts w:asciiTheme="majorBidi" w:hAnsiTheme="majorBidi" w:cstheme="majorBidi"/>
        </w:rPr>
      </w:pPr>
      <w:del w:id="410" w:author="Deep Nidhi" w:date="2023-09-07T12:29:00Z">
        <w:r w:rsidRPr="003C1A0A" w:rsidDel="008F65F7">
          <w:rPr>
            <w:rFonts w:asciiTheme="majorBidi" w:hAnsiTheme="majorBidi" w:cstheme="majorBidi"/>
          </w:rPr>
          <w:delText>Primary Datasets</w:delText>
        </w:r>
      </w:del>
    </w:p>
    <w:p w14:paraId="637A636D" w14:textId="7F8D33F7" w:rsidR="008A1D21" w:rsidRPr="003C1A0A" w:rsidRDefault="008A1D21" w:rsidP="00405E8C">
      <w:pPr>
        <w:pStyle w:val="Text1"/>
        <w:numPr>
          <w:ilvl w:val="0"/>
          <w:numId w:val="10"/>
        </w:numPr>
        <w:spacing w:line="276" w:lineRule="auto"/>
        <w:ind w:left="360"/>
        <w:rPr>
          <w:rFonts w:asciiTheme="majorBidi" w:hAnsiTheme="majorBidi" w:cstheme="majorBidi"/>
        </w:rPr>
      </w:pPr>
      <w:r w:rsidRPr="003C1A0A">
        <w:rPr>
          <w:rFonts w:asciiTheme="majorBidi" w:hAnsiTheme="majorBidi" w:cstheme="majorBidi"/>
        </w:rPr>
        <w:t>About</w:t>
      </w:r>
    </w:p>
    <w:p w14:paraId="6042CA69" w14:textId="77777777" w:rsidR="00AF1999" w:rsidRPr="003C1A0A" w:rsidRDefault="00AF1999" w:rsidP="00405E8C">
      <w:pPr>
        <w:pStyle w:val="Text1"/>
        <w:numPr>
          <w:ilvl w:val="0"/>
          <w:numId w:val="10"/>
        </w:numPr>
        <w:spacing w:line="276" w:lineRule="auto"/>
        <w:ind w:left="360"/>
        <w:rPr>
          <w:rFonts w:asciiTheme="majorBidi" w:hAnsiTheme="majorBidi" w:cstheme="majorBidi"/>
        </w:rPr>
      </w:pPr>
      <w:r w:rsidRPr="003C1A0A">
        <w:rPr>
          <w:rFonts w:asciiTheme="majorBidi" w:hAnsiTheme="majorBidi" w:cstheme="majorBidi"/>
        </w:rPr>
        <w:t>Contact</w:t>
      </w:r>
    </w:p>
    <w:p w14:paraId="393BFD63" w14:textId="77777777" w:rsidR="00AF1999" w:rsidRPr="003C1A0A" w:rsidRDefault="00AF1999" w:rsidP="00AF1999">
      <w:pPr>
        <w:spacing w:before="240" w:after="0" w:line="360" w:lineRule="auto"/>
        <w:ind w:right="40"/>
        <w:jc w:val="both"/>
        <w:rPr>
          <w:rFonts w:asciiTheme="majorBidi" w:hAnsiTheme="majorBidi" w:cstheme="majorBidi"/>
          <w:sz w:val="24"/>
          <w:szCs w:val="24"/>
        </w:rPr>
      </w:pPr>
      <w:r w:rsidRPr="003C1A0A">
        <w:rPr>
          <w:rFonts w:asciiTheme="majorBidi" w:hAnsiTheme="majorBidi" w:cstheme="majorBidi"/>
          <w:sz w:val="24"/>
          <w:szCs w:val="24"/>
        </w:rPr>
        <w:lastRenderedPageBreak/>
        <w:t>Below is the brief description and functionalities of each of the user interface modules.</w:t>
      </w:r>
    </w:p>
    <w:p w14:paraId="41C27A90" w14:textId="58D16B18" w:rsidR="00E86549" w:rsidRPr="003C1A0A" w:rsidRDefault="00B171DD" w:rsidP="00167EBA">
      <w:pPr>
        <w:pStyle w:val="Heading3"/>
        <w:rPr>
          <w:rFonts w:asciiTheme="majorBidi" w:hAnsiTheme="majorBidi"/>
          <w:iCs/>
        </w:rPr>
      </w:pPr>
      <w:bookmarkStart w:id="411" w:name="_Toc145327309"/>
      <w:r w:rsidRPr="003C1A0A">
        <w:rPr>
          <w:rFonts w:asciiTheme="majorBidi" w:hAnsiTheme="majorBidi"/>
        </w:rPr>
        <w:t>4</w:t>
      </w:r>
      <w:r w:rsidR="00167EBA" w:rsidRPr="003C1A0A">
        <w:rPr>
          <w:rFonts w:asciiTheme="majorBidi" w:hAnsiTheme="majorBidi"/>
        </w:rPr>
        <w:t xml:space="preserve">.1.1 </w:t>
      </w:r>
      <w:r w:rsidR="00E86549" w:rsidRPr="003C1A0A">
        <w:rPr>
          <w:rFonts w:asciiTheme="majorBidi" w:hAnsiTheme="majorBidi"/>
        </w:rPr>
        <w:t>Home</w:t>
      </w:r>
      <w:bookmarkEnd w:id="411"/>
    </w:p>
    <w:p w14:paraId="409913BB" w14:textId="3720B5E2" w:rsidR="00BF146B" w:rsidRPr="003C1A0A" w:rsidRDefault="00BF146B" w:rsidP="003813F7">
      <w:pPr>
        <w:spacing w:before="100" w:beforeAutospacing="1" w:after="100" w:afterAutospacing="1" w:line="240" w:lineRule="auto"/>
        <w:jc w:val="both"/>
        <w:rPr>
          <w:rFonts w:asciiTheme="majorBidi" w:hAnsiTheme="majorBidi" w:cstheme="majorBidi"/>
        </w:rPr>
      </w:pPr>
      <w:r w:rsidRPr="003C1A0A">
        <w:rPr>
          <w:rFonts w:asciiTheme="majorBidi" w:hAnsiTheme="majorBidi" w:cstheme="majorBidi"/>
          <w:b/>
          <w:bCs/>
          <w:sz w:val="24"/>
          <w:szCs w:val="24"/>
        </w:rPr>
        <w:t>Description</w:t>
      </w:r>
    </w:p>
    <w:p w14:paraId="5CE4C9BE" w14:textId="52B6A8F1" w:rsidR="00E86549" w:rsidRPr="003C1A0A" w:rsidRDefault="00E86549" w:rsidP="00E86549">
      <w:pPr>
        <w:spacing w:before="100" w:beforeAutospacing="1" w:after="100" w:afterAutospacing="1" w:line="360" w:lineRule="auto"/>
        <w:jc w:val="both"/>
        <w:rPr>
          <w:rFonts w:asciiTheme="majorBidi" w:eastAsia="Times New Roman" w:hAnsiTheme="majorBidi" w:cstheme="majorBidi"/>
          <w:color w:val="auto"/>
          <w:sz w:val="24"/>
          <w:szCs w:val="24"/>
          <w:lang w:bidi="hi-IN"/>
        </w:rPr>
      </w:pPr>
      <w:r w:rsidRPr="003C1A0A">
        <w:rPr>
          <w:rFonts w:asciiTheme="majorBidi" w:hAnsiTheme="majorBidi" w:cstheme="majorBidi"/>
          <w:sz w:val="24"/>
          <w:szCs w:val="24"/>
        </w:rPr>
        <w:t>This module will be the landing page of the platform</w:t>
      </w:r>
      <w:r w:rsidR="000636C1" w:rsidRPr="003C1A0A">
        <w:rPr>
          <w:rFonts w:asciiTheme="majorBidi" w:hAnsiTheme="majorBidi" w:cstheme="majorBidi"/>
          <w:sz w:val="24"/>
          <w:szCs w:val="24"/>
        </w:rPr>
        <w:t xml:space="preserve"> and can be accessed by public users</w:t>
      </w:r>
      <w:r w:rsidRPr="003C1A0A">
        <w:rPr>
          <w:rFonts w:asciiTheme="majorBidi" w:hAnsiTheme="majorBidi" w:cstheme="majorBidi"/>
          <w:sz w:val="24"/>
          <w:szCs w:val="24"/>
        </w:rPr>
        <w:t xml:space="preserve">. The performance of selected key indicators will be presented here and will also have options to navigate to other modules of the platform. Home page will have login option to allow users to enter their credentials and </w:t>
      </w:r>
      <w:r w:rsidRPr="003C1A0A">
        <w:rPr>
          <w:rFonts w:asciiTheme="majorBidi" w:eastAsia="Times New Roman" w:hAnsiTheme="majorBidi" w:cstheme="majorBidi"/>
          <w:color w:val="auto"/>
          <w:sz w:val="24"/>
          <w:szCs w:val="24"/>
          <w:lang w:bidi="hi-IN"/>
        </w:rPr>
        <w:t>get access to modules which are under login based on their roles and permissions assigned to them by the administrator.</w:t>
      </w:r>
      <w:r w:rsidR="000636C1" w:rsidRPr="003C1A0A">
        <w:rPr>
          <w:rFonts w:asciiTheme="majorBidi" w:eastAsia="Times New Roman" w:hAnsiTheme="majorBidi" w:cstheme="majorBidi"/>
          <w:color w:val="auto"/>
          <w:sz w:val="24"/>
          <w:szCs w:val="24"/>
          <w:lang w:bidi="hi-IN"/>
        </w:rPr>
        <w:t xml:space="preserve"> </w:t>
      </w:r>
      <w:r w:rsidR="008D4F82" w:rsidRPr="003C1A0A">
        <w:rPr>
          <w:rFonts w:asciiTheme="majorBidi" w:eastAsia="Times New Roman" w:hAnsiTheme="majorBidi" w:cstheme="majorBidi"/>
          <w:color w:val="auto"/>
          <w:sz w:val="24"/>
          <w:szCs w:val="24"/>
          <w:lang w:bidi="hi-IN"/>
        </w:rPr>
        <w:t>Below mentioned is</w:t>
      </w:r>
      <w:r w:rsidR="000636C1" w:rsidRPr="003C1A0A">
        <w:rPr>
          <w:rFonts w:asciiTheme="majorBidi" w:eastAsia="Times New Roman" w:hAnsiTheme="majorBidi" w:cstheme="majorBidi"/>
          <w:color w:val="auto"/>
          <w:sz w:val="24"/>
          <w:szCs w:val="24"/>
          <w:lang w:bidi="hi-IN"/>
        </w:rPr>
        <w:t xml:space="preserve"> the </w:t>
      </w:r>
      <w:r w:rsidR="00BF146B" w:rsidRPr="003C1A0A">
        <w:rPr>
          <w:rFonts w:asciiTheme="majorBidi" w:eastAsia="Times New Roman" w:hAnsiTheme="majorBidi" w:cstheme="majorBidi"/>
          <w:color w:val="auto"/>
          <w:sz w:val="24"/>
          <w:szCs w:val="24"/>
          <w:lang w:bidi="hi-IN"/>
        </w:rPr>
        <w:t>functionality</w:t>
      </w:r>
      <w:r w:rsidR="000636C1" w:rsidRPr="003C1A0A">
        <w:rPr>
          <w:rFonts w:asciiTheme="majorBidi" w:eastAsia="Times New Roman" w:hAnsiTheme="majorBidi" w:cstheme="majorBidi"/>
          <w:color w:val="auto"/>
          <w:sz w:val="24"/>
          <w:szCs w:val="24"/>
          <w:lang w:bidi="hi-IN"/>
        </w:rPr>
        <w:t xml:space="preserve"> requirement </w:t>
      </w:r>
      <w:r w:rsidR="008D4F82" w:rsidRPr="003C1A0A">
        <w:rPr>
          <w:rFonts w:asciiTheme="majorBidi" w:eastAsia="Times New Roman" w:hAnsiTheme="majorBidi" w:cstheme="majorBidi"/>
          <w:color w:val="auto"/>
          <w:sz w:val="24"/>
          <w:szCs w:val="24"/>
          <w:lang w:bidi="hi-IN"/>
        </w:rPr>
        <w:t>of</w:t>
      </w:r>
      <w:r w:rsidR="000636C1" w:rsidRPr="003C1A0A">
        <w:rPr>
          <w:rFonts w:asciiTheme="majorBidi" w:eastAsia="Times New Roman" w:hAnsiTheme="majorBidi" w:cstheme="majorBidi"/>
          <w:color w:val="auto"/>
          <w:sz w:val="24"/>
          <w:szCs w:val="24"/>
          <w:lang w:bidi="hi-IN"/>
        </w:rPr>
        <w:t xml:space="preserve"> this module.</w:t>
      </w:r>
    </w:p>
    <w:p w14:paraId="14D6C24A" w14:textId="77777777" w:rsidR="008A1D21" w:rsidRPr="003C1A0A" w:rsidRDefault="008A1D21" w:rsidP="003813F7">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Style w:val="TableGrid"/>
        <w:tblW w:w="9351" w:type="dxa"/>
        <w:jc w:val="center"/>
        <w:tblLook w:val="04A0" w:firstRow="1" w:lastRow="0" w:firstColumn="1" w:lastColumn="0" w:noHBand="0" w:noVBand="1"/>
      </w:tblPr>
      <w:tblGrid>
        <w:gridCol w:w="1165"/>
        <w:gridCol w:w="8186"/>
        <w:tblGridChange w:id="412">
          <w:tblGrid>
            <w:gridCol w:w="1165"/>
            <w:gridCol w:w="8186"/>
          </w:tblGrid>
        </w:tblGridChange>
      </w:tblGrid>
      <w:tr w:rsidR="008A1D21" w:rsidRPr="003C1A0A" w14:paraId="3CDF55E7" w14:textId="77777777" w:rsidTr="00936D53">
        <w:trPr>
          <w:trHeight w:val="503"/>
          <w:jc w:val="center"/>
        </w:trPr>
        <w:tc>
          <w:tcPr>
            <w:tcW w:w="1165" w:type="dxa"/>
          </w:tcPr>
          <w:p w14:paraId="0DE85C7D"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86" w:type="dxa"/>
          </w:tcPr>
          <w:p w14:paraId="2630E574"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platform logo at the top left corner of the home page.</w:t>
            </w:r>
          </w:p>
        </w:tc>
      </w:tr>
      <w:tr w:rsidR="008A1D21" w:rsidRPr="003C1A0A" w14:paraId="32BEF60D" w14:textId="77777777" w:rsidTr="00936D53">
        <w:trPr>
          <w:trHeight w:val="503"/>
          <w:jc w:val="center"/>
        </w:trPr>
        <w:tc>
          <w:tcPr>
            <w:tcW w:w="1165" w:type="dxa"/>
          </w:tcPr>
          <w:p w14:paraId="5EEF52B0"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86" w:type="dxa"/>
          </w:tcPr>
          <w:p w14:paraId="1E4406A0"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language option at the top right corner of the home page.</w:t>
            </w:r>
          </w:p>
        </w:tc>
      </w:tr>
      <w:tr w:rsidR="008A1D21" w:rsidRPr="003C1A0A" w14:paraId="33A06D30" w14:textId="77777777" w:rsidTr="00936D53">
        <w:trPr>
          <w:trHeight w:val="503"/>
          <w:jc w:val="center"/>
        </w:trPr>
        <w:tc>
          <w:tcPr>
            <w:tcW w:w="1165" w:type="dxa"/>
          </w:tcPr>
          <w:p w14:paraId="62F226F7"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186" w:type="dxa"/>
          </w:tcPr>
          <w:p w14:paraId="7ECDAE30"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user icon to the right side of the language option.</w:t>
            </w:r>
          </w:p>
        </w:tc>
      </w:tr>
      <w:tr w:rsidR="008A1D21" w:rsidRPr="003C1A0A" w14:paraId="27C8FAB3" w14:textId="77777777" w:rsidTr="00936D53">
        <w:trPr>
          <w:trHeight w:val="701"/>
          <w:jc w:val="center"/>
        </w:trPr>
        <w:tc>
          <w:tcPr>
            <w:tcW w:w="1165" w:type="dxa"/>
          </w:tcPr>
          <w:p w14:paraId="2C8986C2"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186" w:type="dxa"/>
          </w:tcPr>
          <w:p w14:paraId="33037C6C"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a burger menu to the right side of the user icon and allow navigating to the other modules.</w:t>
            </w:r>
          </w:p>
        </w:tc>
      </w:tr>
      <w:tr w:rsidR="008A1D21" w:rsidRPr="003C1A0A" w14:paraId="6F4C3598" w14:textId="77777777" w:rsidTr="00936D53">
        <w:trPr>
          <w:trHeight w:val="530"/>
          <w:jc w:val="center"/>
        </w:trPr>
        <w:tc>
          <w:tcPr>
            <w:tcW w:w="1165" w:type="dxa"/>
          </w:tcPr>
          <w:p w14:paraId="64467918"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186" w:type="dxa"/>
          </w:tcPr>
          <w:p w14:paraId="7EA08646"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dynamic key facts along with a background image as sliders in the first section of the home page. Show 6 sliders with dynamic key facts navigated by dots.</w:t>
            </w:r>
          </w:p>
        </w:tc>
      </w:tr>
      <w:tr w:rsidR="008A1D21" w:rsidRPr="003C1A0A" w14:paraId="49EF309A" w14:textId="77777777" w:rsidTr="00936D53">
        <w:trPr>
          <w:trHeight w:val="501"/>
          <w:jc w:val="center"/>
        </w:trPr>
        <w:tc>
          <w:tcPr>
            <w:tcW w:w="1165" w:type="dxa"/>
          </w:tcPr>
          <w:p w14:paraId="59B10652"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186" w:type="dxa"/>
          </w:tcPr>
          <w:p w14:paraId="774C6C99"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brief summary about the MauStats platform in the second section of the home page.</w:t>
            </w:r>
          </w:p>
        </w:tc>
      </w:tr>
      <w:tr w:rsidR="008A1D21" w:rsidRPr="003C1A0A" w14:paraId="05D66AEA" w14:textId="77777777" w:rsidTr="00936D53">
        <w:trPr>
          <w:trHeight w:val="501"/>
          <w:jc w:val="center"/>
        </w:trPr>
        <w:tc>
          <w:tcPr>
            <w:tcW w:w="1165" w:type="dxa"/>
          </w:tcPr>
          <w:p w14:paraId="78286A12"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186" w:type="dxa"/>
          </w:tcPr>
          <w:p w14:paraId="417A247B"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Statistics by Subject’s information in the third section of the home page</w:t>
            </w:r>
          </w:p>
        </w:tc>
      </w:tr>
      <w:tr w:rsidR="008A1D21" w:rsidRPr="003C1A0A" w14:paraId="121FEEF0" w14:textId="77777777" w:rsidTr="00CF0DFF">
        <w:tblPrEx>
          <w:tblW w:w="9351" w:type="dxa"/>
          <w:jc w:val="center"/>
          <w:tblPrExChange w:id="413" w:author="Deep Nidhi" w:date="2023-09-11T10:18:00Z">
            <w:tblPrEx>
              <w:tblW w:w="9351" w:type="dxa"/>
              <w:jc w:val="center"/>
            </w:tblPrEx>
          </w:tblPrExChange>
        </w:tblPrEx>
        <w:trPr>
          <w:trHeight w:val="2321"/>
          <w:jc w:val="center"/>
          <w:trPrChange w:id="414" w:author="Deep Nidhi" w:date="2023-09-11T10:18:00Z">
            <w:trPr>
              <w:trHeight w:val="501"/>
              <w:jc w:val="center"/>
            </w:trPr>
          </w:trPrChange>
        </w:trPr>
        <w:tc>
          <w:tcPr>
            <w:tcW w:w="1165" w:type="dxa"/>
            <w:tcPrChange w:id="415" w:author="Deep Nidhi" w:date="2023-09-11T10:18:00Z">
              <w:tcPr>
                <w:tcW w:w="1165" w:type="dxa"/>
              </w:tcPr>
            </w:tcPrChange>
          </w:tcPr>
          <w:p w14:paraId="0DD03986"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186" w:type="dxa"/>
            <w:tcPrChange w:id="416" w:author="Deep Nidhi" w:date="2023-09-11T10:18:00Z">
              <w:tcPr>
                <w:tcW w:w="8186" w:type="dxa"/>
              </w:tcPr>
            </w:tcPrChange>
          </w:tcPr>
          <w:p w14:paraId="083B8B19"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three latest news in the fourth section of the home page and provide following information with each -</w:t>
            </w:r>
          </w:p>
          <w:p w14:paraId="6F53E125" w14:textId="77777777" w:rsidR="008A1D21" w:rsidRPr="003C1A0A" w:rsidRDefault="008A1D21" w:rsidP="00405E8C">
            <w:pPr>
              <w:pStyle w:val="ListParagraph"/>
              <w:numPr>
                <w:ilvl w:val="0"/>
                <w:numId w:val="1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An associated Image</w:t>
            </w:r>
          </w:p>
          <w:p w14:paraId="7FF148F1" w14:textId="77777777" w:rsidR="008A1D21" w:rsidRPr="003C1A0A" w:rsidRDefault="008A1D21" w:rsidP="00405E8C">
            <w:pPr>
              <w:pStyle w:val="ListParagraph"/>
              <w:numPr>
                <w:ilvl w:val="0"/>
                <w:numId w:val="1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Date</w:t>
            </w:r>
          </w:p>
          <w:p w14:paraId="6688332B" w14:textId="77777777" w:rsidR="008A1D21" w:rsidRPr="003C1A0A" w:rsidRDefault="008A1D21" w:rsidP="00405E8C">
            <w:pPr>
              <w:pStyle w:val="ListParagraph"/>
              <w:numPr>
                <w:ilvl w:val="0"/>
                <w:numId w:val="1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Title</w:t>
            </w:r>
          </w:p>
        </w:tc>
      </w:tr>
      <w:tr w:rsidR="008A1D21" w:rsidRPr="003C1A0A" w14:paraId="71C19507" w14:textId="77777777" w:rsidTr="00936D53">
        <w:trPr>
          <w:trHeight w:val="501"/>
          <w:jc w:val="center"/>
        </w:trPr>
        <w:tc>
          <w:tcPr>
            <w:tcW w:w="1165" w:type="dxa"/>
          </w:tcPr>
          <w:p w14:paraId="6E1E1965"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8</w:t>
            </w:r>
          </w:p>
        </w:tc>
        <w:tc>
          <w:tcPr>
            <w:tcW w:w="8186" w:type="dxa"/>
          </w:tcPr>
          <w:p w14:paraId="13C117FA"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MauStats platform logo to the left side in the footer section.</w:t>
            </w:r>
          </w:p>
        </w:tc>
      </w:tr>
      <w:tr w:rsidR="008A1D21" w:rsidRPr="003C1A0A" w14:paraId="615600AA" w14:textId="77777777" w:rsidTr="00936D53">
        <w:trPr>
          <w:trHeight w:val="501"/>
          <w:jc w:val="center"/>
        </w:trPr>
        <w:tc>
          <w:tcPr>
            <w:tcW w:w="1165" w:type="dxa"/>
          </w:tcPr>
          <w:p w14:paraId="2A7F2B20"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9</w:t>
            </w:r>
          </w:p>
        </w:tc>
        <w:tc>
          <w:tcPr>
            <w:tcW w:w="8186" w:type="dxa"/>
          </w:tcPr>
          <w:p w14:paraId="6BA62E95"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following navigation menu to the right side of the footer – Home, About Us, Resource and Contact Us.</w:t>
            </w:r>
          </w:p>
        </w:tc>
      </w:tr>
      <w:tr w:rsidR="008A1D21" w:rsidRPr="003C1A0A" w14:paraId="281540E3" w14:textId="77777777" w:rsidTr="00936D53">
        <w:trPr>
          <w:trHeight w:val="501"/>
          <w:jc w:val="center"/>
        </w:trPr>
        <w:tc>
          <w:tcPr>
            <w:tcW w:w="1165" w:type="dxa"/>
          </w:tcPr>
          <w:p w14:paraId="3B646162"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10</w:t>
            </w:r>
          </w:p>
        </w:tc>
        <w:tc>
          <w:tcPr>
            <w:tcW w:w="8186" w:type="dxa"/>
          </w:tcPr>
          <w:p w14:paraId="14F8CE76" w14:textId="77777777" w:rsidR="008A1D21" w:rsidRPr="003C1A0A" w:rsidRDefault="008A1D2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copyright message below the platform logo and iTM below the navigation menu.</w:t>
            </w:r>
          </w:p>
        </w:tc>
      </w:tr>
    </w:tbl>
    <w:p w14:paraId="05CD89F1" w14:textId="78F53A6E" w:rsidR="008A1D21" w:rsidRPr="003C1A0A" w:rsidRDefault="008A1D21" w:rsidP="003813F7">
      <w:pPr>
        <w:pStyle w:val="Heading4"/>
        <w:spacing w:line="240" w:lineRule="auto"/>
        <w:jc w:val="both"/>
        <w:rPr>
          <w:rFonts w:asciiTheme="majorBidi" w:hAnsiTheme="majorBidi"/>
          <w:sz w:val="28"/>
          <w:szCs w:val="28"/>
        </w:rPr>
      </w:pPr>
      <w:bookmarkStart w:id="417" w:name="_Toc139211681"/>
      <w:r w:rsidRPr="003C1A0A">
        <w:rPr>
          <w:rFonts w:asciiTheme="majorBidi" w:hAnsiTheme="majorBidi"/>
          <w:sz w:val="28"/>
          <w:szCs w:val="28"/>
        </w:rPr>
        <w:t>Login</w:t>
      </w:r>
      <w:bookmarkEnd w:id="417"/>
    </w:p>
    <w:p w14:paraId="393190EF" w14:textId="77777777" w:rsidR="008A1D21" w:rsidRPr="003C1A0A" w:rsidRDefault="008A1D21" w:rsidP="00C1348B">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Description</w:t>
      </w:r>
    </w:p>
    <w:p w14:paraId="3D91E502" w14:textId="5D392904" w:rsidR="008A1D21" w:rsidRPr="003C1A0A" w:rsidRDefault="008A1D21" w:rsidP="00DE73E1">
      <w:pPr>
        <w:pStyle w:val="ListParagraph"/>
        <w:spacing w:before="100" w:beforeAutospacing="1" w:after="100" w:afterAutospacing="1" w:line="360" w:lineRule="auto"/>
        <w:ind w:left="0" w:right="43"/>
        <w:jc w:val="both"/>
        <w:rPr>
          <w:rFonts w:asciiTheme="majorBidi" w:hAnsiTheme="majorBidi" w:cstheme="majorBidi"/>
          <w:sz w:val="24"/>
          <w:szCs w:val="24"/>
        </w:rPr>
      </w:pPr>
      <w:r w:rsidRPr="003C1A0A">
        <w:rPr>
          <w:rFonts w:asciiTheme="majorBidi" w:hAnsiTheme="majorBidi" w:cstheme="majorBidi"/>
          <w:sz w:val="24"/>
          <w:szCs w:val="24"/>
        </w:rPr>
        <w:t xml:space="preserve">The users of the platform will be created and managed by the system administrator. </w:t>
      </w:r>
      <w:r w:rsidR="00DE73E1" w:rsidRPr="003C1A0A">
        <w:rPr>
          <w:rFonts w:asciiTheme="majorBidi" w:hAnsiTheme="majorBidi" w:cstheme="majorBidi"/>
          <w:sz w:val="24"/>
          <w:szCs w:val="24"/>
        </w:rPr>
        <w:t>The core application, along with selected modules of the user interface, can be accessed through the login process</w:t>
      </w:r>
      <w:r w:rsidR="00041198" w:rsidRPr="003C1A0A">
        <w:rPr>
          <w:rFonts w:asciiTheme="majorBidi" w:hAnsiTheme="majorBidi" w:cstheme="majorBidi"/>
          <w:sz w:val="24"/>
          <w:szCs w:val="24"/>
        </w:rPr>
        <w:t>. The users with valid login credentials will be allowed to access these</w:t>
      </w:r>
      <w:r w:rsidR="00DE73E1" w:rsidRPr="003C1A0A">
        <w:rPr>
          <w:rFonts w:asciiTheme="majorBidi" w:hAnsiTheme="majorBidi" w:cstheme="majorBidi"/>
          <w:sz w:val="24"/>
          <w:szCs w:val="24"/>
        </w:rPr>
        <w:t xml:space="preserve"> modules</w:t>
      </w:r>
      <w:r w:rsidR="00041198" w:rsidRPr="003C1A0A">
        <w:rPr>
          <w:rFonts w:asciiTheme="majorBidi" w:hAnsiTheme="majorBidi" w:cstheme="majorBidi"/>
          <w:sz w:val="24"/>
          <w:szCs w:val="24"/>
        </w:rPr>
        <w:t xml:space="preserve">. </w:t>
      </w:r>
      <w:r w:rsidRPr="003C1A0A">
        <w:rPr>
          <w:rFonts w:asciiTheme="majorBidi" w:hAnsiTheme="majorBidi" w:cstheme="majorBidi"/>
          <w:sz w:val="24"/>
          <w:szCs w:val="24"/>
        </w:rPr>
        <w:t xml:space="preserve">Below is the detailed functionality requirement of </w:t>
      </w:r>
      <w:r w:rsidR="00C1348B" w:rsidRPr="003C1A0A">
        <w:rPr>
          <w:rFonts w:asciiTheme="majorBidi" w:hAnsiTheme="majorBidi" w:cstheme="majorBidi"/>
          <w:sz w:val="24"/>
          <w:szCs w:val="24"/>
        </w:rPr>
        <w:t>the login panel.</w:t>
      </w:r>
    </w:p>
    <w:p w14:paraId="210B62CF" w14:textId="77777777" w:rsidR="008A1D21" w:rsidRPr="003C1A0A" w:rsidRDefault="008A1D21" w:rsidP="00DE73E1">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Functional Requirements</w:t>
      </w:r>
    </w:p>
    <w:tbl>
      <w:tblPr>
        <w:tblW w:w="9560" w:type="dxa"/>
        <w:tblInd w:w="-10" w:type="dxa"/>
        <w:tblCellMar>
          <w:top w:w="100" w:type="dxa"/>
          <w:left w:w="100" w:type="dxa"/>
          <w:bottom w:w="100" w:type="dxa"/>
          <w:right w:w="100" w:type="dxa"/>
        </w:tblCellMar>
        <w:tblLook w:val="0600" w:firstRow="0" w:lastRow="0" w:firstColumn="0" w:lastColumn="0" w:noHBand="1" w:noVBand="1"/>
      </w:tblPr>
      <w:tblGrid>
        <w:gridCol w:w="1210"/>
        <w:gridCol w:w="8350"/>
      </w:tblGrid>
      <w:tr w:rsidR="008A1D21" w:rsidRPr="003C1A0A" w14:paraId="3F0937D9" w14:textId="77777777" w:rsidTr="00C1348B">
        <w:trPr>
          <w:trHeight w:val="645"/>
        </w:trPr>
        <w:tc>
          <w:tcPr>
            <w:tcW w:w="1210" w:type="dxa"/>
            <w:tcBorders>
              <w:top w:val="single" w:sz="8" w:space="0" w:color="000000"/>
              <w:left w:val="single" w:sz="8" w:space="0" w:color="000000"/>
              <w:bottom w:val="single" w:sz="8" w:space="0" w:color="000000"/>
              <w:right w:val="single" w:sz="8" w:space="0" w:color="000000"/>
            </w:tcBorders>
          </w:tcPr>
          <w:p w14:paraId="4CDA53F3" w14:textId="77777777"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350" w:type="dxa"/>
            <w:tcBorders>
              <w:top w:val="single" w:sz="8" w:space="0" w:color="000000"/>
              <w:bottom w:val="single" w:sz="8" w:space="0" w:color="000000"/>
              <w:right w:val="single" w:sz="8" w:space="0" w:color="000000"/>
            </w:tcBorders>
          </w:tcPr>
          <w:p w14:paraId="6ED36652" w14:textId="77777777"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system administrator will be able to login by using pre-created email ID and password.</w:t>
            </w:r>
          </w:p>
        </w:tc>
      </w:tr>
      <w:tr w:rsidR="00DE73E1" w:rsidRPr="003C1A0A" w14:paraId="3F17A76C" w14:textId="77777777" w:rsidTr="001979CF">
        <w:trPr>
          <w:trHeight w:val="420"/>
        </w:trPr>
        <w:tc>
          <w:tcPr>
            <w:tcW w:w="1210" w:type="dxa"/>
            <w:tcBorders>
              <w:top w:val="single" w:sz="8" w:space="0" w:color="000000"/>
              <w:left w:val="single" w:sz="8" w:space="0" w:color="000000"/>
              <w:bottom w:val="single" w:sz="8" w:space="0" w:color="000000"/>
              <w:right w:val="single" w:sz="8" w:space="0" w:color="000000"/>
            </w:tcBorders>
          </w:tcPr>
          <w:p w14:paraId="74A0C1A2" w14:textId="21501006" w:rsidR="00DE73E1" w:rsidRPr="003C1A0A" w:rsidRDefault="00DE73E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350" w:type="dxa"/>
            <w:tcBorders>
              <w:top w:val="single" w:sz="8" w:space="0" w:color="000000"/>
              <w:bottom w:val="single" w:sz="8" w:space="0" w:color="000000"/>
              <w:right w:val="single" w:sz="8" w:space="0" w:color="000000"/>
            </w:tcBorders>
          </w:tcPr>
          <w:p w14:paraId="56315F08" w14:textId="34357510" w:rsidR="00DE73E1" w:rsidRPr="003C1A0A" w:rsidRDefault="00DE73E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Provide option </w:t>
            </w:r>
            <w:r w:rsidR="001979CF" w:rsidRPr="003C1A0A">
              <w:rPr>
                <w:rFonts w:asciiTheme="majorBidi" w:hAnsiTheme="majorBidi" w:cstheme="majorBidi"/>
                <w:sz w:val="24"/>
                <w:szCs w:val="24"/>
              </w:rPr>
              <w:t xml:space="preserve">to access </w:t>
            </w:r>
            <w:r w:rsidRPr="003C1A0A">
              <w:rPr>
                <w:rFonts w:asciiTheme="majorBidi" w:hAnsiTheme="majorBidi" w:cstheme="majorBidi"/>
                <w:sz w:val="24"/>
                <w:szCs w:val="24"/>
              </w:rPr>
              <w:t>login panel</w:t>
            </w:r>
          </w:p>
        </w:tc>
      </w:tr>
      <w:tr w:rsidR="008A1D21" w:rsidRPr="003C1A0A" w14:paraId="221ED05C" w14:textId="77777777" w:rsidTr="00C1348B">
        <w:trPr>
          <w:trHeight w:val="222"/>
        </w:trPr>
        <w:tc>
          <w:tcPr>
            <w:tcW w:w="1210" w:type="dxa"/>
            <w:tcBorders>
              <w:top w:val="single" w:sz="8" w:space="0" w:color="000000"/>
              <w:left w:val="single" w:sz="8" w:space="0" w:color="000000"/>
              <w:bottom w:val="single" w:sz="8" w:space="0" w:color="000000"/>
              <w:right w:val="single" w:sz="8" w:space="0" w:color="000000"/>
            </w:tcBorders>
          </w:tcPr>
          <w:p w14:paraId="5FB05493" w14:textId="4F557FCF"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REQ </w:t>
            </w:r>
            <w:r w:rsidR="00DE73E1" w:rsidRPr="003C1A0A">
              <w:rPr>
                <w:rFonts w:asciiTheme="majorBidi" w:hAnsiTheme="majorBidi" w:cstheme="majorBidi"/>
                <w:sz w:val="24"/>
                <w:szCs w:val="24"/>
              </w:rPr>
              <w:t>3</w:t>
            </w:r>
          </w:p>
        </w:tc>
        <w:tc>
          <w:tcPr>
            <w:tcW w:w="8350" w:type="dxa"/>
            <w:tcBorders>
              <w:top w:val="single" w:sz="8" w:space="0" w:color="000000"/>
              <w:bottom w:val="single" w:sz="8" w:space="0" w:color="000000"/>
              <w:right w:val="single" w:sz="8" w:space="0" w:color="000000"/>
            </w:tcBorders>
          </w:tcPr>
          <w:p w14:paraId="0AA975F4" w14:textId="77777777"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email Id and Password.</w:t>
            </w:r>
          </w:p>
        </w:tc>
      </w:tr>
      <w:tr w:rsidR="008A1D21" w:rsidRPr="003C1A0A" w14:paraId="5937839A" w14:textId="77777777" w:rsidTr="00C1348B">
        <w:trPr>
          <w:trHeight w:val="242"/>
        </w:trPr>
        <w:tc>
          <w:tcPr>
            <w:tcW w:w="1210" w:type="dxa"/>
            <w:tcBorders>
              <w:left w:val="single" w:sz="8" w:space="0" w:color="000000"/>
              <w:bottom w:val="single" w:sz="8" w:space="0" w:color="000000"/>
              <w:right w:val="single" w:sz="8" w:space="0" w:color="000000"/>
            </w:tcBorders>
          </w:tcPr>
          <w:p w14:paraId="132C0E2D" w14:textId="2513614B"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REQ </w:t>
            </w:r>
            <w:r w:rsidR="00DE73E1" w:rsidRPr="003C1A0A">
              <w:rPr>
                <w:rFonts w:asciiTheme="majorBidi" w:hAnsiTheme="majorBidi" w:cstheme="majorBidi"/>
                <w:sz w:val="24"/>
                <w:szCs w:val="24"/>
              </w:rPr>
              <w:t>4</w:t>
            </w:r>
          </w:p>
        </w:tc>
        <w:tc>
          <w:tcPr>
            <w:tcW w:w="8350" w:type="dxa"/>
            <w:tcBorders>
              <w:bottom w:val="single" w:sz="8" w:space="0" w:color="000000"/>
              <w:right w:val="single" w:sz="8" w:space="0" w:color="000000"/>
            </w:tcBorders>
          </w:tcPr>
          <w:p w14:paraId="1C288308" w14:textId="77777777"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a captcha for security measure.</w:t>
            </w:r>
          </w:p>
        </w:tc>
      </w:tr>
      <w:tr w:rsidR="008A1D21" w:rsidRPr="003C1A0A" w14:paraId="6FBB3F57" w14:textId="77777777" w:rsidTr="00C1348B">
        <w:trPr>
          <w:trHeight w:val="350"/>
        </w:trPr>
        <w:tc>
          <w:tcPr>
            <w:tcW w:w="1210" w:type="dxa"/>
            <w:tcBorders>
              <w:left w:val="single" w:sz="8" w:space="0" w:color="000000"/>
              <w:bottom w:val="single" w:sz="8" w:space="0" w:color="000000"/>
              <w:right w:val="single" w:sz="8" w:space="0" w:color="000000"/>
            </w:tcBorders>
          </w:tcPr>
          <w:p w14:paraId="41C07F8A" w14:textId="4BBED353"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REQ </w:t>
            </w:r>
            <w:r w:rsidR="00DE73E1" w:rsidRPr="003C1A0A">
              <w:rPr>
                <w:rFonts w:asciiTheme="majorBidi" w:hAnsiTheme="majorBidi" w:cstheme="majorBidi"/>
                <w:sz w:val="24"/>
                <w:szCs w:val="24"/>
              </w:rPr>
              <w:t>5</w:t>
            </w:r>
          </w:p>
        </w:tc>
        <w:tc>
          <w:tcPr>
            <w:tcW w:w="8350" w:type="dxa"/>
            <w:tcBorders>
              <w:bottom w:val="single" w:sz="8" w:space="0" w:color="000000"/>
              <w:right w:val="single" w:sz="8" w:space="0" w:color="000000"/>
            </w:tcBorders>
          </w:tcPr>
          <w:p w14:paraId="10E9ADBF" w14:textId="77777777"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a login button to confirm the login process.</w:t>
            </w:r>
          </w:p>
        </w:tc>
      </w:tr>
      <w:tr w:rsidR="008A1D21" w:rsidRPr="003C1A0A" w14:paraId="1BC7F374" w14:textId="77777777" w:rsidTr="00C1348B">
        <w:trPr>
          <w:trHeight w:val="368"/>
        </w:trPr>
        <w:tc>
          <w:tcPr>
            <w:tcW w:w="1210" w:type="dxa"/>
            <w:tcBorders>
              <w:left w:val="single" w:sz="8" w:space="0" w:color="000000"/>
              <w:bottom w:val="single" w:sz="4" w:space="0" w:color="auto"/>
              <w:right w:val="single" w:sz="8" w:space="0" w:color="000000"/>
            </w:tcBorders>
          </w:tcPr>
          <w:p w14:paraId="7D79ED54" w14:textId="7D3781E8"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REQ </w:t>
            </w:r>
            <w:r w:rsidR="00DE73E1" w:rsidRPr="003C1A0A">
              <w:rPr>
                <w:rFonts w:asciiTheme="majorBidi" w:hAnsiTheme="majorBidi" w:cstheme="majorBidi"/>
                <w:sz w:val="24"/>
                <w:szCs w:val="24"/>
              </w:rPr>
              <w:t>6</w:t>
            </w:r>
          </w:p>
        </w:tc>
        <w:tc>
          <w:tcPr>
            <w:tcW w:w="8350" w:type="dxa"/>
            <w:tcBorders>
              <w:bottom w:val="single" w:sz="4" w:space="0" w:color="auto"/>
              <w:right w:val="single" w:sz="8" w:space="0" w:color="000000"/>
            </w:tcBorders>
          </w:tcPr>
          <w:p w14:paraId="4992B21E" w14:textId="77777777"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error message when invalid email ID or password is entered.</w:t>
            </w:r>
          </w:p>
        </w:tc>
      </w:tr>
      <w:tr w:rsidR="008A1D21" w:rsidRPr="003C1A0A" w14:paraId="203007EE" w14:textId="77777777" w:rsidTr="00C1348B">
        <w:trPr>
          <w:trHeight w:val="817"/>
        </w:trPr>
        <w:tc>
          <w:tcPr>
            <w:tcW w:w="1210" w:type="dxa"/>
            <w:tcBorders>
              <w:top w:val="single" w:sz="4" w:space="0" w:color="auto"/>
              <w:left w:val="single" w:sz="8" w:space="0" w:color="000000"/>
              <w:bottom w:val="single" w:sz="4" w:space="0" w:color="auto"/>
              <w:right w:val="single" w:sz="8" w:space="0" w:color="000000"/>
            </w:tcBorders>
          </w:tcPr>
          <w:p w14:paraId="60D378B6" w14:textId="1A7FF986"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REQ </w:t>
            </w:r>
            <w:r w:rsidR="00DE73E1" w:rsidRPr="003C1A0A">
              <w:rPr>
                <w:rFonts w:asciiTheme="majorBidi" w:hAnsiTheme="majorBidi" w:cstheme="majorBidi"/>
                <w:sz w:val="24"/>
                <w:szCs w:val="24"/>
              </w:rPr>
              <w:t>7</w:t>
            </w:r>
          </w:p>
        </w:tc>
        <w:tc>
          <w:tcPr>
            <w:tcW w:w="8350" w:type="dxa"/>
            <w:tcBorders>
              <w:top w:val="single" w:sz="4" w:space="0" w:color="auto"/>
              <w:bottom w:val="single" w:sz="4" w:space="0" w:color="auto"/>
              <w:right w:val="single" w:sz="8" w:space="0" w:color="000000"/>
            </w:tcBorders>
          </w:tcPr>
          <w:p w14:paraId="2BCADA93" w14:textId="77777777"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login button should not be enabled until the entered captcha matches the system generated captcha.</w:t>
            </w:r>
          </w:p>
        </w:tc>
      </w:tr>
      <w:tr w:rsidR="008A1D21" w:rsidRPr="003C1A0A" w14:paraId="583CBD58" w14:textId="77777777" w:rsidTr="00C1348B">
        <w:trPr>
          <w:trHeight w:val="610"/>
        </w:trPr>
        <w:tc>
          <w:tcPr>
            <w:tcW w:w="1210" w:type="dxa"/>
            <w:tcBorders>
              <w:top w:val="single" w:sz="4" w:space="0" w:color="auto"/>
              <w:left w:val="single" w:sz="8" w:space="0" w:color="000000"/>
              <w:bottom w:val="single" w:sz="8" w:space="0" w:color="000000"/>
              <w:right w:val="single" w:sz="8" w:space="0" w:color="000000"/>
            </w:tcBorders>
          </w:tcPr>
          <w:p w14:paraId="6DACF6B9" w14:textId="653A0AD9"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REQ </w:t>
            </w:r>
            <w:r w:rsidR="00DE73E1" w:rsidRPr="003C1A0A">
              <w:rPr>
                <w:rFonts w:asciiTheme="majorBidi" w:hAnsiTheme="majorBidi" w:cstheme="majorBidi"/>
                <w:sz w:val="24"/>
                <w:szCs w:val="24"/>
              </w:rPr>
              <w:t>8</w:t>
            </w:r>
          </w:p>
        </w:tc>
        <w:tc>
          <w:tcPr>
            <w:tcW w:w="8350" w:type="dxa"/>
            <w:tcBorders>
              <w:top w:val="single" w:sz="4" w:space="0" w:color="auto"/>
              <w:bottom w:val="single" w:sz="8" w:space="0" w:color="000000"/>
              <w:right w:val="single" w:sz="8" w:space="0" w:color="000000"/>
            </w:tcBorders>
          </w:tcPr>
          <w:p w14:paraId="1F81F911" w14:textId="15E08613" w:rsidR="008A1D21" w:rsidRPr="003C1A0A" w:rsidRDefault="008A1D21" w:rsidP="00D7467C">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Provide option to reset password </w:t>
            </w:r>
            <w:r w:rsidR="00D7467C" w:rsidRPr="003C1A0A">
              <w:rPr>
                <w:rFonts w:asciiTheme="majorBidi" w:hAnsiTheme="majorBidi" w:cstheme="majorBidi"/>
                <w:sz w:val="24"/>
                <w:szCs w:val="24"/>
              </w:rPr>
              <w:t>in case</w:t>
            </w:r>
            <w:r w:rsidRPr="003C1A0A">
              <w:rPr>
                <w:rFonts w:asciiTheme="majorBidi" w:hAnsiTheme="majorBidi" w:cstheme="majorBidi"/>
                <w:sz w:val="24"/>
                <w:szCs w:val="24"/>
              </w:rPr>
              <w:t xml:space="preserve"> the users </w:t>
            </w:r>
            <w:r w:rsidR="001979CF" w:rsidRPr="003C1A0A">
              <w:rPr>
                <w:rFonts w:asciiTheme="majorBidi" w:hAnsiTheme="majorBidi" w:cstheme="majorBidi"/>
                <w:sz w:val="24"/>
                <w:szCs w:val="24"/>
              </w:rPr>
              <w:t>have</w:t>
            </w:r>
            <w:r w:rsidRPr="003C1A0A">
              <w:rPr>
                <w:rFonts w:asciiTheme="majorBidi" w:hAnsiTheme="majorBidi" w:cstheme="majorBidi"/>
                <w:sz w:val="24"/>
                <w:szCs w:val="24"/>
              </w:rPr>
              <w:t xml:space="preserve"> forgotten their password.</w:t>
            </w:r>
          </w:p>
        </w:tc>
      </w:tr>
    </w:tbl>
    <w:p w14:paraId="1493523B" w14:textId="0A739C0F" w:rsidR="00827DBA" w:rsidRPr="003C1A0A" w:rsidRDefault="00B171DD" w:rsidP="00D1033E">
      <w:pPr>
        <w:pStyle w:val="Heading3"/>
        <w:rPr>
          <w:rFonts w:asciiTheme="majorBidi" w:hAnsiTheme="majorBidi"/>
        </w:rPr>
      </w:pPr>
      <w:bookmarkStart w:id="418" w:name="_Toc145327310"/>
      <w:r w:rsidRPr="003C1A0A">
        <w:rPr>
          <w:rFonts w:asciiTheme="majorBidi" w:hAnsiTheme="majorBidi"/>
        </w:rPr>
        <w:lastRenderedPageBreak/>
        <w:t>4</w:t>
      </w:r>
      <w:r w:rsidR="00D1033E" w:rsidRPr="003C1A0A">
        <w:rPr>
          <w:rFonts w:asciiTheme="majorBidi" w:hAnsiTheme="majorBidi"/>
        </w:rPr>
        <w:t>.1.</w:t>
      </w:r>
      <w:r w:rsidR="00D7467C" w:rsidRPr="003C1A0A">
        <w:rPr>
          <w:rFonts w:asciiTheme="majorBidi" w:hAnsiTheme="majorBidi"/>
        </w:rPr>
        <w:t>2</w:t>
      </w:r>
      <w:r w:rsidR="00C637FF" w:rsidRPr="003C1A0A">
        <w:rPr>
          <w:rFonts w:asciiTheme="majorBidi" w:hAnsiTheme="majorBidi"/>
        </w:rPr>
        <w:t xml:space="preserve"> </w:t>
      </w:r>
      <w:del w:id="419" w:author="Deep Nidhi" w:date="2023-09-06T17:58:00Z">
        <w:r w:rsidR="00827DBA" w:rsidRPr="003C1A0A" w:rsidDel="009301C8">
          <w:rPr>
            <w:rFonts w:asciiTheme="majorBidi" w:hAnsiTheme="majorBidi"/>
          </w:rPr>
          <w:delText>Explor</w:delText>
        </w:r>
      </w:del>
      <w:del w:id="420" w:author="Deep Nidhi" w:date="2023-09-06T17:57:00Z">
        <w:r w:rsidR="00827DBA" w:rsidRPr="003C1A0A" w:rsidDel="009301C8">
          <w:rPr>
            <w:rFonts w:asciiTheme="majorBidi" w:hAnsiTheme="majorBidi"/>
          </w:rPr>
          <w:delText>e</w:delText>
        </w:r>
      </w:del>
      <w:ins w:id="421" w:author="Deep Nidhi" w:date="2023-09-07T18:57:00Z">
        <w:r w:rsidR="008C60D3">
          <w:rPr>
            <w:rFonts w:asciiTheme="majorBidi" w:hAnsiTheme="majorBidi"/>
          </w:rPr>
          <w:t>Explore Data</w:t>
        </w:r>
      </w:ins>
      <w:bookmarkEnd w:id="418"/>
    </w:p>
    <w:p w14:paraId="7ACC9AD7" w14:textId="409133E8" w:rsidR="00944115" w:rsidRPr="003C1A0A" w:rsidRDefault="00827DBA" w:rsidP="0058538A">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This module will </w:t>
      </w:r>
      <w:del w:id="422" w:author="Deep Nidhi" w:date="2023-09-11T12:09:00Z">
        <w:r w:rsidRPr="003C1A0A" w:rsidDel="00E330A9">
          <w:rPr>
            <w:rFonts w:asciiTheme="majorBidi" w:hAnsiTheme="majorBidi" w:cstheme="majorBidi"/>
            <w:sz w:val="24"/>
            <w:szCs w:val="24"/>
          </w:rPr>
          <w:delText xml:space="preserve">contain </w:delText>
        </w:r>
      </w:del>
      <w:ins w:id="423" w:author="Deep Nidhi" w:date="2023-09-11T12:09:00Z">
        <w:r w:rsidR="00E330A9" w:rsidRPr="003C1A0A">
          <w:rPr>
            <w:rFonts w:asciiTheme="majorBidi" w:hAnsiTheme="majorBidi" w:cstheme="majorBidi"/>
            <w:sz w:val="24"/>
            <w:szCs w:val="24"/>
          </w:rPr>
          <w:t>co</w:t>
        </w:r>
        <w:r w:rsidR="00E330A9">
          <w:rPr>
            <w:rFonts w:asciiTheme="majorBidi" w:hAnsiTheme="majorBidi" w:cstheme="majorBidi"/>
            <w:sz w:val="24"/>
            <w:szCs w:val="24"/>
          </w:rPr>
          <w:t>mprise</w:t>
        </w:r>
        <w:r w:rsidR="00E330A9" w:rsidRPr="003C1A0A">
          <w:rPr>
            <w:rFonts w:asciiTheme="majorBidi" w:hAnsiTheme="majorBidi" w:cstheme="majorBidi"/>
            <w:sz w:val="24"/>
            <w:szCs w:val="24"/>
          </w:rPr>
          <w:t xml:space="preserve"> </w:t>
        </w:r>
      </w:ins>
      <w:del w:id="424" w:author="Deep Nidhi" w:date="2023-09-07T18:57:00Z">
        <w:r w:rsidRPr="003C1A0A" w:rsidDel="008C60D3">
          <w:rPr>
            <w:rFonts w:asciiTheme="majorBidi" w:hAnsiTheme="majorBidi" w:cstheme="majorBidi"/>
            <w:sz w:val="24"/>
            <w:szCs w:val="24"/>
          </w:rPr>
          <w:delText xml:space="preserve">three </w:delText>
        </w:r>
      </w:del>
      <w:ins w:id="425" w:author="Deep Nidhi" w:date="2023-09-07T18:57:00Z">
        <w:r w:rsidR="008C60D3">
          <w:rPr>
            <w:rFonts w:asciiTheme="majorBidi" w:hAnsiTheme="majorBidi" w:cstheme="majorBidi"/>
            <w:sz w:val="24"/>
            <w:szCs w:val="24"/>
          </w:rPr>
          <w:t xml:space="preserve">four </w:t>
        </w:r>
      </w:ins>
      <w:del w:id="426" w:author="Deep Nidhi" w:date="2023-09-11T17:46:00Z">
        <w:r w:rsidRPr="003C1A0A" w:rsidDel="00735BBD">
          <w:rPr>
            <w:rFonts w:asciiTheme="majorBidi" w:hAnsiTheme="majorBidi" w:cstheme="majorBidi"/>
            <w:sz w:val="24"/>
            <w:szCs w:val="24"/>
          </w:rPr>
          <w:delText>sub-module</w:delText>
        </w:r>
      </w:del>
      <w:ins w:id="427"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s </w:t>
      </w:r>
      <w:ins w:id="428" w:author="Deep Nidhi" w:date="2023-09-06T18:08:00Z">
        <w:r w:rsidR="00AA410D">
          <w:rPr>
            <w:rFonts w:asciiTheme="majorBidi" w:hAnsiTheme="majorBidi" w:cstheme="majorBidi"/>
            <w:sz w:val="24"/>
            <w:szCs w:val="24"/>
          </w:rPr>
          <w:t>-</w:t>
        </w:r>
      </w:ins>
      <w:del w:id="429" w:author="Deep Nidhi" w:date="2023-09-06T18:08:00Z">
        <w:r w:rsidRPr="003C1A0A" w:rsidDel="00AA410D">
          <w:rPr>
            <w:rFonts w:asciiTheme="majorBidi" w:hAnsiTheme="majorBidi" w:cstheme="majorBidi"/>
            <w:sz w:val="24"/>
            <w:szCs w:val="24"/>
          </w:rPr>
          <w:delText>to i.e.,</w:delText>
        </w:r>
      </w:del>
      <w:r w:rsidRPr="003C1A0A">
        <w:rPr>
          <w:rFonts w:asciiTheme="majorBidi" w:hAnsiTheme="majorBidi" w:cstheme="majorBidi"/>
          <w:sz w:val="24"/>
          <w:szCs w:val="24"/>
        </w:rPr>
        <w:t xml:space="preserve"> Data by </w:t>
      </w:r>
      <w:ins w:id="430" w:author="Deep Nidhi" w:date="2023-09-07T18:57:00Z">
        <w:r w:rsidR="008C60D3">
          <w:rPr>
            <w:rFonts w:asciiTheme="majorBidi" w:hAnsiTheme="majorBidi" w:cstheme="majorBidi"/>
            <w:sz w:val="24"/>
            <w:szCs w:val="24"/>
          </w:rPr>
          <w:t>S</w:t>
        </w:r>
      </w:ins>
      <w:ins w:id="431" w:author="Deep Nidhi" w:date="2023-09-06T17:58:00Z">
        <w:r w:rsidR="009301C8">
          <w:rPr>
            <w:rFonts w:asciiTheme="majorBidi" w:hAnsiTheme="majorBidi" w:cstheme="majorBidi"/>
            <w:sz w:val="24"/>
            <w:szCs w:val="24"/>
          </w:rPr>
          <w:t>ector</w:t>
        </w:r>
      </w:ins>
      <w:del w:id="432" w:author="Deep Nidhi" w:date="2023-09-06T17:58:00Z">
        <w:r w:rsidRPr="003C1A0A" w:rsidDel="009301C8">
          <w:rPr>
            <w:rFonts w:asciiTheme="majorBidi" w:hAnsiTheme="majorBidi" w:cstheme="majorBidi"/>
            <w:sz w:val="24"/>
            <w:szCs w:val="24"/>
          </w:rPr>
          <w:delText>topic</w:delText>
        </w:r>
      </w:del>
      <w:r w:rsidRPr="003C1A0A">
        <w:rPr>
          <w:rFonts w:asciiTheme="majorBidi" w:hAnsiTheme="majorBidi" w:cstheme="majorBidi"/>
          <w:sz w:val="24"/>
          <w:szCs w:val="24"/>
        </w:rPr>
        <w:t xml:space="preserve">, Data by </w:t>
      </w:r>
      <w:ins w:id="433" w:author="Deep Nidhi" w:date="2023-09-07T18:57:00Z">
        <w:r w:rsidR="008C60D3">
          <w:rPr>
            <w:rFonts w:asciiTheme="majorBidi" w:hAnsiTheme="majorBidi" w:cstheme="majorBidi"/>
            <w:sz w:val="24"/>
            <w:szCs w:val="24"/>
          </w:rPr>
          <w:t>R</w:t>
        </w:r>
      </w:ins>
      <w:del w:id="434" w:author="Deep Nidhi" w:date="2023-09-07T18:57:00Z">
        <w:r w:rsidRPr="003C1A0A" w:rsidDel="008C60D3">
          <w:rPr>
            <w:rFonts w:asciiTheme="majorBidi" w:hAnsiTheme="majorBidi" w:cstheme="majorBidi"/>
            <w:sz w:val="24"/>
            <w:szCs w:val="24"/>
          </w:rPr>
          <w:delText>r</w:delText>
        </w:r>
      </w:del>
      <w:r w:rsidRPr="003C1A0A">
        <w:rPr>
          <w:rFonts w:asciiTheme="majorBidi" w:hAnsiTheme="majorBidi" w:cstheme="majorBidi"/>
          <w:sz w:val="24"/>
          <w:szCs w:val="24"/>
        </w:rPr>
        <w:t>egion</w:t>
      </w:r>
      <w:ins w:id="435" w:author="Deep Nidhi" w:date="2023-09-07T18:57:00Z">
        <w:r w:rsidR="008C60D3">
          <w:rPr>
            <w:rFonts w:asciiTheme="majorBidi" w:hAnsiTheme="majorBidi" w:cstheme="majorBidi"/>
            <w:sz w:val="24"/>
            <w:szCs w:val="24"/>
          </w:rPr>
          <w:t>, Search Data</w:t>
        </w:r>
      </w:ins>
      <w:r w:rsidRPr="003C1A0A">
        <w:rPr>
          <w:rFonts w:asciiTheme="majorBidi" w:hAnsiTheme="majorBidi" w:cstheme="majorBidi"/>
          <w:sz w:val="24"/>
          <w:szCs w:val="24"/>
        </w:rPr>
        <w:t xml:space="preserve"> and </w:t>
      </w:r>
      <w:ins w:id="436" w:author="Deep Nidhi" w:date="2023-09-07T18:57:00Z">
        <w:r w:rsidR="008C60D3">
          <w:rPr>
            <w:rFonts w:asciiTheme="majorBidi" w:hAnsiTheme="majorBidi" w:cstheme="majorBidi"/>
            <w:sz w:val="24"/>
            <w:szCs w:val="24"/>
          </w:rPr>
          <w:t xml:space="preserve">Data by </w:t>
        </w:r>
      </w:ins>
      <w:del w:id="437" w:author="Deep Nidhi" w:date="2023-09-06T17:58:00Z">
        <w:r w:rsidRPr="003C1A0A" w:rsidDel="009301C8">
          <w:rPr>
            <w:rFonts w:asciiTheme="majorBidi" w:hAnsiTheme="majorBidi" w:cstheme="majorBidi"/>
            <w:sz w:val="24"/>
            <w:szCs w:val="24"/>
          </w:rPr>
          <w:delText xml:space="preserve">Data </w:delText>
        </w:r>
      </w:del>
      <w:del w:id="438" w:author="Deep Nidhi" w:date="2023-09-07T18:57:00Z">
        <w:r w:rsidRPr="003C1A0A" w:rsidDel="008C60D3">
          <w:rPr>
            <w:rFonts w:asciiTheme="majorBidi" w:hAnsiTheme="majorBidi" w:cstheme="majorBidi"/>
            <w:sz w:val="24"/>
            <w:szCs w:val="24"/>
          </w:rPr>
          <w:delText>Search</w:delText>
        </w:r>
      </w:del>
      <w:del w:id="439" w:author="Deep Nidhi" w:date="2023-09-06T17:58:00Z">
        <w:r w:rsidR="00DE07CE" w:rsidRPr="003C1A0A" w:rsidDel="009301C8">
          <w:rPr>
            <w:rFonts w:asciiTheme="majorBidi" w:hAnsiTheme="majorBidi" w:cstheme="majorBidi"/>
            <w:sz w:val="24"/>
            <w:szCs w:val="24"/>
          </w:rPr>
          <w:delText>.</w:delText>
        </w:r>
      </w:del>
      <w:del w:id="440" w:author="Deep Nidhi" w:date="2023-09-07T18:58:00Z">
        <w:r w:rsidR="00DE07CE" w:rsidRPr="003C1A0A" w:rsidDel="008C60D3">
          <w:rPr>
            <w:rFonts w:asciiTheme="majorBidi" w:hAnsiTheme="majorBidi" w:cstheme="majorBidi"/>
            <w:sz w:val="24"/>
            <w:szCs w:val="24"/>
          </w:rPr>
          <w:delText xml:space="preserve"> Below</w:delText>
        </w:r>
      </w:del>
      <w:ins w:id="441" w:author="Deep Nidhi" w:date="2023-09-07T18:58:00Z">
        <w:r w:rsidR="008C60D3">
          <w:rPr>
            <w:rFonts w:asciiTheme="majorBidi" w:hAnsiTheme="majorBidi" w:cstheme="majorBidi"/>
            <w:sz w:val="24"/>
            <w:szCs w:val="24"/>
          </w:rPr>
          <w:t>Topic. Below</w:t>
        </w:r>
      </w:ins>
      <w:r w:rsidR="00DE07CE" w:rsidRPr="003C1A0A">
        <w:rPr>
          <w:rFonts w:asciiTheme="majorBidi" w:hAnsiTheme="majorBidi" w:cstheme="majorBidi"/>
          <w:sz w:val="24"/>
          <w:szCs w:val="24"/>
        </w:rPr>
        <w:t xml:space="preserve"> is the brief </w:t>
      </w:r>
      <w:r w:rsidR="0041129B" w:rsidRPr="003C1A0A">
        <w:rPr>
          <w:rFonts w:asciiTheme="majorBidi" w:hAnsiTheme="majorBidi" w:cstheme="majorBidi"/>
          <w:sz w:val="24"/>
          <w:szCs w:val="24"/>
        </w:rPr>
        <w:t>description</w:t>
      </w:r>
      <w:del w:id="442" w:author="Deep Nidhi" w:date="2023-09-07T18:58:00Z">
        <w:r w:rsidR="00A929EA" w:rsidRPr="003C1A0A" w:rsidDel="008C60D3">
          <w:rPr>
            <w:rFonts w:asciiTheme="majorBidi" w:hAnsiTheme="majorBidi" w:cstheme="majorBidi"/>
            <w:sz w:val="24"/>
            <w:szCs w:val="24"/>
          </w:rPr>
          <w:delText>, system diagrams</w:delText>
        </w:r>
      </w:del>
      <w:r w:rsidR="0041129B" w:rsidRPr="003C1A0A">
        <w:rPr>
          <w:rFonts w:asciiTheme="majorBidi" w:hAnsiTheme="majorBidi" w:cstheme="majorBidi"/>
          <w:sz w:val="24"/>
          <w:szCs w:val="24"/>
        </w:rPr>
        <w:t xml:space="preserve"> and functionality requirements of</w:t>
      </w:r>
      <w:r w:rsidR="00DE07CE" w:rsidRPr="003C1A0A">
        <w:rPr>
          <w:rFonts w:asciiTheme="majorBidi" w:hAnsiTheme="majorBidi" w:cstheme="majorBidi"/>
          <w:sz w:val="24"/>
          <w:szCs w:val="24"/>
        </w:rPr>
        <w:t xml:space="preserve"> these </w:t>
      </w:r>
      <w:del w:id="443" w:author="Deep Nidhi" w:date="2023-09-11T17:46:00Z">
        <w:r w:rsidR="00DE07CE" w:rsidRPr="003C1A0A" w:rsidDel="00735BBD">
          <w:rPr>
            <w:rFonts w:asciiTheme="majorBidi" w:hAnsiTheme="majorBidi" w:cstheme="majorBidi"/>
            <w:sz w:val="24"/>
            <w:szCs w:val="24"/>
          </w:rPr>
          <w:delText>sub-</w:delText>
        </w:r>
      </w:del>
      <w:del w:id="444" w:author="Deep Nidhi" w:date="2023-09-11T12:13:00Z">
        <w:r w:rsidR="00DE07CE" w:rsidRPr="003C1A0A" w:rsidDel="00E330A9">
          <w:rPr>
            <w:rFonts w:asciiTheme="majorBidi" w:hAnsiTheme="majorBidi" w:cstheme="majorBidi"/>
            <w:sz w:val="24"/>
            <w:szCs w:val="24"/>
          </w:rPr>
          <w:delText>module</w:delText>
        </w:r>
      </w:del>
      <w:ins w:id="445" w:author="Deep Nidhi" w:date="2023-09-11T17:46:00Z">
        <w:r w:rsidR="00735BBD">
          <w:rPr>
            <w:rFonts w:asciiTheme="majorBidi" w:hAnsiTheme="majorBidi" w:cstheme="majorBidi"/>
            <w:sz w:val="24"/>
            <w:szCs w:val="24"/>
          </w:rPr>
          <w:t>submodule</w:t>
        </w:r>
      </w:ins>
      <w:del w:id="446" w:author="Deep Nidhi" w:date="2023-09-11T12:13:00Z">
        <w:r w:rsidR="00DE07CE" w:rsidRPr="003C1A0A" w:rsidDel="00E330A9">
          <w:rPr>
            <w:rFonts w:asciiTheme="majorBidi" w:hAnsiTheme="majorBidi" w:cstheme="majorBidi"/>
            <w:sz w:val="24"/>
            <w:szCs w:val="24"/>
          </w:rPr>
          <w:delText>s</w:delText>
        </w:r>
      </w:del>
      <w:ins w:id="447" w:author="Deep Nidhi" w:date="2023-09-11T12:13:00Z">
        <w:r w:rsidR="00E330A9">
          <w:rPr>
            <w:rFonts w:asciiTheme="majorBidi" w:hAnsiTheme="majorBidi" w:cstheme="majorBidi"/>
            <w:sz w:val="24"/>
            <w:szCs w:val="24"/>
          </w:rPr>
          <w:t>. -</w:t>
        </w:r>
      </w:ins>
      <w:del w:id="448" w:author="Deep Nidhi" w:date="2023-09-06T18:09:00Z">
        <w:r w:rsidR="00DE07CE" w:rsidRPr="003C1A0A" w:rsidDel="00117D04">
          <w:rPr>
            <w:rFonts w:asciiTheme="majorBidi" w:hAnsiTheme="majorBidi" w:cstheme="majorBidi"/>
            <w:sz w:val="24"/>
            <w:szCs w:val="24"/>
          </w:rPr>
          <w:delText>:</w:delText>
        </w:r>
      </w:del>
    </w:p>
    <w:p w14:paraId="1A034B9F" w14:textId="299B2BBC" w:rsidR="0041129B" w:rsidRPr="003C1A0A" w:rsidRDefault="00F73257" w:rsidP="00C1348B">
      <w:pPr>
        <w:pStyle w:val="Heading4"/>
        <w:spacing w:line="240" w:lineRule="auto"/>
        <w:jc w:val="both"/>
        <w:rPr>
          <w:rFonts w:asciiTheme="majorBidi" w:hAnsiTheme="majorBidi"/>
          <w:sz w:val="28"/>
          <w:szCs w:val="28"/>
        </w:rPr>
      </w:pPr>
      <w:r w:rsidRPr="003C1A0A">
        <w:rPr>
          <w:rFonts w:asciiTheme="majorBidi" w:hAnsiTheme="majorBidi"/>
          <w:sz w:val="28"/>
          <w:szCs w:val="28"/>
        </w:rPr>
        <w:t xml:space="preserve">Data by </w:t>
      </w:r>
      <w:ins w:id="449" w:author="Deep Nidhi" w:date="2023-09-06T17:58:00Z">
        <w:r w:rsidR="009301C8">
          <w:rPr>
            <w:rFonts w:asciiTheme="majorBidi" w:hAnsiTheme="majorBidi"/>
            <w:sz w:val="28"/>
            <w:szCs w:val="28"/>
          </w:rPr>
          <w:t>Sector</w:t>
        </w:r>
      </w:ins>
      <w:del w:id="450" w:author="Deep Nidhi" w:date="2023-09-06T17:58:00Z">
        <w:r w:rsidRPr="003C1A0A" w:rsidDel="009301C8">
          <w:rPr>
            <w:rFonts w:asciiTheme="majorBidi" w:hAnsiTheme="majorBidi"/>
            <w:sz w:val="28"/>
            <w:szCs w:val="28"/>
          </w:rPr>
          <w:delText>Topic</w:delText>
        </w:r>
      </w:del>
    </w:p>
    <w:p w14:paraId="769D820A" w14:textId="38363440" w:rsidR="0041129B" w:rsidRPr="003C1A0A" w:rsidRDefault="0041129B" w:rsidP="0041129B">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508C9E79" w14:textId="4FC3D490" w:rsidR="005B580E" w:rsidRPr="003C1A0A" w:rsidRDefault="008558A0" w:rsidP="005B580E">
      <w:pPr>
        <w:pStyle w:val="ListParagraph"/>
        <w:spacing w:before="100" w:beforeAutospacing="1" w:after="100" w:afterAutospacing="1" w:line="360" w:lineRule="auto"/>
        <w:ind w:left="0" w:right="45"/>
        <w:jc w:val="both"/>
        <w:rPr>
          <w:rFonts w:asciiTheme="majorBidi" w:hAnsiTheme="majorBidi" w:cstheme="majorBidi"/>
          <w:sz w:val="24"/>
          <w:szCs w:val="24"/>
        </w:rPr>
      </w:pPr>
      <w:r w:rsidRPr="003C1A0A">
        <w:rPr>
          <w:rFonts w:asciiTheme="majorBidi" w:hAnsiTheme="majorBidi" w:cstheme="majorBidi"/>
          <w:sz w:val="24"/>
          <w:szCs w:val="24"/>
        </w:rPr>
        <w:t>Th</w:t>
      </w:r>
      <w:r w:rsidR="00F73257" w:rsidRPr="003C1A0A">
        <w:rPr>
          <w:rFonts w:asciiTheme="majorBidi" w:hAnsiTheme="majorBidi" w:cstheme="majorBidi"/>
          <w:sz w:val="24"/>
          <w:szCs w:val="24"/>
        </w:rPr>
        <w:t xml:space="preserve">is </w:t>
      </w:r>
      <w:del w:id="451" w:author="Deep Nidhi" w:date="2023-09-11T17:46:00Z">
        <w:r w:rsidRPr="003C1A0A" w:rsidDel="00735BBD">
          <w:rPr>
            <w:rFonts w:asciiTheme="majorBidi" w:hAnsiTheme="majorBidi" w:cstheme="majorBidi"/>
            <w:sz w:val="24"/>
            <w:szCs w:val="24"/>
          </w:rPr>
          <w:delText>sub-module</w:delText>
        </w:r>
      </w:del>
      <w:ins w:id="452"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 will present the national data by </w:t>
      </w:r>
      <w:ins w:id="453" w:author="Deep Nidhi" w:date="2023-09-06T17:58:00Z">
        <w:r w:rsidR="00617254">
          <w:rPr>
            <w:rFonts w:asciiTheme="majorBidi" w:hAnsiTheme="majorBidi" w:cstheme="majorBidi"/>
            <w:sz w:val="24"/>
            <w:szCs w:val="24"/>
          </w:rPr>
          <w:t>sector</w:t>
        </w:r>
      </w:ins>
      <w:del w:id="454" w:author="Deep Nidhi" w:date="2023-09-06T17:58:00Z">
        <w:r w:rsidRPr="003C1A0A" w:rsidDel="00617254">
          <w:rPr>
            <w:rFonts w:asciiTheme="majorBidi" w:hAnsiTheme="majorBidi" w:cstheme="majorBidi"/>
            <w:sz w:val="24"/>
            <w:szCs w:val="24"/>
          </w:rPr>
          <w:delText>topic</w:delText>
        </w:r>
      </w:del>
      <w:r w:rsidRPr="003C1A0A">
        <w:rPr>
          <w:rFonts w:asciiTheme="majorBidi" w:hAnsiTheme="majorBidi" w:cstheme="majorBidi"/>
          <w:sz w:val="24"/>
          <w:szCs w:val="24"/>
        </w:rPr>
        <w:t xml:space="preserve"> and associated sub</w:t>
      </w:r>
      <w:del w:id="455" w:author="Deep Nidhi" w:date="2023-09-06T17:59:00Z">
        <w:r w:rsidRPr="003C1A0A" w:rsidDel="00617254">
          <w:rPr>
            <w:rFonts w:asciiTheme="majorBidi" w:hAnsiTheme="majorBidi" w:cstheme="majorBidi"/>
            <w:sz w:val="24"/>
            <w:szCs w:val="24"/>
          </w:rPr>
          <w:delText>-topics</w:delText>
        </w:r>
      </w:del>
      <w:ins w:id="456" w:author="Deep Nidhi" w:date="2023-09-06T17:59:00Z">
        <w:r w:rsidR="00617254">
          <w:rPr>
            <w:rFonts w:asciiTheme="majorBidi" w:hAnsiTheme="majorBidi" w:cstheme="majorBidi"/>
            <w:sz w:val="24"/>
            <w:szCs w:val="24"/>
          </w:rPr>
          <w:t>sectors</w:t>
        </w:r>
      </w:ins>
      <w:r w:rsidR="00DE07CE" w:rsidRPr="003C1A0A">
        <w:rPr>
          <w:rFonts w:asciiTheme="majorBidi" w:hAnsiTheme="majorBidi" w:cstheme="majorBidi"/>
          <w:sz w:val="24"/>
          <w:szCs w:val="24"/>
        </w:rPr>
        <w:t xml:space="preserve">. </w:t>
      </w:r>
      <w:ins w:id="457" w:author="Deep Nidhi" w:date="2023-09-11T17:48:00Z">
        <w:r w:rsidR="00735BBD">
          <w:rPr>
            <w:rFonts w:asciiTheme="majorBidi" w:hAnsiTheme="majorBidi" w:cstheme="majorBidi"/>
            <w:sz w:val="24"/>
            <w:szCs w:val="24"/>
          </w:rPr>
          <w:t>It</w:t>
        </w:r>
      </w:ins>
      <w:r w:rsidR="00DE07CE" w:rsidRPr="003C1A0A">
        <w:rPr>
          <w:rFonts w:asciiTheme="majorBidi" w:hAnsiTheme="majorBidi" w:cstheme="majorBidi"/>
          <w:sz w:val="24"/>
          <w:szCs w:val="24"/>
        </w:rPr>
        <w:t xml:space="preserve"> will allow focused analysis of data within specific </w:t>
      </w:r>
      <w:del w:id="458" w:author="Deep Nidhi" w:date="2023-09-06T17:59:00Z">
        <w:r w:rsidR="00DE07CE" w:rsidRPr="003C1A0A" w:rsidDel="00617254">
          <w:rPr>
            <w:rFonts w:asciiTheme="majorBidi" w:hAnsiTheme="majorBidi" w:cstheme="majorBidi"/>
            <w:sz w:val="24"/>
            <w:szCs w:val="24"/>
          </w:rPr>
          <w:delText xml:space="preserve">topic </w:delText>
        </w:r>
      </w:del>
      <w:ins w:id="459" w:author="Deep Nidhi" w:date="2023-09-06T17:59:00Z">
        <w:r w:rsidR="00617254">
          <w:rPr>
            <w:rFonts w:asciiTheme="majorBidi" w:hAnsiTheme="majorBidi" w:cstheme="majorBidi"/>
            <w:sz w:val="24"/>
            <w:szCs w:val="24"/>
          </w:rPr>
          <w:t>sector</w:t>
        </w:r>
        <w:r w:rsidR="00617254" w:rsidRPr="003C1A0A">
          <w:rPr>
            <w:rFonts w:asciiTheme="majorBidi" w:hAnsiTheme="majorBidi" w:cstheme="majorBidi"/>
            <w:sz w:val="24"/>
            <w:szCs w:val="24"/>
          </w:rPr>
          <w:t xml:space="preserve"> </w:t>
        </w:r>
      </w:ins>
      <w:r w:rsidR="00DE07CE" w:rsidRPr="003C1A0A">
        <w:rPr>
          <w:rFonts w:asciiTheme="majorBidi" w:hAnsiTheme="majorBidi" w:cstheme="majorBidi"/>
          <w:sz w:val="24"/>
          <w:szCs w:val="24"/>
        </w:rPr>
        <w:t>and its sub</w:t>
      </w:r>
      <w:del w:id="460" w:author="Deep Nidhi" w:date="2023-09-06T17:59:00Z">
        <w:r w:rsidR="00DE07CE" w:rsidRPr="003C1A0A" w:rsidDel="00617254">
          <w:rPr>
            <w:rFonts w:asciiTheme="majorBidi" w:hAnsiTheme="majorBidi" w:cstheme="majorBidi"/>
            <w:sz w:val="24"/>
            <w:szCs w:val="24"/>
          </w:rPr>
          <w:delText>-topics</w:delText>
        </w:r>
      </w:del>
      <w:ins w:id="461" w:author="Deep Nidhi" w:date="2023-09-06T17:59:00Z">
        <w:r w:rsidR="00617254">
          <w:rPr>
            <w:rFonts w:asciiTheme="majorBidi" w:hAnsiTheme="majorBidi" w:cstheme="majorBidi"/>
            <w:sz w:val="24"/>
            <w:szCs w:val="24"/>
          </w:rPr>
          <w:t>sectors</w:t>
        </w:r>
      </w:ins>
      <w:r w:rsidR="00DE07CE" w:rsidRPr="003C1A0A">
        <w:rPr>
          <w:rFonts w:asciiTheme="majorBidi" w:hAnsiTheme="majorBidi" w:cstheme="majorBidi"/>
          <w:sz w:val="24"/>
          <w:szCs w:val="24"/>
        </w:rPr>
        <w:t xml:space="preserve"> and enables comparisons, trend identification, and deeper insights into </w:t>
      </w:r>
      <w:del w:id="462" w:author="Deep Nidhi" w:date="2023-09-06T17:59:00Z">
        <w:r w:rsidR="00DE07CE" w:rsidRPr="003C1A0A" w:rsidDel="00617254">
          <w:rPr>
            <w:rFonts w:asciiTheme="majorBidi" w:hAnsiTheme="majorBidi" w:cstheme="majorBidi"/>
            <w:sz w:val="24"/>
            <w:szCs w:val="24"/>
          </w:rPr>
          <w:delText>topic</w:delText>
        </w:r>
      </w:del>
      <w:ins w:id="463" w:author="Deep Nidhi" w:date="2023-09-06T17:59:00Z">
        <w:r w:rsidR="00617254">
          <w:rPr>
            <w:rFonts w:asciiTheme="majorBidi" w:hAnsiTheme="majorBidi" w:cstheme="majorBidi"/>
            <w:sz w:val="24"/>
            <w:szCs w:val="24"/>
          </w:rPr>
          <w:t>sector</w:t>
        </w:r>
      </w:ins>
      <w:r w:rsidR="00DE07CE" w:rsidRPr="003C1A0A">
        <w:rPr>
          <w:rFonts w:asciiTheme="majorBidi" w:hAnsiTheme="majorBidi" w:cstheme="majorBidi"/>
          <w:sz w:val="24"/>
          <w:szCs w:val="24"/>
        </w:rPr>
        <w:t>-specific performance using visualizations.</w:t>
      </w:r>
      <w:del w:id="464" w:author="Deep Nidhi" w:date="2023-09-06T18:00:00Z">
        <w:r w:rsidR="005B580E" w:rsidRPr="003C1A0A" w:rsidDel="00617254">
          <w:rPr>
            <w:rFonts w:asciiTheme="majorBidi" w:hAnsiTheme="majorBidi" w:cstheme="majorBidi"/>
            <w:sz w:val="24"/>
            <w:szCs w:val="24"/>
          </w:rPr>
          <w:delText xml:space="preserve"> </w:delText>
        </w:r>
      </w:del>
    </w:p>
    <w:p w14:paraId="4994F704" w14:textId="13AC7D4C" w:rsidR="005B580E" w:rsidRPr="003C1A0A" w:rsidRDefault="005B580E">
      <w:pPr>
        <w:spacing w:after="0" w:line="240" w:lineRule="auto"/>
        <w:rPr>
          <w:rFonts w:asciiTheme="majorBidi" w:hAnsiTheme="majorBidi" w:cstheme="majorBidi"/>
          <w:sz w:val="24"/>
          <w:szCs w:val="24"/>
        </w:rPr>
      </w:pPr>
      <w:r w:rsidRPr="003C1A0A">
        <w:rPr>
          <w:rFonts w:asciiTheme="majorBidi" w:hAnsiTheme="majorBidi" w:cstheme="majorBidi"/>
          <w:sz w:val="24"/>
          <w:szCs w:val="24"/>
        </w:rPr>
        <w:br w:type="page"/>
      </w:r>
    </w:p>
    <w:p w14:paraId="4AC6700A" w14:textId="6D764E22" w:rsidR="0041129B" w:rsidRPr="003C1A0A" w:rsidRDefault="0041129B" w:rsidP="0041129B">
      <w:pPr>
        <w:spacing w:before="100" w:beforeAutospacing="1" w:after="0" w:line="360" w:lineRule="auto"/>
        <w:jc w:val="both"/>
        <w:rPr>
          <w:rFonts w:asciiTheme="majorBidi" w:hAnsiTheme="majorBidi" w:cstheme="majorBidi"/>
          <w:b/>
          <w:sz w:val="24"/>
          <w:szCs w:val="24"/>
        </w:rPr>
      </w:pPr>
      <w:r w:rsidRPr="003C1A0A">
        <w:rPr>
          <w:rFonts w:asciiTheme="majorBidi" w:hAnsiTheme="majorBidi" w:cstheme="majorBidi"/>
          <w:b/>
          <w:sz w:val="24"/>
          <w:szCs w:val="24"/>
        </w:rPr>
        <w:lastRenderedPageBreak/>
        <w:t>Functional Requirements</w:t>
      </w: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1250"/>
        <w:gridCol w:w="8050"/>
      </w:tblGrid>
      <w:tr w:rsidR="0041129B" w:rsidRPr="003C1A0A" w14:paraId="1957DEA0"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51AC8"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A13AC1"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module logo at the top left corner of the page.</w:t>
            </w:r>
          </w:p>
        </w:tc>
      </w:tr>
      <w:tr w:rsidR="0041129B" w:rsidRPr="003C1A0A" w14:paraId="093EF56A"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451C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C30FB8"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language option at the top right corner of the page.</w:t>
            </w:r>
          </w:p>
        </w:tc>
      </w:tr>
      <w:tr w:rsidR="0041129B" w:rsidRPr="003C1A0A" w14:paraId="70D82CD1"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9A8BE"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AB5492"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user icon to the right side of the language option.</w:t>
            </w:r>
          </w:p>
        </w:tc>
      </w:tr>
      <w:tr w:rsidR="0041129B" w:rsidRPr="003C1A0A" w14:paraId="40249D00"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C4E94"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9F58F6"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a burger menu to the right side of the user icon and allow navigating to the other modules.</w:t>
            </w:r>
          </w:p>
        </w:tc>
      </w:tr>
      <w:tr w:rsidR="0041129B" w:rsidRPr="003C1A0A" w14:paraId="0304EE5E"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7D55A"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B0BB0E" w14:textId="1448625F"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Show Data by </w:t>
            </w:r>
            <w:del w:id="465" w:author="Deep Nidhi" w:date="2023-09-06T19:02:00Z">
              <w:r w:rsidRPr="003C1A0A" w:rsidDel="00E1772E">
                <w:rPr>
                  <w:rFonts w:asciiTheme="majorBidi" w:hAnsiTheme="majorBidi" w:cstheme="majorBidi"/>
                  <w:sz w:val="24"/>
                  <w:szCs w:val="24"/>
                </w:rPr>
                <w:delText xml:space="preserve">Topic </w:delText>
              </w:r>
            </w:del>
            <w:ins w:id="466" w:author="Deep Nidhi" w:date="2023-09-06T19:02:00Z">
              <w:r w:rsidR="00E1772E">
                <w:rPr>
                  <w:rFonts w:asciiTheme="majorBidi" w:hAnsiTheme="majorBidi" w:cstheme="majorBidi"/>
                  <w:sz w:val="24"/>
                  <w:szCs w:val="24"/>
                </w:rPr>
                <w:t>Sector</w:t>
              </w:r>
              <w:r w:rsidR="00E1772E" w:rsidRPr="003C1A0A">
                <w:rPr>
                  <w:rFonts w:asciiTheme="majorBidi" w:hAnsiTheme="majorBidi" w:cstheme="majorBidi"/>
                  <w:sz w:val="24"/>
                  <w:szCs w:val="24"/>
                </w:rPr>
                <w:t xml:space="preserve"> </w:t>
              </w:r>
            </w:ins>
            <w:r w:rsidRPr="003C1A0A">
              <w:rPr>
                <w:rFonts w:asciiTheme="majorBidi" w:hAnsiTheme="majorBidi" w:cstheme="majorBidi"/>
                <w:sz w:val="24"/>
                <w:szCs w:val="24"/>
              </w:rPr>
              <w:t xml:space="preserve">option highlighted when user navigate to this </w:t>
            </w:r>
            <w:del w:id="467" w:author="Deep Nidhi" w:date="2023-09-11T17:46:00Z">
              <w:r w:rsidRPr="003C1A0A" w:rsidDel="00735BBD">
                <w:rPr>
                  <w:rFonts w:asciiTheme="majorBidi" w:hAnsiTheme="majorBidi" w:cstheme="majorBidi"/>
                  <w:sz w:val="24"/>
                  <w:szCs w:val="24"/>
                </w:rPr>
                <w:delText>sub-module</w:delText>
              </w:r>
            </w:del>
            <w:ins w:id="468"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w:t>
            </w:r>
          </w:p>
        </w:tc>
      </w:tr>
      <w:tr w:rsidR="0041129B" w:rsidRPr="003C1A0A" w14:paraId="2B99E5E5"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3D4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F192D0" w14:textId="12E79F74"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Show the list of </w:t>
            </w:r>
            <w:del w:id="469" w:author="Deep Nidhi" w:date="2023-09-06T19:02:00Z">
              <w:r w:rsidRPr="003C1A0A" w:rsidDel="00E1772E">
                <w:rPr>
                  <w:rFonts w:asciiTheme="majorBidi" w:hAnsiTheme="majorBidi" w:cstheme="majorBidi"/>
                  <w:sz w:val="24"/>
                  <w:szCs w:val="24"/>
                </w:rPr>
                <w:delText>topics</w:delText>
              </w:r>
            </w:del>
            <w:ins w:id="470" w:author="Deep Nidhi" w:date="2023-09-06T19:02:00Z">
              <w:r w:rsidR="00E1772E">
                <w:rPr>
                  <w:rFonts w:asciiTheme="majorBidi" w:hAnsiTheme="majorBidi" w:cstheme="majorBidi"/>
                  <w:sz w:val="24"/>
                  <w:szCs w:val="24"/>
                </w:rPr>
                <w:t>sector</w:t>
              </w:r>
              <w:r w:rsidR="00E1772E" w:rsidRPr="003C1A0A">
                <w:rPr>
                  <w:rFonts w:asciiTheme="majorBidi" w:hAnsiTheme="majorBidi" w:cstheme="majorBidi"/>
                  <w:sz w:val="24"/>
                  <w:szCs w:val="24"/>
                </w:rPr>
                <w:t>s</w:t>
              </w:r>
            </w:ins>
            <w:r w:rsidRPr="003C1A0A">
              <w:rPr>
                <w:rFonts w:asciiTheme="majorBidi" w:hAnsiTheme="majorBidi" w:cstheme="majorBidi"/>
                <w:sz w:val="24"/>
                <w:szCs w:val="24"/>
              </w:rPr>
              <w:t>, sub</w:t>
            </w:r>
            <w:del w:id="471" w:author="Deep Nidhi" w:date="2023-09-06T19:02:00Z">
              <w:r w:rsidRPr="003C1A0A" w:rsidDel="00E1772E">
                <w:rPr>
                  <w:rFonts w:asciiTheme="majorBidi" w:hAnsiTheme="majorBidi" w:cstheme="majorBidi"/>
                  <w:sz w:val="24"/>
                  <w:szCs w:val="24"/>
                </w:rPr>
                <w:delText>-topics</w:delText>
              </w:r>
            </w:del>
            <w:ins w:id="472" w:author="Deep Nidhi" w:date="2023-09-06T19:02:00Z">
              <w:r w:rsidR="00E1772E">
                <w:rPr>
                  <w:rFonts w:asciiTheme="majorBidi" w:hAnsiTheme="majorBidi" w:cstheme="majorBidi"/>
                  <w:sz w:val="24"/>
                  <w:szCs w:val="24"/>
                </w:rPr>
                <w:t>sectors</w:t>
              </w:r>
            </w:ins>
            <w:r w:rsidRPr="003C1A0A">
              <w:rPr>
                <w:rFonts w:asciiTheme="majorBidi" w:hAnsiTheme="majorBidi" w:cstheme="majorBidi"/>
                <w:sz w:val="24"/>
                <w:szCs w:val="24"/>
              </w:rPr>
              <w:t xml:space="preserve"> and associated indicators to the left side of page and show the selected option highlighted.</w:t>
            </w:r>
          </w:p>
        </w:tc>
      </w:tr>
      <w:tr w:rsidR="0041129B" w:rsidRPr="003C1A0A" w14:paraId="7269E893"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53BB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A19F52" w14:textId="192404FD"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Show the selected </w:t>
            </w:r>
            <w:del w:id="473" w:author="Deep Nidhi" w:date="2023-09-06T19:02:00Z">
              <w:r w:rsidRPr="003C1A0A" w:rsidDel="00E1772E">
                <w:rPr>
                  <w:rFonts w:asciiTheme="majorBidi" w:hAnsiTheme="majorBidi" w:cstheme="majorBidi"/>
                  <w:sz w:val="24"/>
                  <w:szCs w:val="24"/>
                </w:rPr>
                <w:delText xml:space="preserve">topic </w:delText>
              </w:r>
            </w:del>
            <w:ins w:id="474" w:author="Deep Nidhi" w:date="2023-09-06T19:02:00Z">
              <w:r w:rsidR="00E1772E">
                <w:rPr>
                  <w:rFonts w:asciiTheme="majorBidi" w:hAnsiTheme="majorBidi" w:cstheme="majorBidi"/>
                  <w:sz w:val="24"/>
                  <w:szCs w:val="24"/>
                </w:rPr>
                <w:t>sector</w:t>
              </w:r>
              <w:r w:rsidR="00E1772E" w:rsidRPr="003C1A0A">
                <w:rPr>
                  <w:rFonts w:asciiTheme="majorBidi" w:hAnsiTheme="majorBidi" w:cstheme="majorBidi"/>
                  <w:sz w:val="24"/>
                  <w:szCs w:val="24"/>
                </w:rPr>
                <w:t xml:space="preserve"> </w:t>
              </w:r>
            </w:ins>
            <w:r w:rsidRPr="003C1A0A">
              <w:rPr>
                <w:rFonts w:asciiTheme="majorBidi" w:hAnsiTheme="majorBidi" w:cstheme="majorBidi"/>
                <w:sz w:val="24"/>
                <w:szCs w:val="24"/>
              </w:rPr>
              <w:t>as header along with a brief description to the right side of the page.</w:t>
            </w:r>
          </w:p>
        </w:tc>
      </w:tr>
      <w:tr w:rsidR="0041129B" w:rsidRPr="003C1A0A" w14:paraId="46DFAA04"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C3CCC"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8</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853F71"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a key fact and brief description related to the key fact below the header.</w:t>
            </w:r>
          </w:p>
        </w:tc>
      </w:tr>
      <w:tr w:rsidR="0041129B" w:rsidRPr="003C1A0A" w14:paraId="4BC15927"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A3EB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9</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957FA0"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selected indicators data to the left side of the key fact using visualization in case one indicator is selected. Provide following options to select in the widget –</w:t>
            </w:r>
          </w:p>
          <w:p w14:paraId="014DE1FD" w14:textId="77777777" w:rsidR="0041129B" w:rsidRPr="003C1A0A" w:rsidRDefault="0041129B" w:rsidP="00405E8C">
            <w:pPr>
              <w:pStyle w:val="ListParagraph"/>
              <w:numPr>
                <w:ilvl w:val="0"/>
                <w:numId w:val="25"/>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Disaggregation</w:t>
            </w:r>
          </w:p>
          <w:p w14:paraId="23E3579E" w14:textId="77777777" w:rsidR="0041129B" w:rsidRPr="003C1A0A" w:rsidRDefault="0041129B" w:rsidP="00405E8C">
            <w:pPr>
              <w:pStyle w:val="ListParagraph"/>
              <w:numPr>
                <w:ilvl w:val="0"/>
                <w:numId w:val="25"/>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Time Period</w:t>
            </w:r>
          </w:p>
          <w:p w14:paraId="63A4FE6C"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source of the data at the bottom of each widget.</w:t>
            </w:r>
          </w:p>
        </w:tc>
      </w:tr>
      <w:tr w:rsidR="0041129B" w:rsidRPr="003C1A0A" w14:paraId="2BD88D4D"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5FC24"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10</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26DC26" w14:textId="4B57945F"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six indicators’ data each in separate widgets to the left side of the key fact in case any topic or sub</w:t>
            </w:r>
            <w:del w:id="475" w:author="Deep Nidhi" w:date="2023-09-06T19:03:00Z">
              <w:r w:rsidRPr="003C1A0A" w:rsidDel="00E1772E">
                <w:rPr>
                  <w:rFonts w:asciiTheme="majorBidi" w:hAnsiTheme="majorBidi" w:cstheme="majorBidi"/>
                  <w:sz w:val="24"/>
                  <w:szCs w:val="24"/>
                </w:rPr>
                <w:delText>-topic</w:delText>
              </w:r>
            </w:del>
            <w:ins w:id="476" w:author="Deep Nidhi" w:date="2023-09-06T19:03:00Z">
              <w:r w:rsidR="00E1772E">
                <w:rPr>
                  <w:rFonts w:asciiTheme="majorBidi" w:hAnsiTheme="majorBidi" w:cstheme="majorBidi"/>
                  <w:sz w:val="24"/>
                  <w:szCs w:val="24"/>
                </w:rPr>
                <w:t>sector</w:t>
              </w:r>
            </w:ins>
            <w:r w:rsidRPr="003C1A0A">
              <w:rPr>
                <w:rFonts w:asciiTheme="majorBidi" w:hAnsiTheme="majorBidi" w:cstheme="majorBidi"/>
                <w:sz w:val="24"/>
                <w:szCs w:val="24"/>
              </w:rPr>
              <w:t xml:space="preserve"> is selected.</w:t>
            </w:r>
          </w:p>
        </w:tc>
      </w:tr>
      <w:tr w:rsidR="0041129B" w:rsidRPr="003C1A0A" w14:paraId="4678AC14"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1813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B7D8D4"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burger menu in each widget and provide the following options to perform on the data -</w:t>
            </w:r>
          </w:p>
          <w:p w14:paraId="6106046C"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Line Chart</w:t>
            </w:r>
          </w:p>
          <w:p w14:paraId="3EE4810C"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Bar Chart</w:t>
            </w:r>
          </w:p>
          <w:p w14:paraId="5F376CB8"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Column Chart</w:t>
            </w:r>
          </w:p>
          <w:p w14:paraId="6C52B3FF"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Area Chart</w:t>
            </w:r>
          </w:p>
          <w:p w14:paraId="3BD01FB8"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Tree View</w:t>
            </w:r>
          </w:p>
          <w:p w14:paraId="3A5DA6D8"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Table</w:t>
            </w:r>
          </w:p>
          <w:p w14:paraId="35D66D82"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Map</w:t>
            </w:r>
          </w:p>
          <w:p w14:paraId="7E33E12D"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Label on/off</w:t>
            </w:r>
          </w:p>
          <w:p w14:paraId="27526A18"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Legend show/hide</w:t>
            </w:r>
          </w:p>
          <w:p w14:paraId="1FBCE02E"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Swap</w:t>
            </w:r>
          </w:p>
          <w:p w14:paraId="2BF106CD"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Download</w:t>
            </w:r>
          </w:p>
          <w:p w14:paraId="589EA1E4"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Expand</w:t>
            </w:r>
          </w:p>
          <w:p w14:paraId="58B5833D"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Share</w:t>
            </w:r>
          </w:p>
        </w:tc>
      </w:tr>
      <w:tr w:rsidR="0041129B" w:rsidRPr="003C1A0A" w14:paraId="31C0A30E"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E4AD8"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39F034"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a compare button to the top right corner incase single indicator is selected.</w:t>
            </w:r>
          </w:p>
        </w:tc>
      </w:tr>
      <w:tr w:rsidR="0041129B" w:rsidRPr="003C1A0A" w14:paraId="04A0C4D3"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1159"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726531"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a plus button to the right side of the widget when user clicks on compare button.</w:t>
            </w:r>
          </w:p>
        </w:tc>
      </w:tr>
      <w:tr w:rsidR="0041129B" w:rsidRPr="003C1A0A" w14:paraId="7AE91819"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B72B9"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5CF328" w14:textId="5DC9F0CF"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Open a pop-up window and show the list of indicators by </w:t>
            </w:r>
            <w:del w:id="477" w:author="Deep Nidhi" w:date="2023-09-06T19:03:00Z">
              <w:r w:rsidRPr="003C1A0A" w:rsidDel="00E1772E">
                <w:rPr>
                  <w:rFonts w:asciiTheme="majorBidi" w:hAnsiTheme="majorBidi" w:cstheme="majorBidi"/>
                  <w:sz w:val="24"/>
                  <w:szCs w:val="24"/>
                </w:rPr>
                <w:delText xml:space="preserve">topics </w:delText>
              </w:r>
            </w:del>
            <w:ins w:id="478" w:author="Deep Nidhi" w:date="2023-09-06T19:03:00Z">
              <w:r w:rsidR="00E1772E">
                <w:rPr>
                  <w:rFonts w:asciiTheme="majorBidi" w:hAnsiTheme="majorBidi" w:cstheme="majorBidi"/>
                  <w:sz w:val="24"/>
                  <w:szCs w:val="24"/>
                </w:rPr>
                <w:t>sector</w:t>
              </w:r>
              <w:r w:rsidR="00E1772E" w:rsidRPr="003C1A0A">
                <w:rPr>
                  <w:rFonts w:asciiTheme="majorBidi" w:hAnsiTheme="majorBidi" w:cstheme="majorBidi"/>
                  <w:sz w:val="24"/>
                  <w:szCs w:val="24"/>
                </w:rPr>
                <w:t xml:space="preserve"> </w:t>
              </w:r>
            </w:ins>
            <w:r w:rsidRPr="003C1A0A">
              <w:rPr>
                <w:rFonts w:asciiTheme="majorBidi" w:hAnsiTheme="majorBidi" w:cstheme="majorBidi"/>
                <w:sz w:val="24"/>
                <w:szCs w:val="24"/>
              </w:rPr>
              <w:t>when clicking on the pus button. Allow to search indicators and select one of the indicators to compare to the currently selected indicator.</w:t>
            </w:r>
          </w:p>
        </w:tc>
      </w:tr>
      <w:tr w:rsidR="0041129B" w:rsidRPr="003C1A0A" w14:paraId="7A3630C7"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7DBA"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3A3224"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comparison of both the indicators in separate widget with following options to select -</w:t>
            </w:r>
          </w:p>
          <w:p w14:paraId="6CA28CA8" w14:textId="77777777" w:rsidR="0041129B" w:rsidRPr="003C1A0A" w:rsidRDefault="0041129B" w:rsidP="00405E8C">
            <w:pPr>
              <w:pStyle w:val="ListParagraph"/>
              <w:numPr>
                <w:ilvl w:val="0"/>
                <w:numId w:val="27"/>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Disaggregation</w:t>
            </w:r>
          </w:p>
          <w:p w14:paraId="32FAF35B" w14:textId="77777777" w:rsidR="0041129B" w:rsidRPr="003C1A0A" w:rsidRDefault="0041129B" w:rsidP="00405E8C">
            <w:pPr>
              <w:pStyle w:val="ListParagraph"/>
              <w:numPr>
                <w:ilvl w:val="0"/>
                <w:numId w:val="27"/>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Time period</w:t>
            </w:r>
          </w:p>
          <w:p w14:paraId="6056BA4E"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source of the data at the bottom of each widget.</w:t>
            </w:r>
          </w:p>
        </w:tc>
      </w:tr>
      <w:tr w:rsidR="0041129B" w:rsidRPr="003C1A0A" w14:paraId="286CA096"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A3875"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54A537"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burger menu in both the widget and provide the following options to perform on the data-</w:t>
            </w:r>
          </w:p>
          <w:p w14:paraId="5F52F81C"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Line Chart</w:t>
            </w:r>
          </w:p>
          <w:p w14:paraId="0D052ECE"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Bar Chart</w:t>
            </w:r>
          </w:p>
          <w:p w14:paraId="1AE14624"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Column Chart</w:t>
            </w:r>
          </w:p>
          <w:p w14:paraId="4F4C9A7C"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Area Chart</w:t>
            </w:r>
          </w:p>
          <w:p w14:paraId="48CF64DB"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Tree View</w:t>
            </w:r>
          </w:p>
          <w:p w14:paraId="575D0F48"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Table</w:t>
            </w:r>
          </w:p>
          <w:p w14:paraId="28202250"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Map</w:t>
            </w:r>
          </w:p>
          <w:p w14:paraId="73D112C7"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Label on/off</w:t>
            </w:r>
          </w:p>
          <w:p w14:paraId="36CA5394"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Legend show/hide</w:t>
            </w:r>
          </w:p>
          <w:p w14:paraId="0AF53534"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Swap</w:t>
            </w:r>
          </w:p>
          <w:p w14:paraId="7C06B699"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Download</w:t>
            </w:r>
          </w:p>
          <w:p w14:paraId="2897F9F4"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Expand</w:t>
            </w:r>
          </w:p>
          <w:p w14:paraId="695CCE8B" w14:textId="77777777" w:rsidR="0041129B" w:rsidRPr="003C1A0A" w:rsidRDefault="0041129B" w:rsidP="00405E8C">
            <w:pPr>
              <w:pStyle w:val="ListParagraph"/>
              <w:numPr>
                <w:ilvl w:val="0"/>
                <w:numId w:val="26"/>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Share</w:t>
            </w:r>
          </w:p>
        </w:tc>
      </w:tr>
      <w:tr w:rsidR="0041129B" w:rsidRPr="003C1A0A" w14:paraId="5DF31DB9"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95828"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17</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97E32E"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information icon with the name of the indicator clicking on which show the indicator’s metadata.</w:t>
            </w:r>
          </w:p>
        </w:tc>
      </w:tr>
    </w:tbl>
    <w:p w14:paraId="4511CBB0" w14:textId="77777777" w:rsidR="0041129B" w:rsidRPr="003C1A0A" w:rsidRDefault="00F73257" w:rsidP="00C1348B">
      <w:pPr>
        <w:pStyle w:val="Heading4"/>
        <w:spacing w:line="240" w:lineRule="auto"/>
        <w:jc w:val="both"/>
        <w:rPr>
          <w:rFonts w:asciiTheme="majorBidi" w:hAnsiTheme="majorBidi"/>
          <w:sz w:val="28"/>
          <w:szCs w:val="28"/>
        </w:rPr>
      </w:pPr>
      <w:r w:rsidRPr="003C1A0A">
        <w:rPr>
          <w:rFonts w:asciiTheme="majorBidi" w:hAnsiTheme="majorBidi"/>
          <w:sz w:val="28"/>
          <w:szCs w:val="28"/>
        </w:rPr>
        <w:t>Data by Region</w:t>
      </w:r>
    </w:p>
    <w:p w14:paraId="7D0AE653" w14:textId="5D8CF0A8" w:rsidR="0041129B" w:rsidRPr="003C1A0A" w:rsidRDefault="0041129B" w:rsidP="0041129B">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57999DAE" w14:textId="6EF4FCF5" w:rsidR="005B580E" w:rsidRPr="003C1A0A" w:rsidRDefault="0041129B" w:rsidP="005B580E">
      <w:pPr>
        <w:pStyle w:val="ListParagraph"/>
        <w:spacing w:before="100" w:beforeAutospacing="1" w:after="100" w:afterAutospacing="1" w:line="360" w:lineRule="auto"/>
        <w:ind w:left="0" w:right="45"/>
        <w:jc w:val="both"/>
        <w:rPr>
          <w:rFonts w:asciiTheme="majorBidi" w:hAnsiTheme="majorBidi" w:cstheme="majorBidi"/>
          <w:sz w:val="24"/>
          <w:szCs w:val="24"/>
        </w:rPr>
      </w:pPr>
      <w:r w:rsidRPr="003C1A0A">
        <w:rPr>
          <w:rFonts w:asciiTheme="majorBidi" w:hAnsiTheme="majorBidi" w:cstheme="majorBidi"/>
          <w:sz w:val="24"/>
          <w:szCs w:val="24"/>
        </w:rPr>
        <w:t xml:space="preserve">As the name suggests, the data by region </w:t>
      </w:r>
      <w:del w:id="479" w:author="Deep Nidhi" w:date="2023-09-11T17:46:00Z">
        <w:r w:rsidRPr="003C1A0A" w:rsidDel="00735BBD">
          <w:rPr>
            <w:rFonts w:asciiTheme="majorBidi" w:hAnsiTheme="majorBidi" w:cstheme="majorBidi"/>
            <w:sz w:val="24"/>
            <w:szCs w:val="24"/>
          </w:rPr>
          <w:delText>sub-module</w:delText>
        </w:r>
      </w:del>
      <w:ins w:id="480"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 will present the data by selected region. This </w:t>
      </w:r>
      <w:del w:id="481" w:author="Deep Nidhi" w:date="2023-09-11T17:46:00Z">
        <w:r w:rsidRPr="003C1A0A" w:rsidDel="00735BBD">
          <w:rPr>
            <w:rFonts w:asciiTheme="majorBidi" w:hAnsiTheme="majorBidi" w:cstheme="majorBidi"/>
            <w:sz w:val="24"/>
            <w:szCs w:val="24"/>
          </w:rPr>
          <w:delText>sub-module</w:delText>
        </w:r>
      </w:del>
      <w:ins w:id="482"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 will allow regional analysis of data, enabling comparisons, identifying patterns, and gaining insights specific to selected geographic locations.</w:t>
      </w:r>
    </w:p>
    <w:p w14:paraId="7BD2A243" w14:textId="75997906" w:rsidR="0041129B" w:rsidRPr="003C1A0A" w:rsidRDefault="0041129B" w:rsidP="0041129B">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Functional Requirements</w:t>
      </w: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1250"/>
        <w:gridCol w:w="8050"/>
        <w:tblGridChange w:id="483">
          <w:tblGrid>
            <w:gridCol w:w="1250"/>
            <w:gridCol w:w="8050"/>
          </w:tblGrid>
        </w:tblGridChange>
      </w:tblGrid>
      <w:tr w:rsidR="0041129B" w:rsidRPr="003C1A0A" w14:paraId="0CA32F5E"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7E6DD"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50964E"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module logo at the top left corner of the page.</w:t>
            </w:r>
          </w:p>
        </w:tc>
      </w:tr>
      <w:tr w:rsidR="0041129B" w:rsidRPr="003C1A0A" w14:paraId="664B3A74"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CD488"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5245C3"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language option at the top right corner of the page.</w:t>
            </w:r>
          </w:p>
        </w:tc>
      </w:tr>
      <w:tr w:rsidR="0041129B" w:rsidRPr="003C1A0A" w14:paraId="048E1BB8"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7491"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9AC541"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user icon to the right side of the language option.</w:t>
            </w:r>
          </w:p>
        </w:tc>
      </w:tr>
      <w:tr w:rsidR="0041129B" w:rsidRPr="003C1A0A" w14:paraId="137D6366"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A11CC"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19A28B"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a burger menu to the right side of the user icon and allow navigating to the other modules.</w:t>
            </w:r>
          </w:p>
        </w:tc>
      </w:tr>
      <w:tr w:rsidR="0041129B" w:rsidRPr="003C1A0A" w14:paraId="570FA151"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AFCAC"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9C2A4D" w14:textId="47994275"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Show the area dropdown when hovering on the Data by region option and allow selecting one. Highlight the menu option when user navigates to this </w:t>
            </w:r>
            <w:del w:id="484" w:author="Deep Nidhi" w:date="2023-09-11T17:46:00Z">
              <w:r w:rsidRPr="003C1A0A" w:rsidDel="00735BBD">
                <w:rPr>
                  <w:rFonts w:asciiTheme="majorBidi" w:hAnsiTheme="majorBidi" w:cstheme="majorBidi"/>
                  <w:sz w:val="24"/>
                  <w:szCs w:val="24"/>
                </w:rPr>
                <w:delText>sub-module</w:delText>
              </w:r>
            </w:del>
            <w:ins w:id="485"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w:t>
            </w:r>
          </w:p>
        </w:tc>
      </w:tr>
      <w:tr w:rsidR="0041129B" w:rsidRPr="003C1A0A" w14:paraId="67932C7F"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C75FF"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377BC0" w14:textId="5D975B4B"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Show Data by Region option highlighted when user navigate to this </w:t>
            </w:r>
            <w:del w:id="486" w:author="Deep Nidhi" w:date="2023-09-11T17:46:00Z">
              <w:r w:rsidRPr="003C1A0A" w:rsidDel="00735BBD">
                <w:rPr>
                  <w:rFonts w:asciiTheme="majorBidi" w:hAnsiTheme="majorBidi" w:cstheme="majorBidi"/>
                  <w:sz w:val="24"/>
                  <w:szCs w:val="24"/>
                </w:rPr>
                <w:delText>sub-module</w:delText>
              </w:r>
            </w:del>
            <w:ins w:id="487"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 </w:t>
            </w:r>
          </w:p>
        </w:tc>
      </w:tr>
      <w:tr w:rsidR="0041129B" w:rsidRPr="003C1A0A" w14:paraId="6F46304A"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EE360"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5882F" w14:textId="5B54C48D"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Show the list of </w:t>
            </w:r>
            <w:del w:id="488" w:author="Deep Nidhi" w:date="2023-09-11T16:07:00Z">
              <w:r w:rsidRPr="003C1A0A" w:rsidDel="0072533E">
                <w:rPr>
                  <w:rFonts w:asciiTheme="majorBidi" w:hAnsiTheme="majorBidi" w:cstheme="majorBidi"/>
                  <w:sz w:val="24"/>
                  <w:szCs w:val="24"/>
                </w:rPr>
                <w:delText>topics</w:delText>
              </w:r>
            </w:del>
            <w:ins w:id="489" w:author="Deep Nidhi" w:date="2023-09-11T16:07:00Z">
              <w:r w:rsidR="0072533E">
                <w:rPr>
                  <w:rFonts w:asciiTheme="majorBidi" w:hAnsiTheme="majorBidi" w:cstheme="majorBidi"/>
                  <w:sz w:val="24"/>
                  <w:szCs w:val="24"/>
                </w:rPr>
                <w:t>sector</w:t>
              </w:r>
              <w:r w:rsidR="0072533E" w:rsidRPr="003C1A0A">
                <w:rPr>
                  <w:rFonts w:asciiTheme="majorBidi" w:hAnsiTheme="majorBidi" w:cstheme="majorBidi"/>
                  <w:sz w:val="24"/>
                  <w:szCs w:val="24"/>
                </w:rPr>
                <w:t>s</w:t>
              </w:r>
            </w:ins>
            <w:r w:rsidRPr="003C1A0A">
              <w:rPr>
                <w:rFonts w:asciiTheme="majorBidi" w:hAnsiTheme="majorBidi" w:cstheme="majorBidi"/>
                <w:sz w:val="24"/>
                <w:szCs w:val="24"/>
              </w:rPr>
              <w:t>, sub</w:t>
            </w:r>
            <w:del w:id="490" w:author="Deep Nidhi" w:date="2023-09-11T16:07:00Z">
              <w:r w:rsidRPr="003C1A0A" w:rsidDel="0072533E">
                <w:rPr>
                  <w:rFonts w:asciiTheme="majorBidi" w:hAnsiTheme="majorBidi" w:cstheme="majorBidi"/>
                  <w:sz w:val="24"/>
                  <w:szCs w:val="24"/>
                </w:rPr>
                <w:delText xml:space="preserve">-topics </w:delText>
              </w:r>
            </w:del>
            <w:ins w:id="491" w:author="Deep Nidhi" w:date="2023-09-11T16:07:00Z">
              <w:r w:rsidR="0072533E">
                <w:rPr>
                  <w:rFonts w:asciiTheme="majorBidi" w:hAnsiTheme="majorBidi" w:cstheme="majorBidi"/>
                  <w:sz w:val="24"/>
                  <w:szCs w:val="24"/>
                </w:rPr>
                <w:t>sectors</w:t>
              </w:r>
              <w:r w:rsidR="0072533E" w:rsidRPr="003C1A0A">
                <w:rPr>
                  <w:rFonts w:asciiTheme="majorBidi" w:hAnsiTheme="majorBidi" w:cstheme="majorBidi"/>
                  <w:sz w:val="24"/>
                  <w:szCs w:val="24"/>
                </w:rPr>
                <w:t xml:space="preserve"> </w:t>
              </w:r>
            </w:ins>
            <w:r w:rsidRPr="003C1A0A">
              <w:rPr>
                <w:rFonts w:asciiTheme="majorBidi" w:hAnsiTheme="majorBidi" w:cstheme="majorBidi"/>
                <w:sz w:val="24"/>
                <w:szCs w:val="24"/>
              </w:rPr>
              <w:t>and associated indicators to the left side of page and show the selected option highlighted.</w:t>
            </w:r>
          </w:p>
        </w:tc>
      </w:tr>
      <w:tr w:rsidR="0041129B" w:rsidRPr="003C1A0A" w14:paraId="61B886BB"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77015"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53BE4F" w14:textId="61D27B9A"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Show the selected area name as header along with the selected </w:t>
            </w:r>
            <w:del w:id="492" w:author="Deep Nidhi" w:date="2023-09-11T16:08:00Z">
              <w:r w:rsidRPr="003C1A0A" w:rsidDel="0072533E">
                <w:rPr>
                  <w:rFonts w:asciiTheme="majorBidi" w:hAnsiTheme="majorBidi" w:cstheme="majorBidi"/>
                  <w:sz w:val="24"/>
                  <w:szCs w:val="24"/>
                </w:rPr>
                <w:delText xml:space="preserve">topic </w:delText>
              </w:r>
            </w:del>
            <w:ins w:id="493" w:author="Deep Nidhi" w:date="2023-09-11T16:08:00Z">
              <w:r w:rsidR="0072533E">
                <w:rPr>
                  <w:rFonts w:asciiTheme="majorBidi" w:hAnsiTheme="majorBidi" w:cstheme="majorBidi"/>
                  <w:sz w:val="24"/>
                  <w:szCs w:val="24"/>
                </w:rPr>
                <w:t>sector</w:t>
              </w:r>
              <w:r w:rsidR="0072533E" w:rsidRPr="003C1A0A">
                <w:rPr>
                  <w:rFonts w:asciiTheme="majorBidi" w:hAnsiTheme="majorBidi" w:cstheme="majorBidi"/>
                  <w:sz w:val="24"/>
                  <w:szCs w:val="24"/>
                </w:rPr>
                <w:t xml:space="preserve"> </w:t>
              </w:r>
            </w:ins>
            <w:r w:rsidRPr="003C1A0A">
              <w:rPr>
                <w:rFonts w:asciiTheme="majorBidi" w:hAnsiTheme="majorBidi" w:cstheme="majorBidi"/>
                <w:sz w:val="24"/>
                <w:szCs w:val="24"/>
              </w:rPr>
              <w:t>name and a brief description about it to the right side of the page.</w:t>
            </w:r>
          </w:p>
        </w:tc>
      </w:tr>
      <w:tr w:rsidR="0041129B" w:rsidRPr="003C1A0A" w14:paraId="44653361"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5B050"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8</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19F1FB"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a key fact and brief description related to the key fact below the header.</w:t>
            </w:r>
          </w:p>
        </w:tc>
      </w:tr>
      <w:tr w:rsidR="0041129B" w:rsidRPr="003C1A0A" w14:paraId="6492FBA6"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0DA30"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9</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6F6E5A"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selected indicators data to the left side of the key fact using visualization in case one indicator is selected. Provide following options to select in the widget –</w:t>
            </w:r>
          </w:p>
          <w:p w14:paraId="42E969E8" w14:textId="77777777" w:rsidR="0041129B" w:rsidRPr="003C1A0A" w:rsidRDefault="0041129B" w:rsidP="00405E8C">
            <w:pPr>
              <w:pStyle w:val="ListParagraph"/>
              <w:numPr>
                <w:ilvl w:val="0"/>
                <w:numId w:val="2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Disaggregation</w:t>
            </w:r>
          </w:p>
          <w:p w14:paraId="0F90C2D3" w14:textId="77777777" w:rsidR="0041129B" w:rsidRPr="003C1A0A" w:rsidRDefault="0041129B" w:rsidP="00405E8C">
            <w:pPr>
              <w:pStyle w:val="ListParagraph"/>
              <w:numPr>
                <w:ilvl w:val="0"/>
                <w:numId w:val="2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Time Period</w:t>
            </w:r>
          </w:p>
          <w:p w14:paraId="3F8ECE74"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source of the data at the bottom of each widget.</w:t>
            </w:r>
          </w:p>
        </w:tc>
      </w:tr>
      <w:tr w:rsidR="0041129B" w:rsidRPr="003C1A0A" w14:paraId="72245126"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D0264"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10</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E1B688" w14:textId="2E7CF8A1"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Show six indicators’ data each in separate widgets to the left side of the key fact in case any </w:t>
            </w:r>
            <w:del w:id="494" w:author="Deep Nidhi" w:date="2023-09-11T16:08:00Z">
              <w:r w:rsidRPr="003C1A0A" w:rsidDel="0072533E">
                <w:rPr>
                  <w:rFonts w:asciiTheme="majorBidi" w:hAnsiTheme="majorBidi" w:cstheme="majorBidi"/>
                  <w:sz w:val="24"/>
                  <w:szCs w:val="24"/>
                </w:rPr>
                <w:delText xml:space="preserve">topic </w:delText>
              </w:r>
            </w:del>
            <w:ins w:id="495" w:author="Deep Nidhi" w:date="2023-09-11T16:08:00Z">
              <w:r w:rsidR="0072533E">
                <w:rPr>
                  <w:rFonts w:asciiTheme="majorBidi" w:hAnsiTheme="majorBidi" w:cstheme="majorBidi"/>
                  <w:sz w:val="24"/>
                  <w:szCs w:val="24"/>
                </w:rPr>
                <w:t>sector</w:t>
              </w:r>
              <w:r w:rsidR="0072533E" w:rsidRPr="003C1A0A">
                <w:rPr>
                  <w:rFonts w:asciiTheme="majorBidi" w:hAnsiTheme="majorBidi" w:cstheme="majorBidi"/>
                  <w:sz w:val="24"/>
                  <w:szCs w:val="24"/>
                </w:rPr>
                <w:t xml:space="preserve"> </w:t>
              </w:r>
            </w:ins>
            <w:r w:rsidRPr="003C1A0A">
              <w:rPr>
                <w:rFonts w:asciiTheme="majorBidi" w:hAnsiTheme="majorBidi" w:cstheme="majorBidi"/>
                <w:sz w:val="24"/>
                <w:szCs w:val="24"/>
              </w:rPr>
              <w:t>or sub</w:t>
            </w:r>
            <w:del w:id="496" w:author="Deep Nidhi" w:date="2023-09-11T16:08:00Z">
              <w:r w:rsidRPr="003C1A0A" w:rsidDel="0072533E">
                <w:rPr>
                  <w:rFonts w:asciiTheme="majorBidi" w:hAnsiTheme="majorBidi" w:cstheme="majorBidi"/>
                  <w:sz w:val="24"/>
                  <w:szCs w:val="24"/>
                </w:rPr>
                <w:delText>-topic</w:delText>
              </w:r>
            </w:del>
            <w:ins w:id="497" w:author="Deep Nidhi" w:date="2023-09-11T16:08:00Z">
              <w:r w:rsidR="0072533E">
                <w:rPr>
                  <w:rFonts w:asciiTheme="majorBidi" w:hAnsiTheme="majorBidi" w:cstheme="majorBidi"/>
                  <w:sz w:val="24"/>
                  <w:szCs w:val="24"/>
                </w:rPr>
                <w:t>sector</w:t>
              </w:r>
            </w:ins>
            <w:r w:rsidRPr="003C1A0A">
              <w:rPr>
                <w:rFonts w:asciiTheme="majorBidi" w:hAnsiTheme="majorBidi" w:cstheme="majorBidi"/>
                <w:sz w:val="24"/>
                <w:szCs w:val="24"/>
              </w:rPr>
              <w:t xml:space="preserve"> is selected.</w:t>
            </w:r>
          </w:p>
        </w:tc>
      </w:tr>
      <w:tr w:rsidR="0041129B" w:rsidRPr="003C1A0A" w14:paraId="6A1759E7" w14:textId="77777777" w:rsidTr="0072533E">
        <w:tblPrEx>
          <w:tblW w:w="9300" w:type="dxa"/>
          <w:tblBorders>
            <w:top w:val="nil"/>
            <w:left w:val="nil"/>
            <w:bottom w:val="nil"/>
            <w:right w:val="nil"/>
            <w:insideH w:val="nil"/>
            <w:insideV w:val="nil"/>
          </w:tblBorders>
          <w:tblLayout w:type="fixed"/>
          <w:tblLook w:val="0600" w:firstRow="0" w:lastRow="0" w:firstColumn="0" w:lastColumn="0" w:noHBand="1" w:noVBand="1"/>
          <w:tblPrExChange w:id="498" w:author="Deep Nidhi" w:date="2023-09-11T16:08:00Z">
            <w:tblPrEx>
              <w:tblW w:w="9300" w:type="dxa"/>
              <w:tblBorders>
                <w:top w:val="nil"/>
                <w:left w:val="nil"/>
                <w:bottom w:val="nil"/>
                <w:right w:val="nil"/>
                <w:insideH w:val="nil"/>
                <w:insideV w:val="nil"/>
              </w:tblBorders>
              <w:tblLayout w:type="fixed"/>
              <w:tblLook w:val="0600" w:firstRow="0" w:lastRow="0" w:firstColumn="0" w:lastColumn="0" w:noHBand="1" w:noVBand="1"/>
            </w:tblPrEx>
          </w:tblPrExChange>
        </w:tblPrEx>
        <w:trPr>
          <w:trHeight w:val="1050"/>
          <w:trPrChange w:id="499" w:author="Deep Nidhi" w:date="2023-09-11T16:08:00Z">
            <w:trPr>
              <w:trHeight w:val="303"/>
            </w:trPr>
          </w:trPrChange>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500" w:author="Deep Nidhi" w:date="2023-09-11T16:08:00Z">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64A2586"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Change w:id="501" w:author="Deep Nidhi" w:date="2023-09-11T16:08:00Z">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tcPrChange>
          </w:tcPr>
          <w:p w14:paraId="158E764D"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burger menu in each widget and provide the following options to perform on the data -</w:t>
            </w:r>
          </w:p>
          <w:p w14:paraId="155D1BC0"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Line Chart</w:t>
            </w:r>
          </w:p>
          <w:p w14:paraId="2FFE5BEF"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Bar Chart</w:t>
            </w:r>
          </w:p>
          <w:p w14:paraId="4C19A8BB"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Column Chart</w:t>
            </w:r>
          </w:p>
          <w:p w14:paraId="0F6ADDA9"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Area Chart</w:t>
            </w:r>
          </w:p>
          <w:p w14:paraId="11C65A10"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Tree View</w:t>
            </w:r>
          </w:p>
          <w:p w14:paraId="0179DE19"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Table</w:t>
            </w:r>
          </w:p>
          <w:p w14:paraId="3B4A2718"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Map</w:t>
            </w:r>
          </w:p>
          <w:p w14:paraId="26CA9E89"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Label on/off</w:t>
            </w:r>
          </w:p>
          <w:p w14:paraId="4630B267"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Legend show/hide</w:t>
            </w:r>
          </w:p>
          <w:p w14:paraId="553901F1"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Swap</w:t>
            </w:r>
          </w:p>
          <w:p w14:paraId="070C634E"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Download</w:t>
            </w:r>
          </w:p>
          <w:p w14:paraId="014A5845"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Expand</w:t>
            </w:r>
          </w:p>
          <w:p w14:paraId="1C28F3A2"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Share</w:t>
            </w:r>
          </w:p>
        </w:tc>
      </w:tr>
      <w:tr w:rsidR="0041129B" w:rsidRPr="003C1A0A" w14:paraId="34E4F308"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0E646"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12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EEC412"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a compare button to the top right corner incase single indicator is selected.</w:t>
            </w:r>
          </w:p>
        </w:tc>
      </w:tr>
      <w:tr w:rsidR="0041129B" w:rsidRPr="003C1A0A" w14:paraId="54ADF874"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C438F"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C8B3FE"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a plus button to the right side of the widget when user clicks on compare button.</w:t>
            </w:r>
          </w:p>
        </w:tc>
      </w:tr>
      <w:tr w:rsidR="0041129B" w:rsidRPr="003C1A0A" w14:paraId="3C0F4D0A"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16A89"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00CEED" w14:textId="1E1A851B"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Open a pop-up window and show the list of indicators by </w:t>
            </w:r>
            <w:del w:id="502" w:author="Deep Nidhi" w:date="2023-09-11T16:09:00Z">
              <w:r w:rsidRPr="003C1A0A" w:rsidDel="0072533E">
                <w:rPr>
                  <w:rFonts w:asciiTheme="majorBidi" w:hAnsiTheme="majorBidi" w:cstheme="majorBidi"/>
                  <w:sz w:val="24"/>
                  <w:szCs w:val="24"/>
                </w:rPr>
                <w:delText xml:space="preserve">topics </w:delText>
              </w:r>
            </w:del>
            <w:ins w:id="503" w:author="Deep Nidhi" w:date="2023-09-11T16:09:00Z">
              <w:r w:rsidR="0072533E">
                <w:rPr>
                  <w:rFonts w:asciiTheme="majorBidi" w:hAnsiTheme="majorBidi" w:cstheme="majorBidi"/>
                  <w:sz w:val="24"/>
                  <w:szCs w:val="24"/>
                </w:rPr>
                <w:t>sector</w:t>
              </w:r>
              <w:r w:rsidR="0072533E" w:rsidRPr="003C1A0A">
                <w:rPr>
                  <w:rFonts w:asciiTheme="majorBidi" w:hAnsiTheme="majorBidi" w:cstheme="majorBidi"/>
                  <w:sz w:val="24"/>
                  <w:szCs w:val="24"/>
                </w:rPr>
                <w:t xml:space="preserve">s </w:t>
              </w:r>
            </w:ins>
            <w:r w:rsidRPr="003C1A0A">
              <w:rPr>
                <w:rFonts w:asciiTheme="majorBidi" w:hAnsiTheme="majorBidi" w:cstheme="majorBidi"/>
                <w:sz w:val="24"/>
                <w:szCs w:val="24"/>
              </w:rPr>
              <w:t>when clicking on the p</w:t>
            </w:r>
            <w:ins w:id="504" w:author="Deep Nidhi" w:date="2023-09-11T16:09:00Z">
              <w:r w:rsidR="0072533E">
                <w:rPr>
                  <w:rFonts w:asciiTheme="majorBidi" w:hAnsiTheme="majorBidi" w:cstheme="majorBidi"/>
                  <w:sz w:val="24"/>
                  <w:szCs w:val="24"/>
                </w:rPr>
                <w:t>l</w:t>
              </w:r>
            </w:ins>
            <w:r w:rsidRPr="003C1A0A">
              <w:rPr>
                <w:rFonts w:asciiTheme="majorBidi" w:hAnsiTheme="majorBidi" w:cstheme="majorBidi"/>
                <w:sz w:val="24"/>
                <w:szCs w:val="24"/>
              </w:rPr>
              <w:t>us button. Allow to search indicators and select one of the indicators to compare to the currently selected indicator.</w:t>
            </w:r>
          </w:p>
        </w:tc>
      </w:tr>
      <w:tr w:rsidR="0041129B" w:rsidRPr="003C1A0A" w14:paraId="1D9FF852"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B4489"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115AE"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comparison of both the indicators in separate widget with following options to select -</w:t>
            </w:r>
          </w:p>
          <w:p w14:paraId="42B9B337" w14:textId="77777777" w:rsidR="0041129B" w:rsidRPr="003C1A0A" w:rsidRDefault="0041129B" w:rsidP="00405E8C">
            <w:pPr>
              <w:pStyle w:val="ListParagraph"/>
              <w:numPr>
                <w:ilvl w:val="0"/>
                <w:numId w:val="27"/>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Disaggregation</w:t>
            </w:r>
          </w:p>
          <w:p w14:paraId="691D1A52" w14:textId="77777777" w:rsidR="0041129B" w:rsidRPr="003C1A0A" w:rsidRDefault="0041129B" w:rsidP="00405E8C">
            <w:pPr>
              <w:pStyle w:val="ListParagraph"/>
              <w:numPr>
                <w:ilvl w:val="0"/>
                <w:numId w:val="27"/>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Time period</w:t>
            </w:r>
          </w:p>
          <w:p w14:paraId="1C87B7B9"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source of the data at the bottom of each widget.</w:t>
            </w:r>
          </w:p>
        </w:tc>
      </w:tr>
      <w:tr w:rsidR="0041129B" w:rsidRPr="003C1A0A" w14:paraId="78EDA9F2"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198A"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0E7C02"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burger menu in both the widget and provide the following options to perform on the data-</w:t>
            </w:r>
          </w:p>
          <w:p w14:paraId="5CB80708"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Line Chart</w:t>
            </w:r>
          </w:p>
          <w:p w14:paraId="1AF2A17D"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Bar Chart</w:t>
            </w:r>
          </w:p>
          <w:p w14:paraId="6929FB3E"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Column Chart</w:t>
            </w:r>
          </w:p>
          <w:p w14:paraId="0A987AA1"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Area Chart</w:t>
            </w:r>
          </w:p>
          <w:p w14:paraId="16A524B1"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Tree View</w:t>
            </w:r>
          </w:p>
          <w:p w14:paraId="587D689A"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Table</w:t>
            </w:r>
          </w:p>
          <w:p w14:paraId="5E22AEAA"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Map</w:t>
            </w:r>
          </w:p>
          <w:p w14:paraId="73939DF9"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Label on/off</w:t>
            </w:r>
          </w:p>
          <w:p w14:paraId="01206115"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Legend show/hide</w:t>
            </w:r>
          </w:p>
          <w:p w14:paraId="52390D6A"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Swap</w:t>
            </w:r>
          </w:p>
          <w:p w14:paraId="71C46A7B"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Download</w:t>
            </w:r>
          </w:p>
          <w:p w14:paraId="1735E739"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Expand</w:t>
            </w:r>
          </w:p>
          <w:p w14:paraId="09F436F9" w14:textId="77777777" w:rsidR="0041129B" w:rsidRPr="003C1A0A" w:rsidRDefault="0041129B" w:rsidP="00405E8C">
            <w:pPr>
              <w:pStyle w:val="ListParagraph"/>
              <w:numPr>
                <w:ilvl w:val="0"/>
                <w:numId w:val="2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Share</w:t>
            </w:r>
          </w:p>
        </w:tc>
      </w:tr>
      <w:tr w:rsidR="0041129B" w:rsidRPr="003C1A0A" w14:paraId="663982D5"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DB1A8"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17</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B566E7" w14:textId="77777777" w:rsidR="0041129B" w:rsidRPr="003C1A0A" w:rsidRDefault="0041129B"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information icon with the name of the indicator clicking on which show the indicator’s metadata.</w:t>
            </w:r>
          </w:p>
        </w:tc>
      </w:tr>
    </w:tbl>
    <w:p w14:paraId="0A41C5B0" w14:textId="71B79254" w:rsidR="0041129B" w:rsidRPr="003C1A0A" w:rsidRDefault="00F73257" w:rsidP="00C1348B">
      <w:pPr>
        <w:pStyle w:val="Heading4"/>
        <w:spacing w:line="240" w:lineRule="auto"/>
        <w:jc w:val="both"/>
        <w:rPr>
          <w:rFonts w:asciiTheme="majorBidi" w:hAnsiTheme="majorBidi"/>
          <w:sz w:val="28"/>
          <w:szCs w:val="28"/>
        </w:rPr>
      </w:pPr>
      <w:r w:rsidRPr="003C1A0A">
        <w:rPr>
          <w:rFonts w:asciiTheme="majorBidi" w:hAnsiTheme="majorBidi"/>
          <w:sz w:val="28"/>
          <w:szCs w:val="28"/>
        </w:rPr>
        <w:t>Search</w:t>
      </w:r>
      <w:r w:rsidR="00C1348B" w:rsidRPr="003C1A0A">
        <w:rPr>
          <w:rFonts w:asciiTheme="majorBidi" w:hAnsiTheme="majorBidi"/>
          <w:sz w:val="28"/>
          <w:szCs w:val="28"/>
        </w:rPr>
        <w:t xml:space="preserve"> Data</w:t>
      </w:r>
    </w:p>
    <w:p w14:paraId="5F8C2248" w14:textId="12962F74" w:rsidR="0058538A" w:rsidRPr="003C1A0A" w:rsidRDefault="008558A0" w:rsidP="0041129B">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w:t>
      </w:r>
      <w:r w:rsidR="00F73257" w:rsidRPr="003C1A0A">
        <w:rPr>
          <w:rFonts w:asciiTheme="majorBidi" w:hAnsiTheme="majorBidi" w:cstheme="majorBidi"/>
          <w:sz w:val="24"/>
          <w:szCs w:val="24"/>
        </w:rPr>
        <w:t xml:space="preserve">is </w:t>
      </w:r>
      <w:r w:rsidRPr="003C1A0A">
        <w:rPr>
          <w:rFonts w:asciiTheme="majorBidi" w:hAnsiTheme="majorBidi" w:cstheme="majorBidi"/>
          <w:sz w:val="24"/>
          <w:szCs w:val="24"/>
        </w:rPr>
        <w:t xml:space="preserve">module </w:t>
      </w:r>
      <w:r w:rsidR="0058538A" w:rsidRPr="003C1A0A">
        <w:rPr>
          <w:rFonts w:asciiTheme="majorBidi" w:hAnsiTheme="majorBidi" w:cstheme="majorBidi"/>
          <w:sz w:val="24"/>
          <w:szCs w:val="24"/>
        </w:rPr>
        <w:t xml:space="preserve">will allow users to search, view and select indicators grouped by datasets to create powerful visualization using the searched result. This </w:t>
      </w:r>
      <w:del w:id="505" w:author="Deep Nidhi" w:date="2023-09-11T17:46:00Z">
        <w:r w:rsidR="00D63B55" w:rsidRPr="003C1A0A" w:rsidDel="00735BBD">
          <w:rPr>
            <w:rFonts w:asciiTheme="majorBidi" w:hAnsiTheme="majorBidi" w:cstheme="majorBidi"/>
            <w:sz w:val="24"/>
            <w:szCs w:val="24"/>
          </w:rPr>
          <w:delText>sub</w:delText>
        </w:r>
      </w:del>
      <w:del w:id="506" w:author="Deep Nidhi" w:date="2023-09-11T16:10:00Z">
        <w:r w:rsidR="00D63B55" w:rsidRPr="003C1A0A" w:rsidDel="0072533E">
          <w:rPr>
            <w:rFonts w:asciiTheme="majorBidi" w:hAnsiTheme="majorBidi" w:cstheme="majorBidi"/>
            <w:sz w:val="24"/>
            <w:szCs w:val="24"/>
          </w:rPr>
          <w:delText>-</w:delText>
        </w:r>
      </w:del>
      <w:del w:id="507" w:author="Deep Nidhi" w:date="2023-09-11T17:46:00Z">
        <w:r w:rsidR="0058538A" w:rsidRPr="003C1A0A" w:rsidDel="00735BBD">
          <w:rPr>
            <w:rFonts w:asciiTheme="majorBidi" w:hAnsiTheme="majorBidi" w:cstheme="majorBidi"/>
            <w:sz w:val="24"/>
            <w:szCs w:val="24"/>
          </w:rPr>
          <w:delText>module</w:delText>
        </w:r>
      </w:del>
      <w:ins w:id="508" w:author="Deep Nidhi" w:date="2023-09-11T17:46:00Z">
        <w:r w:rsidR="00735BBD">
          <w:rPr>
            <w:rFonts w:asciiTheme="majorBidi" w:hAnsiTheme="majorBidi" w:cstheme="majorBidi"/>
            <w:sz w:val="24"/>
            <w:szCs w:val="24"/>
          </w:rPr>
          <w:t>submodule</w:t>
        </w:r>
      </w:ins>
      <w:r w:rsidR="0058538A" w:rsidRPr="003C1A0A">
        <w:rPr>
          <w:rFonts w:asciiTheme="majorBidi" w:hAnsiTheme="majorBidi" w:cstheme="majorBidi"/>
          <w:sz w:val="24"/>
          <w:szCs w:val="24"/>
        </w:rPr>
        <w:t xml:space="preserve"> will have option to present data using various visualizations like table, charts, and thematic map. </w:t>
      </w:r>
      <w:r w:rsidR="00D63B55" w:rsidRPr="003C1A0A">
        <w:rPr>
          <w:rFonts w:asciiTheme="majorBidi" w:hAnsiTheme="majorBidi" w:cstheme="majorBidi"/>
          <w:sz w:val="24"/>
          <w:szCs w:val="24"/>
        </w:rPr>
        <w:t xml:space="preserve">You will be able to download the data in different formats </w:t>
      </w:r>
      <w:r w:rsidR="0058538A" w:rsidRPr="003C1A0A">
        <w:rPr>
          <w:rFonts w:asciiTheme="majorBidi" w:hAnsiTheme="majorBidi" w:cstheme="majorBidi"/>
          <w:sz w:val="24"/>
          <w:szCs w:val="24"/>
        </w:rPr>
        <w:t>and share the visualizations.</w:t>
      </w:r>
    </w:p>
    <w:p w14:paraId="3B4075C4" w14:textId="77777777" w:rsidR="0041129B" w:rsidRPr="003C1A0A" w:rsidRDefault="0041129B" w:rsidP="0041129B">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Functional Requirements</w:t>
      </w: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1250"/>
        <w:gridCol w:w="8050"/>
      </w:tblGrid>
      <w:tr w:rsidR="0041129B" w:rsidRPr="003C1A0A" w14:paraId="36D44464"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2A6F0"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FB0AA6"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module logo at the top left corner of the page.</w:t>
            </w:r>
          </w:p>
        </w:tc>
      </w:tr>
      <w:tr w:rsidR="0041129B" w:rsidRPr="003C1A0A" w14:paraId="694FA00B"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921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021796"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language option at the top right corner of the page.</w:t>
            </w:r>
          </w:p>
        </w:tc>
      </w:tr>
      <w:tr w:rsidR="0041129B" w:rsidRPr="003C1A0A" w14:paraId="03F526E6"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BBBEF"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2595EA"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user icon to the right side of the language option.</w:t>
            </w:r>
          </w:p>
        </w:tc>
      </w:tr>
      <w:tr w:rsidR="0041129B" w:rsidRPr="003C1A0A" w14:paraId="71B0182F"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206D1"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2C61C8"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a burger menu to the right side of the user icon and allow navigating to the other modules.</w:t>
            </w:r>
          </w:p>
        </w:tc>
      </w:tr>
      <w:tr w:rsidR="0041129B" w:rsidRPr="003C1A0A" w14:paraId="4143625D"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CBDE3"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2D55DB"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&amp; Visualize data or Explore &amp; Visualize in the center of the page.</w:t>
            </w:r>
          </w:p>
        </w:tc>
      </w:tr>
      <w:tr w:rsidR="0041129B" w:rsidRPr="003C1A0A" w14:paraId="2804E7D8"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15F47"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510A4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Incase Select &amp; Visualize is selected, provide option to search and indicator and geographic area. Allow selecting multiple indicator(s) and area(s).</w:t>
            </w:r>
          </w:p>
        </w:tc>
      </w:tr>
      <w:tr w:rsidR="0041129B" w:rsidRPr="003C1A0A" w14:paraId="6E03878E"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F01F7"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3B38E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a search button clicking on which user should be able to view data of the selected indicator(s) and area(s).</w:t>
            </w:r>
          </w:p>
        </w:tc>
      </w:tr>
      <w:tr w:rsidR="0041129B" w:rsidRPr="003C1A0A" w14:paraId="1DB03BA6"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439EA"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8</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DE8C11"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Incase Explore &amp; Visualize is selected, show four tabs and provide the option to select Dataset, Area and Indicator in the first three tabs. Allow selecting multiple indicator(s) and area(s).</w:t>
            </w:r>
          </w:p>
        </w:tc>
      </w:tr>
      <w:tr w:rsidR="0041129B" w:rsidRPr="003C1A0A" w14:paraId="1F270472"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D101F"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9</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902D4E"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those datasets enabled for which the data exists. Show the other two elements (Area and Indicator) enabled if the data exist for the selected dataset. Rest option will be disabled.</w:t>
            </w:r>
          </w:p>
        </w:tc>
      </w:tr>
      <w:tr w:rsidR="0041129B" w:rsidRPr="003C1A0A" w14:paraId="54235766"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24DA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10</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CAAB88"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fourth tab as View Data clicking on which show the selected parameters data in tabular grid.</w:t>
            </w:r>
          </w:p>
        </w:tc>
      </w:tr>
      <w:tr w:rsidR="0041129B" w:rsidRPr="003C1A0A" w14:paraId="71F84F33"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CB978"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C4337F"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a next button at the bottom to move forward and backward between the four tabs.</w:t>
            </w:r>
          </w:p>
        </w:tc>
      </w:tr>
      <w:tr w:rsidR="0041129B" w:rsidRPr="003C1A0A" w14:paraId="71929278"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33CFB"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740E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selected parameters below the next button.</w:t>
            </w:r>
          </w:p>
        </w:tc>
      </w:tr>
      <w:tr w:rsidR="0041129B" w:rsidRPr="003C1A0A" w14:paraId="0DA4C223"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A05A6"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87751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a reset button at the top right corner of the page to clear the selected options.</w:t>
            </w:r>
          </w:p>
        </w:tc>
      </w:tr>
      <w:tr w:rsidR="0041129B" w:rsidRPr="003C1A0A" w14:paraId="1D911BD4"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88213"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62BFB6"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selected data in tabular grid which checkbox with each record. Show the following columns of the table grid-</w:t>
            </w:r>
          </w:p>
          <w:p w14:paraId="2861746C" w14:textId="77777777" w:rsidR="0041129B" w:rsidRPr="003C1A0A" w:rsidRDefault="0041129B" w:rsidP="00405E8C">
            <w:pPr>
              <w:pStyle w:val="ListParagraph"/>
              <w:numPr>
                <w:ilvl w:val="0"/>
                <w:numId w:val="28"/>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Dataset</w:t>
            </w:r>
          </w:p>
          <w:p w14:paraId="3DBC1BC4" w14:textId="77777777" w:rsidR="0041129B" w:rsidRPr="003C1A0A" w:rsidRDefault="0041129B" w:rsidP="00405E8C">
            <w:pPr>
              <w:pStyle w:val="ListParagraph"/>
              <w:numPr>
                <w:ilvl w:val="0"/>
                <w:numId w:val="28"/>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Area</w:t>
            </w:r>
          </w:p>
          <w:p w14:paraId="74820172" w14:textId="77777777" w:rsidR="0041129B" w:rsidRPr="003C1A0A" w:rsidRDefault="0041129B" w:rsidP="00405E8C">
            <w:pPr>
              <w:pStyle w:val="ListParagraph"/>
              <w:numPr>
                <w:ilvl w:val="0"/>
                <w:numId w:val="28"/>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Indicator</w:t>
            </w:r>
          </w:p>
          <w:p w14:paraId="3A7E6B0D" w14:textId="77777777" w:rsidR="0041129B" w:rsidRPr="003C1A0A" w:rsidRDefault="0041129B" w:rsidP="00405E8C">
            <w:pPr>
              <w:pStyle w:val="ListParagraph"/>
              <w:numPr>
                <w:ilvl w:val="0"/>
                <w:numId w:val="28"/>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Time period</w:t>
            </w:r>
          </w:p>
          <w:p w14:paraId="1EDD9649" w14:textId="77777777" w:rsidR="0041129B" w:rsidRPr="003C1A0A" w:rsidRDefault="0041129B" w:rsidP="00405E8C">
            <w:pPr>
              <w:pStyle w:val="ListParagraph"/>
              <w:numPr>
                <w:ilvl w:val="0"/>
                <w:numId w:val="28"/>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Data Value</w:t>
            </w:r>
          </w:p>
          <w:p w14:paraId="35DB29B7" w14:textId="77777777" w:rsidR="0041129B" w:rsidRPr="003C1A0A" w:rsidRDefault="0041129B" w:rsidP="00405E8C">
            <w:pPr>
              <w:pStyle w:val="ListParagraph"/>
              <w:numPr>
                <w:ilvl w:val="0"/>
                <w:numId w:val="28"/>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Source</w:t>
            </w:r>
          </w:p>
          <w:p w14:paraId="33DC17FD"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Allow selecting the records using the checkbox.</w:t>
            </w:r>
          </w:p>
        </w:tc>
      </w:tr>
      <w:tr w:rsidR="0041129B" w:rsidRPr="003C1A0A" w14:paraId="41D11077"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56277"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15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FF4FE4"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following visualization option in the second section-</w:t>
            </w:r>
          </w:p>
          <w:p w14:paraId="21A89D72" w14:textId="77777777" w:rsidR="0041129B" w:rsidRPr="003C1A0A" w:rsidRDefault="0041129B" w:rsidP="00405E8C">
            <w:pPr>
              <w:pStyle w:val="ListParagraph"/>
              <w:numPr>
                <w:ilvl w:val="0"/>
                <w:numId w:val="29"/>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Line Chart</w:t>
            </w:r>
          </w:p>
          <w:p w14:paraId="5CACDA0E" w14:textId="77777777" w:rsidR="0041129B" w:rsidRPr="003C1A0A" w:rsidRDefault="0041129B" w:rsidP="00405E8C">
            <w:pPr>
              <w:pStyle w:val="ListParagraph"/>
              <w:numPr>
                <w:ilvl w:val="0"/>
                <w:numId w:val="29"/>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Column Chart</w:t>
            </w:r>
          </w:p>
          <w:p w14:paraId="6E363B67" w14:textId="77777777" w:rsidR="0041129B" w:rsidRPr="003C1A0A" w:rsidRDefault="0041129B" w:rsidP="00405E8C">
            <w:pPr>
              <w:pStyle w:val="ListParagraph"/>
              <w:numPr>
                <w:ilvl w:val="0"/>
                <w:numId w:val="29"/>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Bar Chart</w:t>
            </w:r>
          </w:p>
          <w:p w14:paraId="3191C2F9" w14:textId="77777777" w:rsidR="0041129B" w:rsidRPr="003C1A0A" w:rsidRDefault="0041129B" w:rsidP="00405E8C">
            <w:pPr>
              <w:pStyle w:val="ListParagraph"/>
              <w:numPr>
                <w:ilvl w:val="0"/>
                <w:numId w:val="29"/>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Pie Chart</w:t>
            </w:r>
          </w:p>
          <w:p w14:paraId="3FF19B4E" w14:textId="77777777" w:rsidR="0041129B" w:rsidRPr="003C1A0A" w:rsidRDefault="0041129B" w:rsidP="00405E8C">
            <w:pPr>
              <w:pStyle w:val="ListParagraph"/>
              <w:numPr>
                <w:ilvl w:val="0"/>
                <w:numId w:val="29"/>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Donut Chart</w:t>
            </w:r>
          </w:p>
          <w:p w14:paraId="32DFD8CD" w14:textId="77777777" w:rsidR="0041129B" w:rsidRPr="003C1A0A" w:rsidRDefault="0041129B" w:rsidP="00405E8C">
            <w:pPr>
              <w:pStyle w:val="ListParagraph"/>
              <w:numPr>
                <w:ilvl w:val="0"/>
                <w:numId w:val="29"/>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Bubble Chart</w:t>
            </w:r>
          </w:p>
          <w:p w14:paraId="508D05AA" w14:textId="77777777" w:rsidR="0041129B" w:rsidRPr="003C1A0A" w:rsidRDefault="0041129B" w:rsidP="00405E8C">
            <w:pPr>
              <w:pStyle w:val="ListParagraph"/>
              <w:numPr>
                <w:ilvl w:val="0"/>
                <w:numId w:val="29"/>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Map</w:t>
            </w:r>
          </w:p>
          <w:p w14:paraId="4D1F38C1" w14:textId="77777777" w:rsidR="0041129B" w:rsidRPr="003C1A0A" w:rsidRDefault="0041129B" w:rsidP="00405E8C">
            <w:pPr>
              <w:pStyle w:val="ListParagraph"/>
              <w:numPr>
                <w:ilvl w:val="0"/>
                <w:numId w:val="29"/>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Area Chart</w:t>
            </w:r>
          </w:p>
        </w:tc>
      </w:tr>
      <w:tr w:rsidR="0041129B" w:rsidRPr="003C1A0A" w14:paraId="4D1D0CDE"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18298"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ABC121"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Enable the visualization options when at least one record is selected and allowing viewing the selected data in the required visualization.</w:t>
            </w:r>
          </w:p>
        </w:tc>
      </w:tr>
      <w:tr w:rsidR="0041129B" w:rsidRPr="003C1A0A" w14:paraId="76C2196B"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3807B"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17</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E4D4BC"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source of the data at the bottom of the visualization.</w:t>
            </w:r>
          </w:p>
        </w:tc>
      </w:tr>
      <w:tr w:rsidR="0041129B" w:rsidRPr="003C1A0A" w14:paraId="5F916F63"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61802"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18</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E3BB32" w14:textId="77777777" w:rsidR="0041129B" w:rsidRPr="003C1A0A" w:rsidRDefault="0041129B"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option to download the visualization data in various formats.</w:t>
            </w:r>
          </w:p>
        </w:tc>
      </w:tr>
    </w:tbl>
    <w:p w14:paraId="51933A4F" w14:textId="66BBA56C" w:rsidR="00EE756F" w:rsidRPr="003C1A0A" w:rsidRDefault="00EE756F" w:rsidP="00EE756F">
      <w:pPr>
        <w:pStyle w:val="Heading4"/>
        <w:spacing w:line="240" w:lineRule="auto"/>
        <w:jc w:val="both"/>
        <w:rPr>
          <w:ins w:id="509" w:author="Deep Nidhi" w:date="2023-09-06T18:17:00Z"/>
          <w:rFonts w:asciiTheme="majorBidi" w:hAnsiTheme="majorBidi"/>
          <w:sz w:val="28"/>
          <w:szCs w:val="28"/>
        </w:rPr>
      </w:pPr>
      <w:ins w:id="510" w:author="Deep Nidhi" w:date="2023-09-06T18:17:00Z">
        <w:r w:rsidRPr="003C1A0A">
          <w:rPr>
            <w:rFonts w:asciiTheme="majorBidi" w:hAnsiTheme="majorBidi"/>
            <w:sz w:val="28"/>
            <w:szCs w:val="28"/>
          </w:rPr>
          <w:t>Data</w:t>
        </w:r>
      </w:ins>
      <w:ins w:id="511" w:author="Deep Nidhi" w:date="2023-09-07T19:03:00Z">
        <w:r w:rsidR="008C60D3">
          <w:rPr>
            <w:rFonts w:asciiTheme="majorBidi" w:hAnsiTheme="majorBidi"/>
            <w:sz w:val="28"/>
            <w:szCs w:val="28"/>
          </w:rPr>
          <w:t xml:space="preserve"> by Topic</w:t>
        </w:r>
      </w:ins>
    </w:p>
    <w:p w14:paraId="1830D99E" w14:textId="77777777" w:rsidR="00EE756F" w:rsidRPr="003C1A0A" w:rsidRDefault="00EE756F" w:rsidP="00EE756F">
      <w:pPr>
        <w:spacing w:before="100" w:beforeAutospacing="1" w:after="100" w:afterAutospacing="1" w:line="240" w:lineRule="auto"/>
        <w:jc w:val="both"/>
        <w:rPr>
          <w:ins w:id="512" w:author="Deep Nidhi" w:date="2023-09-06T18:17:00Z"/>
          <w:rFonts w:asciiTheme="majorBidi" w:hAnsiTheme="majorBidi" w:cstheme="majorBidi"/>
          <w:b/>
          <w:bCs/>
          <w:sz w:val="24"/>
          <w:szCs w:val="24"/>
        </w:rPr>
      </w:pPr>
      <w:ins w:id="513" w:author="Deep Nidhi" w:date="2023-09-06T18:17:00Z">
        <w:r w:rsidRPr="003C1A0A">
          <w:rPr>
            <w:rFonts w:asciiTheme="majorBidi" w:hAnsiTheme="majorBidi" w:cstheme="majorBidi"/>
            <w:b/>
            <w:bCs/>
            <w:sz w:val="24"/>
            <w:szCs w:val="24"/>
          </w:rPr>
          <w:t>Description</w:t>
        </w:r>
      </w:ins>
    </w:p>
    <w:p w14:paraId="04911C84" w14:textId="508569DC" w:rsidR="0056386D" w:rsidRDefault="0056386D">
      <w:pPr>
        <w:spacing w:after="0" w:line="360" w:lineRule="auto"/>
        <w:jc w:val="both"/>
        <w:rPr>
          <w:ins w:id="514" w:author="Deep Nidhi" w:date="2023-09-11T14:46:00Z"/>
          <w:rFonts w:asciiTheme="majorBidi" w:hAnsiTheme="majorBidi" w:cstheme="majorBidi"/>
          <w:sz w:val="24"/>
          <w:szCs w:val="24"/>
        </w:rPr>
      </w:pPr>
      <w:ins w:id="515" w:author="Deep Nidhi" w:date="2023-09-07T19:15:00Z">
        <w:r w:rsidRPr="0056386D">
          <w:rPr>
            <w:rFonts w:asciiTheme="majorBidi" w:hAnsiTheme="majorBidi" w:cstheme="majorBidi"/>
            <w:sz w:val="24"/>
            <w:szCs w:val="24"/>
          </w:rPr>
          <w:t xml:space="preserve">This </w:t>
        </w:r>
      </w:ins>
      <w:ins w:id="516" w:author="Deep Nidhi" w:date="2023-09-11T17:46:00Z">
        <w:r w:rsidR="00735BBD">
          <w:rPr>
            <w:rFonts w:asciiTheme="majorBidi" w:hAnsiTheme="majorBidi" w:cstheme="majorBidi"/>
            <w:sz w:val="24"/>
            <w:szCs w:val="24"/>
          </w:rPr>
          <w:t>submodule</w:t>
        </w:r>
      </w:ins>
      <w:ins w:id="517" w:author="Deep Nidhi" w:date="2023-09-07T19:15:00Z">
        <w:r w:rsidRPr="0056386D">
          <w:rPr>
            <w:rFonts w:asciiTheme="majorBidi" w:hAnsiTheme="majorBidi" w:cstheme="majorBidi"/>
            <w:sz w:val="24"/>
            <w:szCs w:val="24"/>
          </w:rPr>
          <w:t xml:space="preserve"> will present the primary data by topic and associated sub-topics. This </w:t>
        </w:r>
      </w:ins>
      <w:ins w:id="518" w:author="Deep Nidhi" w:date="2023-09-11T17:46:00Z">
        <w:r w:rsidR="00735BBD">
          <w:rPr>
            <w:rFonts w:asciiTheme="majorBidi" w:hAnsiTheme="majorBidi" w:cstheme="majorBidi"/>
            <w:sz w:val="24"/>
            <w:szCs w:val="24"/>
          </w:rPr>
          <w:t>submodule</w:t>
        </w:r>
      </w:ins>
      <w:ins w:id="519" w:author="Deep Nidhi" w:date="2023-09-07T19:15:00Z">
        <w:r w:rsidRPr="0056386D">
          <w:rPr>
            <w:rFonts w:asciiTheme="majorBidi" w:hAnsiTheme="majorBidi" w:cstheme="majorBidi"/>
            <w:sz w:val="24"/>
            <w:szCs w:val="24"/>
          </w:rPr>
          <w:t xml:space="preserve"> will allow analysis of data within specific topic and its sub-topics and enables comparisons, trend identification, and deeper insights into topic-specific performance using visualizations.</w:t>
        </w:r>
      </w:ins>
    </w:p>
    <w:p w14:paraId="023F5C30" w14:textId="77777777" w:rsidR="008E7F80" w:rsidRPr="003C1A0A" w:rsidRDefault="008E7F80" w:rsidP="008E7F80">
      <w:pPr>
        <w:spacing w:before="100" w:beforeAutospacing="1" w:after="100" w:afterAutospacing="1" w:line="240" w:lineRule="auto"/>
        <w:jc w:val="both"/>
        <w:rPr>
          <w:ins w:id="520" w:author="Deep Nidhi" w:date="2023-09-11T14:47:00Z"/>
          <w:rFonts w:asciiTheme="majorBidi" w:hAnsiTheme="majorBidi" w:cstheme="majorBidi"/>
          <w:b/>
          <w:sz w:val="24"/>
          <w:szCs w:val="24"/>
        </w:rPr>
      </w:pPr>
      <w:ins w:id="521" w:author="Deep Nidhi" w:date="2023-09-11T14:47:00Z">
        <w:r w:rsidRPr="003C1A0A">
          <w:rPr>
            <w:rFonts w:asciiTheme="majorBidi" w:hAnsiTheme="majorBidi" w:cstheme="majorBidi"/>
            <w:b/>
            <w:sz w:val="24"/>
            <w:szCs w:val="24"/>
          </w:rPr>
          <w:t>Functional Requirements</w:t>
        </w:r>
      </w:ins>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1250"/>
        <w:gridCol w:w="8050"/>
      </w:tblGrid>
      <w:tr w:rsidR="008E7F80" w:rsidRPr="003C1A0A" w14:paraId="4D51816D" w14:textId="77777777" w:rsidTr="00B26167">
        <w:trPr>
          <w:trHeight w:val="303"/>
          <w:ins w:id="522" w:author="Deep Nidhi" w:date="2023-09-11T14:47:00Z"/>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044B3" w14:textId="77777777" w:rsidR="008E7F80" w:rsidRPr="003C1A0A" w:rsidRDefault="008E7F80" w:rsidP="008E7F80">
            <w:pPr>
              <w:spacing w:before="100" w:beforeAutospacing="1" w:after="100" w:afterAutospacing="1" w:line="360" w:lineRule="auto"/>
              <w:jc w:val="both"/>
              <w:rPr>
                <w:ins w:id="523" w:author="Deep Nidhi" w:date="2023-09-11T14:47:00Z"/>
                <w:rFonts w:asciiTheme="majorBidi" w:hAnsiTheme="majorBidi" w:cstheme="majorBidi"/>
                <w:sz w:val="24"/>
                <w:szCs w:val="24"/>
              </w:rPr>
              <w:pPrChange w:id="524" w:author="Deep Nidhi" w:date="2023-09-11T14:47:00Z">
                <w:pPr>
                  <w:spacing w:after="0" w:line="360" w:lineRule="auto"/>
                  <w:jc w:val="both"/>
                </w:pPr>
              </w:pPrChange>
            </w:pPr>
            <w:ins w:id="525" w:author="Deep Nidhi" w:date="2023-09-11T14:47:00Z">
              <w:r w:rsidRPr="003C1A0A">
                <w:rPr>
                  <w:rFonts w:asciiTheme="majorBidi" w:hAnsiTheme="majorBidi" w:cstheme="majorBidi"/>
                  <w:sz w:val="24"/>
                  <w:szCs w:val="24"/>
                </w:rPr>
                <w:t>REQ 1</w:t>
              </w:r>
            </w:ins>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1867C4" w14:textId="2C152720" w:rsidR="008E7F80" w:rsidRPr="003C1A0A" w:rsidRDefault="008E7F80" w:rsidP="008E7F80">
            <w:pPr>
              <w:spacing w:before="100" w:beforeAutospacing="1" w:after="100" w:afterAutospacing="1" w:line="360" w:lineRule="auto"/>
              <w:jc w:val="both"/>
              <w:rPr>
                <w:ins w:id="526" w:author="Deep Nidhi" w:date="2023-09-11T14:47:00Z"/>
                <w:rFonts w:asciiTheme="majorBidi" w:hAnsiTheme="majorBidi" w:cstheme="majorBidi"/>
                <w:sz w:val="24"/>
                <w:szCs w:val="24"/>
              </w:rPr>
              <w:pPrChange w:id="527" w:author="Deep Nidhi" w:date="2023-09-11T14:47:00Z">
                <w:pPr>
                  <w:spacing w:after="0" w:line="360" w:lineRule="auto"/>
                  <w:jc w:val="both"/>
                </w:pPr>
              </w:pPrChange>
            </w:pPr>
            <w:ins w:id="528" w:author="Deep Nidhi" w:date="2023-09-11T14:48:00Z">
              <w:r>
                <w:rPr>
                  <w:rFonts w:asciiTheme="majorBidi" w:hAnsiTheme="majorBidi" w:cstheme="majorBidi"/>
                  <w:sz w:val="24"/>
                  <w:szCs w:val="24"/>
                </w:rPr>
                <w:t xml:space="preserve">Provide option to </w:t>
              </w:r>
            </w:ins>
          </w:p>
        </w:tc>
      </w:tr>
      <w:tr w:rsidR="008E7F80" w:rsidRPr="003C1A0A" w14:paraId="66464A23" w14:textId="77777777" w:rsidTr="00B26167">
        <w:trPr>
          <w:trHeight w:val="303"/>
          <w:ins w:id="529" w:author="Deep Nidhi" w:date="2023-09-11T14:47:00Z"/>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F076B" w14:textId="77777777" w:rsidR="008E7F80" w:rsidRPr="003C1A0A" w:rsidRDefault="008E7F80" w:rsidP="008E7F80">
            <w:pPr>
              <w:spacing w:before="100" w:beforeAutospacing="1" w:after="100" w:afterAutospacing="1" w:line="360" w:lineRule="auto"/>
              <w:jc w:val="both"/>
              <w:rPr>
                <w:ins w:id="530" w:author="Deep Nidhi" w:date="2023-09-11T14:47:00Z"/>
                <w:rFonts w:asciiTheme="majorBidi" w:hAnsiTheme="majorBidi" w:cstheme="majorBidi"/>
                <w:sz w:val="24"/>
                <w:szCs w:val="24"/>
              </w:rPr>
              <w:pPrChange w:id="531" w:author="Deep Nidhi" w:date="2023-09-11T14:47:00Z">
                <w:pPr>
                  <w:spacing w:after="0" w:line="360" w:lineRule="auto"/>
                  <w:jc w:val="both"/>
                </w:pPr>
              </w:pPrChange>
            </w:pPr>
            <w:ins w:id="532" w:author="Deep Nidhi" w:date="2023-09-11T14:47:00Z">
              <w:r w:rsidRPr="003C1A0A">
                <w:rPr>
                  <w:rFonts w:asciiTheme="majorBidi" w:hAnsiTheme="majorBidi" w:cstheme="majorBidi"/>
                  <w:sz w:val="24"/>
                  <w:szCs w:val="24"/>
                </w:rPr>
                <w:t>REQ 2</w:t>
              </w:r>
            </w:ins>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2C5F06" w14:textId="77777777" w:rsidR="008E7F80" w:rsidRPr="003C1A0A" w:rsidRDefault="008E7F80" w:rsidP="008E7F80">
            <w:pPr>
              <w:spacing w:before="100" w:beforeAutospacing="1" w:after="100" w:afterAutospacing="1" w:line="360" w:lineRule="auto"/>
              <w:jc w:val="both"/>
              <w:rPr>
                <w:ins w:id="533" w:author="Deep Nidhi" w:date="2023-09-11T14:47:00Z"/>
                <w:rFonts w:asciiTheme="majorBidi" w:hAnsiTheme="majorBidi" w:cstheme="majorBidi"/>
                <w:sz w:val="24"/>
                <w:szCs w:val="24"/>
              </w:rPr>
              <w:pPrChange w:id="534" w:author="Deep Nidhi" w:date="2023-09-11T14:47:00Z">
                <w:pPr>
                  <w:spacing w:after="0" w:line="360" w:lineRule="auto"/>
                  <w:jc w:val="both"/>
                </w:pPr>
              </w:pPrChange>
            </w:pPr>
            <w:ins w:id="535" w:author="Deep Nidhi" w:date="2023-09-11T14:47:00Z">
              <w:r w:rsidRPr="003C1A0A">
                <w:rPr>
                  <w:rFonts w:asciiTheme="majorBidi" w:hAnsiTheme="majorBidi" w:cstheme="majorBidi"/>
                  <w:sz w:val="24"/>
                  <w:szCs w:val="24"/>
                </w:rPr>
                <w:t>Show the language option at the top right corner of the page.</w:t>
              </w:r>
            </w:ins>
          </w:p>
        </w:tc>
      </w:tr>
    </w:tbl>
    <w:p w14:paraId="4A3944B9" w14:textId="77777777" w:rsidR="008E7F80" w:rsidRPr="0056386D" w:rsidRDefault="008E7F80">
      <w:pPr>
        <w:spacing w:after="0" w:line="360" w:lineRule="auto"/>
        <w:jc w:val="both"/>
        <w:rPr>
          <w:ins w:id="536" w:author="Deep Nidhi" w:date="2023-09-07T19:15:00Z"/>
          <w:rFonts w:asciiTheme="majorBidi" w:hAnsiTheme="majorBidi"/>
          <w:sz w:val="24"/>
        </w:rPr>
        <w:pPrChange w:id="537" w:author="Deep Nidhi" w:date="2023-09-07T19:15:00Z">
          <w:pPr>
            <w:pStyle w:val="Heading3"/>
          </w:pPr>
        </w:pPrChange>
      </w:pPr>
    </w:p>
    <w:p w14:paraId="3AC40AE8" w14:textId="781CD129" w:rsidR="00DE07CE" w:rsidRPr="003C1A0A" w:rsidRDefault="00BB0C8B" w:rsidP="00D1033E">
      <w:pPr>
        <w:pStyle w:val="Heading3"/>
        <w:rPr>
          <w:rFonts w:asciiTheme="majorBidi" w:hAnsiTheme="majorBidi"/>
        </w:rPr>
      </w:pPr>
      <w:bookmarkStart w:id="538" w:name="_Toc145327311"/>
      <w:r w:rsidRPr="003C1A0A">
        <w:rPr>
          <w:rFonts w:asciiTheme="majorBidi" w:hAnsiTheme="majorBidi"/>
        </w:rPr>
        <w:t>4</w:t>
      </w:r>
      <w:r w:rsidR="00D1033E" w:rsidRPr="003C1A0A">
        <w:rPr>
          <w:rFonts w:asciiTheme="majorBidi" w:hAnsiTheme="majorBidi"/>
        </w:rPr>
        <w:t>.1.</w:t>
      </w:r>
      <w:ins w:id="539" w:author="Deep Nidhi" w:date="2023-09-07T19:03:00Z">
        <w:r w:rsidR="008C60D3">
          <w:rPr>
            <w:rFonts w:asciiTheme="majorBidi" w:hAnsiTheme="majorBidi"/>
          </w:rPr>
          <w:t>3</w:t>
        </w:r>
      </w:ins>
      <w:del w:id="540" w:author="Deep Nidhi" w:date="2023-09-06T18:01:00Z">
        <w:r w:rsidR="00155928" w:rsidRPr="003C1A0A" w:rsidDel="00617254">
          <w:rPr>
            <w:rFonts w:asciiTheme="majorBidi" w:hAnsiTheme="majorBidi"/>
          </w:rPr>
          <w:delText>3</w:delText>
        </w:r>
      </w:del>
      <w:r w:rsidR="00BF146B" w:rsidRPr="003C1A0A">
        <w:rPr>
          <w:rFonts w:asciiTheme="majorBidi" w:hAnsiTheme="majorBidi"/>
        </w:rPr>
        <w:t xml:space="preserve"> </w:t>
      </w:r>
      <w:r w:rsidR="00DE07CE" w:rsidRPr="003C1A0A">
        <w:rPr>
          <w:rFonts w:asciiTheme="majorBidi" w:hAnsiTheme="majorBidi"/>
        </w:rPr>
        <w:t>Gallery</w:t>
      </w:r>
      <w:bookmarkEnd w:id="538"/>
    </w:p>
    <w:p w14:paraId="57DC260F" w14:textId="77777777" w:rsidR="00BF146B" w:rsidRPr="003C1A0A" w:rsidRDefault="00BF146B" w:rsidP="0041129B">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Description</w:t>
      </w:r>
    </w:p>
    <w:p w14:paraId="13122938" w14:textId="3456988A" w:rsidR="00DE07CE" w:rsidRPr="003C1A0A" w:rsidRDefault="00DE07CE" w:rsidP="00DE07CE">
      <w:pPr>
        <w:spacing w:after="0" w:line="360" w:lineRule="auto"/>
        <w:jc w:val="both"/>
        <w:rPr>
          <w:rFonts w:asciiTheme="majorBidi" w:eastAsia="Times New Roman" w:hAnsiTheme="majorBidi" w:cstheme="majorBidi"/>
          <w:color w:val="auto"/>
          <w:sz w:val="24"/>
          <w:szCs w:val="24"/>
          <w:lang w:bidi="hi-IN"/>
        </w:rPr>
      </w:pPr>
      <w:r w:rsidRPr="003C1A0A">
        <w:rPr>
          <w:rFonts w:asciiTheme="majorBidi" w:hAnsiTheme="majorBidi" w:cstheme="majorBidi"/>
          <w:sz w:val="24"/>
          <w:szCs w:val="24"/>
        </w:rPr>
        <w:t>This module will allow you to create and manage visualization galleries. You will have the options to create</w:t>
      </w:r>
      <w:r w:rsidR="00BF2D1F" w:rsidRPr="003C1A0A">
        <w:rPr>
          <w:rFonts w:asciiTheme="majorBidi" w:hAnsiTheme="majorBidi" w:cstheme="majorBidi"/>
          <w:sz w:val="24"/>
          <w:szCs w:val="24"/>
        </w:rPr>
        <w:t>, view, edit</w:t>
      </w:r>
      <w:r w:rsidRPr="003C1A0A">
        <w:rPr>
          <w:rFonts w:asciiTheme="majorBidi" w:hAnsiTheme="majorBidi" w:cstheme="majorBidi"/>
          <w:sz w:val="24"/>
          <w:szCs w:val="24"/>
        </w:rPr>
        <w:t xml:space="preserve"> </w:t>
      </w:r>
      <w:r w:rsidR="00BF2D1F" w:rsidRPr="003C1A0A">
        <w:rPr>
          <w:rFonts w:asciiTheme="majorBidi" w:hAnsiTheme="majorBidi" w:cstheme="majorBidi"/>
          <w:sz w:val="24"/>
          <w:szCs w:val="24"/>
        </w:rPr>
        <w:t xml:space="preserve">and delete </w:t>
      </w:r>
      <w:r w:rsidRPr="003C1A0A">
        <w:rPr>
          <w:rFonts w:asciiTheme="majorBidi" w:hAnsiTheme="majorBidi" w:cstheme="majorBidi"/>
          <w:sz w:val="24"/>
          <w:szCs w:val="24"/>
        </w:rPr>
        <w:t>galler</w:t>
      </w:r>
      <w:r w:rsidR="00BF2D1F" w:rsidRPr="003C1A0A">
        <w:rPr>
          <w:rFonts w:asciiTheme="majorBidi" w:hAnsiTheme="majorBidi" w:cstheme="majorBidi"/>
          <w:sz w:val="24"/>
          <w:szCs w:val="24"/>
        </w:rPr>
        <w:t>ies.</w:t>
      </w:r>
      <w:r w:rsidRPr="003C1A0A">
        <w:rPr>
          <w:rFonts w:asciiTheme="majorBidi" w:hAnsiTheme="majorBidi" w:cstheme="majorBidi"/>
          <w:sz w:val="24"/>
          <w:szCs w:val="24"/>
        </w:rPr>
        <w:t xml:space="preserve"> </w:t>
      </w:r>
      <w:r w:rsidR="00BF2D1F" w:rsidRPr="003C1A0A">
        <w:rPr>
          <w:rFonts w:asciiTheme="majorBidi" w:hAnsiTheme="majorBidi" w:cstheme="majorBidi"/>
          <w:sz w:val="24"/>
          <w:szCs w:val="24"/>
        </w:rPr>
        <w:t>I</w:t>
      </w:r>
      <w:r w:rsidRPr="003C1A0A">
        <w:rPr>
          <w:rFonts w:asciiTheme="majorBidi" w:hAnsiTheme="majorBidi" w:cstheme="majorBidi"/>
          <w:sz w:val="24"/>
          <w:szCs w:val="24"/>
        </w:rPr>
        <w:t xml:space="preserve">nside every gallery, you will be able to create various visualizations using the available datasets and save it to later </w:t>
      </w:r>
      <w:r w:rsidR="00BF2D1F" w:rsidRPr="003C1A0A">
        <w:rPr>
          <w:rFonts w:asciiTheme="majorBidi" w:hAnsiTheme="majorBidi" w:cstheme="majorBidi"/>
          <w:sz w:val="24"/>
          <w:szCs w:val="24"/>
        </w:rPr>
        <w:t>use in</w:t>
      </w:r>
      <w:r w:rsidRPr="003C1A0A">
        <w:rPr>
          <w:rFonts w:asciiTheme="majorBidi" w:hAnsiTheme="majorBidi" w:cstheme="majorBidi"/>
          <w:sz w:val="24"/>
          <w:szCs w:val="24"/>
        </w:rPr>
        <w:t xml:space="preserve"> creating custom dashboards.</w:t>
      </w:r>
      <w:r w:rsidR="00C637FF" w:rsidRPr="003C1A0A">
        <w:rPr>
          <w:rFonts w:asciiTheme="majorBidi" w:hAnsiTheme="majorBidi" w:cstheme="majorBidi"/>
          <w:sz w:val="24"/>
          <w:szCs w:val="24"/>
        </w:rPr>
        <w:t xml:space="preserve"> </w:t>
      </w:r>
      <w:r w:rsidR="00C637FF" w:rsidRPr="003C1A0A">
        <w:rPr>
          <w:rFonts w:asciiTheme="majorBidi" w:eastAsia="Times New Roman" w:hAnsiTheme="majorBidi" w:cstheme="majorBidi"/>
          <w:color w:val="auto"/>
          <w:sz w:val="24"/>
          <w:szCs w:val="24"/>
          <w:lang w:bidi="hi-IN"/>
        </w:rPr>
        <w:t>Please find below the detailed specifications outlining the functionality requirement for this module.</w:t>
      </w:r>
      <w:r w:rsidR="005B580E" w:rsidRPr="003C1A0A">
        <w:rPr>
          <w:rFonts w:asciiTheme="majorBidi" w:eastAsia="Times New Roman" w:hAnsiTheme="majorBidi" w:cstheme="majorBidi"/>
          <w:color w:val="auto"/>
          <w:sz w:val="24"/>
          <w:szCs w:val="24"/>
          <w:lang w:bidi="hi-IN"/>
        </w:rPr>
        <w:t xml:space="preserve"> </w:t>
      </w:r>
    </w:p>
    <w:p w14:paraId="4BED5A4B" w14:textId="77777777" w:rsidR="00C637FF" w:rsidRPr="003C1A0A" w:rsidRDefault="00C637FF" w:rsidP="00C637FF">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Functional Requirements</w:t>
      </w: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1250"/>
        <w:gridCol w:w="8050"/>
      </w:tblGrid>
      <w:tr w:rsidR="00C637FF" w:rsidRPr="003C1A0A" w14:paraId="42044A5B"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BBF8"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11194D"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module logo at the top left corner of the page.</w:t>
            </w:r>
          </w:p>
        </w:tc>
      </w:tr>
      <w:tr w:rsidR="00C637FF" w:rsidRPr="003C1A0A" w14:paraId="78B6523E"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5656B"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309AFB"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language option at the top right corner of the page.</w:t>
            </w:r>
          </w:p>
        </w:tc>
      </w:tr>
      <w:tr w:rsidR="00C637FF" w:rsidRPr="003C1A0A" w14:paraId="21227AD2"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E042C"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72B1F9"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user icon to the right side of the language option.</w:t>
            </w:r>
          </w:p>
        </w:tc>
      </w:tr>
      <w:tr w:rsidR="00C637FF" w:rsidRPr="003C1A0A" w14:paraId="67B3A99D"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E8A34"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98C469"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a burger menu to the right side of the user icon and allow navigating to the other modules.</w:t>
            </w:r>
          </w:p>
        </w:tc>
      </w:tr>
      <w:tr w:rsidR="00C637FF" w:rsidRPr="003C1A0A" w14:paraId="0C69B601"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ED216"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4E7EF8"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a plus button that will allow creating new gallery.</w:t>
            </w:r>
          </w:p>
        </w:tc>
      </w:tr>
      <w:tr w:rsidR="00C637FF" w:rsidRPr="003C1A0A" w14:paraId="2C64FB27"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809E5"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20859B"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existing galleries in card view each containing three dot icon which will provide the following option to perform-</w:t>
            </w:r>
          </w:p>
          <w:p w14:paraId="70B28F54" w14:textId="77777777" w:rsidR="00C637FF" w:rsidRPr="003C1A0A" w:rsidRDefault="00C637FF" w:rsidP="00405E8C">
            <w:pPr>
              <w:pStyle w:val="ListParagraph"/>
              <w:numPr>
                <w:ilvl w:val="0"/>
                <w:numId w:val="30"/>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Edit</w:t>
            </w:r>
          </w:p>
          <w:p w14:paraId="0D318BD2" w14:textId="77777777" w:rsidR="00C637FF" w:rsidRPr="003C1A0A" w:rsidRDefault="00C637FF" w:rsidP="00405E8C">
            <w:pPr>
              <w:pStyle w:val="ListParagraph"/>
              <w:numPr>
                <w:ilvl w:val="0"/>
                <w:numId w:val="30"/>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View</w:t>
            </w:r>
          </w:p>
          <w:p w14:paraId="40CDA5F8" w14:textId="77777777" w:rsidR="00C637FF" w:rsidRPr="003C1A0A" w:rsidRDefault="00C637FF" w:rsidP="00405E8C">
            <w:pPr>
              <w:pStyle w:val="ListParagraph"/>
              <w:numPr>
                <w:ilvl w:val="0"/>
                <w:numId w:val="30"/>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Delete</w:t>
            </w:r>
          </w:p>
        </w:tc>
      </w:tr>
      <w:tr w:rsidR="00C637FF" w:rsidRPr="003C1A0A" w14:paraId="3A3BBD19"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3DBC3"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12A473"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a pop up when clicking on plus button and provide a text field to enter the new gallery name.</w:t>
            </w:r>
          </w:p>
        </w:tc>
      </w:tr>
      <w:tr w:rsidR="00C637FF" w:rsidRPr="003C1A0A" w14:paraId="24967068"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24273"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8</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BEB80"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plus button to create visualization inside each gallery.</w:t>
            </w:r>
          </w:p>
        </w:tc>
      </w:tr>
      <w:tr w:rsidR="00C637FF" w:rsidRPr="003C1A0A" w14:paraId="1CCB17AF"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316A1"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9</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67F7F5"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following options to select and perform while creating new visualization in a pop-up window-</w:t>
            </w:r>
          </w:p>
          <w:p w14:paraId="5DA020D5"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Data set</w:t>
            </w:r>
          </w:p>
          <w:p w14:paraId="6318795F"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Visualization type</w:t>
            </w:r>
          </w:p>
          <w:p w14:paraId="3CF5243A"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Indicator</w:t>
            </w:r>
          </w:p>
          <w:p w14:paraId="237BA26F"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Area</w:t>
            </w:r>
          </w:p>
          <w:p w14:paraId="59133C3D"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Time period</w:t>
            </w:r>
          </w:p>
          <w:p w14:paraId="51FAC7AD"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Chart settings</w:t>
            </w:r>
          </w:p>
        </w:tc>
      </w:tr>
      <w:tr w:rsidR="00C637FF" w:rsidRPr="003C1A0A" w14:paraId="67DF2442"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85444"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10</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A57750"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Provide a Save button at the bottom of the pop-up window to save the visualization. </w:t>
            </w:r>
          </w:p>
        </w:tc>
      </w:tr>
      <w:tr w:rsidR="00C637FF" w:rsidRPr="003C1A0A" w14:paraId="60F2CEF0"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DCE7"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ED7D74"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a back button at the top left corner to move to the previous view.</w:t>
            </w:r>
          </w:p>
        </w:tc>
      </w:tr>
    </w:tbl>
    <w:p w14:paraId="501C5949" w14:textId="4AE799F5" w:rsidR="00E86549" w:rsidRPr="003C1A0A" w:rsidRDefault="00BB0C8B" w:rsidP="00D1033E">
      <w:pPr>
        <w:pStyle w:val="Heading3"/>
        <w:rPr>
          <w:rFonts w:asciiTheme="majorBidi" w:hAnsiTheme="majorBidi"/>
        </w:rPr>
      </w:pPr>
      <w:bookmarkStart w:id="541" w:name="_Toc145327312"/>
      <w:r w:rsidRPr="003C1A0A">
        <w:rPr>
          <w:rFonts w:asciiTheme="majorBidi" w:hAnsiTheme="majorBidi"/>
        </w:rPr>
        <w:t>4</w:t>
      </w:r>
      <w:r w:rsidR="00F74923" w:rsidRPr="003C1A0A">
        <w:rPr>
          <w:rFonts w:asciiTheme="majorBidi" w:hAnsiTheme="majorBidi"/>
        </w:rPr>
        <w:t>.1.</w:t>
      </w:r>
      <w:del w:id="542" w:author="Deep Nidhi" w:date="2023-09-06T18:02:00Z">
        <w:r w:rsidR="004F040A" w:rsidRPr="003C1A0A" w:rsidDel="00617254">
          <w:rPr>
            <w:rFonts w:asciiTheme="majorBidi" w:hAnsiTheme="majorBidi"/>
          </w:rPr>
          <w:delText>4</w:delText>
        </w:r>
      </w:del>
      <w:ins w:id="543" w:author="Deep Nidhi" w:date="2023-09-07T19:04:00Z">
        <w:r w:rsidR="008C60D3">
          <w:rPr>
            <w:rFonts w:asciiTheme="majorBidi" w:hAnsiTheme="majorBidi"/>
          </w:rPr>
          <w:t xml:space="preserve">4 </w:t>
        </w:r>
      </w:ins>
      <w:del w:id="544" w:author="Deep Nidhi" w:date="2023-09-06T18:02:00Z">
        <w:r w:rsidR="00BF146B" w:rsidRPr="003C1A0A" w:rsidDel="00617254">
          <w:rPr>
            <w:rFonts w:asciiTheme="majorBidi" w:hAnsiTheme="majorBidi"/>
          </w:rPr>
          <w:delText xml:space="preserve"> </w:delText>
        </w:r>
      </w:del>
      <w:r w:rsidRPr="003C1A0A">
        <w:rPr>
          <w:rFonts w:asciiTheme="majorBidi" w:hAnsiTheme="majorBidi"/>
        </w:rPr>
        <w:t>Dashboards</w:t>
      </w:r>
      <w:bookmarkEnd w:id="541"/>
    </w:p>
    <w:p w14:paraId="2411BDA9" w14:textId="77777777" w:rsidR="00BF146B" w:rsidRPr="003C1A0A" w:rsidRDefault="00BF146B" w:rsidP="00BF146B">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Description</w:t>
      </w:r>
    </w:p>
    <w:p w14:paraId="73BD12CA" w14:textId="3D3FB82F" w:rsidR="00EF491C" w:rsidRPr="003C1A0A" w:rsidRDefault="00EF491C" w:rsidP="00DE07CE">
      <w:pPr>
        <w:spacing w:before="100" w:beforeAutospacing="1" w:after="100" w:afterAutospacing="1" w:line="360" w:lineRule="auto"/>
        <w:jc w:val="both"/>
        <w:rPr>
          <w:rFonts w:asciiTheme="majorBidi" w:eastAsia="Times New Roman" w:hAnsiTheme="majorBidi" w:cstheme="majorBidi"/>
          <w:color w:val="auto"/>
          <w:sz w:val="24"/>
          <w:szCs w:val="24"/>
          <w:lang w:bidi="hi-IN"/>
        </w:rPr>
      </w:pPr>
      <w:r w:rsidRPr="003C1A0A">
        <w:rPr>
          <w:rFonts w:asciiTheme="majorBidi" w:hAnsiTheme="majorBidi" w:cstheme="majorBidi"/>
          <w:sz w:val="24"/>
          <w:szCs w:val="24"/>
        </w:rPr>
        <w:t xml:space="preserve">This module will allow you to </w:t>
      </w:r>
      <w:r w:rsidR="008558A0" w:rsidRPr="003C1A0A">
        <w:rPr>
          <w:rFonts w:asciiTheme="majorBidi" w:hAnsiTheme="majorBidi" w:cstheme="majorBidi"/>
          <w:sz w:val="24"/>
          <w:szCs w:val="24"/>
        </w:rPr>
        <w:t>design</w:t>
      </w:r>
      <w:r w:rsidRPr="003C1A0A">
        <w:rPr>
          <w:rFonts w:asciiTheme="majorBidi" w:hAnsiTheme="majorBidi" w:cstheme="majorBidi"/>
          <w:sz w:val="24"/>
          <w:szCs w:val="24"/>
        </w:rPr>
        <w:t xml:space="preserve">, manage and publish </w:t>
      </w:r>
      <w:r w:rsidR="008558A0" w:rsidRPr="003C1A0A">
        <w:rPr>
          <w:rFonts w:asciiTheme="majorBidi" w:hAnsiTheme="majorBidi" w:cstheme="majorBidi"/>
          <w:sz w:val="24"/>
          <w:szCs w:val="24"/>
        </w:rPr>
        <w:t>your own custom dashboards</w:t>
      </w:r>
      <w:r w:rsidR="0058538A" w:rsidRPr="003C1A0A">
        <w:rPr>
          <w:rFonts w:asciiTheme="majorBidi" w:hAnsiTheme="majorBidi" w:cstheme="majorBidi"/>
          <w:sz w:val="24"/>
          <w:szCs w:val="24"/>
        </w:rPr>
        <w:t xml:space="preserve"> using the visualizations available in the gallery.</w:t>
      </w:r>
      <w:r w:rsidRPr="003C1A0A">
        <w:rPr>
          <w:rFonts w:asciiTheme="majorBidi" w:hAnsiTheme="majorBidi" w:cstheme="majorBidi"/>
          <w:sz w:val="24"/>
          <w:szCs w:val="24"/>
        </w:rPr>
        <w:t xml:space="preserve"> You will have the options to edit, view, share, download and delete the dashboards.</w:t>
      </w:r>
      <w:r w:rsidR="008558A0" w:rsidRPr="003C1A0A">
        <w:rPr>
          <w:rFonts w:asciiTheme="majorBidi" w:hAnsiTheme="majorBidi" w:cstheme="majorBidi"/>
          <w:sz w:val="24"/>
          <w:szCs w:val="24"/>
        </w:rPr>
        <w:t xml:space="preserve"> This module will also allow you to customize the charts, appearance, and content of the dashboards according to the specific needs and requirement.</w:t>
      </w:r>
      <w:r w:rsidR="0037239E" w:rsidRPr="003C1A0A">
        <w:rPr>
          <w:rFonts w:asciiTheme="majorBidi" w:hAnsiTheme="majorBidi" w:cstheme="majorBidi"/>
          <w:sz w:val="24"/>
          <w:szCs w:val="24"/>
        </w:rPr>
        <w:t xml:space="preserve"> </w:t>
      </w:r>
      <w:r w:rsidR="0037239E" w:rsidRPr="003C1A0A">
        <w:rPr>
          <w:rFonts w:asciiTheme="majorBidi" w:eastAsia="Times New Roman" w:hAnsiTheme="majorBidi" w:cstheme="majorBidi"/>
          <w:color w:val="auto"/>
          <w:sz w:val="24"/>
          <w:szCs w:val="24"/>
          <w:lang w:bidi="hi-IN"/>
        </w:rPr>
        <w:t>Please find below the detailed specification outlining the functionality requirement of this module.</w:t>
      </w:r>
    </w:p>
    <w:p w14:paraId="2E022C49" w14:textId="77777777" w:rsidR="0037239E" w:rsidRPr="003C1A0A" w:rsidRDefault="0037239E" w:rsidP="0037239E">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Functional Requirements</w:t>
      </w: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1250"/>
        <w:gridCol w:w="8050"/>
      </w:tblGrid>
      <w:tr w:rsidR="0037239E" w:rsidRPr="003C1A0A" w14:paraId="1DF5943B"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9BD5F"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92989E"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module logo at the top left corner of the page.</w:t>
            </w:r>
          </w:p>
        </w:tc>
      </w:tr>
      <w:tr w:rsidR="0037239E" w:rsidRPr="003C1A0A" w14:paraId="7F8CCB7A"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6310"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994F87"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language option at the top right corner of the page.</w:t>
            </w:r>
          </w:p>
        </w:tc>
      </w:tr>
      <w:tr w:rsidR="0037239E" w:rsidRPr="003C1A0A" w14:paraId="45B07C7D"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6F491"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C13239"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user icon to the right side of the language option.</w:t>
            </w:r>
          </w:p>
        </w:tc>
      </w:tr>
      <w:tr w:rsidR="0037239E" w:rsidRPr="003C1A0A" w14:paraId="1489E379"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A1B3"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DC2526"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a burger menu to the right side of the user icon and allow navigating to the other modules using the menu.</w:t>
            </w:r>
          </w:p>
        </w:tc>
      </w:tr>
      <w:tr w:rsidR="0037239E" w:rsidRPr="003C1A0A" w14:paraId="2E15CEB2"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84312"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61C029"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a plus button that will allow creating new dashboard.</w:t>
            </w:r>
          </w:p>
        </w:tc>
      </w:tr>
      <w:tr w:rsidR="0037239E" w:rsidRPr="003C1A0A" w14:paraId="459FB773"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7486D"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923532"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already publish dashboard in card view each containing three dot icon which will provide the following option to perform on the published dashboard-</w:t>
            </w:r>
          </w:p>
          <w:p w14:paraId="7D0F9075" w14:textId="77777777" w:rsidR="0037239E" w:rsidRPr="003C1A0A" w:rsidRDefault="0037239E" w:rsidP="00405E8C">
            <w:pPr>
              <w:pStyle w:val="ListParagraph"/>
              <w:numPr>
                <w:ilvl w:val="0"/>
                <w:numId w:val="30"/>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Edit</w:t>
            </w:r>
          </w:p>
          <w:p w14:paraId="5925DBC7" w14:textId="77777777" w:rsidR="0037239E" w:rsidRPr="003C1A0A" w:rsidRDefault="0037239E" w:rsidP="00405E8C">
            <w:pPr>
              <w:pStyle w:val="ListParagraph"/>
              <w:numPr>
                <w:ilvl w:val="0"/>
                <w:numId w:val="30"/>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View</w:t>
            </w:r>
          </w:p>
          <w:p w14:paraId="1C6D4420" w14:textId="77777777" w:rsidR="0037239E" w:rsidRPr="003C1A0A" w:rsidRDefault="0037239E" w:rsidP="00405E8C">
            <w:pPr>
              <w:pStyle w:val="ListParagraph"/>
              <w:numPr>
                <w:ilvl w:val="0"/>
                <w:numId w:val="30"/>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Delete</w:t>
            </w:r>
          </w:p>
          <w:p w14:paraId="26DB4982" w14:textId="77777777" w:rsidR="0037239E" w:rsidRPr="003C1A0A" w:rsidRDefault="0037239E" w:rsidP="00405E8C">
            <w:pPr>
              <w:pStyle w:val="ListParagraph"/>
              <w:numPr>
                <w:ilvl w:val="0"/>
                <w:numId w:val="30"/>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Set dashboard icon</w:t>
            </w:r>
          </w:p>
        </w:tc>
      </w:tr>
      <w:tr w:rsidR="0037239E" w:rsidRPr="003C1A0A" w14:paraId="28F40841"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D8B99"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F137BD"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option to search the dashboard using the search bar at the top right corner of the page.</w:t>
            </w:r>
          </w:p>
        </w:tc>
      </w:tr>
      <w:tr w:rsidR="0037239E" w:rsidRPr="003C1A0A" w14:paraId="10FF5C8D"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D811A"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8</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7E93F8"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option to view the dashboard in list view at the top right corner of the page.</w:t>
            </w:r>
          </w:p>
        </w:tc>
      </w:tr>
      <w:tr w:rsidR="0037239E" w:rsidRPr="003C1A0A" w14:paraId="1475E357"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E3D54"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9</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D38A84"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option to select the dashboards and delete all.</w:t>
            </w:r>
          </w:p>
        </w:tc>
      </w:tr>
      <w:tr w:rsidR="0037239E" w:rsidRPr="003C1A0A" w14:paraId="0E418BEF"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F3DFA"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10</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194A3B"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a pop up when clicking on plus button and provide a text field to enter the new dashboard name.</w:t>
            </w:r>
          </w:p>
        </w:tc>
      </w:tr>
      <w:tr w:rsidR="0037239E" w:rsidRPr="003C1A0A" w14:paraId="3FFF1819"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202C8"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51538C"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option to select the visualization from the gallery to create the dashboard.</w:t>
            </w:r>
          </w:p>
        </w:tc>
      </w:tr>
      <w:tr w:rsidR="0037239E" w:rsidRPr="003C1A0A" w14:paraId="61DC8EB9"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C42D6"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ACD7B8"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option to add multiple section in the dashboard.</w:t>
            </w:r>
          </w:p>
        </w:tc>
      </w:tr>
      <w:tr w:rsidR="0037239E" w:rsidRPr="003C1A0A" w14:paraId="48BF0D14"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C4A16"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932A00" w14:textId="77777777"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a Save and Publish button to the top right corner of the page in order to save the publish the dashboard respectively.</w:t>
            </w:r>
          </w:p>
        </w:tc>
      </w:tr>
      <w:tr w:rsidR="0037239E" w:rsidRPr="003C1A0A" w14:paraId="0C2406DC"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59241" w14:textId="3C31849E"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A8A739" w14:textId="6F2ED9E0" w:rsidR="0037239E" w:rsidRPr="003C1A0A" w:rsidRDefault="0037239E"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a back button at the top left corner to move to the previous view.</w:t>
            </w:r>
          </w:p>
        </w:tc>
      </w:tr>
    </w:tbl>
    <w:p w14:paraId="764BD9D3" w14:textId="44EF3415" w:rsidR="008558A0" w:rsidRPr="003C1A0A" w:rsidRDefault="00BB0C8B" w:rsidP="0021378E">
      <w:pPr>
        <w:pStyle w:val="Heading3"/>
        <w:rPr>
          <w:rFonts w:asciiTheme="majorBidi" w:hAnsiTheme="majorBidi"/>
        </w:rPr>
      </w:pPr>
      <w:bookmarkStart w:id="545" w:name="_Toc145327313"/>
      <w:r w:rsidRPr="003C1A0A">
        <w:rPr>
          <w:rFonts w:asciiTheme="majorBidi" w:hAnsiTheme="majorBidi"/>
        </w:rPr>
        <w:t>4</w:t>
      </w:r>
      <w:r w:rsidR="00BF146B" w:rsidRPr="003C1A0A">
        <w:rPr>
          <w:rFonts w:asciiTheme="majorBidi" w:hAnsiTheme="majorBidi"/>
        </w:rPr>
        <w:t>.1.</w:t>
      </w:r>
      <w:del w:id="546" w:author="Deep Nidhi" w:date="2023-09-06T18:02:00Z">
        <w:r w:rsidR="00A646D8" w:rsidRPr="003C1A0A" w:rsidDel="00941890">
          <w:rPr>
            <w:rFonts w:asciiTheme="majorBidi" w:hAnsiTheme="majorBidi"/>
          </w:rPr>
          <w:delText>5</w:delText>
        </w:r>
        <w:r w:rsidR="00BF146B" w:rsidRPr="003C1A0A" w:rsidDel="00941890">
          <w:rPr>
            <w:rFonts w:asciiTheme="majorBidi" w:hAnsiTheme="majorBidi"/>
          </w:rPr>
          <w:delText xml:space="preserve"> </w:delText>
        </w:r>
      </w:del>
      <w:ins w:id="547" w:author="Deep Nidhi" w:date="2023-09-07T19:04:00Z">
        <w:r w:rsidR="008C60D3">
          <w:rPr>
            <w:rFonts w:asciiTheme="majorBidi" w:hAnsiTheme="majorBidi"/>
          </w:rPr>
          <w:t>5</w:t>
        </w:r>
      </w:ins>
      <w:ins w:id="548" w:author="Deep Nidhi" w:date="2023-09-06T18:02:00Z">
        <w:r w:rsidR="00941890" w:rsidRPr="003C1A0A">
          <w:rPr>
            <w:rFonts w:asciiTheme="majorBidi" w:hAnsiTheme="majorBidi"/>
          </w:rPr>
          <w:t xml:space="preserve"> </w:t>
        </w:r>
      </w:ins>
      <w:r w:rsidR="008558A0" w:rsidRPr="003C1A0A">
        <w:rPr>
          <w:rFonts w:asciiTheme="majorBidi" w:hAnsiTheme="majorBidi"/>
        </w:rPr>
        <w:t>Quick Data</w:t>
      </w:r>
      <w:bookmarkEnd w:id="545"/>
    </w:p>
    <w:p w14:paraId="3CA07142" w14:textId="2BB15DE9" w:rsidR="00BF146B" w:rsidRPr="003C1A0A" w:rsidRDefault="00BF146B" w:rsidP="00692568">
      <w:pPr>
        <w:spacing w:before="100" w:beforeAutospacing="1" w:after="100" w:afterAutospacing="1" w:line="240" w:lineRule="auto"/>
        <w:jc w:val="both"/>
        <w:rPr>
          <w:rFonts w:asciiTheme="majorBidi" w:hAnsiTheme="majorBidi" w:cstheme="majorBidi"/>
          <w:b/>
          <w:bCs/>
          <w:sz w:val="24"/>
          <w:szCs w:val="24"/>
        </w:rPr>
      </w:pPr>
      <w:bookmarkStart w:id="549" w:name="_Hlk137230248"/>
      <w:r w:rsidRPr="003C1A0A">
        <w:rPr>
          <w:rFonts w:asciiTheme="majorBidi" w:hAnsiTheme="majorBidi" w:cstheme="majorBidi"/>
          <w:b/>
          <w:bCs/>
          <w:sz w:val="24"/>
          <w:szCs w:val="24"/>
        </w:rPr>
        <w:t>Description</w:t>
      </w:r>
    </w:p>
    <w:p w14:paraId="57C4FC67" w14:textId="37093175" w:rsidR="00A929EA" w:rsidRPr="003C1A0A" w:rsidRDefault="000F123B" w:rsidP="00A929EA">
      <w:pPr>
        <w:pStyle w:val="ListParagraph"/>
        <w:spacing w:before="100" w:beforeAutospacing="1" w:after="100" w:afterAutospacing="1" w:line="360" w:lineRule="auto"/>
        <w:ind w:left="0" w:right="45"/>
        <w:jc w:val="both"/>
        <w:rPr>
          <w:rFonts w:asciiTheme="majorBidi" w:hAnsiTheme="majorBidi" w:cstheme="majorBidi"/>
          <w:sz w:val="24"/>
          <w:szCs w:val="24"/>
        </w:rPr>
      </w:pPr>
      <w:r w:rsidRPr="003C1A0A">
        <w:rPr>
          <w:rFonts w:asciiTheme="majorBidi" w:hAnsiTheme="majorBidi" w:cstheme="majorBidi"/>
          <w:sz w:val="24"/>
          <w:szCs w:val="24"/>
        </w:rPr>
        <w:t>This module will allow to directly upload csv file or copy paste your own data to create powerful visualization. You will be able to select from numerous visualization types and will be able to view, download and share the visualized data on various platforms.</w:t>
      </w:r>
      <w:r w:rsidR="00C637FF" w:rsidRPr="003C1A0A">
        <w:rPr>
          <w:rFonts w:asciiTheme="majorBidi" w:hAnsiTheme="majorBidi" w:cstheme="majorBidi"/>
          <w:sz w:val="24"/>
          <w:szCs w:val="24"/>
        </w:rPr>
        <w:t xml:space="preserve"> </w:t>
      </w:r>
      <w:r w:rsidR="00A929EA" w:rsidRPr="003C1A0A">
        <w:rPr>
          <w:rFonts w:asciiTheme="majorBidi" w:hAnsiTheme="majorBidi" w:cstheme="majorBidi"/>
          <w:sz w:val="24"/>
          <w:szCs w:val="24"/>
        </w:rPr>
        <w:t xml:space="preserve">Below is the </w:t>
      </w:r>
      <w:ins w:id="550" w:author="Deep Nidhi" w:date="2023-09-11T13:05:00Z">
        <w:r w:rsidR="00B031D5">
          <w:rPr>
            <w:rFonts w:asciiTheme="majorBidi" w:hAnsiTheme="majorBidi" w:cstheme="majorBidi"/>
            <w:sz w:val="24"/>
            <w:szCs w:val="24"/>
          </w:rPr>
          <w:t>description</w:t>
        </w:r>
      </w:ins>
      <w:del w:id="551" w:author="Deep Nidhi" w:date="2023-09-11T13:03:00Z">
        <w:r w:rsidR="00A929EA" w:rsidRPr="003C1A0A" w:rsidDel="00B031D5">
          <w:rPr>
            <w:rFonts w:asciiTheme="majorBidi" w:hAnsiTheme="majorBidi" w:cstheme="majorBidi"/>
            <w:sz w:val="24"/>
            <w:szCs w:val="24"/>
          </w:rPr>
          <w:delText>diagram</w:delText>
        </w:r>
      </w:del>
      <w:r w:rsidR="00A929EA" w:rsidRPr="003C1A0A">
        <w:rPr>
          <w:rFonts w:asciiTheme="majorBidi" w:hAnsiTheme="majorBidi" w:cstheme="majorBidi"/>
          <w:sz w:val="24"/>
          <w:szCs w:val="24"/>
        </w:rPr>
        <w:t xml:space="preserve"> and detailed functionality requirement of this module.</w:t>
      </w:r>
    </w:p>
    <w:p w14:paraId="391CEB4F" w14:textId="2C09B708" w:rsidR="00C637FF" w:rsidRPr="003C1A0A" w:rsidRDefault="00C637FF" w:rsidP="00692568">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lastRenderedPageBreak/>
        <w:t>Functional Requirements</w:t>
      </w: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1250"/>
        <w:gridCol w:w="8050"/>
      </w:tblGrid>
      <w:tr w:rsidR="00C637FF" w:rsidRPr="003C1A0A" w14:paraId="6E78DEB9"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C11F0"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C8EEAB"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module logo at the top left corner of the page.</w:t>
            </w:r>
          </w:p>
        </w:tc>
      </w:tr>
      <w:tr w:rsidR="00C637FF" w:rsidRPr="003C1A0A" w14:paraId="53340CC5"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55FC9"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38702C"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language option at the top right corner of the page.</w:t>
            </w:r>
          </w:p>
        </w:tc>
      </w:tr>
      <w:tr w:rsidR="00C637FF" w:rsidRPr="003C1A0A" w14:paraId="56C3B3BE"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AB1AB"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DEA743"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user icon to the right side of the language option.</w:t>
            </w:r>
          </w:p>
        </w:tc>
      </w:tr>
      <w:tr w:rsidR="00C637FF" w:rsidRPr="003C1A0A" w14:paraId="32844457"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36A59"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A3A881"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a burger menu to the right side of the user icon and allow navigating to the other modules.</w:t>
            </w:r>
          </w:p>
        </w:tc>
      </w:tr>
      <w:tr w:rsidR="00C637FF" w:rsidRPr="003C1A0A" w14:paraId="63761BCE"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E9187"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61AC4D"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following three steps as tabs in the header section of the page-</w:t>
            </w:r>
          </w:p>
          <w:p w14:paraId="7C1BF204" w14:textId="77777777" w:rsidR="00C637FF" w:rsidRPr="003C1A0A" w:rsidRDefault="00C637FF" w:rsidP="00405E8C">
            <w:pPr>
              <w:pStyle w:val="ListParagraph"/>
              <w:numPr>
                <w:ilvl w:val="0"/>
                <w:numId w:val="32"/>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Get Data</w:t>
            </w:r>
          </w:p>
          <w:p w14:paraId="572080CF" w14:textId="77777777" w:rsidR="00C637FF" w:rsidRPr="003C1A0A" w:rsidRDefault="00C637FF" w:rsidP="00405E8C">
            <w:pPr>
              <w:pStyle w:val="ListParagraph"/>
              <w:numPr>
                <w:ilvl w:val="0"/>
                <w:numId w:val="32"/>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Select Visualization Type</w:t>
            </w:r>
          </w:p>
          <w:p w14:paraId="14FA5AB2" w14:textId="77777777" w:rsidR="00C637FF" w:rsidRPr="003C1A0A" w:rsidRDefault="00C637FF" w:rsidP="00405E8C">
            <w:pPr>
              <w:pStyle w:val="ListParagraph"/>
              <w:numPr>
                <w:ilvl w:val="0"/>
                <w:numId w:val="32"/>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Customize Visualization</w:t>
            </w:r>
          </w:p>
        </w:tc>
      </w:tr>
      <w:tr w:rsidR="00C637FF" w:rsidRPr="003C1A0A" w14:paraId="52C82076"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59011"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44BB08"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first step enabled and other two disabled till the time previous step are not completed.</w:t>
            </w:r>
          </w:p>
        </w:tc>
      </w:tr>
      <w:tr w:rsidR="00C637FF" w:rsidRPr="003C1A0A" w14:paraId="0BEE5910"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20B0"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E744"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following two options in the first step -</w:t>
            </w:r>
          </w:p>
          <w:p w14:paraId="7340E1AF" w14:textId="77777777" w:rsidR="00C637FF" w:rsidRPr="003C1A0A" w:rsidRDefault="00C637FF" w:rsidP="00405E8C">
            <w:pPr>
              <w:pStyle w:val="ListParagraph"/>
              <w:numPr>
                <w:ilvl w:val="0"/>
                <w:numId w:val="31"/>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Upload csv file</w:t>
            </w:r>
          </w:p>
          <w:p w14:paraId="1B1EE971" w14:textId="77777777" w:rsidR="00C637FF" w:rsidRPr="003C1A0A" w:rsidRDefault="00C637FF" w:rsidP="00405E8C">
            <w:pPr>
              <w:pStyle w:val="ListParagraph"/>
              <w:numPr>
                <w:ilvl w:val="0"/>
                <w:numId w:val="31"/>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Copy and Paste data</w:t>
            </w:r>
          </w:p>
        </w:tc>
      </w:tr>
      <w:tr w:rsidR="00C637FF" w:rsidRPr="003C1A0A" w14:paraId="05BC68B0"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7974"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CF2B48"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option to select one of the visualizations in the second step.</w:t>
            </w:r>
          </w:p>
        </w:tc>
      </w:tr>
      <w:tr w:rsidR="00C637FF" w:rsidRPr="003C1A0A" w14:paraId="0ADD2C5B"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8E169"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8</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BC38D5"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Provide the option to customize the visualizations in the third step. </w:t>
            </w:r>
          </w:p>
        </w:tc>
      </w:tr>
      <w:tr w:rsidR="00C637FF" w:rsidRPr="003C1A0A" w14:paraId="489664BA"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64F7"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9</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5D43A2"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following customization options -</w:t>
            </w:r>
          </w:p>
          <w:p w14:paraId="08F8408C" w14:textId="77777777" w:rsidR="00C637FF" w:rsidRPr="003C1A0A" w:rsidRDefault="00C637FF" w:rsidP="00405E8C">
            <w:pPr>
              <w:pStyle w:val="ListParagraph"/>
              <w:numPr>
                <w:ilvl w:val="0"/>
                <w:numId w:val="33"/>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Color</w:t>
            </w:r>
          </w:p>
          <w:p w14:paraId="36D0F228" w14:textId="77777777" w:rsidR="00C637FF" w:rsidRPr="003C1A0A" w:rsidRDefault="00C637FF" w:rsidP="00405E8C">
            <w:pPr>
              <w:pStyle w:val="ListParagraph"/>
              <w:numPr>
                <w:ilvl w:val="0"/>
                <w:numId w:val="33"/>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Chart Title</w:t>
            </w:r>
          </w:p>
          <w:p w14:paraId="08E6C452" w14:textId="77777777" w:rsidR="00C637FF" w:rsidRPr="003C1A0A" w:rsidRDefault="00C637FF" w:rsidP="00405E8C">
            <w:pPr>
              <w:pStyle w:val="ListParagraph"/>
              <w:numPr>
                <w:ilvl w:val="0"/>
                <w:numId w:val="33"/>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Data label</w:t>
            </w:r>
          </w:p>
          <w:p w14:paraId="180644D3" w14:textId="77777777" w:rsidR="00C637FF" w:rsidRPr="003C1A0A" w:rsidRDefault="00C637FF" w:rsidP="00405E8C">
            <w:pPr>
              <w:pStyle w:val="ListParagraph"/>
              <w:numPr>
                <w:ilvl w:val="0"/>
                <w:numId w:val="33"/>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Axes</w:t>
            </w:r>
          </w:p>
          <w:p w14:paraId="438B0D9F" w14:textId="77777777" w:rsidR="00C637FF" w:rsidRPr="003C1A0A" w:rsidRDefault="00C637FF" w:rsidP="00405E8C">
            <w:pPr>
              <w:pStyle w:val="ListParagraph"/>
              <w:numPr>
                <w:ilvl w:val="0"/>
                <w:numId w:val="33"/>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Legend</w:t>
            </w:r>
          </w:p>
        </w:tc>
      </w:tr>
      <w:tr w:rsidR="00C637FF" w:rsidRPr="003C1A0A" w14:paraId="37BFB78A"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16DA"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10</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B07686"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option to edit the data.</w:t>
            </w:r>
          </w:p>
        </w:tc>
      </w:tr>
      <w:tr w:rsidR="00C637FF" w:rsidRPr="003C1A0A" w14:paraId="016A46E4"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10033"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11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A180EA"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following actions to perform on the visualization data-</w:t>
            </w:r>
          </w:p>
          <w:p w14:paraId="76DB696C" w14:textId="77777777" w:rsidR="00C637FF" w:rsidRPr="003C1A0A" w:rsidRDefault="00C637FF" w:rsidP="00405E8C">
            <w:pPr>
              <w:pStyle w:val="ListParagraph"/>
              <w:numPr>
                <w:ilvl w:val="0"/>
                <w:numId w:val="34"/>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Print</w:t>
            </w:r>
          </w:p>
          <w:p w14:paraId="5A683AF6" w14:textId="77777777" w:rsidR="00C637FF" w:rsidRPr="003C1A0A" w:rsidRDefault="00C637FF" w:rsidP="00405E8C">
            <w:pPr>
              <w:pStyle w:val="ListParagraph"/>
              <w:numPr>
                <w:ilvl w:val="0"/>
                <w:numId w:val="34"/>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Full screen</w:t>
            </w:r>
          </w:p>
          <w:p w14:paraId="6BAACA67" w14:textId="77777777" w:rsidR="00C637FF" w:rsidRPr="003C1A0A" w:rsidRDefault="00C637FF" w:rsidP="00405E8C">
            <w:pPr>
              <w:pStyle w:val="ListParagraph"/>
              <w:numPr>
                <w:ilvl w:val="0"/>
                <w:numId w:val="34"/>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Download</w:t>
            </w:r>
          </w:p>
          <w:p w14:paraId="1223C5DC" w14:textId="77777777" w:rsidR="00C637FF" w:rsidRPr="003C1A0A" w:rsidRDefault="00C637FF" w:rsidP="00405E8C">
            <w:pPr>
              <w:pStyle w:val="ListParagraph"/>
              <w:numPr>
                <w:ilvl w:val="0"/>
                <w:numId w:val="34"/>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Share</w:t>
            </w:r>
          </w:p>
        </w:tc>
      </w:tr>
    </w:tbl>
    <w:p w14:paraId="58CA689F" w14:textId="2CCC9FFC" w:rsidR="000F123B" w:rsidRPr="003C1A0A" w:rsidRDefault="00BB0C8B" w:rsidP="0021378E">
      <w:pPr>
        <w:pStyle w:val="Heading3"/>
        <w:rPr>
          <w:rFonts w:asciiTheme="majorBidi" w:hAnsiTheme="majorBidi"/>
        </w:rPr>
      </w:pPr>
      <w:bookmarkStart w:id="552" w:name="_Toc145327314"/>
      <w:r w:rsidRPr="003C1A0A">
        <w:rPr>
          <w:rFonts w:asciiTheme="majorBidi" w:hAnsiTheme="majorBidi"/>
        </w:rPr>
        <w:t>4</w:t>
      </w:r>
      <w:r w:rsidR="00BF146B" w:rsidRPr="003C1A0A">
        <w:rPr>
          <w:rFonts w:asciiTheme="majorBidi" w:hAnsiTheme="majorBidi"/>
        </w:rPr>
        <w:t>.1.</w:t>
      </w:r>
      <w:del w:id="553" w:author="Deep Nidhi" w:date="2023-09-06T18:02:00Z">
        <w:r w:rsidR="003D069F" w:rsidRPr="003C1A0A" w:rsidDel="00D02B3D">
          <w:rPr>
            <w:rFonts w:asciiTheme="majorBidi" w:hAnsiTheme="majorBidi"/>
          </w:rPr>
          <w:delText>6</w:delText>
        </w:r>
        <w:r w:rsidR="00BF146B" w:rsidRPr="003C1A0A" w:rsidDel="00D02B3D">
          <w:rPr>
            <w:rFonts w:asciiTheme="majorBidi" w:hAnsiTheme="majorBidi"/>
          </w:rPr>
          <w:delText xml:space="preserve"> </w:delText>
        </w:r>
      </w:del>
      <w:ins w:id="554" w:author="Deep Nidhi" w:date="2023-09-07T19:04:00Z">
        <w:r w:rsidR="008C60D3">
          <w:rPr>
            <w:rFonts w:asciiTheme="majorBidi" w:hAnsiTheme="majorBidi"/>
          </w:rPr>
          <w:t>6</w:t>
        </w:r>
      </w:ins>
      <w:ins w:id="555" w:author="Deep Nidhi" w:date="2023-09-06T18:02:00Z">
        <w:r w:rsidR="00D02B3D" w:rsidRPr="003C1A0A">
          <w:rPr>
            <w:rFonts w:asciiTheme="majorBidi" w:hAnsiTheme="majorBidi"/>
          </w:rPr>
          <w:t xml:space="preserve"> </w:t>
        </w:r>
      </w:ins>
      <w:r w:rsidR="000F123B" w:rsidRPr="003C1A0A">
        <w:rPr>
          <w:rFonts w:asciiTheme="majorBidi" w:hAnsiTheme="majorBidi"/>
        </w:rPr>
        <w:t>Open API</w:t>
      </w:r>
      <w:bookmarkEnd w:id="552"/>
    </w:p>
    <w:p w14:paraId="507C66C3" w14:textId="77777777" w:rsidR="00BF146B" w:rsidRPr="003C1A0A" w:rsidRDefault="00BF146B" w:rsidP="00BF146B">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2758777B" w14:textId="4950A0B3" w:rsidR="00A929EA" w:rsidRPr="003C1A0A" w:rsidRDefault="000F123B" w:rsidP="00A929EA">
      <w:pPr>
        <w:pStyle w:val="ListParagraph"/>
        <w:spacing w:before="100" w:beforeAutospacing="1" w:after="100" w:afterAutospacing="1" w:line="360" w:lineRule="auto"/>
        <w:ind w:left="0" w:right="45"/>
        <w:jc w:val="both"/>
        <w:rPr>
          <w:rFonts w:asciiTheme="majorBidi" w:hAnsiTheme="majorBidi" w:cstheme="majorBidi"/>
          <w:sz w:val="24"/>
          <w:szCs w:val="24"/>
        </w:rPr>
      </w:pPr>
      <w:r w:rsidRPr="003C1A0A">
        <w:rPr>
          <w:rFonts w:asciiTheme="majorBidi" w:hAnsiTheme="majorBidi" w:cstheme="majorBidi"/>
          <w:sz w:val="24"/>
          <w:szCs w:val="24"/>
        </w:rPr>
        <w:t>This module will allow to generate open APIs based on the selected parameters. You will have the option to select Indicator, Area, Time period and Source and create request and response as per the selected options. You will be able to copy the generated response.</w:t>
      </w:r>
      <w:r w:rsidR="0037239E" w:rsidRPr="003C1A0A">
        <w:rPr>
          <w:rFonts w:asciiTheme="majorBidi" w:hAnsiTheme="majorBidi" w:cstheme="majorBidi"/>
          <w:sz w:val="24"/>
          <w:szCs w:val="24"/>
        </w:rPr>
        <w:t xml:space="preserve"> </w:t>
      </w:r>
      <w:r w:rsidR="00A929EA" w:rsidRPr="003C1A0A">
        <w:rPr>
          <w:rFonts w:asciiTheme="majorBidi" w:hAnsiTheme="majorBidi" w:cstheme="majorBidi"/>
          <w:sz w:val="24"/>
          <w:szCs w:val="24"/>
        </w:rPr>
        <w:t>Below is the</w:t>
      </w:r>
      <w:ins w:id="556" w:author="Deep Nidhi" w:date="2023-09-11T12:56:00Z">
        <w:r w:rsidR="00F7624A">
          <w:rPr>
            <w:rFonts w:asciiTheme="majorBidi" w:hAnsiTheme="majorBidi" w:cstheme="majorBidi"/>
            <w:sz w:val="24"/>
            <w:szCs w:val="24"/>
          </w:rPr>
          <w:t xml:space="preserve"> brief description and</w:t>
        </w:r>
      </w:ins>
      <w:r w:rsidR="00A929EA" w:rsidRPr="003C1A0A">
        <w:rPr>
          <w:rFonts w:asciiTheme="majorBidi" w:hAnsiTheme="majorBidi" w:cstheme="majorBidi"/>
          <w:sz w:val="24"/>
          <w:szCs w:val="24"/>
        </w:rPr>
        <w:t xml:space="preserve"> </w:t>
      </w:r>
      <w:del w:id="557" w:author="Deep Nidhi" w:date="2023-09-11T12:51:00Z">
        <w:r w:rsidR="00A929EA" w:rsidRPr="003C1A0A" w:rsidDel="00F7624A">
          <w:rPr>
            <w:rFonts w:asciiTheme="majorBidi" w:hAnsiTheme="majorBidi" w:cstheme="majorBidi"/>
            <w:sz w:val="24"/>
            <w:szCs w:val="24"/>
          </w:rPr>
          <w:delText xml:space="preserve">diagram </w:delText>
        </w:r>
      </w:del>
      <w:del w:id="558" w:author="Deep Nidhi" w:date="2023-09-11T12:56:00Z">
        <w:r w:rsidR="00A929EA" w:rsidRPr="003C1A0A" w:rsidDel="00F7624A">
          <w:rPr>
            <w:rFonts w:asciiTheme="majorBidi" w:hAnsiTheme="majorBidi" w:cstheme="majorBidi"/>
            <w:sz w:val="24"/>
            <w:szCs w:val="24"/>
          </w:rPr>
          <w:delText xml:space="preserve">and </w:delText>
        </w:r>
      </w:del>
      <w:r w:rsidR="00A929EA" w:rsidRPr="003C1A0A">
        <w:rPr>
          <w:rFonts w:asciiTheme="majorBidi" w:hAnsiTheme="majorBidi" w:cstheme="majorBidi"/>
          <w:sz w:val="24"/>
          <w:szCs w:val="24"/>
        </w:rPr>
        <w:t>detailed functionality requirement of this module.</w:t>
      </w:r>
    </w:p>
    <w:p w14:paraId="6518A8B1" w14:textId="77777777" w:rsidR="00C637FF" w:rsidRPr="003C1A0A" w:rsidRDefault="00C637FF" w:rsidP="00C637FF">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Functional Requirements</w:t>
      </w: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1250"/>
        <w:gridCol w:w="8050"/>
        <w:tblGridChange w:id="559">
          <w:tblGrid>
            <w:gridCol w:w="1250"/>
            <w:gridCol w:w="8050"/>
          </w:tblGrid>
        </w:tblGridChange>
      </w:tblGrid>
      <w:tr w:rsidR="00C637FF" w:rsidRPr="003C1A0A" w14:paraId="439E679B"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C6C08"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997807"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module logo at the top left corner of the page.</w:t>
            </w:r>
          </w:p>
        </w:tc>
      </w:tr>
      <w:tr w:rsidR="00C637FF" w:rsidRPr="003C1A0A" w14:paraId="532905DF"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96E97"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14630F"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language option at the top right corner of the page.</w:t>
            </w:r>
          </w:p>
        </w:tc>
      </w:tr>
      <w:tr w:rsidR="00C637FF" w:rsidRPr="003C1A0A" w14:paraId="2542D0DD"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32A87"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137A2D"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user icon to the right side of the language option.</w:t>
            </w:r>
          </w:p>
        </w:tc>
      </w:tr>
      <w:tr w:rsidR="00C637FF" w:rsidRPr="003C1A0A" w14:paraId="423F6A01"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370D3"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1C0D85"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a burger menu to the right side of the user icon and allow navigating to the other modules.</w:t>
            </w:r>
          </w:p>
        </w:tc>
      </w:tr>
      <w:tr w:rsidR="00C637FF" w:rsidRPr="003C1A0A" w14:paraId="44156473" w14:textId="77777777" w:rsidTr="00F7624A">
        <w:tblPrEx>
          <w:tblW w:w="9300" w:type="dxa"/>
          <w:tblBorders>
            <w:top w:val="nil"/>
            <w:left w:val="nil"/>
            <w:bottom w:val="nil"/>
            <w:right w:val="nil"/>
            <w:insideH w:val="nil"/>
            <w:insideV w:val="nil"/>
          </w:tblBorders>
          <w:tblLayout w:type="fixed"/>
          <w:tblLook w:val="0600" w:firstRow="0" w:lastRow="0" w:firstColumn="0" w:lastColumn="0" w:noHBand="1" w:noVBand="1"/>
          <w:tblPrExChange w:id="560" w:author="Deep Nidhi" w:date="2023-09-11T12:57:00Z">
            <w:tblPrEx>
              <w:tblW w:w="9300" w:type="dxa"/>
              <w:tblBorders>
                <w:top w:val="nil"/>
                <w:left w:val="nil"/>
                <w:bottom w:val="nil"/>
                <w:right w:val="nil"/>
                <w:insideH w:val="nil"/>
                <w:insideV w:val="nil"/>
              </w:tblBorders>
              <w:tblLayout w:type="fixed"/>
              <w:tblLook w:val="0600" w:firstRow="0" w:lastRow="0" w:firstColumn="0" w:lastColumn="0" w:noHBand="1" w:noVBand="1"/>
            </w:tblPrEx>
          </w:tblPrExChange>
        </w:tblPrEx>
        <w:trPr>
          <w:trHeight w:val="2094"/>
          <w:trPrChange w:id="561" w:author="Deep Nidhi" w:date="2023-09-11T12:57:00Z">
            <w:trPr>
              <w:trHeight w:val="303"/>
            </w:trPr>
          </w:trPrChange>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562" w:author="Deep Nidhi" w:date="2023-09-11T12:57:00Z">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5D2752B"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Change w:id="563" w:author="Deep Nidhi" w:date="2023-09-11T12:57:00Z">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tcPrChange>
          </w:tcPr>
          <w:p w14:paraId="45E5AD11"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following options to select-</w:t>
            </w:r>
          </w:p>
          <w:p w14:paraId="172D32BB" w14:textId="77777777" w:rsidR="00C637FF" w:rsidRPr="003C1A0A" w:rsidRDefault="00C637FF" w:rsidP="00405E8C">
            <w:pPr>
              <w:pStyle w:val="ListParagraph"/>
              <w:numPr>
                <w:ilvl w:val="0"/>
                <w:numId w:val="32"/>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Indicator</w:t>
            </w:r>
          </w:p>
          <w:p w14:paraId="3BFFE356" w14:textId="77777777" w:rsidR="00C637FF" w:rsidRPr="003C1A0A" w:rsidRDefault="00C637FF" w:rsidP="00405E8C">
            <w:pPr>
              <w:pStyle w:val="ListParagraph"/>
              <w:numPr>
                <w:ilvl w:val="0"/>
                <w:numId w:val="32"/>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Area</w:t>
            </w:r>
          </w:p>
          <w:p w14:paraId="62C124F2" w14:textId="77777777" w:rsidR="00C637FF" w:rsidRPr="003C1A0A" w:rsidRDefault="00C637FF" w:rsidP="00405E8C">
            <w:pPr>
              <w:pStyle w:val="ListParagraph"/>
              <w:numPr>
                <w:ilvl w:val="0"/>
                <w:numId w:val="32"/>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Time period</w:t>
            </w:r>
          </w:p>
          <w:p w14:paraId="26B3356D" w14:textId="77777777" w:rsidR="00C637FF" w:rsidRPr="003C1A0A" w:rsidRDefault="00C637FF" w:rsidP="00405E8C">
            <w:pPr>
              <w:pStyle w:val="ListParagraph"/>
              <w:numPr>
                <w:ilvl w:val="0"/>
                <w:numId w:val="32"/>
              </w:num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Source</w:t>
            </w:r>
          </w:p>
        </w:tc>
      </w:tr>
      <w:tr w:rsidR="00C637FF" w:rsidRPr="003C1A0A" w14:paraId="470DCD58"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B5F0E"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3A564E"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an option “Show where data exist” with each that will enable the options which has the data for the selected parameter.</w:t>
            </w:r>
          </w:p>
        </w:tc>
      </w:tr>
      <w:tr w:rsidR="00C637FF" w:rsidRPr="003C1A0A" w14:paraId="7A7DEA9E"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B8F18"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8</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FD7BA9"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information icon at the top right corner to view the selected parameters.</w:t>
            </w:r>
          </w:p>
        </w:tc>
      </w:tr>
      <w:tr w:rsidR="00C637FF" w:rsidRPr="003C1A0A" w14:paraId="5D674F71"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EA2A3"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9</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D22F25"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reset button to the right side of information icon to clear the selections.</w:t>
            </w:r>
          </w:p>
        </w:tc>
      </w:tr>
      <w:tr w:rsidR="00C637FF" w:rsidRPr="003C1A0A" w14:paraId="7D0C167F"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F9A4F"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10</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AFB6FE"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a plus button at the bottom right corner of the page to confirm the selections and show it at the bottom as one record.</w:t>
            </w:r>
          </w:p>
        </w:tc>
      </w:tr>
      <w:tr w:rsidR="00C637FF" w:rsidRPr="003C1A0A" w14:paraId="212C7CDC"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7F973"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B99F99"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button “Generate API” at the bottom of the pop-up window.</w:t>
            </w:r>
          </w:p>
        </w:tc>
      </w:tr>
      <w:tr w:rsidR="00C637FF" w:rsidRPr="003C1A0A" w14:paraId="1A3F9B03"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EDA50"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CA1976"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Show the generated request and responsive in a pop-up window when clicking on the generate API button.</w:t>
            </w:r>
          </w:p>
        </w:tc>
      </w:tr>
      <w:tr w:rsidR="00C637FF" w:rsidRPr="003C1A0A" w14:paraId="0E1470D7"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A7F16"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REQ 13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5A1CED" w14:textId="77777777" w:rsidR="00C637FF" w:rsidRPr="003C1A0A" w:rsidRDefault="00C637FF" w:rsidP="00202764">
            <w:pPr>
              <w:spacing w:after="0"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option to copy both texts separately at the top right corner of the pop-up window.</w:t>
            </w:r>
          </w:p>
        </w:tc>
      </w:tr>
    </w:tbl>
    <w:p w14:paraId="37108E51" w14:textId="5FDC86CA" w:rsidR="00E86549" w:rsidRPr="003C1A0A" w:rsidRDefault="00BB0C8B" w:rsidP="0021378E">
      <w:pPr>
        <w:pStyle w:val="Heading3"/>
        <w:rPr>
          <w:rFonts w:asciiTheme="majorBidi" w:hAnsiTheme="majorBidi"/>
        </w:rPr>
      </w:pPr>
      <w:bookmarkStart w:id="564" w:name="_Toc145327315"/>
      <w:bookmarkEnd w:id="549"/>
      <w:r w:rsidRPr="003C1A0A">
        <w:rPr>
          <w:rFonts w:asciiTheme="majorBidi" w:hAnsiTheme="majorBidi"/>
        </w:rPr>
        <w:t>4</w:t>
      </w:r>
      <w:r w:rsidR="00BF146B" w:rsidRPr="003C1A0A">
        <w:rPr>
          <w:rFonts w:asciiTheme="majorBidi" w:hAnsiTheme="majorBidi"/>
        </w:rPr>
        <w:t>.1.</w:t>
      </w:r>
      <w:del w:id="565" w:author="Deep Nidhi" w:date="2023-09-06T18:02:00Z">
        <w:r w:rsidR="009915AF" w:rsidRPr="003C1A0A" w:rsidDel="00214ABA">
          <w:rPr>
            <w:rFonts w:asciiTheme="majorBidi" w:hAnsiTheme="majorBidi"/>
          </w:rPr>
          <w:delText>7</w:delText>
        </w:r>
        <w:r w:rsidR="00BF146B" w:rsidRPr="003C1A0A" w:rsidDel="00214ABA">
          <w:rPr>
            <w:rFonts w:asciiTheme="majorBidi" w:hAnsiTheme="majorBidi"/>
          </w:rPr>
          <w:delText xml:space="preserve"> </w:delText>
        </w:r>
      </w:del>
      <w:ins w:id="566" w:author="Deep Nidhi" w:date="2023-09-07T19:04:00Z">
        <w:r w:rsidR="008C60D3">
          <w:rPr>
            <w:rFonts w:asciiTheme="majorBidi" w:hAnsiTheme="majorBidi"/>
          </w:rPr>
          <w:t>7</w:t>
        </w:r>
      </w:ins>
      <w:ins w:id="567" w:author="Deep Nidhi" w:date="2023-09-06T18:02:00Z">
        <w:r w:rsidR="00214ABA" w:rsidRPr="003C1A0A">
          <w:rPr>
            <w:rFonts w:asciiTheme="majorBidi" w:hAnsiTheme="majorBidi"/>
          </w:rPr>
          <w:t xml:space="preserve"> </w:t>
        </w:r>
      </w:ins>
      <w:r w:rsidR="00E86549" w:rsidRPr="003C1A0A">
        <w:rPr>
          <w:rFonts w:asciiTheme="majorBidi" w:hAnsiTheme="majorBidi"/>
        </w:rPr>
        <w:t>Resources</w:t>
      </w:r>
      <w:bookmarkEnd w:id="564"/>
    </w:p>
    <w:p w14:paraId="06109200" w14:textId="77777777" w:rsidR="00BF146B" w:rsidRPr="003C1A0A" w:rsidRDefault="00BF146B" w:rsidP="00BF146B">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Description</w:t>
      </w:r>
    </w:p>
    <w:p w14:paraId="11308EC6" w14:textId="293AEA8D" w:rsidR="00E86549" w:rsidRPr="003C1A0A" w:rsidRDefault="00E86549" w:rsidP="00E86549">
      <w:pPr>
        <w:spacing w:before="100" w:beforeAutospacing="1" w:after="100" w:afterAutospacing="1" w:line="360" w:lineRule="auto"/>
        <w:jc w:val="both"/>
        <w:rPr>
          <w:rFonts w:asciiTheme="majorBidi" w:eastAsia="Times New Roman" w:hAnsiTheme="majorBidi" w:cstheme="majorBidi"/>
          <w:color w:val="auto"/>
          <w:sz w:val="24"/>
          <w:szCs w:val="24"/>
          <w:lang w:bidi="hi-IN"/>
        </w:rPr>
      </w:pPr>
      <w:r w:rsidRPr="003C1A0A">
        <w:rPr>
          <w:rFonts w:asciiTheme="majorBidi" w:hAnsiTheme="majorBidi" w:cstheme="majorBidi"/>
          <w:sz w:val="24"/>
          <w:szCs w:val="24"/>
        </w:rPr>
        <w:t xml:space="preserve">This module will </w:t>
      </w:r>
      <w:r w:rsidR="000F123B" w:rsidRPr="003C1A0A">
        <w:rPr>
          <w:rFonts w:asciiTheme="majorBidi" w:hAnsiTheme="majorBidi" w:cstheme="majorBidi"/>
          <w:sz w:val="24"/>
          <w:szCs w:val="24"/>
        </w:rPr>
        <w:t xml:space="preserve">contain four </w:t>
      </w:r>
      <w:del w:id="568" w:author="Deep Nidhi" w:date="2023-09-11T17:46:00Z">
        <w:r w:rsidR="000F123B" w:rsidRPr="003C1A0A" w:rsidDel="00735BBD">
          <w:rPr>
            <w:rFonts w:asciiTheme="majorBidi" w:hAnsiTheme="majorBidi" w:cstheme="majorBidi"/>
            <w:sz w:val="24"/>
            <w:szCs w:val="24"/>
          </w:rPr>
          <w:delText>sub-module</w:delText>
        </w:r>
      </w:del>
      <w:ins w:id="569" w:author="Deep Nidhi" w:date="2023-09-11T17:46:00Z">
        <w:r w:rsidR="00735BBD">
          <w:rPr>
            <w:rFonts w:asciiTheme="majorBidi" w:hAnsiTheme="majorBidi" w:cstheme="majorBidi"/>
            <w:sz w:val="24"/>
            <w:szCs w:val="24"/>
          </w:rPr>
          <w:t>submodule</w:t>
        </w:r>
      </w:ins>
      <w:r w:rsidR="000F123B" w:rsidRPr="003C1A0A">
        <w:rPr>
          <w:rFonts w:asciiTheme="majorBidi" w:hAnsiTheme="majorBidi" w:cstheme="majorBidi"/>
          <w:sz w:val="24"/>
          <w:szCs w:val="24"/>
        </w:rPr>
        <w:t>s i.e., Publications, Documents, Links and Download Datasets. This module will be</w:t>
      </w:r>
      <w:r w:rsidRPr="003C1A0A">
        <w:rPr>
          <w:rFonts w:asciiTheme="majorBidi" w:hAnsiTheme="majorBidi" w:cstheme="majorBidi"/>
          <w:sz w:val="24"/>
          <w:szCs w:val="24"/>
        </w:rPr>
        <w:t xml:space="preserve"> developed to provide a repository of the reference documents</w:t>
      </w:r>
      <w:del w:id="570" w:author="Deep Nidhi" w:date="2023-09-07T12:26:00Z">
        <w:r w:rsidR="000F123B" w:rsidRPr="003C1A0A" w:rsidDel="008F65F7">
          <w:rPr>
            <w:rFonts w:asciiTheme="majorBidi" w:hAnsiTheme="majorBidi" w:cstheme="majorBidi"/>
            <w:sz w:val="24"/>
            <w:szCs w:val="24"/>
          </w:rPr>
          <w:delText>,</w:delText>
        </w:r>
      </w:del>
      <w:r w:rsidR="000F123B" w:rsidRPr="003C1A0A">
        <w:rPr>
          <w:rFonts w:asciiTheme="majorBidi" w:hAnsiTheme="majorBidi" w:cstheme="majorBidi"/>
          <w:sz w:val="24"/>
          <w:szCs w:val="24"/>
        </w:rPr>
        <w:t xml:space="preserve"> </w:t>
      </w:r>
      <w:del w:id="571" w:author="Deep Nidhi" w:date="2023-09-07T12:25:00Z">
        <w:r w:rsidR="000F123B" w:rsidRPr="003C1A0A" w:rsidDel="008F65F7">
          <w:rPr>
            <w:rFonts w:asciiTheme="majorBidi" w:hAnsiTheme="majorBidi" w:cstheme="majorBidi"/>
            <w:sz w:val="24"/>
            <w:szCs w:val="24"/>
          </w:rPr>
          <w:delText>publications</w:delText>
        </w:r>
        <w:r w:rsidRPr="003C1A0A" w:rsidDel="008F65F7">
          <w:rPr>
            <w:rFonts w:asciiTheme="majorBidi" w:hAnsiTheme="majorBidi" w:cstheme="majorBidi"/>
            <w:sz w:val="24"/>
            <w:szCs w:val="24"/>
          </w:rPr>
          <w:delText xml:space="preserve"> </w:delText>
        </w:r>
        <w:r w:rsidR="000F123B" w:rsidRPr="003C1A0A" w:rsidDel="008F65F7">
          <w:rPr>
            <w:rFonts w:asciiTheme="majorBidi" w:hAnsiTheme="majorBidi" w:cstheme="majorBidi"/>
            <w:sz w:val="24"/>
            <w:szCs w:val="24"/>
          </w:rPr>
          <w:delText xml:space="preserve">and datasets </w:delText>
        </w:r>
      </w:del>
      <w:r w:rsidRPr="003C1A0A">
        <w:rPr>
          <w:rFonts w:asciiTheme="majorBidi" w:hAnsiTheme="majorBidi" w:cstheme="majorBidi"/>
          <w:sz w:val="24"/>
          <w:szCs w:val="24"/>
        </w:rPr>
        <w:t>related to the platform and will be accessible for the public users. It will allow to view and download the reference documents, URL and links</w:t>
      </w:r>
      <w:r w:rsidR="000F123B" w:rsidRPr="003C1A0A">
        <w:rPr>
          <w:rFonts w:asciiTheme="majorBidi" w:hAnsiTheme="majorBidi" w:cstheme="majorBidi"/>
          <w:sz w:val="24"/>
          <w:szCs w:val="24"/>
        </w:rPr>
        <w:t>.</w:t>
      </w:r>
      <w:r w:rsidR="006F49E7" w:rsidRPr="003C1A0A">
        <w:rPr>
          <w:rFonts w:asciiTheme="majorBidi" w:hAnsiTheme="majorBidi" w:cstheme="majorBidi"/>
          <w:sz w:val="24"/>
          <w:szCs w:val="24"/>
        </w:rPr>
        <w:t xml:space="preserve"> </w:t>
      </w:r>
      <w:r w:rsidR="006F49E7" w:rsidRPr="003C1A0A">
        <w:rPr>
          <w:rFonts w:asciiTheme="majorBidi" w:eastAsia="Times New Roman" w:hAnsiTheme="majorBidi" w:cstheme="majorBidi"/>
          <w:color w:val="auto"/>
          <w:sz w:val="24"/>
          <w:szCs w:val="24"/>
          <w:lang w:bidi="hi-IN"/>
        </w:rPr>
        <w:t>Please find below the detailed specification outlining the functionality requirement of this module.</w:t>
      </w:r>
    </w:p>
    <w:p w14:paraId="0A05A0DA" w14:textId="77777777" w:rsidR="0037239E" w:rsidRPr="003C1A0A" w:rsidRDefault="0037239E" w:rsidP="0037239E">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Functional Requirements</w:t>
      </w: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1250"/>
        <w:gridCol w:w="8050"/>
      </w:tblGrid>
      <w:tr w:rsidR="0037239E" w:rsidRPr="003C1A0A" w14:paraId="757C073B"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87DC6"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FDDFB6"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platform logo at the top left corner of the page.</w:t>
            </w:r>
          </w:p>
        </w:tc>
      </w:tr>
      <w:tr w:rsidR="0037239E" w:rsidRPr="003C1A0A" w14:paraId="248C675D"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E5287"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20D4B1"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language option at the top right corner of the page.</w:t>
            </w:r>
          </w:p>
        </w:tc>
      </w:tr>
      <w:tr w:rsidR="0037239E" w:rsidRPr="003C1A0A" w14:paraId="02A4C907"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62531"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AD8A71"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user icon to the right side of the language option.</w:t>
            </w:r>
          </w:p>
        </w:tc>
      </w:tr>
      <w:tr w:rsidR="0037239E" w:rsidRPr="003C1A0A" w14:paraId="32166D66"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0B8F6"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845750"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a burger menu to the right side of the user icon and allow navigating to the other modules.</w:t>
            </w:r>
          </w:p>
        </w:tc>
      </w:tr>
      <w:tr w:rsidR="0037239E" w:rsidRPr="003C1A0A" w14:paraId="067B6429"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FA861"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9B438D"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Resources banner image on top of the page.</w:t>
            </w:r>
          </w:p>
        </w:tc>
      </w:tr>
      <w:tr w:rsidR="0037239E" w:rsidRPr="003C1A0A" w14:paraId="458333D3"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E324A"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9C1FF8"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resources in rows grouped by Documents and Links.</w:t>
            </w:r>
          </w:p>
        </w:tc>
      </w:tr>
      <w:tr w:rsidR="0037239E" w:rsidRPr="003C1A0A" w14:paraId="23217291" w14:textId="77777777" w:rsidTr="00202764">
        <w:trPr>
          <w:trHeight w:val="405"/>
        </w:trPr>
        <w:tc>
          <w:tcPr>
            <w:tcW w:w="1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681179"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050" w:type="dxa"/>
            <w:tcBorders>
              <w:top w:val="nil"/>
              <w:left w:val="nil"/>
              <w:bottom w:val="single" w:sz="8" w:space="0" w:color="000000"/>
              <w:right w:val="single" w:sz="8" w:space="0" w:color="000000"/>
            </w:tcBorders>
            <w:tcMar>
              <w:top w:w="100" w:type="dxa"/>
              <w:left w:w="100" w:type="dxa"/>
              <w:bottom w:w="100" w:type="dxa"/>
              <w:right w:w="100" w:type="dxa"/>
            </w:tcMar>
          </w:tcPr>
          <w:p w14:paraId="14733769"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each resource with its image, name, description, link to document or URL.</w:t>
            </w:r>
          </w:p>
        </w:tc>
      </w:tr>
      <w:tr w:rsidR="0037239E" w:rsidRPr="003C1A0A" w14:paraId="53C6BE33" w14:textId="77777777" w:rsidTr="00202764">
        <w:trPr>
          <w:trHeight w:val="480"/>
        </w:trPr>
        <w:tc>
          <w:tcPr>
            <w:tcW w:w="1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34D9B9"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8</w:t>
            </w:r>
          </w:p>
        </w:tc>
        <w:tc>
          <w:tcPr>
            <w:tcW w:w="8050" w:type="dxa"/>
            <w:tcBorders>
              <w:top w:val="nil"/>
              <w:left w:val="nil"/>
              <w:bottom w:val="single" w:sz="8" w:space="0" w:color="000000"/>
              <w:right w:val="single" w:sz="8" w:space="0" w:color="000000"/>
            </w:tcBorders>
            <w:tcMar>
              <w:top w:w="100" w:type="dxa"/>
              <w:left w:w="100" w:type="dxa"/>
              <w:bottom w:w="100" w:type="dxa"/>
              <w:right w:w="100" w:type="dxa"/>
            </w:tcMar>
          </w:tcPr>
          <w:p w14:paraId="67917F1F"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free text search on this page.</w:t>
            </w:r>
          </w:p>
        </w:tc>
      </w:tr>
      <w:tr w:rsidR="0037239E" w:rsidRPr="003C1A0A" w14:paraId="4FEA3225" w14:textId="77777777" w:rsidTr="00202764">
        <w:trPr>
          <w:trHeight w:val="332"/>
        </w:trPr>
        <w:tc>
          <w:tcPr>
            <w:tcW w:w="1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7B80A0"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9</w:t>
            </w:r>
          </w:p>
        </w:tc>
        <w:tc>
          <w:tcPr>
            <w:tcW w:w="8050" w:type="dxa"/>
            <w:tcBorders>
              <w:top w:val="nil"/>
              <w:left w:val="nil"/>
              <w:bottom w:val="single" w:sz="8" w:space="0" w:color="000000"/>
              <w:right w:val="single" w:sz="8" w:space="0" w:color="000000"/>
            </w:tcBorders>
            <w:tcMar>
              <w:top w:w="100" w:type="dxa"/>
              <w:left w:w="100" w:type="dxa"/>
              <w:bottom w:w="100" w:type="dxa"/>
              <w:right w:w="100" w:type="dxa"/>
            </w:tcMar>
          </w:tcPr>
          <w:p w14:paraId="3F022249"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sort the list of resources in alphabetical order.</w:t>
            </w:r>
          </w:p>
        </w:tc>
      </w:tr>
      <w:tr w:rsidR="0037239E" w:rsidRPr="003C1A0A" w14:paraId="78D576B4" w14:textId="77777777" w:rsidTr="00202764">
        <w:trPr>
          <w:trHeight w:val="332"/>
        </w:trPr>
        <w:tc>
          <w:tcPr>
            <w:tcW w:w="125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692974C"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10</w:t>
            </w:r>
          </w:p>
        </w:tc>
        <w:tc>
          <w:tcPr>
            <w:tcW w:w="8050" w:type="dxa"/>
            <w:tcBorders>
              <w:top w:val="nil"/>
              <w:left w:val="nil"/>
              <w:bottom w:val="single" w:sz="4" w:space="0" w:color="auto"/>
              <w:right w:val="single" w:sz="8" w:space="0" w:color="000000"/>
            </w:tcBorders>
            <w:tcMar>
              <w:top w:w="100" w:type="dxa"/>
              <w:left w:w="100" w:type="dxa"/>
              <w:bottom w:w="100" w:type="dxa"/>
              <w:right w:w="100" w:type="dxa"/>
            </w:tcMar>
          </w:tcPr>
          <w:p w14:paraId="20C320FE"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resources by pages with pagination option to customize the view.</w:t>
            </w:r>
          </w:p>
        </w:tc>
      </w:tr>
      <w:tr w:rsidR="0037239E" w:rsidRPr="003C1A0A" w14:paraId="61F45185" w14:textId="77777777" w:rsidTr="00202764">
        <w:trPr>
          <w:trHeight w:val="332"/>
        </w:trPr>
        <w:tc>
          <w:tcPr>
            <w:tcW w:w="125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3037CDB4"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11</w:t>
            </w:r>
          </w:p>
        </w:tc>
        <w:tc>
          <w:tcPr>
            <w:tcW w:w="805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7DB4509"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same menu options in the bottom along with the MauStats logo.</w:t>
            </w:r>
          </w:p>
        </w:tc>
      </w:tr>
      <w:tr w:rsidR="0037239E" w:rsidRPr="003C1A0A" w14:paraId="56988471" w14:textId="77777777" w:rsidTr="00202764">
        <w:trPr>
          <w:trHeight w:val="332"/>
        </w:trPr>
        <w:tc>
          <w:tcPr>
            <w:tcW w:w="125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4E840B1"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12</w:t>
            </w:r>
          </w:p>
        </w:tc>
        <w:tc>
          <w:tcPr>
            <w:tcW w:w="805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0D06BD4A" w14:textId="77777777" w:rsidR="0037239E" w:rsidRPr="003C1A0A" w:rsidRDefault="0037239E" w:rsidP="0037239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copyright message and other logos in the footer section of the home page.</w:t>
            </w:r>
          </w:p>
        </w:tc>
      </w:tr>
    </w:tbl>
    <w:p w14:paraId="46E4874C" w14:textId="38D97856" w:rsidR="00D7467C" w:rsidRPr="003C1A0A" w:rsidRDefault="00D7467C" w:rsidP="00D7467C">
      <w:pPr>
        <w:pStyle w:val="Heading3"/>
        <w:rPr>
          <w:rFonts w:asciiTheme="majorBidi" w:hAnsiTheme="majorBidi"/>
        </w:rPr>
      </w:pPr>
      <w:bookmarkStart w:id="572" w:name="_Toc145327316"/>
      <w:r w:rsidRPr="003C1A0A">
        <w:rPr>
          <w:rFonts w:asciiTheme="majorBidi" w:hAnsiTheme="majorBidi"/>
        </w:rPr>
        <w:t>4.1.</w:t>
      </w:r>
      <w:del w:id="573" w:author="Deep Nidhi" w:date="2023-09-06T18:02:00Z">
        <w:r w:rsidR="009915AF" w:rsidRPr="003C1A0A" w:rsidDel="00797A53">
          <w:rPr>
            <w:rFonts w:asciiTheme="majorBidi" w:hAnsiTheme="majorBidi"/>
          </w:rPr>
          <w:delText>8</w:delText>
        </w:r>
        <w:r w:rsidRPr="003C1A0A" w:rsidDel="00797A53">
          <w:rPr>
            <w:rFonts w:asciiTheme="majorBidi" w:hAnsiTheme="majorBidi"/>
          </w:rPr>
          <w:delText xml:space="preserve"> </w:delText>
        </w:r>
      </w:del>
      <w:ins w:id="574" w:author="Deep Nidhi" w:date="2023-09-07T19:04:00Z">
        <w:r w:rsidR="008C60D3">
          <w:rPr>
            <w:rFonts w:asciiTheme="majorBidi" w:hAnsiTheme="majorBidi"/>
          </w:rPr>
          <w:t>8</w:t>
        </w:r>
      </w:ins>
      <w:ins w:id="575" w:author="Deep Nidhi" w:date="2023-09-06T18:02:00Z">
        <w:r w:rsidR="00797A53" w:rsidRPr="003C1A0A">
          <w:rPr>
            <w:rFonts w:asciiTheme="majorBidi" w:hAnsiTheme="majorBidi"/>
          </w:rPr>
          <w:t xml:space="preserve"> </w:t>
        </w:r>
      </w:ins>
      <w:r w:rsidRPr="003C1A0A">
        <w:rPr>
          <w:rFonts w:asciiTheme="majorBidi" w:hAnsiTheme="majorBidi"/>
        </w:rPr>
        <w:t>About</w:t>
      </w:r>
      <w:bookmarkEnd w:id="572"/>
    </w:p>
    <w:p w14:paraId="482740F5" w14:textId="77777777" w:rsidR="00D7467C" w:rsidRPr="003C1A0A" w:rsidRDefault="00D7467C" w:rsidP="00D7467C">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24F3C262" w14:textId="77777777" w:rsidR="00D7467C" w:rsidRPr="003C1A0A" w:rsidRDefault="00D7467C" w:rsidP="00D7467C">
      <w:pPr>
        <w:spacing w:before="100" w:beforeAutospacing="1" w:after="100" w:afterAutospacing="1" w:line="360" w:lineRule="auto"/>
        <w:jc w:val="both"/>
        <w:rPr>
          <w:rFonts w:asciiTheme="majorBidi" w:eastAsia="Times New Roman" w:hAnsiTheme="majorBidi" w:cstheme="majorBidi"/>
          <w:color w:val="auto"/>
          <w:sz w:val="24"/>
          <w:szCs w:val="24"/>
          <w:lang w:bidi="hi-IN"/>
        </w:rPr>
      </w:pPr>
      <w:r w:rsidRPr="003C1A0A">
        <w:rPr>
          <w:rFonts w:asciiTheme="majorBidi" w:hAnsiTheme="majorBidi" w:cstheme="majorBidi"/>
          <w:bCs/>
          <w:color w:val="000000" w:themeColor="text1"/>
          <w:sz w:val="24"/>
          <w:szCs w:val="24"/>
        </w:rPr>
        <w:t xml:space="preserve">This module will provide the overview of the MauStats platform and will also comprise of the detailed information on partner organizations, purpose and features of the platform. This module will also present the vision, mission and objectives of the platform highlighting the benefits it will offer to the end users. </w:t>
      </w:r>
      <w:r w:rsidRPr="003C1A0A">
        <w:rPr>
          <w:rFonts w:asciiTheme="majorBidi" w:eastAsia="Times New Roman" w:hAnsiTheme="majorBidi" w:cstheme="majorBidi"/>
          <w:color w:val="auto"/>
          <w:sz w:val="24"/>
          <w:szCs w:val="24"/>
          <w:lang w:bidi="hi-IN"/>
        </w:rPr>
        <w:t>Below mentioned is the functionality requirement of this module.</w:t>
      </w:r>
    </w:p>
    <w:p w14:paraId="3674F91A" w14:textId="77777777" w:rsidR="00D7467C" w:rsidRPr="003C1A0A" w:rsidRDefault="00D7467C" w:rsidP="00D7467C">
      <w:pPr>
        <w:pStyle w:val="Text1"/>
        <w:spacing w:before="100" w:beforeAutospacing="1" w:after="100" w:afterAutospacing="1" w:line="240" w:lineRule="auto"/>
        <w:rPr>
          <w:rFonts w:asciiTheme="majorBidi" w:hAnsiTheme="majorBidi" w:cstheme="majorBidi"/>
          <w:b/>
          <w:bCs/>
        </w:rPr>
      </w:pPr>
      <w:r w:rsidRPr="003C1A0A">
        <w:rPr>
          <w:rFonts w:asciiTheme="majorBidi" w:hAnsiTheme="majorBidi" w:cstheme="majorBidi"/>
          <w:b/>
          <w:bCs/>
        </w:rPr>
        <w:t>Functional Requirements</w:t>
      </w:r>
    </w:p>
    <w:tbl>
      <w:tblPr>
        <w:tblStyle w:val="TableGrid"/>
        <w:tblW w:w="9351" w:type="dxa"/>
        <w:jc w:val="center"/>
        <w:tblLook w:val="04A0" w:firstRow="1" w:lastRow="0" w:firstColumn="1" w:lastColumn="0" w:noHBand="0" w:noVBand="1"/>
      </w:tblPr>
      <w:tblGrid>
        <w:gridCol w:w="1165"/>
        <w:gridCol w:w="8186"/>
      </w:tblGrid>
      <w:tr w:rsidR="00D7467C" w:rsidRPr="003C1A0A" w14:paraId="2C2658D4" w14:textId="77777777" w:rsidTr="00936D53">
        <w:trPr>
          <w:trHeight w:val="503"/>
          <w:jc w:val="center"/>
        </w:trPr>
        <w:tc>
          <w:tcPr>
            <w:tcW w:w="1165" w:type="dxa"/>
          </w:tcPr>
          <w:p w14:paraId="40852992"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86" w:type="dxa"/>
          </w:tcPr>
          <w:p w14:paraId="4F9898AF"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navigate to about page on the homepage.</w:t>
            </w:r>
          </w:p>
        </w:tc>
      </w:tr>
      <w:tr w:rsidR="00D7467C" w:rsidRPr="003C1A0A" w14:paraId="0C9198F8" w14:textId="77777777" w:rsidTr="00936D53">
        <w:trPr>
          <w:trHeight w:val="503"/>
          <w:jc w:val="center"/>
        </w:trPr>
        <w:tc>
          <w:tcPr>
            <w:tcW w:w="1165" w:type="dxa"/>
          </w:tcPr>
          <w:p w14:paraId="562A7C07"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86" w:type="dxa"/>
          </w:tcPr>
          <w:p w14:paraId="36E50F88"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platform logo at the top left corner of the about page.</w:t>
            </w:r>
          </w:p>
        </w:tc>
      </w:tr>
      <w:tr w:rsidR="00D7467C" w:rsidRPr="003C1A0A" w14:paraId="4E6AE13F" w14:textId="77777777" w:rsidTr="00936D53">
        <w:trPr>
          <w:trHeight w:val="503"/>
          <w:jc w:val="center"/>
        </w:trPr>
        <w:tc>
          <w:tcPr>
            <w:tcW w:w="1165" w:type="dxa"/>
          </w:tcPr>
          <w:p w14:paraId="48A61D49"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186" w:type="dxa"/>
          </w:tcPr>
          <w:p w14:paraId="27BE6664"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language option at the top right corner of the about page.</w:t>
            </w:r>
          </w:p>
        </w:tc>
      </w:tr>
      <w:tr w:rsidR="00D7467C" w:rsidRPr="003C1A0A" w14:paraId="735610AE" w14:textId="77777777" w:rsidTr="00936D53">
        <w:trPr>
          <w:trHeight w:val="503"/>
          <w:jc w:val="center"/>
        </w:trPr>
        <w:tc>
          <w:tcPr>
            <w:tcW w:w="1165" w:type="dxa"/>
          </w:tcPr>
          <w:p w14:paraId="754FFC55"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186" w:type="dxa"/>
          </w:tcPr>
          <w:p w14:paraId="18904FE7"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login into the application.</w:t>
            </w:r>
          </w:p>
        </w:tc>
      </w:tr>
      <w:tr w:rsidR="00D7467C" w:rsidRPr="003C1A0A" w14:paraId="42725A91" w14:textId="77777777" w:rsidTr="00936D53">
        <w:trPr>
          <w:trHeight w:val="701"/>
          <w:jc w:val="center"/>
        </w:trPr>
        <w:tc>
          <w:tcPr>
            <w:tcW w:w="1165" w:type="dxa"/>
          </w:tcPr>
          <w:p w14:paraId="47CAD327"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186" w:type="dxa"/>
          </w:tcPr>
          <w:p w14:paraId="4B136765"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burger menu to the top right side of about page with options to navigate to other modules of the platform.</w:t>
            </w:r>
          </w:p>
        </w:tc>
      </w:tr>
      <w:tr w:rsidR="00D7467C" w:rsidRPr="003C1A0A" w14:paraId="7DD14E2D" w14:textId="77777777" w:rsidTr="00936D53">
        <w:trPr>
          <w:trHeight w:val="501"/>
          <w:jc w:val="center"/>
        </w:trPr>
        <w:tc>
          <w:tcPr>
            <w:tcW w:w="1165" w:type="dxa"/>
          </w:tcPr>
          <w:p w14:paraId="38095474"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186" w:type="dxa"/>
          </w:tcPr>
          <w:p w14:paraId="58F9AF92" w14:textId="77777777" w:rsidR="00D7467C" w:rsidRPr="003C1A0A" w:rsidRDefault="00D7467C"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detailed description about the MauStats platform on rest of the about page.</w:t>
            </w:r>
          </w:p>
        </w:tc>
      </w:tr>
    </w:tbl>
    <w:p w14:paraId="0EE1F123" w14:textId="45E6FEF3" w:rsidR="00E86549" w:rsidRPr="003C1A0A" w:rsidRDefault="00BB0C8B" w:rsidP="0021378E">
      <w:pPr>
        <w:pStyle w:val="Heading3"/>
        <w:rPr>
          <w:rFonts w:asciiTheme="majorBidi" w:hAnsiTheme="majorBidi"/>
        </w:rPr>
      </w:pPr>
      <w:bookmarkStart w:id="576" w:name="_Toc145327317"/>
      <w:r w:rsidRPr="003C1A0A">
        <w:rPr>
          <w:rFonts w:asciiTheme="majorBidi" w:hAnsiTheme="majorBidi"/>
        </w:rPr>
        <w:lastRenderedPageBreak/>
        <w:t>4</w:t>
      </w:r>
      <w:r w:rsidR="00BF146B" w:rsidRPr="003C1A0A">
        <w:rPr>
          <w:rFonts w:asciiTheme="majorBidi" w:hAnsiTheme="majorBidi"/>
        </w:rPr>
        <w:t>.1.</w:t>
      </w:r>
      <w:del w:id="577" w:author="Deep Nidhi" w:date="2023-09-06T18:02:00Z">
        <w:r w:rsidR="00BF146B" w:rsidRPr="003C1A0A" w:rsidDel="00052996">
          <w:rPr>
            <w:rFonts w:asciiTheme="majorBidi" w:hAnsiTheme="majorBidi"/>
          </w:rPr>
          <w:delText xml:space="preserve">9 </w:delText>
        </w:r>
      </w:del>
      <w:ins w:id="578" w:author="Deep Nidhi" w:date="2023-09-07T19:04:00Z">
        <w:r w:rsidR="008C60D3">
          <w:rPr>
            <w:rFonts w:asciiTheme="majorBidi" w:hAnsiTheme="majorBidi"/>
          </w:rPr>
          <w:t>9</w:t>
        </w:r>
      </w:ins>
      <w:ins w:id="579" w:author="Deep Nidhi" w:date="2023-09-06T18:02:00Z">
        <w:r w:rsidR="00052996" w:rsidRPr="003C1A0A">
          <w:rPr>
            <w:rFonts w:asciiTheme="majorBidi" w:hAnsiTheme="majorBidi"/>
          </w:rPr>
          <w:t xml:space="preserve"> </w:t>
        </w:r>
      </w:ins>
      <w:r w:rsidR="0058538A" w:rsidRPr="003C1A0A">
        <w:rPr>
          <w:rFonts w:asciiTheme="majorBidi" w:hAnsiTheme="majorBidi"/>
        </w:rPr>
        <w:t>Contact</w:t>
      </w:r>
      <w:bookmarkEnd w:id="576"/>
    </w:p>
    <w:p w14:paraId="5168F4EC" w14:textId="77777777" w:rsidR="00BF146B" w:rsidRPr="003C1A0A" w:rsidRDefault="00BF146B" w:rsidP="00BF146B">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29DEDCFF" w14:textId="3AA793AF" w:rsidR="006F49E7" w:rsidRPr="003C1A0A" w:rsidRDefault="009F7A01" w:rsidP="006F49E7">
      <w:pPr>
        <w:spacing w:before="100" w:beforeAutospacing="1" w:after="100" w:afterAutospacing="1" w:line="360" w:lineRule="auto"/>
        <w:jc w:val="both"/>
        <w:rPr>
          <w:rFonts w:asciiTheme="majorBidi" w:eastAsia="Times New Roman" w:hAnsiTheme="majorBidi" w:cstheme="majorBidi"/>
          <w:color w:val="auto"/>
          <w:sz w:val="24"/>
          <w:szCs w:val="24"/>
          <w:lang w:bidi="hi-IN"/>
        </w:rPr>
      </w:pPr>
      <w:r w:rsidRPr="003C1A0A">
        <w:rPr>
          <w:rFonts w:asciiTheme="majorBidi" w:hAnsiTheme="majorBidi" w:cstheme="majorBidi"/>
          <w:bCs/>
          <w:color w:val="000000" w:themeColor="text1"/>
          <w:sz w:val="24"/>
          <w:szCs w:val="24"/>
        </w:rPr>
        <w:t xml:space="preserve">This module will allow to access the contact details of key team members and stakeholders. </w:t>
      </w:r>
      <w:r w:rsidR="006F49E7" w:rsidRPr="003C1A0A">
        <w:rPr>
          <w:rFonts w:asciiTheme="majorBidi" w:hAnsiTheme="majorBidi" w:cstheme="majorBidi"/>
          <w:bCs/>
          <w:color w:val="000000" w:themeColor="text1"/>
          <w:sz w:val="24"/>
          <w:szCs w:val="24"/>
        </w:rPr>
        <w:t>It will</w:t>
      </w:r>
      <w:r w:rsidRPr="003C1A0A">
        <w:rPr>
          <w:rFonts w:asciiTheme="majorBidi" w:hAnsiTheme="majorBidi" w:cstheme="majorBidi"/>
          <w:bCs/>
          <w:color w:val="000000" w:themeColor="text1"/>
          <w:sz w:val="24"/>
          <w:szCs w:val="24"/>
        </w:rPr>
        <w:t xml:space="preserve"> </w:t>
      </w:r>
      <w:r w:rsidR="006F49E7" w:rsidRPr="003C1A0A">
        <w:rPr>
          <w:rFonts w:asciiTheme="majorBidi" w:hAnsiTheme="majorBidi" w:cstheme="majorBidi"/>
          <w:bCs/>
          <w:color w:val="000000" w:themeColor="text1"/>
          <w:sz w:val="24"/>
          <w:szCs w:val="24"/>
        </w:rPr>
        <w:t>display</w:t>
      </w:r>
      <w:r w:rsidRPr="003C1A0A">
        <w:rPr>
          <w:rFonts w:asciiTheme="majorBidi" w:hAnsiTheme="majorBidi" w:cstheme="majorBidi"/>
          <w:bCs/>
          <w:color w:val="000000" w:themeColor="text1"/>
          <w:sz w:val="24"/>
          <w:szCs w:val="24"/>
        </w:rPr>
        <w:t xml:space="preserve"> the necessary contact information, such as names, positions, phone numbers, email addresses, and possibly additional details (e.g., </w:t>
      </w:r>
      <w:ins w:id="580" w:author="Deep Nidhi" w:date="2023-09-11T16:12:00Z">
        <w:r w:rsidR="0072533E">
          <w:rPr>
            <w:rFonts w:asciiTheme="majorBidi" w:hAnsiTheme="majorBidi" w:cstheme="majorBidi"/>
            <w:bCs/>
            <w:color w:val="000000" w:themeColor="text1"/>
            <w:sz w:val="24"/>
            <w:szCs w:val="24"/>
          </w:rPr>
          <w:t>SM Unit</w:t>
        </w:r>
      </w:ins>
      <w:del w:id="581" w:author="Deep Nidhi" w:date="2023-09-11T16:12:00Z">
        <w:r w:rsidRPr="003C1A0A" w:rsidDel="0072533E">
          <w:rPr>
            <w:rFonts w:asciiTheme="majorBidi" w:hAnsiTheme="majorBidi" w:cstheme="majorBidi"/>
            <w:bCs/>
            <w:color w:val="000000" w:themeColor="text1"/>
            <w:sz w:val="24"/>
            <w:szCs w:val="24"/>
          </w:rPr>
          <w:delText>department</w:delText>
        </w:r>
      </w:del>
      <w:r w:rsidRPr="003C1A0A">
        <w:rPr>
          <w:rFonts w:asciiTheme="majorBidi" w:hAnsiTheme="majorBidi" w:cstheme="majorBidi"/>
          <w:bCs/>
          <w:color w:val="000000" w:themeColor="text1"/>
          <w:sz w:val="24"/>
          <w:szCs w:val="24"/>
        </w:rPr>
        <w:t xml:space="preserve">, role) </w:t>
      </w:r>
      <w:r w:rsidR="006F49E7" w:rsidRPr="003C1A0A">
        <w:rPr>
          <w:rFonts w:asciiTheme="majorBidi" w:hAnsiTheme="majorBidi" w:cstheme="majorBidi"/>
          <w:bCs/>
          <w:color w:val="000000" w:themeColor="text1"/>
          <w:sz w:val="24"/>
          <w:szCs w:val="24"/>
        </w:rPr>
        <w:t>of the stakeholders and team members</w:t>
      </w:r>
      <w:r w:rsidRPr="003C1A0A">
        <w:rPr>
          <w:rFonts w:asciiTheme="majorBidi" w:hAnsiTheme="majorBidi" w:cstheme="majorBidi"/>
          <w:bCs/>
          <w:color w:val="000000" w:themeColor="text1"/>
          <w:sz w:val="24"/>
          <w:szCs w:val="24"/>
        </w:rPr>
        <w:t>.</w:t>
      </w:r>
      <w:r w:rsidR="006F49E7" w:rsidRPr="003C1A0A">
        <w:rPr>
          <w:rFonts w:asciiTheme="majorBidi" w:hAnsiTheme="majorBidi" w:cstheme="majorBidi"/>
          <w:color w:val="374151"/>
          <w:shd w:val="clear" w:color="auto" w:fill="F7F7F8"/>
        </w:rPr>
        <w:t xml:space="preserve"> </w:t>
      </w:r>
      <w:r w:rsidR="006F49E7" w:rsidRPr="003C1A0A">
        <w:rPr>
          <w:rFonts w:asciiTheme="majorBidi" w:hAnsiTheme="majorBidi" w:cstheme="majorBidi"/>
          <w:bCs/>
          <w:color w:val="000000" w:themeColor="text1"/>
          <w:sz w:val="24"/>
          <w:szCs w:val="24"/>
        </w:rPr>
        <w:t xml:space="preserve">There will be option to post query or contact the support desk. </w:t>
      </w:r>
      <w:r w:rsidR="006F49E7" w:rsidRPr="003C1A0A">
        <w:rPr>
          <w:rFonts w:asciiTheme="majorBidi" w:eastAsia="Times New Roman" w:hAnsiTheme="majorBidi" w:cstheme="majorBidi"/>
          <w:color w:val="auto"/>
          <w:sz w:val="24"/>
          <w:szCs w:val="24"/>
          <w:lang w:bidi="hi-IN"/>
        </w:rPr>
        <w:t>Please find below the detailed specification outlining the functionality requirement of this module.</w:t>
      </w:r>
    </w:p>
    <w:p w14:paraId="3DC67E62" w14:textId="77777777" w:rsidR="009F7A01" w:rsidRPr="003C1A0A" w:rsidRDefault="009F7A01" w:rsidP="009F7A01">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1250"/>
        <w:gridCol w:w="8050"/>
      </w:tblGrid>
      <w:tr w:rsidR="009F7A01" w:rsidRPr="003C1A0A" w14:paraId="29BAD757"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B3B10"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4596E7"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platform logo at the top left corner of the home page.</w:t>
            </w:r>
          </w:p>
        </w:tc>
      </w:tr>
      <w:tr w:rsidR="009F7A01" w:rsidRPr="003C1A0A" w14:paraId="612362A6"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3F0A7"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9444E1"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language option at the top right corner of the home page.</w:t>
            </w:r>
          </w:p>
        </w:tc>
      </w:tr>
      <w:tr w:rsidR="009F7A01" w:rsidRPr="003C1A0A" w14:paraId="12DEC62B"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C5E43"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08EFA8"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user icon to the right side of the language option.</w:t>
            </w:r>
          </w:p>
        </w:tc>
      </w:tr>
      <w:tr w:rsidR="009F7A01" w:rsidRPr="003C1A0A" w14:paraId="72244FA0"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513B3"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B176B8"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following menu options in the header section from top left to right – Home, About, Explore, Catalogue, Gallery, Quick Data, Open API, Resources and Contact Us.</w:t>
            </w:r>
          </w:p>
        </w:tc>
      </w:tr>
      <w:tr w:rsidR="009F7A01" w:rsidRPr="003C1A0A" w14:paraId="0725167B"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FA4B5"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2EB00F"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Contact Us banner image on top of the page.</w:t>
            </w:r>
          </w:p>
        </w:tc>
      </w:tr>
      <w:tr w:rsidR="009F7A01" w:rsidRPr="003C1A0A" w14:paraId="4D9D5DBB"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C16CB"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6346BB"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address, contact number and email of the regional office to the right side of the page.</w:t>
            </w:r>
          </w:p>
        </w:tc>
      </w:tr>
      <w:tr w:rsidR="009F7A01" w:rsidRPr="003C1A0A" w14:paraId="5FB32BA8"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BB0F"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11E60D"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text field to enter name, email and message to the left side of the page.</w:t>
            </w:r>
          </w:p>
        </w:tc>
      </w:tr>
      <w:tr w:rsidR="009F7A01" w:rsidRPr="003C1A0A" w14:paraId="2782618F" w14:textId="77777777" w:rsidTr="00202764">
        <w:trPr>
          <w:trHeight w:val="303"/>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EA8F0"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8</w:t>
            </w:r>
          </w:p>
        </w:tc>
        <w:tc>
          <w:tcPr>
            <w:tcW w:w="8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C40862" w14:textId="77777777" w:rsidR="009F7A01" w:rsidRPr="003C1A0A" w:rsidRDefault="009F7A01" w:rsidP="009F7A0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submit button at the bottom of the form to send the query message.</w:t>
            </w:r>
          </w:p>
        </w:tc>
      </w:tr>
    </w:tbl>
    <w:p w14:paraId="6511F3AA" w14:textId="77777777" w:rsidR="00AF1999" w:rsidRPr="003C1A0A" w:rsidRDefault="00AF1999">
      <w:pPr>
        <w:spacing w:after="0" w:line="240" w:lineRule="auto"/>
        <w:rPr>
          <w:rFonts w:asciiTheme="majorBidi" w:eastAsiaTheme="majorEastAsia" w:hAnsiTheme="majorBidi" w:cstheme="majorBidi"/>
          <w:b/>
          <w:color w:val="000000" w:themeColor="text1"/>
          <w:sz w:val="28"/>
          <w:szCs w:val="24"/>
        </w:rPr>
      </w:pPr>
      <w:r w:rsidRPr="003C1A0A">
        <w:rPr>
          <w:rFonts w:asciiTheme="majorBidi" w:hAnsiTheme="majorBidi" w:cstheme="majorBidi"/>
        </w:rPr>
        <w:br w:type="page"/>
      </w:r>
    </w:p>
    <w:p w14:paraId="712CA17A" w14:textId="127DE36A" w:rsidR="00525D2E" w:rsidRPr="003C1A0A" w:rsidRDefault="00BB0C8B" w:rsidP="00525D2E">
      <w:pPr>
        <w:pStyle w:val="Heading2"/>
        <w:rPr>
          <w:rFonts w:asciiTheme="majorBidi" w:hAnsiTheme="majorBidi"/>
        </w:rPr>
      </w:pPr>
      <w:bookmarkStart w:id="582" w:name="_Toc139211680"/>
      <w:bookmarkStart w:id="583" w:name="_Toc145327318"/>
      <w:r w:rsidRPr="003C1A0A">
        <w:rPr>
          <w:rFonts w:asciiTheme="majorBidi" w:hAnsiTheme="majorBidi"/>
        </w:rPr>
        <w:lastRenderedPageBreak/>
        <w:t>4</w:t>
      </w:r>
      <w:r w:rsidR="00525D2E" w:rsidRPr="003C1A0A">
        <w:rPr>
          <w:rFonts w:asciiTheme="majorBidi" w:hAnsiTheme="majorBidi"/>
        </w:rPr>
        <w:t xml:space="preserve">.2 </w:t>
      </w:r>
      <w:bookmarkEnd w:id="582"/>
      <w:r w:rsidR="00C232AC" w:rsidRPr="003C1A0A">
        <w:rPr>
          <w:rFonts w:asciiTheme="majorBidi" w:hAnsiTheme="majorBidi"/>
        </w:rPr>
        <w:t>Core</w:t>
      </w:r>
      <w:r w:rsidRPr="003C1A0A">
        <w:rPr>
          <w:rFonts w:asciiTheme="majorBidi" w:hAnsiTheme="majorBidi"/>
        </w:rPr>
        <w:t xml:space="preserve"> Application</w:t>
      </w:r>
      <w:bookmarkEnd w:id="583"/>
    </w:p>
    <w:p w14:paraId="583BB03E" w14:textId="5444DD9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bCs/>
          <w:color w:val="000000" w:themeColor="text1"/>
          <w:sz w:val="24"/>
          <w:szCs w:val="24"/>
        </w:rPr>
        <w:t xml:space="preserve">Access to the application will be restricted, allowing only users with valid login credentials to access the application. </w:t>
      </w:r>
      <w:r w:rsidRPr="003C1A0A">
        <w:rPr>
          <w:rFonts w:asciiTheme="majorBidi" w:hAnsiTheme="majorBidi" w:cstheme="majorBidi"/>
          <w:sz w:val="24"/>
          <w:szCs w:val="24"/>
        </w:rPr>
        <w:t xml:space="preserve">The </w:t>
      </w:r>
      <w:r w:rsidR="00C232AC" w:rsidRPr="003C1A0A">
        <w:rPr>
          <w:rFonts w:asciiTheme="majorBidi" w:hAnsiTheme="majorBidi" w:cstheme="majorBidi"/>
          <w:sz w:val="24"/>
          <w:szCs w:val="24"/>
        </w:rPr>
        <w:t>core</w:t>
      </w:r>
      <w:r w:rsidRPr="003C1A0A">
        <w:rPr>
          <w:rFonts w:asciiTheme="majorBidi" w:hAnsiTheme="majorBidi" w:cstheme="majorBidi"/>
          <w:sz w:val="24"/>
          <w:szCs w:val="24"/>
        </w:rPr>
        <w:t xml:space="preserve"> application will comprise the following modules and </w:t>
      </w:r>
      <w:del w:id="584" w:author="Deep Nidhi" w:date="2023-09-11T17:46:00Z">
        <w:r w:rsidRPr="003C1A0A" w:rsidDel="00735BBD">
          <w:rPr>
            <w:rFonts w:asciiTheme="majorBidi" w:hAnsiTheme="majorBidi" w:cstheme="majorBidi"/>
            <w:sz w:val="24"/>
            <w:szCs w:val="24"/>
          </w:rPr>
          <w:delText>sub-module</w:delText>
        </w:r>
      </w:del>
      <w:ins w:id="585"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s</w:t>
      </w:r>
      <w:ins w:id="586" w:author="Deep Nidhi" w:date="2023-09-11T13:05:00Z">
        <w:r w:rsidR="00B031D5">
          <w:rPr>
            <w:rFonts w:asciiTheme="majorBidi" w:hAnsiTheme="majorBidi" w:cstheme="majorBidi"/>
            <w:sz w:val="24"/>
            <w:szCs w:val="24"/>
          </w:rPr>
          <w:t xml:space="preserve"> -</w:t>
        </w:r>
      </w:ins>
      <w:del w:id="587" w:author="Deep Nidhi" w:date="2023-09-11T13:05:00Z">
        <w:r w:rsidRPr="003C1A0A" w:rsidDel="00B031D5">
          <w:rPr>
            <w:rFonts w:asciiTheme="majorBidi" w:hAnsiTheme="majorBidi" w:cstheme="majorBidi"/>
            <w:sz w:val="24"/>
            <w:szCs w:val="24"/>
          </w:rPr>
          <w:delText>,</w:delText>
        </w:r>
      </w:del>
      <w:del w:id="588" w:author="Deep Nidhi" w:date="2023-09-11T13:06:00Z">
        <w:r w:rsidRPr="003C1A0A" w:rsidDel="00B031D5">
          <w:rPr>
            <w:rFonts w:asciiTheme="majorBidi" w:hAnsiTheme="majorBidi" w:cstheme="majorBidi"/>
            <w:sz w:val="24"/>
            <w:szCs w:val="24"/>
          </w:rPr>
          <w:delText xml:space="preserve"> which are also depicted in the system diagram below.</w:delText>
        </w:r>
      </w:del>
    </w:p>
    <w:p w14:paraId="6475F801" w14:textId="7DFD7B0E" w:rsidR="00525D2E" w:rsidRPr="003C1A0A" w:rsidRDefault="00317BB6" w:rsidP="00405E8C">
      <w:pPr>
        <w:pStyle w:val="ListParagraph"/>
        <w:numPr>
          <w:ilvl w:val="0"/>
          <w:numId w:val="40"/>
        </w:numPr>
        <w:spacing w:before="100" w:beforeAutospacing="1" w:after="100" w:afterAutospacing="1" w:line="36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 xml:space="preserve">User </w:t>
      </w:r>
      <w:r w:rsidR="00525D2E" w:rsidRPr="003C1A0A">
        <w:rPr>
          <w:rFonts w:asciiTheme="majorBidi" w:hAnsiTheme="majorBidi" w:cstheme="majorBidi"/>
          <w:bCs/>
          <w:color w:val="000000" w:themeColor="text1"/>
          <w:sz w:val="24"/>
          <w:szCs w:val="24"/>
        </w:rPr>
        <w:t>Dashboard</w:t>
      </w:r>
    </w:p>
    <w:p w14:paraId="7E25495E" w14:textId="27F6A6B4" w:rsidR="00525D2E" w:rsidRPr="003C1A0A" w:rsidRDefault="00525D2E" w:rsidP="00405E8C">
      <w:pPr>
        <w:pStyle w:val="ListParagraph"/>
        <w:numPr>
          <w:ilvl w:val="0"/>
          <w:numId w:val="40"/>
        </w:numPr>
        <w:spacing w:before="100" w:beforeAutospacing="1" w:after="0" w:line="24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Master Element</w:t>
      </w:r>
    </w:p>
    <w:p w14:paraId="777CA58A" w14:textId="38CB9945" w:rsidR="00525D2E" w:rsidRPr="003C1A0A" w:rsidRDefault="00525D2E" w:rsidP="00405E8C">
      <w:pPr>
        <w:pStyle w:val="Text1"/>
        <w:numPr>
          <w:ilvl w:val="0"/>
          <w:numId w:val="12"/>
        </w:numPr>
        <w:tabs>
          <w:tab w:val="left" w:pos="720"/>
        </w:tabs>
        <w:spacing w:before="100" w:beforeAutospacing="1" w:after="100" w:afterAutospacing="1"/>
        <w:rPr>
          <w:rFonts w:asciiTheme="majorBidi" w:hAnsiTheme="majorBidi" w:cstheme="majorBidi"/>
        </w:rPr>
      </w:pPr>
      <w:del w:id="589" w:author="Deep Nidhi" w:date="2023-09-11T16:13:00Z">
        <w:r w:rsidRPr="003C1A0A" w:rsidDel="000B0A23">
          <w:rPr>
            <w:rFonts w:asciiTheme="majorBidi" w:hAnsiTheme="majorBidi" w:cstheme="majorBidi"/>
          </w:rPr>
          <w:delText>Department</w:delText>
        </w:r>
      </w:del>
      <w:ins w:id="590" w:author="Deep Nidhi" w:date="2023-09-11T16:13:00Z">
        <w:r w:rsidR="000B0A23">
          <w:rPr>
            <w:rFonts w:asciiTheme="majorBidi" w:hAnsiTheme="majorBidi" w:cstheme="majorBidi"/>
          </w:rPr>
          <w:t>SM Unit</w:t>
        </w:r>
      </w:ins>
    </w:p>
    <w:p w14:paraId="03E78BDC" w14:textId="02E3FC34" w:rsidR="00525D2E" w:rsidRDefault="00525D2E" w:rsidP="00405E8C">
      <w:pPr>
        <w:pStyle w:val="Text1"/>
        <w:numPr>
          <w:ilvl w:val="0"/>
          <w:numId w:val="12"/>
        </w:numPr>
        <w:tabs>
          <w:tab w:val="left" w:pos="720"/>
        </w:tabs>
        <w:spacing w:before="100" w:beforeAutospacing="1" w:after="100" w:afterAutospacing="1"/>
        <w:rPr>
          <w:ins w:id="591" w:author="Deep Nidhi" w:date="2023-09-06T17:41:00Z"/>
          <w:rFonts w:asciiTheme="majorBidi" w:hAnsiTheme="majorBidi" w:cstheme="majorBidi"/>
        </w:rPr>
      </w:pPr>
      <w:r w:rsidRPr="003C1A0A">
        <w:rPr>
          <w:rFonts w:asciiTheme="majorBidi" w:hAnsiTheme="majorBidi" w:cstheme="majorBidi"/>
        </w:rPr>
        <w:t>Goal</w:t>
      </w:r>
      <w:ins w:id="592" w:author="Deep Nidhi" w:date="2023-09-11T16:13:00Z">
        <w:r w:rsidR="000B0A23">
          <w:rPr>
            <w:rFonts w:asciiTheme="majorBidi" w:hAnsiTheme="majorBidi" w:cstheme="majorBidi"/>
          </w:rPr>
          <w:t xml:space="preserve"> </w:t>
        </w:r>
      </w:ins>
      <w:del w:id="593" w:author="Deep Nidhi" w:date="2023-09-11T16:13:00Z">
        <w:r w:rsidR="00317BB6" w:rsidRPr="003C1A0A" w:rsidDel="000B0A23">
          <w:rPr>
            <w:rFonts w:asciiTheme="majorBidi" w:hAnsiTheme="majorBidi" w:cstheme="majorBidi"/>
          </w:rPr>
          <w:delText>-</w:delText>
        </w:r>
      </w:del>
      <w:del w:id="594" w:author="Deep Nidhi" w:date="2023-09-11T17:23:00Z">
        <w:r w:rsidR="00317BB6" w:rsidRPr="003C1A0A" w:rsidDel="002869EB">
          <w:rPr>
            <w:rFonts w:asciiTheme="majorBidi" w:hAnsiTheme="majorBidi" w:cstheme="majorBidi"/>
          </w:rPr>
          <w:delText>Target</w:delText>
        </w:r>
      </w:del>
      <w:ins w:id="595" w:author="Deep Nidhi" w:date="2023-09-11T17:23:00Z">
        <w:r w:rsidR="002869EB">
          <w:rPr>
            <w:rFonts w:asciiTheme="majorBidi" w:hAnsiTheme="majorBidi" w:cstheme="majorBidi"/>
          </w:rPr>
          <w:t>and</w:t>
        </w:r>
        <w:r w:rsidR="002869EB" w:rsidRPr="003C1A0A">
          <w:rPr>
            <w:rFonts w:asciiTheme="majorBidi" w:hAnsiTheme="majorBidi" w:cstheme="majorBidi"/>
          </w:rPr>
          <w:t xml:space="preserve"> Target</w:t>
        </w:r>
      </w:ins>
    </w:p>
    <w:p w14:paraId="2EC26760" w14:textId="51E60730" w:rsidR="002F122E" w:rsidRDefault="002F122E" w:rsidP="002F122E">
      <w:pPr>
        <w:pStyle w:val="Text1"/>
        <w:numPr>
          <w:ilvl w:val="0"/>
          <w:numId w:val="12"/>
        </w:numPr>
        <w:tabs>
          <w:tab w:val="left" w:pos="720"/>
        </w:tabs>
        <w:spacing w:before="100" w:beforeAutospacing="1" w:after="100" w:afterAutospacing="1"/>
        <w:rPr>
          <w:ins w:id="596" w:author="Deep Nidhi" w:date="2023-09-06T17:49:00Z"/>
          <w:rFonts w:asciiTheme="majorBidi" w:hAnsiTheme="majorBidi" w:cstheme="majorBidi"/>
        </w:rPr>
      </w:pPr>
      <w:ins w:id="597" w:author="Deep Nidhi" w:date="2023-09-06T17:41:00Z">
        <w:r>
          <w:rPr>
            <w:rFonts w:asciiTheme="majorBidi" w:hAnsiTheme="majorBidi" w:cstheme="majorBidi"/>
          </w:rPr>
          <w:t>Sector and Subsector</w:t>
        </w:r>
      </w:ins>
    </w:p>
    <w:p w14:paraId="4299977B" w14:textId="20700C11" w:rsidR="009301C8" w:rsidRPr="002F122E" w:rsidDel="009301C8" w:rsidRDefault="009301C8" w:rsidP="002F122E">
      <w:pPr>
        <w:pStyle w:val="Text1"/>
        <w:numPr>
          <w:ilvl w:val="0"/>
          <w:numId w:val="12"/>
        </w:numPr>
        <w:tabs>
          <w:tab w:val="left" w:pos="720"/>
        </w:tabs>
        <w:spacing w:before="100" w:beforeAutospacing="1" w:after="100" w:afterAutospacing="1"/>
        <w:rPr>
          <w:del w:id="598" w:author="Deep Nidhi" w:date="2023-09-06T17:49:00Z"/>
          <w:rFonts w:asciiTheme="majorBidi" w:hAnsiTheme="majorBidi" w:cstheme="majorBidi"/>
        </w:rPr>
      </w:pPr>
      <w:ins w:id="599" w:author="Deep Nidhi" w:date="2023-09-06T17:49:00Z">
        <w:r>
          <w:rPr>
            <w:rFonts w:asciiTheme="majorBidi" w:hAnsiTheme="majorBidi" w:cstheme="majorBidi"/>
          </w:rPr>
          <w:t xml:space="preserve">Topic and </w:t>
        </w:r>
      </w:ins>
      <w:ins w:id="600" w:author="Deep Nidhi" w:date="2023-09-06T18:19:00Z">
        <w:r w:rsidR="00EE756F">
          <w:rPr>
            <w:rFonts w:asciiTheme="majorBidi" w:hAnsiTheme="majorBidi" w:cstheme="majorBidi"/>
          </w:rPr>
          <w:t>Subtopic</w:t>
        </w:r>
      </w:ins>
    </w:p>
    <w:p w14:paraId="46B2B1BC" w14:textId="2F114863" w:rsidR="002F122E" w:rsidRPr="009301C8" w:rsidDel="002F122E" w:rsidRDefault="00525D2E" w:rsidP="009301C8">
      <w:pPr>
        <w:pStyle w:val="Text1"/>
        <w:numPr>
          <w:ilvl w:val="0"/>
          <w:numId w:val="12"/>
        </w:numPr>
        <w:tabs>
          <w:tab w:val="left" w:pos="720"/>
        </w:tabs>
        <w:spacing w:before="100" w:beforeAutospacing="1" w:after="100" w:afterAutospacing="1"/>
        <w:rPr>
          <w:del w:id="601" w:author="Deep Nidhi" w:date="2023-09-06T17:41:00Z"/>
          <w:rFonts w:asciiTheme="majorBidi" w:hAnsiTheme="majorBidi" w:cstheme="majorBidi"/>
        </w:rPr>
      </w:pPr>
      <w:del w:id="602" w:author="Deep Nidhi" w:date="2023-09-06T17:49:00Z">
        <w:r w:rsidRPr="009301C8" w:rsidDel="009301C8">
          <w:rPr>
            <w:rFonts w:asciiTheme="majorBidi" w:hAnsiTheme="majorBidi" w:cstheme="majorBidi"/>
          </w:rPr>
          <w:delText>Topic</w:delText>
        </w:r>
        <w:r w:rsidR="00317BB6" w:rsidRPr="009301C8" w:rsidDel="009301C8">
          <w:rPr>
            <w:rFonts w:asciiTheme="majorBidi" w:hAnsiTheme="majorBidi" w:cstheme="majorBidi"/>
          </w:rPr>
          <w:delText>-Subtopic</w:delText>
        </w:r>
      </w:del>
    </w:p>
    <w:p w14:paraId="4ED57D73" w14:textId="4DE9AED8" w:rsidR="00525D2E" w:rsidRPr="003C1A0A" w:rsidRDefault="00525D2E" w:rsidP="00405E8C">
      <w:pPr>
        <w:pStyle w:val="Text1"/>
        <w:numPr>
          <w:ilvl w:val="0"/>
          <w:numId w:val="12"/>
        </w:numPr>
        <w:tabs>
          <w:tab w:val="left" w:pos="720"/>
        </w:tabs>
        <w:spacing w:before="100" w:beforeAutospacing="1" w:after="100" w:afterAutospacing="1"/>
        <w:rPr>
          <w:rFonts w:asciiTheme="majorBidi" w:hAnsiTheme="majorBidi" w:cstheme="majorBidi"/>
        </w:rPr>
      </w:pPr>
      <w:del w:id="603" w:author="Deep Nidhi" w:date="2023-09-06T17:49:00Z">
        <w:r w:rsidRPr="003C1A0A" w:rsidDel="009301C8">
          <w:rPr>
            <w:rFonts w:asciiTheme="majorBidi" w:hAnsiTheme="majorBidi" w:cstheme="majorBidi"/>
          </w:rPr>
          <w:delText>Indicator</w:delText>
        </w:r>
      </w:del>
      <w:ins w:id="604" w:author="Deep Nidhi" w:date="2023-09-06T18:18:00Z">
        <w:r w:rsidR="00EE756F">
          <w:rPr>
            <w:rFonts w:asciiTheme="majorBidi" w:hAnsiTheme="majorBidi" w:cstheme="majorBidi"/>
          </w:rPr>
          <w:t xml:space="preserve"> Indicator</w:t>
        </w:r>
      </w:ins>
    </w:p>
    <w:p w14:paraId="6F3A923F" w14:textId="4ABC42DA" w:rsidR="00525D2E" w:rsidRPr="003C1A0A" w:rsidDel="009301C8" w:rsidRDefault="00525D2E" w:rsidP="00405E8C">
      <w:pPr>
        <w:pStyle w:val="Text1"/>
        <w:numPr>
          <w:ilvl w:val="0"/>
          <w:numId w:val="12"/>
        </w:numPr>
        <w:tabs>
          <w:tab w:val="left" w:pos="720"/>
        </w:tabs>
        <w:spacing w:before="100" w:beforeAutospacing="1" w:after="100" w:afterAutospacing="1"/>
        <w:rPr>
          <w:del w:id="605" w:author="Deep Nidhi" w:date="2023-09-06T17:48:00Z"/>
          <w:rFonts w:asciiTheme="majorBidi" w:hAnsiTheme="majorBidi" w:cstheme="majorBidi"/>
        </w:rPr>
      </w:pPr>
      <w:del w:id="606" w:author="Deep Nidhi" w:date="2023-09-06T17:48:00Z">
        <w:r w:rsidRPr="003C1A0A" w:rsidDel="009301C8">
          <w:rPr>
            <w:rFonts w:asciiTheme="majorBidi" w:hAnsiTheme="majorBidi" w:cstheme="majorBidi"/>
          </w:rPr>
          <w:delText>Subgroup</w:delText>
        </w:r>
      </w:del>
    </w:p>
    <w:p w14:paraId="35096330" w14:textId="77777777" w:rsidR="00525D2E" w:rsidRPr="003C1A0A" w:rsidRDefault="00525D2E"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Indicator Metadata</w:t>
      </w:r>
    </w:p>
    <w:p w14:paraId="442EFC48" w14:textId="7FDF1A10" w:rsidR="00525D2E" w:rsidRPr="003C1A0A" w:rsidDel="009301C8" w:rsidRDefault="00525D2E" w:rsidP="00405E8C">
      <w:pPr>
        <w:pStyle w:val="Text1"/>
        <w:numPr>
          <w:ilvl w:val="0"/>
          <w:numId w:val="12"/>
        </w:numPr>
        <w:tabs>
          <w:tab w:val="left" w:pos="720"/>
        </w:tabs>
        <w:spacing w:before="100" w:beforeAutospacing="1" w:after="100" w:afterAutospacing="1"/>
        <w:rPr>
          <w:del w:id="607" w:author="Deep Nidhi" w:date="2023-09-06T17:49:00Z"/>
          <w:rFonts w:asciiTheme="majorBidi" w:hAnsiTheme="majorBidi" w:cstheme="majorBidi"/>
        </w:rPr>
      </w:pPr>
      <w:del w:id="608" w:author="Deep Nidhi" w:date="2023-09-06T17:49:00Z">
        <w:r w:rsidRPr="003C1A0A" w:rsidDel="009301C8">
          <w:rPr>
            <w:rFonts w:asciiTheme="majorBidi" w:hAnsiTheme="majorBidi" w:cstheme="majorBidi"/>
          </w:rPr>
          <w:delText>Data Source</w:delText>
        </w:r>
      </w:del>
    </w:p>
    <w:p w14:paraId="599139CF" w14:textId="3CDEAF57" w:rsidR="00525D2E" w:rsidRPr="003C1A0A" w:rsidDel="009301C8" w:rsidRDefault="00525D2E" w:rsidP="00405E8C">
      <w:pPr>
        <w:pStyle w:val="Text1"/>
        <w:numPr>
          <w:ilvl w:val="0"/>
          <w:numId w:val="12"/>
        </w:numPr>
        <w:tabs>
          <w:tab w:val="left" w:pos="720"/>
        </w:tabs>
        <w:spacing w:before="100" w:beforeAutospacing="1" w:after="100" w:afterAutospacing="1"/>
        <w:rPr>
          <w:del w:id="609" w:author="Deep Nidhi" w:date="2023-09-06T17:49:00Z"/>
          <w:rFonts w:asciiTheme="majorBidi" w:hAnsiTheme="majorBidi" w:cstheme="majorBidi"/>
        </w:rPr>
      </w:pPr>
      <w:del w:id="610" w:author="Deep Nidhi" w:date="2023-09-06T17:49:00Z">
        <w:r w:rsidRPr="003C1A0A" w:rsidDel="009301C8">
          <w:rPr>
            <w:rFonts w:asciiTheme="majorBidi" w:hAnsiTheme="majorBidi" w:cstheme="majorBidi"/>
          </w:rPr>
          <w:delText xml:space="preserve">Time Period </w:delText>
        </w:r>
      </w:del>
    </w:p>
    <w:p w14:paraId="3119DD37" w14:textId="15B1002B" w:rsidR="00317BB6" w:rsidRPr="003C1A0A" w:rsidRDefault="00317BB6"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Enterprise</w:t>
      </w:r>
    </w:p>
    <w:p w14:paraId="7FA3E8EB" w14:textId="67347FEF" w:rsidR="00317BB6" w:rsidRPr="003C1A0A" w:rsidRDefault="00317BB6"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Establishment</w:t>
      </w:r>
    </w:p>
    <w:p w14:paraId="3363AA5E" w14:textId="77777777" w:rsidR="00525D2E" w:rsidRPr="003C1A0A" w:rsidRDefault="00525D2E" w:rsidP="00405E8C">
      <w:pPr>
        <w:pStyle w:val="ListParagraph"/>
        <w:numPr>
          <w:ilvl w:val="0"/>
          <w:numId w:val="40"/>
        </w:numPr>
        <w:spacing w:before="100" w:beforeAutospacing="1" w:after="100" w:afterAutospacing="1" w:line="36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Manage Classification</w:t>
      </w:r>
    </w:p>
    <w:p w14:paraId="118BAEC5" w14:textId="77777777" w:rsidR="00525D2E" w:rsidRPr="003C1A0A" w:rsidRDefault="00525D2E" w:rsidP="00405E8C">
      <w:pPr>
        <w:pStyle w:val="ListParagraph"/>
        <w:numPr>
          <w:ilvl w:val="0"/>
          <w:numId w:val="40"/>
        </w:numPr>
        <w:spacing w:before="100" w:beforeAutospacing="1" w:after="0" w:line="36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GIS</w:t>
      </w:r>
    </w:p>
    <w:p w14:paraId="36BC6E25" w14:textId="77777777" w:rsidR="00525D2E" w:rsidRPr="003C1A0A" w:rsidRDefault="00525D2E"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Area</w:t>
      </w:r>
    </w:p>
    <w:p w14:paraId="75DA4C38" w14:textId="77777777" w:rsidR="00525D2E" w:rsidRPr="003C1A0A" w:rsidRDefault="00525D2E"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GIS Maps</w:t>
      </w:r>
    </w:p>
    <w:p w14:paraId="39501D34" w14:textId="77777777" w:rsidR="00525D2E" w:rsidRPr="003C1A0A" w:rsidRDefault="00525D2E" w:rsidP="00405E8C">
      <w:pPr>
        <w:pStyle w:val="ListParagraph"/>
        <w:numPr>
          <w:ilvl w:val="0"/>
          <w:numId w:val="40"/>
        </w:numPr>
        <w:spacing w:before="100" w:beforeAutospacing="1" w:after="0" w:line="36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Access Control</w:t>
      </w:r>
    </w:p>
    <w:p w14:paraId="517D2A22" w14:textId="505C7AAE" w:rsidR="00525D2E" w:rsidRPr="003C1A0A" w:rsidRDefault="00525D2E"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Role</w:t>
      </w:r>
      <w:r w:rsidR="00BB0C8B" w:rsidRPr="003C1A0A">
        <w:rPr>
          <w:rFonts w:asciiTheme="majorBidi" w:hAnsiTheme="majorBidi" w:cstheme="majorBidi"/>
        </w:rPr>
        <w:t>s and Permission</w:t>
      </w:r>
    </w:p>
    <w:p w14:paraId="49C636D0" w14:textId="3C66043C" w:rsidR="00525D2E" w:rsidRPr="003C1A0A" w:rsidRDefault="00525D2E"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User</w:t>
      </w:r>
    </w:p>
    <w:p w14:paraId="14101B70" w14:textId="77777777" w:rsidR="000358C5" w:rsidRPr="003C1A0A" w:rsidRDefault="000358C5" w:rsidP="00405E8C">
      <w:pPr>
        <w:pStyle w:val="ListParagraph"/>
        <w:numPr>
          <w:ilvl w:val="0"/>
          <w:numId w:val="40"/>
        </w:numPr>
        <w:spacing w:before="100" w:beforeAutospacing="1" w:after="0" w:line="36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Manage Data</w:t>
      </w:r>
    </w:p>
    <w:p w14:paraId="48F94B9D" w14:textId="77777777" w:rsidR="000358C5" w:rsidRPr="003C1A0A" w:rsidRDefault="000358C5" w:rsidP="00405E8C">
      <w:pPr>
        <w:pStyle w:val="Text1"/>
        <w:numPr>
          <w:ilvl w:val="0"/>
          <w:numId w:val="12"/>
        </w:numPr>
        <w:tabs>
          <w:tab w:val="left" w:pos="720"/>
        </w:tabs>
        <w:spacing w:after="0"/>
        <w:rPr>
          <w:rFonts w:asciiTheme="majorBidi" w:hAnsiTheme="majorBidi" w:cstheme="majorBidi"/>
        </w:rPr>
      </w:pPr>
      <w:r w:rsidRPr="003C1A0A">
        <w:rPr>
          <w:rFonts w:asciiTheme="majorBidi" w:hAnsiTheme="majorBidi" w:cstheme="majorBidi"/>
        </w:rPr>
        <w:lastRenderedPageBreak/>
        <w:t>Primary Dataset</w:t>
      </w:r>
    </w:p>
    <w:p w14:paraId="1ED69B28" w14:textId="77777777" w:rsidR="000358C5" w:rsidRPr="003C1A0A" w:rsidRDefault="000358C5" w:rsidP="00405E8C">
      <w:pPr>
        <w:pStyle w:val="Text1"/>
        <w:numPr>
          <w:ilvl w:val="1"/>
          <w:numId w:val="90"/>
        </w:numPr>
        <w:spacing w:before="100" w:beforeAutospacing="1" w:after="100" w:afterAutospacing="1"/>
        <w:ind w:left="1080" w:hanging="270"/>
        <w:rPr>
          <w:rFonts w:asciiTheme="majorBidi" w:hAnsiTheme="majorBidi" w:cstheme="majorBidi"/>
        </w:rPr>
      </w:pPr>
      <w:r w:rsidRPr="003C1A0A">
        <w:rPr>
          <w:rFonts w:asciiTheme="majorBidi" w:hAnsiTheme="majorBidi" w:cstheme="majorBidi"/>
        </w:rPr>
        <w:t>Primary Data Ingestion</w:t>
      </w:r>
    </w:p>
    <w:p w14:paraId="2A0B0E32" w14:textId="77777777" w:rsidR="000358C5" w:rsidRPr="003C1A0A" w:rsidRDefault="000358C5" w:rsidP="00405E8C">
      <w:pPr>
        <w:pStyle w:val="Text1"/>
        <w:numPr>
          <w:ilvl w:val="1"/>
          <w:numId w:val="90"/>
        </w:numPr>
        <w:spacing w:before="100" w:beforeAutospacing="1" w:after="100" w:afterAutospacing="1"/>
        <w:ind w:left="1080" w:hanging="270"/>
        <w:rPr>
          <w:rFonts w:asciiTheme="majorBidi" w:hAnsiTheme="majorBidi" w:cstheme="majorBidi"/>
        </w:rPr>
      </w:pPr>
      <w:r w:rsidRPr="003C1A0A">
        <w:rPr>
          <w:rFonts w:asciiTheme="majorBidi" w:hAnsiTheme="majorBidi" w:cstheme="majorBidi"/>
        </w:rPr>
        <w:t>Primary Data Mapping</w:t>
      </w:r>
    </w:p>
    <w:p w14:paraId="052C64A4" w14:textId="77777777" w:rsidR="000358C5" w:rsidRPr="003C1A0A" w:rsidRDefault="000358C5" w:rsidP="00405E8C">
      <w:pPr>
        <w:pStyle w:val="Text1"/>
        <w:numPr>
          <w:ilvl w:val="1"/>
          <w:numId w:val="90"/>
        </w:numPr>
        <w:spacing w:before="100" w:beforeAutospacing="1" w:after="100" w:afterAutospacing="1"/>
        <w:ind w:left="1080" w:hanging="270"/>
        <w:rPr>
          <w:rFonts w:asciiTheme="majorBidi" w:hAnsiTheme="majorBidi" w:cstheme="majorBidi"/>
        </w:rPr>
      </w:pPr>
      <w:r w:rsidRPr="003C1A0A">
        <w:rPr>
          <w:rFonts w:asciiTheme="majorBidi" w:hAnsiTheme="majorBidi" w:cstheme="majorBidi"/>
        </w:rPr>
        <w:t>Primary Data Import</w:t>
      </w:r>
    </w:p>
    <w:p w14:paraId="131D9E34" w14:textId="77777777" w:rsidR="000358C5" w:rsidRPr="003C1A0A" w:rsidRDefault="000358C5" w:rsidP="00405E8C">
      <w:pPr>
        <w:pStyle w:val="Text1"/>
        <w:numPr>
          <w:ilvl w:val="1"/>
          <w:numId w:val="90"/>
        </w:numPr>
        <w:spacing w:before="100" w:beforeAutospacing="1" w:after="100" w:afterAutospacing="1"/>
        <w:ind w:left="1080" w:hanging="270"/>
        <w:rPr>
          <w:rFonts w:asciiTheme="majorBidi" w:hAnsiTheme="majorBidi" w:cstheme="majorBidi"/>
        </w:rPr>
      </w:pPr>
      <w:r w:rsidRPr="003C1A0A">
        <w:rPr>
          <w:rFonts w:asciiTheme="majorBidi" w:hAnsiTheme="majorBidi" w:cstheme="majorBidi"/>
        </w:rPr>
        <w:t>Primary Data Cleaning</w:t>
      </w:r>
    </w:p>
    <w:p w14:paraId="724AF453" w14:textId="77777777" w:rsidR="000358C5" w:rsidRPr="003C1A0A" w:rsidRDefault="000358C5" w:rsidP="00405E8C">
      <w:pPr>
        <w:pStyle w:val="Text1"/>
        <w:numPr>
          <w:ilvl w:val="1"/>
          <w:numId w:val="90"/>
        </w:numPr>
        <w:spacing w:before="100" w:beforeAutospacing="1" w:after="100" w:afterAutospacing="1"/>
        <w:ind w:left="1080" w:hanging="270"/>
        <w:rPr>
          <w:rFonts w:asciiTheme="majorBidi" w:hAnsiTheme="majorBidi" w:cstheme="majorBidi"/>
        </w:rPr>
      </w:pPr>
      <w:r w:rsidRPr="003C1A0A">
        <w:rPr>
          <w:rFonts w:asciiTheme="majorBidi" w:hAnsiTheme="majorBidi" w:cstheme="majorBidi"/>
        </w:rPr>
        <w:t>Publish Primary Dataset</w:t>
      </w:r>
    </w:p>
    <w:p w14:paraId="408C0046" w14:textId="77777777" w:rsidR="000358C5" w:rsidRPr="003C1A0A" w:rsidRDefault="000358C5" w:rsidP="00405E8C">
      <w:pPr>
        <w:pStyle w:val="Text1"/>
        <w:numPr>
          <w:ilvl w:val="0"/>
          <w:numId w:val="12"/>
        </w:numPr>
        <w:tabs>
          <w:tab w:val="left" w:pos="720"/>
        </w:tabs>
        <w:spacing w:after="0"/>
        <w:rPr>
          <w:rFonts w:asciiTheme="majorBidi" w:hAnsiTheme="majorBidi" w:cstheme="majorBidi"/>
        </w:rPr>
      </w:pPr>
      <w:r w:rsidRPr="003C1A0A">
        <w:rPr>
          <w:rFonts w:asciiTheme="majorBidi" w:hAnsiTheme="majorBidi" w:cstheme="majorBidi"/>
        </w:rPr>
        <w:t>Indicator Dataset</w:t>
      </w:r>
    </w:p>
    <w:p w14:paraId="55F35B77" w14:textId="77777777" w:rsidR="000358C5" w:rsidRPr="003C1A0A" w:rsidRDefault="000358C5" w:rsidP="00405E8C">
      <w:pPr>
        <w:pStyle w:val="Text1"/>
        <w:numPr>
          <w:ilvl w:val="1"/>
          <w:numId w:val="90"/>
        </w:numPr>
        <w:spacing w:after="100" w:afterAutospacing="1"/>
        <w:ind w:left="1080" w:hanging="270"/>
        <w:rPr>
          <w:rFonts w:asciiTheme="majorBidi" w:hAnsiTheme="majorBidi" w:cstheme="majorBidi"/>
        </w:rPr>
      </w:pPr>
      <w:del w:id="611" w:author="Deep Nidhi" w:date="2023-09-06T17:51:00Z">
        <w:r w:rsidRPr="003C1A0A" w:rsidDel="009301C8">
          <w:rPr>
            <w:rFonts w:asciiTheme="majorBidi" w:hAnsiTheme="majorBidi" w:cstheme="majorBidi"/>
          </w:rPr>
          <w:delText xml:space="preserve">Indicator </w:delText>
        </w:r>
      </w:del>
      <w:r w:rsidRPr="003C1A0A">
        <w:rPr>
          <w:rFonts w:asciiTheme="majorBidi" w:hAnsiTheme="majorBidi" w:cstheme="majorBidi"/>
        </w:rPr>
        <w:t>Data Mapping</w:t>
      </w:r>
    </w:p>
    <w:p w14:paraId="7408BC7E" w14:textId="01C8DDDA" w:rsidR="000358C5" w:rsidRPr="003C1A0A" w:rsidRDefault="000358C5" w:rsidP="00405E8C">
      <w:pPr>
        <w:pStyle w:val="Text1"/>
        <w:numPr>
          <w:ilvl w:val="1"/>
          <w:numId w:val="90"/>
        </w:numPr>
        <w:spacing w:before="100" w:beforeAutospacing="1" w:after="100" w:afterAutospacing="1"/>
        <w:ind w:left="1080" w:hanging="270"/>
        <w:rPr>
          <w:rFonts w:asciiTheme="majorBidi" w:hAnsiTheme="majorBidi" w:cstheme="majorBidi"/>
        </w:rPr>
      </w:pPr>
      <w:r w:rsidRPr="003C1A0A">
        <w:rPr>
          <w:rFonts w:asciiTheme="majorBidi" w:hAnsiTheme="majorBidi" w:cstheme="majorBidi"/>
        </w:rPr>
        <w:t xml:space="preserve">Import </w:t>
      </w:r>
      <w:del w:id="612" w:author="Deep Nidhi" w:date="2023-09-06T17:52:00Z">
        <w:r w:rsidRPr="003C1A0A" w:rsidDel="009301C8">
          <w:rPr>
            <w:rFonts w:asciiTheme="majorBidi" w:hAnsiTheme="majorBidi" w:cstheme="majorBidi"/>
          </w:rPr>
          <w:delText>Using Mapping</w:delText>
        </w:r>
      </w:del>
      <w:ins w:id="613" w:author="Deep Nidhi" w:date="2023-09-06T17:52:00Z">
        <w:r w:rsidR="009301C8">
          <w:rPr>
            <w:rFonts w:asciiTheme="majorBidi" w:hAnsiTheme="majorBidi" w:cstheme="majorBidi"/>
          </w:rPr>
          <w:t>Data</w:t>
        </w:r>
      </w:ins>
    </w:p>
    <w:p w14:paraId="0E342CEE" w14:textId="0B877BEA" w:rsidR="000358C5" w:rsidRPr="003C1A0A" w:rsidRDefault="009301C8" w:rsidP="00405E8C">
      <w:pPr>
        <w:pStyle w:val="Text1"/>
        <w:numPr>
          <w:ilvl w:val="1"/>
          <w:numId w:val="90"/>
        </w:numPr>
        <w:spacing w:before="100" w:beforeAutospacing="1" w:after="100" w:afterAutospacing="1"/>
        <w:ind w:left="1080" w:hanging="270"/>
        <w:rPr>
          <w:rFonts w:asciiTheme="majorBidi" w:hAnsiTheme="majorBidi" w:cstheme="majorBidi"/>
        </w:rPr>
      </w:pPr>
      <w:ins w:id="614" w:author="Deep Nidhi" w:date="2023-09-06T17:52:00Z">
        <w:r>
          <w:rPr>
            <w:rFonts w:asciiTheme="majorBidi" w:hAnsiTheme="majorBidi" w:cstheme="majorBidi"/>
          </w:rPr>
          <w:t>Data Entry</w:t>
        </w:r>
      </w:ins>
      <w:del w:id="615" w:author="Deep Nidhi" w:date="2023-09-06T17:52:00Z">
        <w:r w:rsidR="000358C5" w:rsidRPr="003C1A0A" w:rsidDel="009301C8">
          <w:rPr>
            <w:rFonts w:asciiTheme="majorBidi" w:hAnsiTheme="majorBidi" w:cstheme="majorBidi"/>
          </w:rPr>
          <w:delText>Import Using Template</w:delText>
        </w:r>
      </w:del>
    </w:p>
    <w:p w14:paraId="02AC6362" w14:textId="10952B19" w:rsidR="000358C5" w:rsidRPr="003C1A0A" w:rsidRDefault="000358C5">
      <w:pPr>
        <w:pStyle w:val="Text1"/>
        <w:numPr>
          <w:ilvl w:val="1"/>
          <w:numId w:val="90"/>
        </w:numPr>
        <w:spacing w:after="100" w:afterAutospacing="1"/>
        <w:ind w:left="1080" w:hanging="270"/>
        <w:rPr>
          <w:rFonts w:asciiTheme="majorBidi" w:hAnsiTheme="majorBidi" w:cstheme="majorBidi"/>
        </w:rPr>
        <w:pPrChange w:id="616" w:author="Deep Nidhi" w:date="2023-09-06T17:51:00Z">
          <w:pPr>
            <w:pStyle w:val="Text1"/>
            <w:numPr>
              <w:ilvl w:val="1"/>
              <w:numId w:val="90"/>
            </w:numPr>
            <w:spacing w:before="100" w:beforeAutospacing="1" w:after="100" w:afterAutospacing="1"/>
            <w:ind w:left="1080" w:hanging="270"/>
          </w:pPr>
        </w:pPrChange>
      </w:pPr>
      <w:del w:id="617" w:author="Deep Nidhi" w:date="2023-09-06T17:52:00Z">
        <w:r w:rsidRPr="003C1A0A" w:rsidDel="009301C8">
          <w:rPr>
            <w:rFonts w:asciiTheme="majorBidi" w:hAnsiTheme="majorBidi" w:cstheme="majorBidi"/>
          </w:rPr>
          <w:delText xml:space="preserve">Indicator </w:delText>
        </w:r>
      </w:del>
      <w:r w:rsidRPr="003C1A0A">
        <w:rPr>
          <w:rFonts w:asciiTheme="majorBidi" w:hAnsiTheme="majorBidi" w:cstheme="majorBidi"/>
        </w:rPr>
        <w:t>Data Approve</w:t>
      </w:r>
    </w:p>
    <w:p w14:paraId="67237981" w14:textId="6D424226" w:rsidR="00C94EAD" w:rsidRPr="003C1A0A" w:rsidRDefault="00C94EAD">
      <w:pPr>
        <w:pStyle w:val="Text1"/>
        <w:numPr>
          <w:ilvl w:val="1"/>
          <w:numId w:val="90"/>
        </w:numPr>
        <w:spacing w:after="100" w:afterAutospacing="1"/>
        <w:ind w:left="1080" w:hanging="270"/>
        <w:rPr>
          <w:rFonts w:asciiTheme="majorBidi" w:hAnsiTheme="majorBidi" w:cstheme="majorBidi"/>
        </w:rPr>
        <w:pPrChange w:id="618" w:author="Deep Nidhi" w:date="2023-09-06T17:51:00Z">
          <w:pPr>
            <w:pStyle w:val="Text1"/>
            <w:numPr>
              <w:numId w:val="12"/>
            </w:numPr>
            <w:tabs>
              <w:tab w:val="left" w:pos="720"/>
            </w:tabs>
            <w:spacing w:before="100" w:beforeAutospacing="1" w:after="100" w:afterAutospacing="1"/>
            <w:ind w:left="720" w:hanging="360"/>
          </w:pPr>
        </w:pPrChange>
      </w:pPr>
      <w:r w:rsidRPr="003C1A0A">
        <w:rPr>
          <w:rFonts w:asciiTheme="majorBidi" w:hAnsiTheme="majorBidi" w:cstheme="majorBidi"/>
        </w:rPr>
        <w:t>Calculate</w:t>
      </w:r>
    </w:p>
    <w:p w14:paraId="25CD7F76" w14:textId="29EEF1BF" w:rsidR="00C94EAD" w:rsidRPr="003C1A0A" w:rsidRDefault="00C94EAD">
      <w:pPr>
        <w:pStyle w:val="Text1"/>
        <w:numPr>
          <w:ilvl w:val="1"/>
          <w:numId w:val="90"/>
        </w:numPr>
        <w:spacing w:after="100" w:afterAutospacing="1"/>
        <w:ind w:left="1080" w:hanging="270"/>
        <w:rPr>
          <w:rFonts w:asciiTheme="majorBidi" w:hAnsiTheme="majorBidi" w:cstheme="majorBidi"/>
        </w:rPr>
        <w:pPrChange w:id="619" w:author="Deep Nidhi" w:date="2023-09-06T17:51:00Z">
          <w:pPr>
            <w:pStyle w:val="Text1"/>
            <w:numPr>
              <w:numId w:val="12"/>
            </w:numPr>
            <w:tabs>
              <w:tab w:val="left" w:pos="720"/>
            </w:tabs>
            <w:spacing w:before="100" w:beforeAutospacing="1" w:after="100" w:afterAutospacing="1"/>
            <w:ind w:left="720" w:hanging="360"/>
          </w:pPr>
        </w:pPrChange>
      </w:pPr>
      <w:r w:rsidRPr="003C1A0A">
        <w:rPr>
          <w:rFonts w:asciiTheme="majorBidi" w:hAnsiTheme="majorBidi" w:cstheme="majorBidi"/>
        </w:rPr>
        <w:t>Aggregate</w:t>
      </w:r>
    </w:p>
    <w:p w14:paraId="22891FD0" w14:textId="00E9503D" w:rsidR="00C94EAD" w:rsidRPr="003C1A0A" w:rsidRDefault="00C94EAD">
      <w:pPr>
        <w:pStyle w:val="Text1"/>
        <w:numPr>
          <w:ilvl w:val="1"/>
          <w:numId w:val="90"/>
        </w:numPr>
        <w:spacing w:after="100" w:afterAutospacing="1"/>
        <w:ind w:left="1080" w:hanging="270"/>
        <w:rPr>
          <w:rFonts w:asciiTheme="majorBidi" w:hAnsiTheme="majorBidi" w:cstheme="majorBidi"/>
        </w:rPr>
        <w:pPrChange w:id="620" w:author="Deep Nidhi" w:date="2023-09-06T17:51:00Z">
          <w:pPr>
            <w:pStyle w:val="Text1"/>
            <w:numPr>
              <w:numId w:val="12"/>
            </w:numPr>
            <w:tabs>
              <w:tab w:val="left" w:pos="720"/>
            </w:tabs>
            <w:spacing w:before="100" w:beforeAutospacing="1" w:after="100" w:afterAutospacing="1"/>
            <w:ind w:left="720" w:hanging="360"/>
          </w:pPr>
        </w:pPrChange>
      </w:pPr>
      <w:r w:rsidRPr="003C1A0A">
        <w:rPr>
          <w:rFonts w:asciiTheme="majorBidi" w:hAnsiTheme="majorBidi" w:cstheme="majorBidi"/>
        </w:rPr>
        <w:t>Log</w:t>
      </w:r>
    </w:p>
    <w:p w14:paraId="5431A8F2" w14:textId="77777777" w:rsidR="00525D2E" w:rsidRPr="003C1A0A" w:rsidRDefault="00525D2E" w:rsidP="00405E8C">
      <w:pPr>
        <w:pStyle w:val="ListParagraph"/>
        <w:numPr>
          <w:ilvl w:val="0"/>
          <w:numId w:val="40"/>
        </w:numPr>
        <w:spacing w:before="100" w:beforeAutospacing="1" w:after="0" w:line="36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Manage Survey</w:t>
      </w:r>
    </w:p>
    <w:p w14:paraId="102B2E86" w14:textId="77777777" w:rsidR="00525D2E" w:rsidRPr="003C1A0A" w:rsidRDefault="00525D2E" w:rsidP="00405E8C">
      <w:pPr>
        <w:pStyle w:val="Text1"/>
        <w:numPr>
          <w:ilvl w:val="0"/>
          <w:numId w:val="12"/>
        </w:numPr>
        <w:tabs>
          <w:tab w:val="left" w:pos="720"/>
        </w:tabs>
        <w:spacing w:after="100" w:afterAutospacing="1"/>
        <w:rPr>
          <w:rFonts w:asciiTheme="majorBidi" w:hAnsiTheme="majorBidi" w:cstheme="majorBidi"/>
        </w:rPr>
      </w:pPr>
      <w:r w:rsidRPr="003C1A0A">
        <w:rPr>
          <w:rFonts w:asciiTheme="majorBidi" w:hAnsiTheme="majorBidi" w:cstheme="majorBidi"/>
        </w:rPr>
        <w:t>Form Manager</w:t>
      </w:r>
    </w:p>
    <w:p w14:paraId="63A47FA7" w14:textId="42BEBBF6" w:rsidR="00525D2E" w:rsidRPr="003C1A0A" w:rsidRDefault="00525D2E"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Survey Manager</w:t>
      </w:r>
    </w:p>
    <w:p w14:paraId="2A3DAE4D" w14:textId="6F12CC0D" w:rsidR="00BB0C8B" w:rsidRPr="003C1A0A" w:rsidRDefault="00BB0C8B"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Manage Frame</w:t>
      </w:r>
    </w:p>
    <w:p w14:paraId="49FCA870" w14:textId="57C1855C" w:rsidR="00BB0C8B" w:rsidRPr="003C1A0A" w:rsidDel="009301C8" w:rsidRDefault="00BB0C8B" w:rsidP="00405E8C">
      <w:pPr>
        <w:pStyle w:val="ListParagraph"/>
        <w:numPr>
          <w:ilvl w:val="0"/>
          <w:numId w:val="40"/>
        </w:numPr>
        <w:spacing w:before="100" w:beforeAutospacing="1" w:after="100" w:afterAutospacing="1" w:line="360" w:lineRule="auto"/>
        <w:jc w:val="both"/>
        <w:rPr>
          <w:del w:id="621" w:author="Deep Nidhi" w:date="2023-09-06T17:53:00Z"/>
          <w:rFonts w:asciiTheme="majorBidi" w:hAnsiTheme="majorBidi" w:cstheme="majorBidi"/>
          <w:bCs/>
          <w:color w:val="000000" w:themeColor="text1"/>
          <w:sz w:val="24"/>
          <w:szCs w:val="24"/>
        </w:rPr>
      </w:pPr>
      <w:del w:id="622" w:author="Deep Nidhi" w:date="2023-09-06T17:53:00Z">
        <w:r w:rsidRPr="003C1A0A" w:rsidDel="009301C8">
          <w:rPr>
            <w:rFonts w:asciiTheme="majorBidi" w:hAnsiTheme="majorBidi" w:cstheme="majorBidi"/>
            <w:bCs/>
            <w:color w:val="000000" w:themeColor="text1"/>
            <w:sz w:val="24"/>
            <w:szCs w:val="24"/>
          </w:rPr>
          <w:delText>Calculate and Aggregate</w:delText>
        </w:r>
      </w:del>
    </w:p>
    <w:p w14:paraId="67E1366F" w14:textId="36E03031" w:rsidR="00525D2E" w:rsidRPr="003C1A0A" w:rsidRDefault="00525D2E" w:rsidP="00405E8C">
      <w:pPr>
        <w:pStyle w:val="ListParagraph"/>
        <w:numPr>
          <w:ilvl w:val="0"/>
          <w:numId w:val="40"/>
        </w:numPr>
        <w:spacing w:before="100" w:beforeAutospacing="1" w:after="0" w:line="36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Resource</w:t>
      </w:r>
    </w:p>
    <w:p w14:paraId="51A594C0" w14:textId="5C116A8C" w:rsidR="00BB0C8B" w:rsidRPr="003C1A0A" w:rsidRDefault="00BB0C8B" w:rsidP="00405E8C">
      <w:pPr>
        <w:pStyle w:val="Text1"/>
        <w:numPr>
          <w:ilvl w:val="0"/>
          <w:numId w:val="12"/>
        </w:numPr>
        <w:tabs>
          <w:tab w:val="left" w:pos="720"/>
        </w:tabs>
        <w:spacing w:after="100" w:afterAutospacing="1"/>
        <w:rPr>
          <w:rFonts w:asciiTheme="majorBidi" w:hAnsiTheme="majorBidi" w:cstheme="majorBidi"/>
        </w:rPr>
      </w:pPr>
      <w:r w:rsidRPr="003C1A0A">
        <w:rPr>
          <w:rFonts w:asciiTheme="majorBidi" w:hAnsiTheme="majorBidi" w:cstheme="majorBidi"/>
        </w:rPr>
        <w:t>Publications</w:t>
      </w:r>
    </w:p>
    <w:p w14:paraId="45F238BC" w14:textId="77777777" w:rsidR="00525D2E" w:rsidRPr="003C1A0A" w:rsidRDefault="00525D2E" w:rsidP="00405E8C">
      <w:pPr>
        <w:pStyle w:val="ListParagraph"/>
        <w:numPr>
          <w:ilvl w:val="0"/>
          <w:numId w:val="40"/>
        </w:numPr>
        <w:spacing w:before="100" w:beforeAutospacing="1" w:after="0" w:line="36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Customize</w:t>
      </w:r>
    </w:p>
    <w:p w14:paraId="78775A29" w14:textId="4361F8DB" w:rsidR="00525D2E" w:rsidRPr="003C1A0A" w:rsidRDefault="005A4B48" w:rsidP="00405E8C">
      <w:pPr>
        <w:pStyle w:val="Text1"/>
        <w:numPr>
          <w:ilvl w:val="0"/>
          <w:numId w:val="12"/>
        </w:numPr>
        <w:tabs>
          <w:tab w:val="left" w:pos="720"/>
        </w:tabs>
        <w:spacing w:after="100" w:afterAutospacing="1"/>
        <w:rPr>
          <w:rFonts w:asciiTheme="majorBidi" w:hAnsiTheme="majorBidi" w:cstheme="majorBidi"/>
        </w:rPr>
      </w:pPr>
      <w:ins w:id="623" w:author="Deep Nidhi" w:date="2023-09-11T17:51:00Z">
        <w:r>
          <w:rPr>
            <w:rFonts w:asciiTheme="majorBidi" w:hAnsiTheme="majorBidi" w:cstheme="majorBidi"/>
          </w:rPr>
          <w:t>Key facts</w:t>
        </w:r>
      </w:ins>
      <w:del w:id="624" w:author="Deep Nidhi" w:date="2023-09-06T17:54:00Z">
        <w:r w:rsidR="00525D2E" w:rsidRPr="003C1A0A" w:rsidDel="009301C8">
          <w:rPr>
            <w:rFonts w:asciiTheme="majorBidi" w:hAnsiTheme="majorBidi" w:cstheme="majorBidi"/>
          </w:rPr>
          <w:delText>Sliders</w:delText>
        </w:r>
      </w:del>
    </w:p>
    <w:p w14:paraId="15CADD3E" w14:textId="4694C3CC" w:rsidR="00525D2E" w:rsidRPr="003C1A0A" w:rsidRDefault="00BB0C8B"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 xml:space="preserve">Data by </w:t>
      </w:r>
      <w:ins w:id="625" w:author="Deep Nidhi" w:date="2023-09-06T17:54:00Z">
        <w:r w:rsidR="009301C8">
          <w:rPr>
            <w:rFonts w:asciiTheme="majorBidi" w:hAnsiTheme="majorBidi" w:cstheme="majorBidi"/>
          </w:rPr>
          <w:t>Sectors</w:t>
        </w:r>
      </w:ins>
      <w:del w:id="626" w:author="Deep Nidhi" w:date="2023-09-06T17:54:00Z">
        <w:r w:rsidR="00525D2E" w:rsidRPr="003C1A0A" w:rsidDel="009301C8">
          <w:rPr>
            <w:rFonts w:asciiTheme="majorBidi" w:hAnsiTheme="majorBidi" w:cstheme="majorBidi"/>
          </w:rPr>
          <w:delText>Topic</w:delText>
        </w:r>
      </w:del>
    </w:p>
    <w:p w14:paraId="2296613A" w14:textId="1865110B" w:rsidR="00525D2E" w:rsidRPr="003C1A0A" w:rsidRDefault="00BB0C8B"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Da</w:t>
      </w:r>
      <w:ins w:id="627" w:author="Deep Nidhi" w:date="2023-09-11T17:52:00Z">
        <w:r w:rsidR="00C77039">
          <w:rPr>
            <w:rFonts w:asciiTheme="majorBidi" w:hAnsiTheme="majorBidi" w:cstheme="majorBidi"/>
          </w:rPr>
          <w:t>t</w:t>
        </w:r>
      </w:ins>
      <w:del w:id="628" w:author="Deep Nidhi" w:date="2023-09-11T17:52:00Z">
        <w:r w:rsidRPr="003C1A0A" w:rsidDel="00C77039">
          <w:rPr>
            <w:rFonts w:asciiTheme="majorBidi" w:hAnsiTheme="majorBidi" w:cstheme="majorBidi"/>
          </w:rPr>
          <w:delText>r</w:delText>
        </w:r>
      </w:del>
      <w:r w:rsidRPr="003C1A0A">
        <w:rPr>
          <w:rFonts w:asciiTheme="majorBidi" w:hAnsiTheme="majorBidi" w:cstheme="majorBidi"/>
        </w:rPr>
        <w:t xml:space="preserve">a by </w:t>
      </w:r>
      <w:proofErr w:type="gramStart"/>
      <w:r w:rsidR="00525D2E" w:rsidRPr="003C1A0A">
        <w:rPr>
          <w:rFonts w:asciiTheme="majorBidi" w:hAnsiTheme="majorBidi" w:cstheme="majorBidi"/>
        </w:rPr>
        <w:t>Region</w:t>
      </w:r>
      <w:ins w:id="629" w:author="Deep Nidhi" w:date="2023-09-06T17:54:00Z">
        <w:r w:rsidR="009301C8">
          <w:rPr>
            <w:rFonts w:asciiTheme="majorBidi" w:hAnsiTheme="majorBidi" w:cstheme="majorBidi"/>
          </w:rPr>
          <w:t>s</w:t>
        </w:r>
      </w:ins>
      <w:proofErr w:type="gramEnd"/>
    </w:p>
    <w:p w14:paraId="7E1CAF68" w14:textId="77777777" w:rsidR="00525D2E" w:rsidRPr="003C1A0A" w:rsidRDefault="00525D2E" w:rsidP="00405E8C">
      <w:pPr>
        <w:pStyle w:val="ListParagraph"/>
        <w:numPr>
          <w:ilvl w:val="0"/>
          <w:numId w:val="40"/>
        </w:numPr>
        <w:spacing w:before="100" w:beforeAutospacing="1" w:after="0" w:line="36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Report</w:t>
      </w:r>
    </w:p>
    <w:p w14:paraId="2D82119B" w14:textId="3D69372A" w:rsidR="00525D2E" w:rsidRPr="003C1A0A" w:rsidDel="009301C8" w:rsidRDefault="00525D2E" w:rsidP="00405E8C">
      <w:pPr>
        <w:pStyle w:val="Text1"/>
        <w:numPr>
          <w:ilvl w:val="0"/>
          <w:numId w:val="12"/>
        </w:numPr>
        <w:tabs>
          <w:tab w:val="left" w:pos="720"/>
        </w:tabs>
        <w:spacing w:after="100" w:afterAutospacing="1"/>
        <w:rPr>
          <w:del w:id="630" w:author="Deep Nidhi" w:date="2023-09-06T17:55:00Z"/>
          <w:rFonts w:asciiTheme="majorBidi" w:hAnsiTheme="majorBidi" w:cstheme="majorBidi"/>
        </w:rPr>
      </w:pPr>
      <w:del w:id="631" w:author="Deep Nidhi" w:date="2023-09-06T17:55:00Z">
        <w:r w:rsidRPr="003C1A0A" w:rsidDel="009301C8">
          <w:rPr>
            <w:rFonts w:asciiTheme="majorBidi" w:hAnsiTheme="majorBidi" w:cstheme="majorBidi"/>
          </w:rPr>
          <w:lastRenderedPageBreak/>
          <w:delText>Basic Database Report</w:delText>
        </w:r>
      </w:del>
    </w:p>
    <w:p w14:paraId="71EA45A4" w14:textId="364735EE" w:rsidR="00525D2E" w:rsidRPr="003C1A0A" w:rsidDel="009301C8" w:rsidRDefault="00525D2E" w:rsidP="00405E8C">
      <w:pPr>
        <w:pStyle w:val="Text1"/>
        <w:numPr>
          <w:ilvl w:val="0"/>
          <w:numId w:val="12"/>
        </w:numPr>
        <w:tabs>
          <w:tab w:val="left" w:pos="720"/>
        </w:tabs>
        <w:spacing w:before="100" w:beforeAutospacing="1" w:after="100" w:afterAutospacing="1"/>
        <w:rPr>
          <w:del w:id="632" w:author="Deep Nidhi" w:date="2023-09-06T17:55:00Z"/>
          <w:rFonts w:asciiTheme="majorBidi" w:hAnsiTheme="majorBidi" w:cstheme="majorBidi"/>
        </w:rPr>
      </w:pPr>
      <w:del w:id="633" w:author="Deep Nidhi" w:date="2023-09-06T17:55:00Z">
        <w:r w:rsidRPr="003C1A0A" w:rsidDel="009301C8">
          <w:rPr>
            <w:rFonts w:asciiTheme="majorBidi" w:hAnsiTheme="majorBidi" w:cstheme="majorBidi"/>
          </w:rPr>
          <w:delText>Advance Database Report</w:delText>
        </w:r>
      </w:del>
    </w:p>
    <w:p w14:paraId="437E98B8" w14:textId="663DDBFA" w:rsidR="00525D2E" w:rsidRPr="003C1A0A" w:rsidDel="009301C8" w:rsidRDefault="00525D2E" w:rsidP="00405E8C">
      <w:pPr>
        <w:pStyle w:val="Text1"/>
        <w:numPr>
          <w:ilvl w:val="0"/>
          <w:numId w:val="12"/>
        </w:numPr>
        <w:tabs>
          <w:tab w:val="left" w:pos="720"/>
        </w:tabs>
        <w:spacing w:before="100" w:beforeAutospacing="1" w:after="100" w:afterAutospacing="1"/>
        <w:rPr>
          <w:del w:id="634" w:author="Deep Nidhi" w:date="2023-09-06T17:55:00Z"/>
          <w:rFonts w:asciiTheme="majorBidi" w:hAnsiTheme="majorBidi" w:cstheme="majorBidi"/>
        </w:rPr>
      </w:pPr>
      <w:del w:id="635" w:author="Deep Nidhi" w:date="2023-09-06T17:55:00Z">
        <w:r w:rsidRPr="003C1A0A" w:rsidDel="009301C8">
          <w:rPr>
            <w:rFonts w:asciiTheme="majorBidi" w:hAnsiTheme="majorBidi" w:cstheme="majorBidi"/>
          </w:rPr>
          <w:delText>Range Check Report</w:delText>
        </w:r>
      </w:del>
    </w:p>
    <w:p w14:paraId="6AB5934C" w14:textId="77777777" w:rsidR="00525D2E" w:rsidRPr="003C1A0A" w:rsidRDefault="00525D2E"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Report Generator</w:t>
      </w:r>
    </w:p>
    <w:p w14:paraId="52E0BD40" w14:textId="77777777" w:rsidR="00525D2E" w:rsidRPr="003C1A0A" w:rsidRDefault="00525D2E"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Audit Trail</w:t>
      </w:r>
    </w:p>
    <w:p w14:paraId="12C916A5" w14:textId="77777777" w:rsidR="00525D2E" w:rsidRPr="003C1A0A" w:rsidRDefault="00525D2E" w:rsidP="00405E8C">
      <w:pPr>
        <w:pStyle w:val="ListParagraph"/>
        <w:numPr>
          <w:ilvl w:val="0"/>
          <w:numId w:val="40"/>
        </w:numPr>
        <w:spacing w:before="100" w:beforeAutospacing="1" w:after="0" w:line="36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Language</w:t>
      </w:r>
    </w:p>
    <w:p w14:paraId="2530A3AB" w14:textId="77777777" w:rsidR="00BB0C8B" w:rsidRPr="003C1A0A" w:rsidRDefault="00BB0C8B" w:rsidP="00405E8C">
      <w:pPr>
        <w:pStyle w:val="ListParagraph"/>
        <w:numPr>
          <w:ilvl w:val="0"/>
          <w:numId w:val="40"/>
        </w:numPr>
        <w:spacing w:before="100" w:beforeAutospacing="1" w:after="0" w:line="360" w:lineRule="auto"/>
        <w:jc w:val="both"/>
        <w:rPr>
          <w:rFonts w:asciiTheme="majorBidi" w:hAnsiTheme="majorBidi" w:cstheme="majorBidi"/>
          <w:bCs/>
          <w:color w:val="000000" w:themeColor="text1"/>
          <w:sz w:val="24"/>
          <w:szCs w:val="24"/>
        </w:rPr>
      </w:pPr>
      <w:r w:rsidRPr="003C1A0A">
        <w:rPr>
          <w:rFonts w:asciiTheme="majorBidi" w:hAnsiTheme="majorBidi" w:cstheme="majorBidi"/>
          <w:bCs/>
          <w:color w:val="000000" w:themeColor="text1"/>
          <w:sz w:val="24"/>
          <w:szCs w:val="24"/>
        </w:rPr>
        <w:t>SDMX</w:t>
      </w:r>
    </w:p>
    <w:p w14:paraId="630BD349" w14:textId="060942EC" w:rsidR="00BB0C8B" w:rsidRPr="003C1A0A" w:rsidRDefault="00D453C1" w:rsidP="00405E8C">
      <w:pPr>
        <w:pStyle w:val="Text1"/>
        <w:numPr>
          <w:ilvl w:val="0"/>
          <w:numId w:val="12"/>
        </w:numPr>
        <w:tabs>
          <w:tab w:val="left" w:pos="720"/>
        </w:tabs>
        <w:spacing w:after="100" w:afterAutospacing="1"/>
        <w:rPr>
          <w:rFonts w:asciiTheme="majorBidi" w:hAnsiTheme="majorBidi" w:cstheme="majorBidi"/>
        </w:rPr>
      </w:pPr>
      <w:r w:rsidRPr="003C1A0A">
        <w:rPr>
          <w:rFonts w:asciiTheme="majorBidi" w:hAnsiTheme="majorBidi" w:cstheme="majorBidi"/>
        </w:rPr>
        <w:t>Manage GIDs</w:t>
      </w:r>
    </w:p>
    <w:p w14:paraId="2C5916FA" w14:textId="721142A5" w:rsidR="00D453C1" w:rsidRPr="003C1A0A" w:rsidRDefault="00D453C1"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SDMX Import</w:t>
      </w:r>
    </w:p>
    <w:p w14:paraId="1B369A12" w14:textId="59F82298" w:rsidR="00D453C1" w:rsidRPr="003C1A0A" w:rsidRDefault="00D453C1" w:rsidP="00405E8C">
      <w:pPr>
        <w:pStyle w:val="Text1"/>
        <w:numPr>
          <w:ilvl w:val="0"/>
          <w:numId w:val="12"/>
        </w:numPr>
        <w:tabs>
          <w:tab w:val="left" w:pos="720"/>
        </w:tabs>
        <w:spacing w:before="100" w:beforeAutospacing="1" w:after="100" w:afterAutospacing="1"/>
        <w:rPr>
          <w:rFonts w:asciiTheme="majorBidi" w:hAnsiTheme="majorBidi" w:cstheme="majorBidi"/>
        </w:rPr>
      </w:pPr>
      <w:r w:rsidRPr="003C1A0A">
        <w:rPr>
          <w:rFonts w:asciiTheme="majorBidi" w:hAnsiTheme="majorBidi" w:cstheme="majorBidi"/>
        </w:rPr>
        <w:t>SDMX Export</w:t>
      </w:r>
    </w:p>
    <w:p w14:paraId="3D214711" w14:textId="25C2F143" w:rsidR="00525D2E" w:rsidRPr="003C1A0A" w:rsidRDefault="00D453C1" w:rsidP="00525D2E">
      <w:pPr>
        <w:pStyle w:val="Heading3"/>
        <w:rPr>
          <w:rFonts w:asciiTheme="majorBidi" w:hAnsiTheme="majorBidi"/>
        </w:rPr>
      </w:pPr>
      <w:bookmarkStart w:id="636" w:name="_Toc139211682"/>
      <w:bookmarkStart w:id="637" w:name="_Toc145327319"/>
      <w:bookmarkEnd w:id="391"/>
      <w:r w:rsidRPr="003C1A0A">
        <w:rPr>
          <w:rFonts w:asciiTheme="majorBidi" w:hAnsiTheme="majorBidi"/>
        </w:rPr>
        <w:t>4</w:t>
      </w:r>
      <w:r w:rsidR="00525D2E" w:rsidRPr="003C1A0A">
        <w:rPr>
          <w:rFonts w:asciiTheme="majorBidi" w:hAnsiTheme="majorBidi"/>
        </w:rPr>
        <w:t>.2.</w:t>
      </w:r>
      <w:r w:rsidR="000227D4" w:rsidRPr="003C1A0A">
        <w:rPr>
          <w:rFonts w:asciiTheme="majorBidi" w:hAnsiTheme="majorBidi"/>
        </w:rPr>
        <w:t>1</w:t>
      </w:r>
      <w:r w:rsidR="00525D2E" w:rsidRPr="003C1A0A">
        <w:rPr>
          <w:rFonts w:asciiTheme="majorBidi" w:hAnsiTheme="majorBidi"/>
        </w:rPr>
        <w:t xml:space="preserve"> </w:t>
      </w:r>
      <w:r w:rsidRPr="003C1A0A">
        <w:rPr>
          <w:rFonts w:asciiTheme="majorBidi" w:hAnsiTheme="majorBidi"/>
        </w:rPr>
        <w:t xml:space="preserve">User </w:t>
      </w:r>
      <w:r w:rsidR="00525D2E" w:rsidRPr="003C1A0A">
        <w:rPr>
          <w:rFonts w:asciiTheme="majorBidi" w:hAnsiTheme="majorBidi"/>
        </w:rPr>
        <w:t>Dashboard</w:t>
      </w:r>
      <w:bookmarkEnd w:id="636"/>
      <w:bookmarkEnd w:id="637"/>
    </w:p>
    <w:p w14:paraId="40B024E0"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40838D13" w14:textId="0269514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This module will be the landing page after successful login into the </w:t>
      </w:r>
      <w:r w:rsidR="00D13D8A" w:rsidRPr="003C1A0A">
        <w:rPr>
          <w:rFonts w:asciiTheme="majorBidi" w:hAnsiTheme="majorBidi" w:cstheme="majorBidi"/>
          <w:sz w:val="24"/>
          <w:szCs w:val="24"/>
        </w:rPr>
        <w:t>core</w:t>
      </w:r>
      <w:r w:rsidRPr="003C1A0A">
        <w:rPr>
          <w:rFonts w:asciiTheme="majorBidi" w:hAnsiTheme="majorBidi" w:cstheme="majorBidi"/>
          <w:sz w:val="24"/>
          <w:szCs w:val="24"/>
        </w:rPr>
        <w:t xml:space="preserve"> application. It will provide an overview of the personalized statistics and summary data of the logged in user. Dashboard will also have the option to view profile and update password as per the requirement.</w:t>
      </w:r>
    </w:p>
    <w:p w14:paraId="11C7FABB" w14:textId="77777777" w:rsidR="00525D2E" w:rsidRPr="003C1A0A" w:rsidRDefault="00525D2E" w:rsidP="00405E8C">
      <w:pPr>
        <w:pStyle w:val="ListParagraph"/>
        <w:numPr>
          <w:ilvl w:val="0"/>
          <w:numId w:val="3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b/>
          <w:bCs/>
          <w:sz w:val="24"/>
          <w:szCs w:val="24"/>
        </w:rPr>
        <w:t>Profile</w:t>
      </w:r>
      <w:r w:rsidRPr="003C1A0A">
        <w:rPr>
          <w:rFonts w:asciiTheme="majorBidi" w:hAnsiTheme="majorBidi" w:cstheme="majorBidi"/>
          <w:sz w:val="24"/>
          <w:szCs w:val="24"/>
        </w:rPr>
        <w:t>: This will show the user's personal information on the platform. This option will be available on the dashboard and will allow the users to view and manage their account details. The profile will have the options to update personal details like name, phone number, and designation.</w:t>
      </w:r>
    </w:p>
    <w:p w14:paraId="3FEA8FD5" w14:textId="77777777" w:rsidR="00525D2E" w:rsidRPr="003C1A0A" w:rsidRDefault="00525D2E" w:rsidP="00405E8C">
      <w:pPr>
        <w:pStyle w:val="ListParagraph"/>
        <w:numPr>
          <w:ilvl w:val="0"/>
          <w:numId w:val="3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b/>
          <w:bCs/>
          <w:sz w:val="24"/>
          <w:szCs w:val="24"/>
        </w:rPr>
        <w:t>Change Password</w:t>
      </w:r>
      <w:r w:rsidRPr="003C1A0A">
        <w:rPr>
          <w:rFonts w:asciiTheme="majorBidi" w:hAnsiTheme="majorBidi" w:cstheme="majorBidi"/>
          <w:sz w:val="24"/>
          <w:szCs w:val="24"/>
        </w:rPr>
        <w:t>: The "Change Password" option on the dashboard will allow users to update their existing password with a new one. Below is the information that will be asked while updating the existing password:</w:t>
      </w:r>
    </w:p>
    <w:p w14:paraId="249CA530" w14:textId="77777777" w:rsidR="00525D2E" w:rsidRPr="003C1A0A" w:rsidRDefault="00525D2E" w:rsidP="00405E8C">
      <w:pPr>
        <w:pStyle w:val="ListParagraph"/>
        <w:numPr>
          <w:ilvl w:val="0"/>
          <w:numId w:val="39"/>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Current password: To ensure that only the account owner can make changes, the user will be required to enter their current password before proceeding to change it.</w:t>
      </w:r>
    </w:p>
    <w:p w14:paraId="2879EEDE" w14:textId="77777777" w:rsidR="00525D2E" w:rsidRPr="003C1A0A" w:rsidRDefault="00525D2E" w:rsidP="00405E8C">
      <w:pPr>
        <w:pStyle w:val="ListParagraph"/>
        <w:numPr>
          <w:ilvl w:val="0"/>
          <w:numId w:val="39"/>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New password: Users will be prompted to enter their new password for password strength, such as a minimum length, a mix of uppercase and lowercase letters, numbers, and special characters.</w:t>
      </w:r>
    </w:p>
    <w:p w14:paraId="68CD789D" w14:textId="77777777" w:rsidR="00525D2E" w:rsidRPr="003C1A0A" w:rsidRDefault="00525D2E" w:rsidP="00405E8C">
      <w:pPr>
        <w:pStyle w:val="ListParagraph"/>
        <w:numPr>
          <w:ilvl w:val="0"/>
          <w:numId w:val="39"/>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Password confirmation: To avoid typographical errors, users will be asked to confirm their new password by entering it again in a separate field.</w:t>
      </w:r>
    </w:p>
    <w:p w14:paraId="2D990131" w14:textId="77777777" w:rsidR="00525D2E" w:rsidRPr="003C1A0A" w:rsidRDefault="00525D2E" w:rsidP="00525D2E">
      <w:pPr>
        <w:spacing w:before="100" w:beforeAutospacing="1" w:after="100" w:afterAutospacing="1" w:line="360" w:lineRule="auto"/>
        <w:ind w:right="45"/>
        <w:jc w:val="both"/>
        <w:rPr>
          <w:rFonts w:asciiTheme="majorBidi" w:hAnsiTheme="majorBidi" w:cstheme="majorBidi"/>
          <w:sz w:val="24"/>
          <w:szCs w:val="24"/>
        </w:rPr>
      </w:pPr>
      <w:r w:rsidRPr="003C1A0A">
        <w:rPr>
          <w:rFonts w:asciiTheme="majorBidi" w:hAnsiTheme="majorBidi" w:cstheme="majorBidi"/>
          <w:sz w:val="24"/>
          <w:szCs w:val="24"/>
        </w:rPr>
        <w:t>Below is the detailed functionality requirement of this module.</w:t>
      </w:r>
    </w:p>
    <w:p w14:paraId="61CF8CB1"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5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638" w:author="Deep Nidhi" w:date="2023-09-07T19:04:00Z">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373"/>
        <w:gridCol w:w="8190"/>
        <w:tblGridChange w:id="639">
          <w:tblGrid>
            <w:gridCol w:w="1260"/>
            <w:gridCol w:w="8190"/>
          </w:tblGrid>
        </w:tblGridChange>
      </w:tblGrid>
      <w:tr w:rsidR="00525D2E" w:rsidRPr="003C1A0A" w14:paraId="5216FF9B" w14:textId="77777777" w:rsidTr="00194127">
        <w:tc>
          <w:tcPr>
            <w:tcW w:w="1373" w:type="dxa"/>
            <w:tcPrChange w:id="640" w:author="Deep Nidhi" w:date="2023-09-07T19:04:00Z">
              <w:tcPr>
                <w:tcW w:w="1260" w:type="dxa"/>
              </w:tcPr>
            </w:tcPrChange>
          </w:tcPr>
          <w:p w14:paraId="72553E9C" w14:textId="77777777" w:rsidR="00525D2E" w:rsidRPr="003C1A0A" w:rsidRDefault="00525D2E" w:rsidP="00111D99">
            <w:pPr>
              <w:spacing w:before="240" w:line="360" w:lineRule="auto"/>
              <w:ind w:left="60"/>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90" w:type="dxa"/>
            <w:tcPrChange w:id="641" w:author="Deep Nidhi" w:date="2023-09-07T19:04:00Z">
              <w:tcPr>
                <w:tcW w:w="8190" w:type="dxa"/>
              </w:tcPr>
            </w:tcPrChange>
          </w:tcPr>
          <w:p w14:paraId="4B4FDE7B" w14:textId="77777777" w:rsidR="00525D2E" w:rsidRPr="003C1A0A" w:rsidRDefault="00525D2E" w:rsidP="00111D99">
            <w:pPr>
              <w:spacing w:before="240" w:line="360" w:lineRule="auto"/>
              <w:ind w:left="60"/>
              <w:jc w:val="both"/>
              <w:rPr>
                <w:rFonts w:asciiTheme="majorBidi" w:hAnsiTheme="majorBidi" w:cstheme="majorBidi"/>
                <w:sz w:val="24"/>
                <w:szCs w:val="24"/>
              </w:rPr>
            </w:pPr>
            <w:r w:rsidRPr="003C1A0A">
              <w:rPr>
                <w:rFonts w:asciiTheme="majorBidi" w:hAnsiTheme="majorBidi" w:cstheme="majorBidi"/>
                <w:sz w:val="24"/>
                <w:szCs w:val="24"/>
              </w:rPr>
              <w:t>Show this page on successful login and also when dashboard will be selected from the left menu.</w:t>
            </w:r>
          </w:p>
        </w:tc>
      </w:tr>
      <w:tr w:rsidR="00525D2E" w:rsidRPr="003C1A0A" w14:paraId="2B620273" w14:textId="77777777" w:rsidTr="00194127">
        <w:trPr>
          <w:trHeight w:val="620"/>
          <w:trPrChange w:id="642" w:author="Deep Nidhi" w:date="2023-09-07T19:04:00Z">
            <w:trPr>
              <w:trHeight w:val="620"/>
            </w:trPr>
          </w:trPrChange>
        </w:trPr>
        <w:tc>
          <w:tcPr>
            <w:tcW w:w="1373" w:type="dxa"/>
            <w:tcPrChange w:id="643" w:author="Deep Nidhi" w:date="2023-09-07T19:04:00Z">
              <w:tcPr>
                <w:tcW w:w="1260" w:type="dxa"/>
              </w:tcPr>
            </w:tcPrChange>
          </w:tcPr>
          <w:p w14:paraId="5758BEDD" w14:textId="77777777" w:rsidR="00525D2E" w:rsidRPr="003C1A0A" w:rsidRDefault="00525D2E" w:rsidP="00111D99">
            <w:pPr>
              <w:spacing w:before="240" w:line="360" w:lineRule="auto"/>
              <w:ind w:left="60"/>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90" w:type="dxa"/>
            <w:tcPrChange w:id="644" w:author="Deep Nidhi" w:date="2023-09-07T19:04:00Z">
              <w:tcPr>
                <w:tcW w:w="8190" w:type="dxa"/>
              </w:tcPr>
            </w:tcPrChange>
          </w:tcPr>
          <w:p w14:paraId="029F1129" w14:textId="77777777" w:rsidR="00525D2E" w:rsidRPr="003C1A0A" w:rsidRDefault="00525D2E" w:rsidP="00111D99">
            <w:pPr>
              <w:spacing w:before="240" w:line="360" w:lineRule="auto"/>
              <w:ind w:left="60"/>
              <w:jc w:val="both"/>
              <w:rPr>
                <w:rFonts w:asciiTheme="majorBidi" w:hAnsiTheme="majorBidi" w:cstheme="majorBidi"/>
                <w:sz w:val="24"/>
                <w:szCs w:val="24"/>
              </w:rPr>
            </w:pPr>
            <w:r w:rsidRPr="003C1A0A">
              <w:rPr>
                <w:rFonts w:asciiTheme="majorBidi" w:hAnsiTheme="majorBidi" w:cstheme="majorBidi"/>
                <w:sz w:val="24"/>
                <w:szCs w:val="24"/>
              </w:rPr>
              <w:t>Show the count of total Areas, Datasets, Indicators, Data Values, Metadata, Resources and Users.</w:t>
            </w:r>
          </w:p>
        </w:tc>
      </w:tr>
      <w:tr w:rsidR="00525D2E" w:rsidRPr="003C1A0A" w14:paraId="2768CED9" w14:textId="77777777" w:rsidTr="00194127">
        <w:trPr>
          <w:trHeight w:val="620"/>
          <w:trPrChange w:id="645" w:author="Deep Nidhi" w:date="2023-09-07T19:04:00Z">
            <w:trPr>
              <w:trHeight w:val="620"/>
            </w:trPr>
          </w:trPrChange>
        </w:trPr>
        <w:tc>
          <w:tcPr>
            <w:tcW w:w="1373" w:type="dxa"/>
            <w:tcPrChange w:id="646" w:author="Deep Nidhi" w:date="2023-09-07T19:04:00Z">
              <w:tcPr>
                <w:tcW w:w="1260" w:type="dxa"/>
              </w:tcPr>
            </w:tcPrChange>
          </w:tcPr>
          <w:p w14:paraId="6A04C43A" w14:textId="77777777" w:rsidR="00525D2E" w:rsidRPr="003C1A0A" w:rsidRDefault="00525D2E" w:rsidP="00111D99">
            <w:pPr>
              <w:spacing w:before="240" w:line="360" w:lineRule="auto"/>
              <w:ind w:left="60"/>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190" w:type="dxa"/>
            <w:tcPrChange w:id="647" w:author="Deep Nidhi" w:date="2023-09-07T19:04:00Z">
              <w:tcPr>
                <w:tcW w:w="8190" w:type="dxa"/>
              </w:tcPr>
            </w:tcPrChange>
          </w:tcPr>
          <w:p w14:paraId="53E8DCBB" w14:textId="77777777" w:rsidR="00525D2E" w:rsidRPr="003C1A0A" w:rsidRDefault="00525D2E" w:rsidP="00111D99">
            <w:pPr>
              <w:spacing w:before="240" w:line="360" w:lineRule="auto"/>
              <w:ind w:left="60"/>
              <w:jc w:val="both"/>
              <w:rPr>
                <w:rFonts w:asciiTheme="majorBidi" w:hAnsiTheme="majorBidi" w:cstheme="majorBidi"/>
                <w:sz w:val="24"/>
                <w:szCs w:val="24"/>
              </w:rPr>
            </w:pPr>
            <w:r w:rsidRPr="003C1A0A">
              <w:rPr>
                <w:rFonts w:asciiTheme="majorBidi" w:hAnsiTheme="majorBidi" w:cstheme="majorBidi"/>
                <w:sz w:val="24"/>
                <w:szCs w:val="24"/>
              </w:rPr>
              <w:t>Show the last updated date along with each data element count.</w:t>
            </w:r>
          </w:p>
        </w:tc>
      </w:tr>
      <w:tr w:rsidR="00525D2E" w:rsidRPr="003C1A0A" w14:paraId="3DD6BEEE" w14:textId="77777777" w:rsidTr="00194127">
        <w:trPr>
          <w:trHeight w:val="620"/>
          <w:trPrChange w:id="648" w:author="Deep Nidhi" w:date="2023-09-07T19:04:00Z">
            <w:trPr>
              <w:trHeight w:val="620"/>
            </w:trPr>
          </w:trPrChange>
        </w:trPr>
        <w:tc>
          <w:tcPr>
            <w:tcW w:w="1373" w:type="dxa"/>
            <w:tcPrChange w:id="649" w:author="Deep Nidhi" w:date="2023-09-07T19:04:00Z">
              <w:tcPr>
                <w:tcW w:w="1260" w:type="dxa"/>
              </w:tcPr>
            </w:tcPrChange>
          </w:tcPr>
          <w:p w14:paraId="7AD4174C" w14:textId="77777777" w:rsidR="00525D2E" w:rsidRPr="003C1A0A" w:rsidRDefault="00525D2E" w:rsidP="00111D99">
            <w:pPr>
              <w:spacing w:before="240" w:line="360" w:lineRule="auto"/>
              <w:ind w:left="60"/>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190" w:type="dxa"/>
            <w:tcPrChange w:id="650" w:author="Deep Nidhi" w:date="2023-09-07T19:04:00Z">
              <w:tcPr>
                <w:tcW w:w="8190" w:type="dxa"/>
              </w:tcPr>
            </w:tcPrChange>
          </w:tcPr>
          <w:p w14:paraId="358EAEDA" w14:textId="77777777" w:rsidR="00525D2E" w:rsidRPr="003C1A0A" w:rsidRDefault="00525D2E" w:rsidP="00111D99">
            <w:pPr>
              <w:spacing w:before="240" w:line="360" w:lineRule="auto"/>
              <w:ind w:left="60"/>
              <w:jc w:val="both"/>
              <w:rPr>
                <w:rFonts w:asciiTheme="majorBidi" w:hAnsiTheme="majorBidi" w:cstheme="majorBidi"/>
                <w:sz w:val="24"/>
                <w:szCs w:val="24"/>
              </w:rPr>
            </w:pPr>
            <w:r w:rsidRPr="003C1A0A">
              <w:rPr>
                <w:rFonts w:asciiTheme="majorBidi" w:hAnsiTheme="majorBidi" w:cstheme="majorBidi"/>
                <w:sz w:val="24"/>
                <w:szCs w:val="24"/>
              </w:rPr>
              <w:t>Provide user icon to the top right of the page with option to view profile of the logged in user.</w:t>
            </w:r>
          </w:p>
        </w:tc>
      </w:tr>
      <w:tr w:rsidR="00525D2E" w:rsidRPr="003C1A0A" w14:paraId="0D693566" w14:textId="77777777" w:rsidTr="00194127">
        <w:trPr>
          <w:trHeight w:val="620"/>
          <w:trPrChange w:id="651" w:author="Deep Nidhi" w:date="2023-09-07T19:04:00Z">
            <w:trPr>
              <w:trHeight w:val="620"/>
            </w:trPr>
          </w:trPrChange>
        </w:trPr>
        <w:tc>
          <w:tcPr>
            <w:tcW w:w="1373" w:type="dxa"/>
            <w:tcPrChange w:id="652" w:author="Deep Nidhi" w:date="2023-09-07T19:04:00Z">
              <w:tcPr>
                <w:tcW w:w="1260" w:type="dxa"/>
              </w:tcPr>
            </w:tcPrChange>
          </w:tcPr>
          <w:p w14:paraId="72679337" w14:textId="77777777" w:rsidR="00525D2E" w:rsidRPr="003C1A0A" w:rsidRDefault="00525D2E" w:rsidP="00111D99">
            <w:pPr>
              <w:spacing w:before="240" w:line="360" w:lineRule="auto"/>
              <w:ind w:left="60"/>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190" w:type="dxa"/>
            <w:tcPrChange w:id="653" w:author="Deep Nidhi" w:date="2023-09-07T19:04:00Z">
              <w:tcPr>
                <w:tcW w:w="8190" w:type="dxa"/>
              </w:tcPr>
            </w:tcPrChange>
          </w:tcPr>
          <w:p w14:paraId="0A878E42" w14:textId="77777777" w:rsidR="00525D2E" w:rsidRPr="003C1A0A" w:rsidRDefault="00525D2E" w:rsidP="00111D99">
            <w:pPr>
              <w:spacing w:before="240" w:line="360" w:lineRule="auto"/>
              <w:ind w:left="60"/>
              <w:jc w:val="both"/>
              <w:rPr>
                <w:rFonts w:asciiTheme="majorBidi" w:hAnsiTheme="majorBidi" w:cstheme="majorBidi"/>
                <w:sz w:val="24"/>
                <w:szCs w:val="24"/>
              </w:rPr>
            </w:pPr>
            <w:r w:rsidRPr="003C1A0A">
              <w:rPr>
                <w:rFonts w:asciiTheme="majorBidi" w:hAnsiTheme="majorBidi" w:cstheme="majorBidi"/>
                <w:sz w:val="24"/>
                <w:szCs w:val="24"/>
              </w:rPr>
              <w:t>Provide user icon to the top right of the page with option to change password of the logged in user.</w:t>
            </w:r>
          </w:p>
        </w:tc>
      </w:tr>
    </w:tbl>
    <w:p w14:paraId="59B1D582" w14:textId="77777777" w:rsidR="00773EBB" w:rsidRPr="003C1A0A" w:rsidRDefault="00773EBB" w:rsidP="00773EBB">
      <w:pPr>
        <w:pStyle w:val="Heading3"/>
        <w:rPr>
          <w:ins w:id="654" w:author="Deep Nidhi" w:date="2023-09-06T19:14:00Z"/>
          <w:rFonts w:asciiTheme="majorBidi" w:hAnsiTheme="majorBidi"/>
          <w:i/>
          <w:iCs/>
          <w:sz w:val="24"/>
        </w:rPr>
      </w:pPr>
      <w:bookmarkStart w:id="655" w:name="_Toc139211684"/>
      <w:bookmarkStart w:id="656" w:name="_Toc145327320"/>
      <w:ins w:id="657" w:author="Deep Nidhi" w:date="2023-09-06T19:14:00Z">
        <w:r w:rsidRPr="003C1A0A">
          <w:rPr>
            <w:rFonts w:asciiTheme="majorBidi" w:hAnsiTheme="majorBidi"/>
          </w:rPr>
          <w:t>4.2.2 Master Elements</w:t>
        </w:r>
        <w:bookmarkEnd w:id="656"/>
      </w:ins>
    </w:p>
    <w:p w14:paraId="1658D217" w14:textId="4BC71532" w:rsidR="00773EBB" w:rsidRPr="003C1A0A" w:rsidRDefault="00773EBB" w:rsidP="00773EBB">
      <w:pPr>
        <w:spacing w:before="100" w:beforeAutospacing="1" w:after="100" w:afterAutospacing="1" w:line="360" w:lineRule="auto"/>
        <w:jc w:val="both"/>
        <w:rPr>
          <w:ins w:id="658" w:author="Deep Nidhi" w:date="2023-09-06T19:14:00Z"/>
          <w:rFonts w:asciiTheme="majorBidi" w:hAnsiTheme="majorBidi" w:cstheme="majorBidi"/>
          <w:sz w:val="24"/>
          <w:szCs w:val="24"/>
        </w:rPr>
      </w:pPr>
      <w:ins w:id="659" w:author="Deep Nidhi" w:date="2023-09-06T19:14:00Z">
        <w:r w:rsidRPr="003C1A0A">
          <w:rPr>
            <w:rFonts w:asciiTheme="majorBidi" w:hAnsiTheme="majorBidi" w:cstheme="majorBidi"/>
            <w:sz w:val="24"/>
            <w:szCs w:val="24"/>
          </w:rPr>
          <w:t xml:space="preserve">This module will have various </w:t>
        </w:r>
      </w:ins>
      <w:ins w:id="660" w:author="Deep Nidhi" w:date="2023-09-11T17:46:00Z">
        <w:r w:rsidR="00735BBD">
          <w:rPr>
            <w:rFonts w:asciiTheme="majorBidi" w:hAnsiTheme="majorBidi" w:cstheme="majorBidi"/>
            <w:sz w:val="24"/>
            <w:szCs w:val="24"/>
          </w:rPr>
          <w:t>submodule</w:t>
        </w:r>
      </w:ins>
      <w:ins w:id="661" w:author="Deep Nidhi" w:date="2023-09-06T19:14:00Z">
        <w:r w:rsidRPr="003C1A0A">
          <w:rPr>
            <w:rFonts w:asciiTheme="majorBidi" w:hAnsiTheme="majorBidi" w:cstheme="majorBidi"/>
            <w:sz w:val="24"/>
            <w:szCs w:val="24"/>
          </w:rPr>
          <w:t>s to allow the administration and control of the core and foundational elements of the platform. This will allow authorized users to manage master elements such as</w:t>
        </w:r>
      </w:ins>
      <w:ins w:id="662" w:author="Deep Nidhi" w:date="2023-09-11T16:14:00Z">
        <w:r w:rsidR="000B0A23">
          <w:rPr>
            <w:rFonts w:asciiTheme="majorBidi" w:hAnsiTheme="majorBidi" w:cstheme="majorBidi"/>
            <w:sz w:val="24"/>
            <w:szCs w:val="24"/>
          </w:rPr>
          <w:t xml:space="preserve"> SM Units</w:t>
        </w:r>
      </w:ins>
      <w:ins w:id="663" w:author="Deep Nidhi" w:date="2023-09-06T19:14:00Z">
        <w:r w:rsidRPr="003C1A0A">
          <w:rPr>
            <w:rFonts w:asciiTheme="majorBidi" w:hAnsiTheme="majorBidi" w:cstheme="majorBidi"/>
            <w:sz w:val="24"/>
            <w:szCs w:val="24"/>
          </w:rPr>
          <w:t>, Goal</w:t>
        </w:r>
        <w:r>
          <w:rPr>
            <w:rFonts w:asciiTheme="majorBidi" w:hAnsiTheme="majorBidi" w:cstheme="majorBidi"/>
            <w:sz w:val="24"/>
            <w:szCs w:val="24"/>
          </w:rPr>
          <w:t xml:space="preserve"> and </w:t>
        </w:r>
        <w:r w:rsidRPr="003C1A0A">
          <w:rPr>
            <w:rFonts w:asciiTheme="majorBidi" w:hAnsiTheme="majorBidi" w:cstheme="majorBidi"/>
            <w:sz w:val="24"/>
            <w:szCs w:val="24"/>
          </w:rPr>
          <w:t xml:space="preserve">Target, </w:t>
        </w:r>
        <w:r>
          <w:rPr>
            <w:rFonts w:asciiTheme="majorBidi" w:hAnsiTheme="majorBidi" w:cstheme="majorBidi"/>
            <w:sz w:val="24"/>
            <w:szCs w:val="24"/>
          </w:rPr>
          <w:t xml:space="preserve">Sector and Subsector, </w:t>
        </w:r>
        <w:r w:rsidRPr="003C1A0A">
          <w:rPr>
            <w:rFonts w:asciiTheme="majorBidi" w:hAnsiTheme="majorBidi" w:cstheme="majorBidi"/>
            <w:sz w:val="24"/>
            <w:szCs w:val="24"/>
          </w:rPr>
          <w:t>Topic</w:t>
        </w:r>
        <w:r>
          <w:rPr>
            <w:rFonts w:asciiTheme="majorBidi" w:hAnsiTheme="majorBidi" w:cstheme="majorBidi"/>
            <w:sz w:val="24"/>
            <w:szCs w:val="24"/>
          </w:rPr>
          <w:t xml:space="preserve"> and </w:t>
        </w:r>
        <w:r w:rsidRPr="003C1A0A">
          <w:rPr>
            <w:rFonts w:asciiTheme="majorBidi" w:hAnsiTheme="majorBidi" w:cstheme="majorBidi"/>
            <w:sz w:val="24"/>
            <w:szCs w:val="24"/>
          </w:rPr>
          <w:t>Subtopic, Indicator, Indicator Metadata, Enterprise and Establishment. It will provide options to add, edit, delete</w:t>
        </w:r>
        <w:r>
          <w:rPr>
            <w:rFonts w:asciiTheme="majorBidi" w:hAnsiTheme="majorBidi" w:cstheme="majorBidi"/>
            <w:sz w:val="24"/>
            <w:szCs w:val="24"/>
          </w:rPr>
          <w:t xml:space="preserve"> </w:t>
        </w:r>
        <w:r w:rsidRPr="003C1A0A">
          <w:rPr>
            <w:rFonts w:asciiTheme="majorBidi" w:hAnsiTheme="majorBidi" w:cstheme="majorBidi"/>
            <w:sz w:val="24"/>
            <w:szCs w:val="24"/>
          </w:rPr>
          <w:t>and show</w:t>
        </w:r>
        <w:r>
          <w:rPr>
            <w:rFonts w:asciiTheme="majorBidi" w:hAnsiTheme="majorBidi" w:cstheme="majorBidi"/>
            <w:sz w:val="24"/>
            <w:szCs w:val="24"/>
          </w:rPr>
          <w:t>/hide</w:t>
        </w:r>
        <w:r w:rsidRPr="003C1A0A">
          <w:rPr>
            <w:rFonts w:asciiTheme="majorBidi" w:hAnsiTheme="majorBidi" w:cstheme="majorBidi"/>
            <w:sz w:val="24"/>
            <w:szCs w:val="24"/>
          </w:rPr>
          <w:t xml:space="preserve"> existing master data elements. Below is the description and detailed functional requirement </w:t>
        </w:r>
      </w:ins>
      <w:ins w:id="664" w:author="Deep Nidhi" w:date="2023-09-11T10:49:00Z">
        <w:r w:rsidR="007A795F">
          <w:rPr>
            <w:rFonts w:asciiTheme="majorBidi" w:hAnsiTheme="majorBidi" w:cstheme="majorBidi"/>
            <w:sz w:val="24"/>
            <w:szCs w:val="24"/>
          </w:rPr>
          <w:t>for the</w:t>
        </w:r>
        <w:r w:rsidR="007A795F" w:rsidRPr="003C1A0A">
          <w:rPr>
            <w:rFonts w:asciiTheme="majorBidi" w:hAnsiTheme="majorBidi" w:cstheme="majorBidi"/>
            <w:sz w:val="24"/>
            <w:szCs w:val="24"/>
          </w:rPr>
          <w:t xml:space="preserve"> </w:t>
        </w:r>
        <w:r w:rsidR="007A795F">
          <w:rPr>
            <w:rFonts w:asciiTheme="majorBidi" w:hAnsiTheme="majorBidi" w:cstheme="majorBidi"/>
            <w:sz w:val="24"/>
            <w:szCs w:val="24"/>
          </w:rPr>
          <w:t>M</w:t>
        </w:r>
      </w:ins>
      <w:ins w:id="665" w:author="Deep Nidhi" w:date="2023-09-06T19:14:00Z">
        <w:r w:rsidRPr="003C1A0A">
          <w:rPr>
            <w:rFonts w:asciiTheme="majorBidi" w:hAnsiTheme="majorBidi" w:cstheme="majorBidi"/>
            <w:sz w:val="24"/>
            <w:szCs w:val="24"/>
          </w:rPr>
          <w:t xml:space="preserve">aster </w:t>
        </w:r>
      </w:ins>
      <w:ins w:id="666" w:author="Deep Nidhi" w:date="2023-09-11T10:49:00Z">
        <w:r w:rsidR="007A795F">
          <w:rPr>
            <w:rFonts w:asciiTheme="majorBidi" w:hAnsiTheme="majorBidi" w:cstheme="majorBidi"/>
            <w:sz w:val="24"/>
            <w:szCs w:val="24"/>
          </w:rPr>
          <w:t>E</w:t>
        </w:r>
      </w:ins>
      <w:ins w:id="667" w:author="Deep Nidhi" w:date="2023-09-06T19:14:00Z">
        <w:r w:rsidRPr="003C1A0A">
          <w:rPr>
            <w:rFonts w:asciiTheme="majorBidi" w:hAnsiTheme="majorBidi" w:cstheme="majorBidi"/>
            <w:sz w:val="24"/>
            <w:szCs w:val="24"/>
          </w:rPr>
          <w:t>lement</w:t>
        </w:r>
      </w:ins>
      <w:ins w:id="668" w:author="Deep Nidhi" w:date="2023-09-11T10:49:00Z">
        <w:r w:rsidR="007A795F">
          <w:rPr>
            <w:rFonts w:asciiTheme="majorBidi" w:hAnsiTheme="majorBidi" w:cstheme="majorBidi"/>
            <w:sz w:val="24"/>
            <w:szCs w:val="24"/>
          </w:rPr>
          <w:t>s</w:t>
        </w:r>
      </w:ins>
      <w:ins w:id="669" w:author="Deep Nidhi" w:date="2023-09-06T19:14:00Z">
        <w:r w:rsidRPr="003C1A0A">
          <w:rPr>
            <w:rFonts w:asciiTheme="majorBidi" w:hAnsiTheme="majorBidi" w:cstheme="majorBidi"/>
            <w:sz w:val="24"/>
            <w:szCs w:val="24"/>
          </w:rPr>
          <w:t xml:space="preserve"> </w:t>
        </w:r>
      </w:ins>
      <w:ins w:id="670" w:author="Deep Nidhi" w:date="2023-09-11T17:46:00Z">
        <w:r w:rsidR="00735BBD">
          <w:rPr>
            <w:rFonts w:asciiTheme="majorBidi" w:hAnsiTheme="majorBidi" w:cstheme="majorBidi"/>
            <w:sz w:val="24"/>
            <w:szCs w:val="24"/>
          </w:rPr>
          <w:t>submodule</w:t>
        </w:r>
      </w:ins>
      <w:ins w:id="671" w:author="Deep Nidhi" w:date="2023-09-06T19:14:00Z">
        <w:r w:rsidRPr="003C1A0A">
          <w:rPr>
            <w:rFonts w:asciiTheme="majorBidi" w:hAnsiTheme="majorBidi" w:cstheme="majorBidi"/>
            <w:sz w:val="24"/>
            <w:szCs w:val="24"/>
          </w:rPr>
          <w:t>s.</w:t>
        </w:r>
      </w:ins>
    </w:p>
    <w:p w14:paraId="68808B7A" w14:textId="61CCBE13" w:rsidR="00773EBB" w:rsidRPr="003C1A0A" w:rsidRDefault="00773EBB" w:rsidP="00773EBB">
      <w:pPr>
        <w:pStyle w:val="Heading4"/>
        <w:spacing w:line="240" w:lineRule="auto"/>
        <w:jc w:val="both"/>
        <w:rPr>
          <w:ins w:id="672" w:author="Deep Nidhi" w:date="2023-09-06T19:14:00Z"/>
          <w:rFonts w:asciiTheme="majorBidi" w:hAnsiTheme="majorBidi"/>
          <w:sz w:val="28"/>
          <w:szCs w:val="28"/>
        </w:rPr>
      </w:pPr>
      <w:ins w:id="673" w:author="Deep Nidhi" w:date="2023-09-06T19:14:00Z">
        <w:r>
          <w:rPr>
            <w:rFonts w:asciiTheme="majorBidi" w:hAnsiTheme="majorBidi"/>
            <w:sz w:val="28"/>
            <w:szCs w:val="28"/>
          </w:rPr>
          <w:t>SM Unit</w:t>
        </w:r>
      </w:ins>
      <w:ins w:id="674" w:author="Deep Nidhi" w:date="2023-09-11T16:14:00Z">
        <w:r w:rsidR="000B0A23">
          <w:rPr>
            <w:rFonts w:asciiTheme="majorBidi" w:hAnsiTheme="majorBidi"/>
            <w:sz w:val="28"/>
            <w:szCs w:val="28"/>
          </w:rPr>
          <w:t>s</w:t>
        </w:r>
      </w:ins>
    </w:p>
    <w:p w14:paraId="2673C055" w14:textId="77777777" w:rsidR="00773EBB" w:rsidRPr="003C1A0A" w:rsidRDefault="00773EBB" w:rsidP="00773EBB">
      <w:pPr>
        <w:spacing w:before="100" w:beforeAutospacing="1" w:after="100" w:afterAutospacing="1" w:line="240" w:lineRule="auto"/>
        <w:jc w:val="both"/>
        <w:rPr>
          <w:ins w:id="675" w:author="Deep Nidhi" w:date="2023-09-06T19:14:00Z"/>
          <w:rFonts w:asciiTheme="majorBidi" w:hAnsiTheme="majorBidi" w:cstheme="majorBidi"/>
          <w:b/>
          <w:bCs/>
          <w:sz w:val="24"/>
          <w:szCs w:val="24"/>
        </w:rPr>
      </w:pPr>
      <w:ins w:id="676" w:author="Deep Nidhi" w:date="2023-09-06T19:14:00Z">
        <w:r w:rsidRPr="003C1A0A">
          <w:rPr>
            <w:rFonts w:asciiTheme="majorBidi" w:hAnsiTheme="majorBidi" w:cstheme="majorBidi"/>
            <w:b/>
            <w:bCs/>
            <w:sz w:val="24"/>
            <w:szCs w:val="24"/>
          </w:rPr>
          <w:t>Description</w:t>
        </w:r>
      </w:ins>
    </w:p>
    <w:p w14:paraId="41A63DC4" w14:textId="1C17C41D" w:rsidR="00773EBB" w:rsidRPr="003C1A0A" w:rsidRDefault="00773EBB" w:rsidP="00773EBB">
      <w:pPr>
        <w:spacing w:before="100" w:beforeAutospacing="1" w:after="100" w:afterAutospacing="1" w:line="360" w:lineRule="auto"/>
        <w:jc w:val="both"/>
        <w:rPr>
          <w:ins w:id="677" w:author="Deep Nidhi" w:date="2023-09-06T19:14:00Z"/>
          <w:rFonts w:asciiTheme="majorBidi" w:hAnsiTheme="majorBidi" w:cstheme="majorBidi"/>
          <w:sz w:val="24"/>
          <w:szCs w:val="24"/>
        </w:rPr>
      </w:pPr>
      <w:ins w:id="678" w:author="Deep Nidhi" w:date="2023-09-06T19:14:00Z">
        <w:r w:rsidRPr="00C64F3C">
          <w:rPr>
            <w:rFonts w:asciiTheme="majorBidi" w:hAnsiTheme="majorBidi" w:cstheme="majorBidi"/>
            <w:sz w:val="24"/>
            <w:szCs w:val="24"/>
          </w:rPr>
          <w:lastRenderedPageBreak/>
          <w:t xml:space="preserve">This </w:t>
        </w:r>
      </w:ins>
      <w:ins w:id="679" w:author="Deep Nidhi" w:date="2023-09-11T17:46:00Z">
        <w:r w:rsidR="00735BBD">
          <w:rPr>
            <w:rFonts w:asciiTheme="majorBidi" w:hAnsiTheme="majorBidi" w:cstheme="majorBidi"/>
            <w:sz w:val="24"/>
            <w:szCs w:val="24"/>
          </w:rPr>
          <w:t>submodule</w:t>
        </w:r>
      </w:ins>
      <w:ins w:id="680" w:author="Deep Nidhi" w:date="2023-09-06T19:14:00Z">
        <w:r w:rsidRPr="00C64F3C">
          <w:rPr>
            <w:rFonts w:asciiTheme="majorBidi" w:hAnsiTheme="majorBidi" w:cstheme="majorBidi"/>
            <w:sz w:val="24"/>
            <w:szCs w:val="24"/>
          </w:rPr>
          <w:t xml:space="preserve"> will allow authorized users to create and manage the SM units.</w:t>
        </w:r>
      </w:ins>
      <w:ins w:id="681" w:author="Deep Nidhi" w:date="2023-09-11T10:28:00Z">
        <w:r w:rsidR="009B026B">
          <w:rPr>
            <w:rFonts w:asciiTheme="majorBidi" w:hAnsiTheme="majorBidi" w:cstheme="majorBidi"/>
            <w:sz w:val="24"/>
            <w:szCs w:val="24"/>
          </w:rPr>
          <w:t xml:space="preserve"> </w:t>
        </w:r>
      </w:ins>
      <w:ins w:id="682" w:author="Deep Nidhi" w:date="2023-09-06T19:14:00Z">
        <w:r w:rsidRPr="00C64F3C">
          <w:rPr>
            <w:rFonts w:asciiTheme="majorBidi" w:hAnsiTheme="majorBidi" w:cstheme="majorBidi"/>
            <w:sz w:val="24"/>
            <w:szCs w:val="24"/>
          </w:rPr>
          <w:t>You will have the options to add, edit, delete and show/hide the elements.</w:t>
        </w:r>
      </w:ins>
    </w:p>
    <w:p w14:paraId="219C6D95" w14:textId="77777777" w:rsidR="00773EBB" w:rsidRPr="003C1A0A" w:rsidRDefault="00773EBB" w:rsidP="00773EBB">
      <w:pPr>
        <w:spacing w:before="100" w:beforeAutospacing="1" w:after="100" w:afterAutospacing="1" w:line="240" w:lineRule="auto"/>
        <w:jc w:val="both"/>
        <w:rPr>
          <w:ins w:id="683" w:author="Deep Nidhi" w:date="2023-09-06T19:14:00Z"/>
          <w:rFonts w:asciiTheme="majorBidi" w:hAnsiTheme="majorBidi" w:cstheme="majorBidi"/>
          <w:b/>
          <w:bCs/>
          <w:sz w:val="24"/>
          <w:szCs w:val="24"/>
        </w:rPr>
      </w:pPr>
      <w:ins w:id="684" w:author="Deep Nidhi" w:date="2023-09-06T19:14:00Z">
        <w:r w:rsidRPr="003C1A0A">
          <w:rPr>
            <w:rFonts w:asciiTheme="majorBidi" w:hAnsiTheme="majorBidi" w:cstheme="majorBidi"/>
            <w:b/>
            <w:bCs/>
            <w:sz w:val="24"/>
            <w:szCs w:val="24"/>
          </w:rPr>
          <w:t>Functional Requirements</w:t>
        </w:r>
      </w:ins>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
      <w:tr w:rsidR="00773EBB" w:rsidRPr="003C1A0A" w14:paraId="79CCFD0A" w14:textId="77777777" w:rsidTr="00514D0F">
        <w:trPr>
          <w:trHeight w:val="930"/>
          <w:ins w:id="685" w:author="Deep Nidhi" w:date="2023-09-06T19:14:00Z"/>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4BDC1" w14:textId="77777777" w:rsidR="00773EBB" w:rsidRPr="003C1A0A" w:rsidRDefault="00773EBB" w:rsidP="00514D0F">
            <w:pPr>
              <w:spacing w:before="100" w:beforeAutospacing="1" w:after="100" w:afterAutospacing="1" w:line="360" w:lineRule="auto"/>
              <w:jc w:val="both"/>
              <w:rPr>
                <w:ins w:id="686" w:author="Deep Nidhi" w:date="2023-09-06T19:14:00Z"/>
                <w:rFonts w:asciiTheme="majorBidi" w:hAnsiTheme="majorBidi" w:cstheme="majorBidi"/>
                <w:sz w:val="24"/>
                <w:szCs w:val="24"/>
              </w:rPr>
            </w:pPr>
            <w:ins w:id="687" w:author="Deep Nidhi" w:date="2023-09-06T19:14:00Z">
              <w:r w:rsidRPr="003C1A0A">
                <w:rPr>
                  <w:rFonts w:asciiTheme="majorBidi" w:hAnsiTheme="majorBidi" w:cstheme="majorBidi"/>
                  <w:sz w:val="24"/>
                  <w:szCs w:val="24"/>
                </w:rPr>
                <w:t>REQ 1</w:t>
              </w:r>
            </w:ins>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9059AC" w14:textId="77777777" w:rsidR="00773EBB" w:rsidRPr="003C1A0A" w:rsidRDefault="00773EBB" w:rsidP="00514D0F">
            <w:pPr>
              <w:spacing w:before="100" w:beforeAutospacing="1" w:after="100" w:afterAutospacing="1" w:line="360" w:lineRule="auto"/>
              <w:jc w:val="both"/>
              <w:rPr>
                <w:ins w:id="688" w:author="Deep Nidhi" w:date="2023-09-06T19:14:00Z"/>
                <w:rFonts w:asciiTheme="majorBidi" w:hAnsiTheme="majorBidi" w:cstheme="majorBidi"/>
                <w:sz w:val="24"/>
                <w:szCs w:val="24"/>
              </w:rPr>
            </w:pPr>
            <w:ins w:id="689" w:author="Deep Nidhi" w:date="2023-09-06T19:14:00Z">
              <w:r w:rsidRPr="00556A75">
                <w:rPr>
                  <w:rFonts w:asciiTheme="majorBidi" w:hAnsiTheme="majorBidi" w:cstheme="majorBidi"/>
                  <w:sz w:val="24"/>
                  <w:szCs w:val="24"/>
                </w:rPr>
                <w:t>Show the existing list of the SM Units in a tabular grid. Provide option to view the list by pages along with pagination option to customize the view.</w:t>
              </w:r>
            </w:ins>
          </w:p>
        </w:tc>
      </w:tr>
      <w:tr w:rsidR="00773EBB" w:rsidRPr="003C1A0A" w14:paraId="41F702FA" w14:textId="77777777" w:rsidTr="00514D0F">
        <w:trPr>
          <w:trHeight w:val="440"/>
          <w:ins w:id="690" w:author="Deep Nidhi" w:date="2023-09-06T19:14: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145581" w14:textId="77777777" w:rsidR="00773EBB" w:rsidRPr="003C1A0A" w:rsidRDefault="00773EBB" w:rsidP="00514D0F">
            <w:pPr>
              <w:spacing w:before="100" w:beforeAutospacing="1" w:after="100" w:afterAutospacing="1" w:line="360" w:lineRule="auto"/>
              <w:jc w:val="both"/>
              <w:rPr>
                <w:ins w:id="691" w:author="Deep Nidhi" w:date="2023-09-06T19:14:00Z"/>
                <w:rFonts w:asciiTheme="majorBidi" w:hAnsiTheme="majorBidi" w:cstheme="majorBidi"/>
                <w:sz w:val="24"/>
                <w:szCs w:val="24"/>
              </w:rPr>
            </w:pPr>
            <w:ins w:id="692" w:author="Deep Nidhi" w:date="2023-09-06T19:14:00Z">
              <w:r w:rsidRPr="003C1A0A">
                <w:rPr>
                  <w:rFonts w:asciiTheme="majorBidi" w:hAnsiTheme="majorBidi" w:cstheme="majorBidi"/>
                  <w:sz w:val="24"/>
                  <w:szCs w:val="24"/>
                </w:rPr>
                <w:t>REQ 2</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4F210CDB" w14:textId="77777777" w:rsidR="00773EBB" w:rsidRPr="003C1A0A" w:rsidRDefault="00773EBB" w:rsidP="00514D0F">
            <w:pPr>
              <w:spacing w:before="100" w:beforeAutospacing="1" w:after="100" w:afterAutospacing="1" w:line="360" w:lineRule="auto"/>
              <w:jc w:val="both"/>
              <w:rPr>
                <w:ins w:id="693" w:author="Deep Nidhi" w:date="2023-09-06T19:14:00Z"/>
                <w:rFonts w:asciiTheme="majorBidi" w:hAnsiTheme="majorBidi" w:cstheme="majorBidi"/>
                <w:sz w:val="24"/>
                <w:szCs w:val="24"/>
              </w:rPr>
            </w:pPr>
            <w:ins w:id="694" w:author="Deep Nidhi" w:date="2023-09-06T19:14:00Z">
              <w:r w:rsidRPr="003C1A0A">
                <w:rPr>
                  <w:rFonts w:asciiTheme="majorBidi" w:hAnsiTheme="majorBidi" w:cstheme="majorBidi"/>
                  <w:sz w:val="24"/>
                  <w:szCs w:val="24"/>
                </w:rPr>
                <w:t>Provide options to search, sort and navigate the existing list.</w:t>
              </w:r>
            </w:ins>
          </w:p>
        </w:tc>
      </w:tr>
      <w:tr w:rsidR="00773EBB" w:rsidRPr="003C1A0A" w14:paraId="3C4394A1" w14:textId="77777777" w:rsidTr="00514D0F">
        <w:trPr>
          <w:trHeight w:val="585"/>
          <w:ins w:id="695" w:author="Deep Nidhi" w:date="2023-09-06T19:14: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3A0D5B" w14:textId="77777777" w:rsidR="00773EBB" w:rsidRPr="003C1A0A" w:rsidRDefault="00773EBB" w:rsidP="00514D0F">
            <w:pPr>
              <w:spacing w:before="100" w:beforeAutospacing="1" w:after="100" w:afterAutospacing="1" w:line="360" w:lineRule="auto"/>
              <w:jc w:val="both"/>
              <w:rPr>
                <w:ins w:id="696" w:author="Deep Nidhi" w:date="2023-09-06T19:14:00Z"/>
                <w:rFonts w:asciiTheme="majorBidi" w:hAnsiTheme="majorBidi" w:cstheme="majorBidi"/>
                <w:sz w:val="24"/>
                <w:szCs w:val="24"/>
              </w:rPr>
            </w:pPr>
            <w:ins w:id="697" w:author="Deep Nidhi" w:date="2023-09-06T19:14:00Z">
              <w:r w:rsidRPr="003C1A0A">
                <w:rPr>
                  <w:rFonts w:asciiTheme="majorBidi" w:hAnsiTheme="majorBidi" w:cstheme="majorBidi"/>
                  <w:sz w:val="24"/>
                  <w:szCs w:val="24"/>
                </w:rPr>
                <w:t>REQ 3</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1A1F426A" w14:textId="77777777" w:rsidR="00773EBB" w:rsidRPr="003C1A0A" w:rsidRDefault="00773EBB" w:rsidP="00514D0F">
            <w:pPr>
              <w:spacing w:before="100" w:beforeAutospacing="1" w:after="100" w:afterAutospacing="1" w:line="360" w:lineRule="auto"/>
              <w:jc w:val="both"/>
              <w:rPr>
                <w:ins w:id="698" w:author="Deep Nidhi" w:date="2023-09-06T19:14:00Z"/>
                <w:rFonts w:asciiTheme="majorBidi" w:hAnsiTheme="majorBidi" w:cstheme="majorBidi"/>
                <w:sz w:val="24"/>
                <w:szCs w:val="24"/>
              </w:rPr>
            </w:pPr>
            <w:ins w:id="699" w:author="Deep Nidhi" w:date="2023-09-06T19:14:00Z">
              <w:r w:rsidRPr="003C1A0A">
                <w:rPr>
                  <w:rFonts w:asciiTheme="majorBidi" w:hAnsiTheme="majorBidi" w:cstheme="majorBidi"/>
                  <w:sz w:val="24"/>
                  <w:szCs w:val="24"/>
                </w:rPr>
                <w:t>Provide option to add and edit an element.</w:t>
              </w:r>
            </w:ins>
          </w:p>
        </w:tc>
      </w:tr>
      <w:tr w:rsidR="00773EBB" w:rsidRPr="003C1A0A" w14:paraId="152B5819" w14:textId="77777777" w:rsidTr="00514D0F">
        <w:trPr>
          <w:trHeight w:val="555"/>
          <w:ins w:id="700" w:author="Deep Nidhi" w:date="2023-09-06T19:14: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A9C034" w14:textId="77777777" w:rsidR="00773EBB" w:rsidRPr="003C1A0A" w:rsidRDefault="00773EBB" w:rsidP="00514D0F">
            <w:pPr>
              <w:spacing w:before="100" w:beforeAutospacing="1" w:after="100" w:afterAutospacing="1" w:line="360" w:lineRule="auto"/>
              <w:jc w:val="both"/>
              <w:rPr>
                <w:ins w:id="701" w:author="Deep Nidhi" w:date="2023-09-06T19:14:00Z"/>
                <w:rFonts w:asciiTheme="majorBidi" w:hAnsiTheme="majorBidi" w:cstheme="majorBidi"/>
                <w:sz w:val="24"/>
                <w:szCs w:val="24"/>
              </w:rPr>
            </w:pPr>
            <w:ins w:id="702" w:author="Deep Nidhi" w:date="2023-09-06T19:14:00Z">
              <w:r w:rsidRPr="003C1A0A">
                <w:rPr>
                  <w:rFonts w:asciiTheme="majorBidi" w:hAnsiTheme="majorBidi" w:cstheme="majorBidi"/>
                  <w:sz w:val="24"/>
                  <w:szCs w:val="24"/>
                </w:rPr>
                <w:t>REQ 4</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163F4AF5" w14:textId="77777777" w:rsidR="00773EBB" w:rsidRPr="003C1A0A" w:rsidRDefault="00773EBB" w:rsidP="00514D0F">
            <w:pPr>
              <w:spacing w:before="100" w:beforeAutospacing="1" w:after="100" w:afterAutospacing="1" w:line="360" w:lineRule="auto"/>
              <w:jc w:val="both"/>
              <w:rPr>
                <w:ins w:id="703" w:author="Deep Nidhi" w:date="2023-09-06T19:14:00Z"/>
                <w:rFonts w:asciiTheme="majorBidi" w:hAnsiTheme="majorBidi" w:cstheme="majorBidi"/>
                <w:sz w:val="24"/>
                <w:szCs w:val="24"/>
              </w:rPr>
            </w:pPr>
            <w:ins w:id="704" w:author="Deep Nidhi" w:date="2023-09-06T19:14:00Z">
              <w:r w:rsidRPr="003C1A0A">
                <w:rPr>
                  <w:rFonts w:asciiTheme="majorBidi" w:hAnsiTheme="majorBidi" w:cstheme="majorBidi"/>
                  <w:sz w:val="24"/>
                  <w:szCs w:val="24"/>
                </w:rPr>
                <w:t>Provide an option to show/hide an existing element.</w:t>
              </w:r>
            </w:ins>
          </w:p>
        </w:tc>
      </w:tr>
      <w:tr w:rsidR="00773EBB" w:rsidRPr="003C1A0A" w14:paraId="30A8C833" w14:textId="77777777" w:rsidTr="00514D0F">
        <w:trPr>
          <w:trHeight w:val="1880"/>
          <w:ins w:id="705" w:author="Deep Nidhi" w:date="2023-09-06T19:14: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DF6850" w14:textId="77777777" w:rsidR="00773EBB" w:rsidRPr="003C1A0A" w:rsidRDefault="00773EBB" w:rsidP="00514D0F">
            <w:pPr>
              <w:spacing w:before="100" w:beforeAutospacing="1" w:after="100" w:afterAutospacing="1" w:line="360" w:lineRule="auto"/>
              <w:jc w:val="both"/>
              <w:rPr>
                <w:ins w:id="706" w:author="Deep Nidhi" w:date="2023-09-06T19:14:00Z"/>
                <w:rFonts w:asciiTheme="majorBidi" w:hAnsiTheme="majorBidi" w:cstheme="majorBidi"/>
                <w:sz w:val="24"/>
                <w:szCs w:val="24"/>
              </w:rPr>
            </w:pPr>
            <w:ins w:id="707" w:author="Deep Nidhi" w:date="2023-09-06T19:14:00Z">
              <w:r w:rsidRPr="003C1A0A">
                <w:rPr>
                  <w:rFonts w:asciiTheme="majorBidi" w:hAnsiTheme="majorBidi" w:cstheme="majorBidi"/>
                  <w:sz w:val="24"/>
                  <w:szCs w:val="24"/>
                </w:rPr>
                <w:t>REQ 6</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27B18581" w14:textId="77777777" w:rsidR="00773EBB" w:rsidRPr="003C1A0A" w:rsidRDefault="00773EBB" w:rsidP="00514D0F">
            <w:pPr>
              <w:spacing w:before="100" w:beforeAutospacing="1" w:after="100" w:afterAutospacing="1" w:line="360" w:lineRule="auto"/>
              <w:jc w:val="both"/>
              <w:rPr>
                <w:ins w:id="708" w:author="Deep Nidhi" w:date="2023-09-06T19:14:00Z"/>
                <w:rFonts w:asciiTheme="majorBidi" w:hAnsiTheme="majorBidi" w:cstheme="majorBidi"/>
                <w:sz w:val="24"/>
                <w:szCs w:val="24"/>
              </w:rPr>
            </w:pPr>
            <w:ins w:id="709" w:author="Deep Nidhi" w:date="2023-09-06T19:14:00Z">
              <w:r w:rsidRPr="003C1A0A">
                <w:rPr>
                  <w:rFonts w:asciiTheme="majorBidi" w:hAnsiTheme="majorBidi" w:cstheme="majorBidi"/>
                  <w:sz w:val="24"/>
                  <w:szCs w:val="24"/>
                </w:rPr>
                <w:t>When adding a new element provide, the following entries and validations -</w:t>
              </w:r>
            </w:ins>
          </w:p>
          <w:p w14:paraId="605B616E" w14:textId="77777777" w:rsidR="00773EBB" w:rsidRDefault="00773EBB" w:rsidP="00773EBB">
            <w:pPr>
              <w:pStyle w:val="ListParagraph"/>
              <w:numPr>
                <w:ilvl w:val="0"/>
                <w:numId w:val="46"/>
              </w:numPr>
              <w:spacing w:before="240" w:line="360" w:lineRule="auto"/>
              <w:jc w:val="both"/>
              <w:rPr>
                <w:ins w:id="710" w:author="Deep Nidhi" w:date="2023-09-06T19:14:00Z"/>
                <w:rFonts w:asciiTheme="majorBidi" w:hAnsiTheme="majorBidi" w:cstheme="majorBidi"/>
                <w:sz w:val="24"/>
                <w:szCs w:val="24"/>
              </w:rPr>
            </w:pPr>
            <w:ins w:id="711" w:author="Deep Nidhi" w:date="2023-09-06T19:14:00Z">
              <w:r w:rsidRPr="00F125A1">
                <w:rPr>
                  <w:rFonts w:asciiTheme="majorBidi" w:hAnsiTheme="majorBidi" w:cstheme="majorBidi"/>
                  <w:sz w:val="24"/>
                  <w:szCs w:val="24"/>
                </w:rPr>
                <w:t>SM Unit Name should be entered and cannot be blank.</w:t>
              </w:r>
            </w:ins>
          </w:p>
          <w:p w14:paraId="2CB5A250" w14:textId="77777777" w:rsidR="00773EBB" w:rsidRDefault="00773EBB" w:rsidP="00773EBB">
            <w:pPr>
              <w:pStyle w:val="ListParagraph"/>
              <w:numPr>
                <w:ilvl w:val="0"/>
                <w:numId w:val="46"/>
              </w:numPr>
              <w:spacing w:before="240" w:line="360" w:lineRule="auto"/>
              <w:jc w:val="both"/>
              <w:rPr>
                <w:ins w:id="712" w:author="Deep Nidhi" w:date="2023-09-06T19:14:00Z"/>
                <w:rFonts w:asciiTheme="majorBidi" w:hAnsiTheme="majorBidi" w:cstheme="majorBidi"/>
                <w:sz w:val="24"/>
                <w:szCs w:val="24"/>
              </w:rPr>
            </w:pPr>
            <w:ins w:id="713" w:author="Deep Nidhi" w:date="2023-09-06T19:14:00Z">
              <w:r w:rsidRPr="00FF301A">
                <w:rPr>
                  <w:rFonts w:asciiTheme="majorBidi" w:hAnsiTheme="majorBidi" w:cstheme="majorBidi"/>
                  <w:sz w:val="24"/>
                  <w:szCs w:val="24"/>
                </w:rPr>
                <w:t>Description should be entered and cannot be blank.</w:t>
              </w:r>
            </w:ins>
          </w:p>
          <w:p w14:paraId="4F209960" w14:textId="77777777" w:rsidR="00773EBB" w:rsidRPr="00FF301A" w:rsidRDefault="00773EBB" w:rsidP="00773EBB">
            <w:pPr>
              <w:pStyle w:val="ListParagraph"/>
              <w:numPr>
                <w:ilvl w:val="0"/>
                <w:numId w:val="46"/>
              </w:numPr>
              <w:spacing w:before="240" w:line="360" w:lineRule="auto"/>
              <w:jc w:val="both"/>
              <w:rPr>
                <w:ins w:id="714" w:author="Deep Nidhi" w:date="2023-09-06T19:14:00Z"/>
                <w:rFonts w:asciiTheme="majorBidi" w:hAnsiTheme="majorBidi" w:cstheme="majorBidi"/>
                <w:sz w:val="24"/>
                <w:szCs w:val="24"/>
              </w:rPr>
            </w:pPr>
            <w:ins w:id="715" w:author="Deep Nidhi" w:date="2023-09-06T19:14:00Z">
              <w:r w:rsidRPr="00FF301A">
                <w:rPr>
                  <w:rFonts w:asciiTheme="majorBidi" w:hAnsiTheme="majorBidi" w:cstheme="majorBidi"/>
                  <w:sz w:val="24"/>
                  <w:szCs w:val="24"/>
                </w:rPr>
                <w:t xml:space="preserve">Topic </w:t>
              </w:r>
              <w:r>
                <w:rPr>
                  <w:rFonts w:asciiTheme="majorBidi" w:hAnsiTheme="majorBidi" w:cstheme="majorBidi"/>
                  <w:sz w:val="24"/>
                  <w:szCs w:val="24"/>
                </w:rPr>
                <w:t>and</w:t>
              </w:r>
              <w:r w:rsidRPr="00FF301A">
                <w:rPr>
                  <w:rFonts w:asciiTheme="majorBidi" w:hAnsiTheme="majorBidi" w:cstheme="majorBidi"/>
                  <w:sz w:val="24"/>
                  <w:szCs w:val="24"/>
                </w:rPr>
                <w:t xml:space="preserve"> Subtopic should be selected and cannot be blank</w:t>
              </w:r>
            </w:ins>
          </w:p>
        </w:tc>
      </w:tr>
      <w:tr w:rsidR="00773EBB" w:rsidRPr="003C1A0A" w14:paraId="7849826B" w14:textId="77777777" w:rsidTr="00514D0F">
        <w:trPr>
          <w:trHeight w:val="833"/>
          <w:ins w:id="716" w:author="Deep Nidhi" w:date="2023-09-06T19:14: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151B93" w14:textId="77777777" w:rsidR="00773EBB" w:rsidRPr="003C1A0A" w:rsidRDefault="00773EBB" w:rsidP="00514D0F">
            <w:pPr>
              <w:spacing w:before="100" w:beforeAutospacing="1" w:after="100" w:afterAutospacing="1" w:line="360" w:lineRule="auto"/>
              <w:jc w:val="both"/>
              <w:rPr>
                <w:ins w:id="717" w:author="Deep Nidhi" w:date="2023-09-06T19:14:00Z"/>
                <w:rFonts w:asciiTheme="majorBidi" w:hAnsiTheme="majorBidi" w:cstheme="majorBidi"/>
                <w:sz w:val="24"/>
                <w:szCs w:val="24"/>
              </w:rPr>
            </w:pPr>
            <w:ins w:id="718" w:author="Deep Nidhi" w:date="2023-09-06T19:14:00Z">
              <w:r w:rsidRPr="003C1A0A">
                <w:rPr>
                  <w:rFonts w:asciiTheme="majorBidi" w:hAnsiTheme="majorBidi" w:cstheme="majorBidi"/>
                  <w:sz w:val="24"/>
                  <w:szCs w:val="24"/>
                </w:rPr>
                <w:t>REQ 7</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02CFC872" w14:textId="77777777" w:rsidR="00773EBB" w:rsidRPr="003C1A0A" w:rsidRDefault="00773EBB" w:rsidP="00514D0F">
            <w:pPr>
              <w:spacing w:before="100" w:beforeAutospacing="1" w:after="100" w:afterAutospacing="1" w:line="360" w:lineRule="auto"/>
              <w:jc w:val="both"/>
              <w:rPr>
                <w:ins w:id="719" w:author="Deep Nidhi" w:date="2023-09-06T19:14:00Z"/>
                <w:rFonts w:asciiTheme="majorBidi" w:hAnsiTheme="majorBidi" w:cstheme="majorBidi"/>
                <w:sz w:val="24"/>
                <w:szCs w:val="24"/>
              </w:rPr>
            </w:pPr>
            <w:ins w:id="720" w:author="Deep Nidhi" w:date="2023-09-06T19:14:00Z">
              <w:r w:rsidRPr="003C1A0A">
                <w:rPr>
                  <w:rFonts w:asciiTheme="majorBidi" w:hAnsiTheme="majorBidi" w:cstheme="majorBidi"/>
                  <w:sz w:val="24"/>
                  <w:szCs w:val="24"/>
                </w:rPr>
                <w:t>Provide the Add button in the add new element window to confirm adding the element.</w:t>
              </w:r>
            </w:ins>
          </w:p>
        </w:tc>
      </w:tr>
    </w:tbl>
    <w:p w14:paraId="371D4E3E" w14:textId="77777777" w:rsidR="00773EBB" w:rsidRPr="003C1A0A" w:rsidRDefault="00773EBB" w:rsidP="00773EBB">
      <w:pPr>
        <w:pStyle w:val="Heading4"/>
        <w:spacing w:line="240" w:lineRule="auto"/>
        <w:jc w:val="both"/>
        <w:rPr>
          <w:ins w:id="721" w:author="Deep Nidhi" w:date="2023-09-06T19:14:00Z"/>
          <w:rFonts w:asciiTheme="majorBidi" w:hAnsiTheme="majorBidi"/>
          <w:sz w:val="28"/>
          <w:szCs w:val="28"/>
        </w:rPr>
      </w:pPr>
      <w:ins w:id="722" w:author="Deep Nidhi" w:date="2023-09-06T19:14:00Z">
        <w:r w:rsidRPr="003C1A0A">
          <w:rPr>
            <w:rFonts w:asciiTheme="majorBidi" w:hAnsiTheme="majorBidi"/>
            <w:sz w:val="28"/>
            <w:szCs w:val="28"/>
          </w:rPr>
          <w:t>Goal</w:t>
        </w:r>
        <w:r w:rsidRPr="00FF301A">
          <w:rPr>
            <w:rFonts w:asciiTheme="majorBidi" w:hAnsiTheme="majorBidi"/>
            <w:sz w:val="28"/>
            <w:szCs w:val="28"/>
          </w:rPr>
          <w:t xml:space="preserve"> and </w:t>
        </w:r>
        <w:r w:rsidRPr="003C1A0A">
          <w:rPr>
            <w:rFonts w:asciiTheme="majorBidi" w:hAnsiTheme="majorBidi"/>
            <w:sz w:val="28"/>
            <w:szCs w:val="28"/>
          </w:rPr>
          <w:t>Target</w:t>
        </w:r>
      </w:ins>
    </w:p>
    <w:p w14:paraId="7A4F6561" w14:textId="77777777" w:rsidR="00773EBB" w:rsidRPr="003C1A0A" w:rsidRDefault="00773EBB" w:rsidP="00773EBB">
      <w:pPr>
        <w:spacing w:before="100" w:beforeAutospacing="1" w:after="100" w:afterAutospacing="1" w:line="240" w:lineRule="auto"/>
        <w:jc w:val="both"/>
        <w:rPr>
          <w:ins w:id="723" w:author="Deep Nidhi" w:date="2023-09-06T19:14:00Z"/>
          <w:rFonts w:asciiTheme="majorBidi" w:hAnsiTheme="majorBidi" w:cstheme="majorBidi"/>
          <w:b/>
          <w:bCs/>
          <w:sz w:val="24"/>
          <w:szCs w:val="24"/>
        </w:rPr>
      </w:pPr>
      <w:ins w:id="724" w:author="Deep Nidhi" w:date="2023-09-06T19:14:00Z">
        <w:r w:rsidRPr="003C1A0A">
          <w:rPr>
            <w:rFonts w:asciiTheme="majorBidi" w:hAnsiTheme="majorBidi" w:cstheme="majorBidi"/>
            <w:b/>
            <w:bCs/>
            <w:sz w:val="24"/>
            <w:szCs w:val="24"/>
          </w:rPr>
          <w:t>Description</w:t>
        </w:r>
      </w:ins>
    </w:p>
    <w:p w14:paraId="52F137AB" w14:textId="05913F7B" w:rsidR="00773EBB" w:rsidRPr="003C1A0A" w:rsidRDefault="00773EBB" w:rsidP="00773EBB">
      <w:pPr>
        <w:spacing w:before="100" w:beforeAutospacing="1" w:after="100" w:afterAutospacing="1" w:line="360" w:lineRule="auto"/>
        <w:jc w:val="both"/>
        <w:rPr>
          <w:ins w:id="725" w:author="Deep Nidhi" w:date="2023-09-06T19:14:00Z"/>
          <w:rFonts w:asciiTheme="majorBidi" w:hAnsiTheme="majorBidi" w:cstheme="majorBidi"/>
          <w:sz w:val="24"/>
          <w:szCs w:val="24"/>
        </w:rPr>
      </w:pPr>
      <w:ins w:id="726" w:author="Deep Nidhi" w:date="2023-09-06T19:14:00Z">
        <w:r w:rsidRPr="003C1A0A">
          <w:rPr>
            <w:rFonts w:asciiTheme="majorBidi" w:hAnsiTheme="majorBidi" w:cstheme="majorBidi"/>
            <w:sz w:val="24"/>
            <w:szCs w:val="24"/>
          </w:rPr>
          <w:t xml:space="preserve">This </w:t>
        </w:r>
      </w:ins>
      <w:ins w:id="727" w:author="Deep Nidhi" w:date="2023-09-11T17:46:00Z">
        <w:r w:rsidR="00735BBD">
          <w:rPr>
            <w:rFonts w:asciiTheme="majorBidi" w:hAnsiTheme="majorBidi" w:cstheme="majorBidi"/>
            <w:sz w:val="24"/>
            <w:szCs w:val="24"/>
          </w:rPr>
          <w:t>submodule</w:t>
        </w:r>
      </w:ins>
      <w:ins w:id="728" w:author="Deep Nidhi" w:date="2023-09-06T19:14:00Z">
        <w:r w:rsidRPr="003C1A0A">
          <w:rPr>
            <w:rFonts w:asciiTheme="majorBidi" w:hAnsiTheme="majorBidi" w:cstheme="majorBidi"/>
            <w:sz w:val="24"/>
            <w:szCs w:val="24"/>
          </w:rPr>
          <w:t xml:space="preserve"> will allow users to manage the list of the sustainable development goals</w:t>
        </w:r>
        <w:r>
          <w:rPr>
            <w:rFonts w:asciiTheme="majorBidi" w:hAnsiTheme="majorBidi" w:cstheme="majorBidi"/>
            <w:sz w:val="24"/>
            <w:szCs w:val="24"/>
          </w:rPr>
          <w:t xml:space="preserve"> and their targets</w:t>
        </w:r>
        <w:r w:rsidRPr="003C1A0A">
          <w:rPr>
            <w:rFonts w:asciiTheme="majorBidi" w:hAnsiTheme="majorBidi" w:cstheme="majorBidi"/>
            <w:sz w:val="24"/>
            <w:szCs w:val="24"/>
          </w:rPr>
          <w:t>. You will have the options to add, edit and show/hide the elements.</w:t>
        </w:r>
      </w:ins>
    </w:p>
    <w:p w14:paraId="0AF177A9" w14:textId="77777777" w:rsidR="00773EBB" w:rsidRPr="003C1A0A" w:rsidRDefault="00773EBB" w:rsidP="00773EBB">
      <w:pPr>
        <w:spacing w:before="100" w:beforeAutospacing="1" w:after="100" w:afterAutospacing="1" w:line="240" w:lineRule="auto"/>
        <w:jc w:val="both"/>
        <w:rPr>
          <w:ins w:id="729" w:author="Deep Nidhi" w:date="2023-09-06T19:14:00Z"/>
          <w:rFonts w:asciiTheme="majorBidi" w:hAnsiTheme="majorBidi" w:cstheme="majorBidi"/>
          <w:b/>
          <w:bCs/>
          <w:sz w:val="24"/>
          <w:szCs w:val="24"/>
        </w:rPr>
      </w:pPr>
      <w:ins w:id="730" w:author="Deep Nidhi" w:date="2023-09-06T19:14:00Z">
        <w:r w:rsidRPr="003C1A0A">
          <w:rPr>
            <w:rFonts w:asciiTheme="majorBidi" w:hAnsiTheme="majorBidi" w:cstheme="majorBidi"/>
            <w:b/>
            <w:bCs/>
            <w:sz w:val="24"/>
            <w:szCs w:val="24"/>
          </w:rPr>
          <w:t>Functional Requirements</w:t>
        </w:r>
      </w:ins>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8190"/>
      </w:tblGrid>
      <w:tr w:rsidR="00773EBB" w:rsidRPr="003C1A0A" w14:paraId="15C1FBC8" w14:textId="77777777" w:rsidTr="00514D0F">
        <w:trPr>
          <w:trHeight w:val="1135"/>
          <w:ins w:id="731" w:author="Deep Nidhi" w:date="2023-09-06T19:14:00Z"/>
        </w:trPr>
        <w:tc>
          <w:tcPr>
            <w:tcW w:w="1260" w:type="dxa"/>
          </w:tcPr>
          <w:p w14:paraId="6C884E62" w14:textId="77777777" w:rsidR="00773EBB" w:rsidRPr="003C1A0A" w:rsidRDefault="00773EBB" w:rsidP="00514D0F">
            <w:pPr>
              <w:spacing w:before="240" w:line="360" w:lineRule="auto"/>
              <w:ind w:left="30"/>
              <w:jc w:val="both"/>
              <w:rPr>
                <w:ins w:id="732" w:author="Deep Nidhi" w:date="2023-09-06T19:14:00Z"/>
                <w:rFonts w:asciiTheme="majorBidi" w:hAnsiTheme="majorBidi" w:cstheme="majorBidi"/>
                <w:sz w:val="24"/>
                <w:szCs w:val="24"/>
              </w:rPr>
            </w:pPr>
            <w:ins w:id="733" w:author="Deep Nidhi" w:date="2023-09-06T19:14:00Z">
              <w:r w:rsidRPr="003C1A0A">
                <w:rPr>
                  <w:rFonts w:asciiTheme="majorBidi" w:hAnsiTheme="majorBidi" w:cstheme="majorBidi"/>
                  <w:sz w:val="24"/>
                  <w:szCs w:val="24"/>
                </w:rPr>
                <w:t>REQ 1</w:t>
              </w:r>
            </w:ins>
          </w:p>
        </w:tc>
        <w:tc>
          <w:tcPr>
            <w:tcW w:w="8190" w:type="dxa"/>
          </w:tcPr>
          <w:p w14:paraId="4433E416" w14:textId="77777777" w:rsidR="00773EBB" w:rsidRPr="003C1A0A" w:rsidRDefault="00773EBB" w:rsidP="00514D0F">
            <w:pPr>
              <w:spacing w:before="240" w:line="360" w:lineRule="auto"/>
              <w:ind w:left="30"/>
              <w:jc w:val="both"/>
              <w:rPr>
                <w:ins w:id="734" w:author="Deep Nidhi" w:date="2023-09-06T19:14:00Z"/>
                <w:rFonts w:asciiTheme="majorBidi" w:hAnsiTheme="majorBidi" w:cstheme="majorBidi"/>
                <w:sz w:val="24"/>
                <w:szCs w:val="24"/>
              </w:rPr>
            </w:pPr>
            <w:ins w:id="735" w:author="Deep Nidhi" w:date="2023-09-06T19:14:00Z">
              <w:r w:rsidRPr="00556A75">
                <w:rPr>
                  <w:rFonts w:asciiTheme="majorBidi" w:hAnsiTheme="majorBidi" w:cstheme="majorBidi"/>
                  <w:sz w:val="24"/>
                  <w:szCs w:val="24"/>
                </w:rPr>
                <w:t xml:space="preserve">Show the existing list of the </w:t>
              </w:r>
              <w:r>
                <w:rPr>
                  <w:rFonts w:asciiTheme="majorBidi" w:hAnsiTheme="majorBidi" w:cstheme="majorBidi"/>
                  <w:sz w:val="24"/>
                  <w:szCs w:val="24"/>
                </w:rPr>
                <w:t>goals and targets</w:t>
              </w:r>
              <w:r w:rsidRPr="00556A75">
                <w:rPr>
                  <w:rFonts w:asciiTheme="majorBidi" w:hAnsiTheme="majorBidi" w:cstheme="majorBidi"/>
                  <w:sz w:val="24"/>
                  <w:szCs w:val="24"/>
                </w:rPr>
                <w:t xml:space="preserve"> in a tabular grid. Provide option to view the list by pages along with pagination option to customize the view.</w:t>
              </w:r>
            </w:ins>
          </w:p>
        </w:tc>
      </w:tr>
      <w:tr w:rsidR="00773EBB" w:rsidRPr="003C1A0A" w14:paraId="0A74AA09" w14:textId="77777777" w:rsidTr="00514D0F">
        <w:trPr>
          <w:ins w:id="736" w:author="Deep Nidhi" w:date="2023-09-06T19:14:00Z"/>
        </w:trPr>
        <w:tc>
          <w:tcPr>
            <w:tcW w:w="1260" w:type="dxa"/>
          </w:tcPr>
          <w:p w14:paraId="4DE4EEB0" w14:textId="77777777" w:rsidR="00773EBB" w:rsidRPr="003C1A0A" w:rsidRDefault="00773EBB" w:rsidP="00514D0F">
            <w:pPr>
              <w:spacing w:before="240" w:line="360" w:lineRule="auto"/>
              <w:ind w:left="30"/>
              <w:jc w:val="both"/>
              <w:rPr>
                <w:ins w:id="737" w:author="Deep Nidhi" w:date="2023-09-06T19:14:00Z"/>
                <w:rFonts w:asciiTheme="majorBidi" w:hAnsiTheme="majorBidi" w:cstheme="majorBidi"/>
                <w:sz w:val="24"/>
                <w:szCs w:val="24"/>
              </w:rPr>
            </w:pPr>
            <w:ins w:id="738" w:author="Deep Nidhi" w:date="2023-09-06T19:14:00Z">
              <w:r w:rsidRPr="003C1A0A">
                <w:rPr>
                  <w:rFonts w:asciiTheme="majorBidi" w:hAnsiTheme="majorBidi" w:cstheme="majorBidi"/>
                  <w:sz w:val="24"/>
                  <w:szCs w:val="24"/>
                </w:rPr>
                <w:lastRenderedPageBreak/>
                <w:t>REQ 2</w:t>
              </w:r>
            </w:ins>
          </w:p>
        </w:tc>
        <w:tc>
          <w:tcPr>
            <w:tcW w:w="8190" w:type="dxa"/>
          </w:tcPr>
          <w:p w14:paraId="62A5B744" w14:textId="77777777" w:rsidR="00773EBB" w:rsidRPr="003C1A0A" w:rsidRDefault="00773EBB" w:rsidP="00514D0F">
            <w:pPr>
              <w:spacing w:before="240" w:line="360" w:lineRule="auto"/>
              <w:ind w:left="30"/>
              <w:jc w:val="both"/>
              <w:rPr>
                <w:ins w:id="739" w:author="Deep Nidhi" w:date="2023-09-06T19:14:00Z"/>
                <w:rFonts w:asciiTheme="majorBidi" w:hAnsiTheme="majorBidi" w:cstheme="majorBidi"/>
                <w:sz w:val="24"/>
                <w:szCs w:val="24"/>
              </w:rPr>
            </w:pPr>
            <w:ins w:id="740" w:author="Deep Nidhi" w:date="2023-09-06T19:14:00Z">
              <w:r w:rsidRPr="003C1A0A">
                <w:rPr>
                  <w:rFonts w:asciiTheme="majorBidi" w:hAnsiTheme="majorBidi" w:cstheme="majorBidi"/>
                  <w:sz w:val="24"/>
                  <w:szCs w:val="24"/>
                </w:rPr>
                <w:t>Provide option to search, sort and navigate the existing list.</w:t>
              </w:r>
            </w:ins>
          </w:p>
        </w:tc>
      </w:tr>
      <w:tr w:rsidR="00773EBB" w:rsidRPr="003C1A0A" w14:paraId="6E86020F" w14:textId="77777777" w:rsidTr="00514D0F">
        <w:trPr>
          <w:ins w:id="741" w:author="Deep Nidhi" w:date="2023-09-06T19:14:00Z"/>
        </w:trPr>
        <w:tc>
          <w:tcPr>
            <w:tcW w:w="1260" w:type="dxa"/>
          </w:tcPr>
          <w:p w14:paraId="38ABD830" w14:textId="77777777" w:rsidR="00773EBB" w:rsidRPr="003C1A0A" w:rsidRDefault="00773EBB" w:rsidP="00514D0F">
            <w:pPr>
              <w:spacing w:before="240" w:line="360" w:lineRule="auto"/>
              <w:ind w:left="30"/>
              <w:jc w:val="both"/>
              <w:rPr>
                <w:ins w:id="742" w:author="Deep Nidhi" w:date="2023-09-06T19:14:00Z"/>
                <w:rFonts w:asciiTheme="majorBidi" w:hAnsiTheme="majorBidi" w:cstheme="majorBidi"/>
                <w:sz w:val="24"/>
                <w:szCs w:val="24"/>
              </w:rPr>
            </w:pPr>
            <w:ins w:id="743" w:author="Deep Nidhi" w:date="2023-09-06T19:14:00Z">
              <w:r w:rsidRPr="003C1A0A">
                <w:rPr>
                  <w:rFonts w:asciiTheme="majorBidi" w:hAnsiTheme="majorBidi" w:cstheme="majorBidi"/>
                  <w:sz w:val="24"/>
                  <w:szCs w:val="24"/>
                </w:rPr>
                <w:t>REQ 3</w:t>
              </w:r>
            </w:ins>
          </w:p>
        </w:tc>
        <w:tc>
          <w:tcPr>
            <w:tcW w:w="8190" w:type="dxa"/>
          </w:tcPr>
          <w:p w14:paraId="339176C4" w14:textId="77777777" w:rsidR="00773EBB" w:rsidRPr="003C1A0A" w:rsidRDefault="00773EBB" w:rsidP="00514D0F">
            <w:pPr>
              <w:spacing w:before="240" w:line="360" w:lineRule="auto"/>
              <w:ind w:left="30"/>
              <w:jc w:val="both"/>
              <w:rPr>
                <w:ins w:id="744" w:author="Deep Nidhi" w:date="2023-09-06T19:14:00Z"/>
                <w:rFonts w:asciiTheme="majorBidi" w:hAnsiTheme="majorBidi" w:cstheme="majorBidi"/>
                <w:sz w:val="24"/>
                <w:szCs w:val="24"/>
              </w:rPr>
            </w:pPr>
            <w:ins w:id="745" w:author="Deep Nidhi" w:date="2023-09-06T19:14:00Z">
              <w:r w:rsidRPr="003C1A0A">
                <w:rPr>
                  <w:rFonts w:asciiTheme="majorBidi" w:hAnsiTheme="majorBidi" w:cstheme="majorBidi"/>
                  <w:sz w:val="24"/>
                  <w:szCs w:val="24"/>
                </w:rPr>
                <w:t>Provide option to add and edit an element.</w:t>
              </w:r>
            </w:ins>
          </w:p>
        </w:tc>
      </w:tr>
      <w:tr w:rsidR="00773EBB" w:rsidRPr="003C1A0A" w14:paraId="276B4DC9" w14:textId="77777777" w:rsidTr="00514D0F">
        <w:trPr>
          <w:ins w:id="746" w:author="Deep Nidhi" w:date="2023-09-06T19:14:00Z"/>
        </w:trPr>
        <w:tc>
          <w:tcPr>
            <w:tcW w:w="1260" w:type="dxa"/>
          </w:tcPr>
          <w:p w14:paraId="2609F6E2" w14:textId="77777777" w:rsidR="00773EBB" w:rsidRPr="003C1A0A" w:rsidRDefault="00773EBB" w:rsidP="00514D0F">
            <w:pPr>
              <w:spacing w:before="240" w:line="360" w:lineRule="auto"/>
              <w:ind w:left="30"/>
              <w:jc w:val="both"/>
              <w:rPr>
                <w:ins w:id="747" w:author="Deep Nidhi" w:date="2023-09-06T19:14:00Z"/>
                <w:rFonts w:asciiTheme="majorBidi" w:hAnsiTheme="majorBidi" w:cstheme="majorBidi"/>
                <w:sz w:val="24"/>
                <w:szCs w:val="24"/>
              </w:rPr>
            </w:pPr>
            <w:ins w:id="748" w:author="Deep Nidhi" w:date="2023-09-06T19:14:00Z">
              <w:r w:rsidRPr="003C1A0A">
                <w:rPr>
                  <w:rFonts w:asciiTheme="majorBidi" w:hAnsiTheme="majorBidi" w:cstheme="majorBidi"/>
                  <w:sz w:val="24"/>
                  <w:szCs w:val="24"/>
                </w:rPr>
                <w:t>REQ 4</w:t>
              </w:r>
            </w:ins>
          </w:p>
        </w:tc>
        <w:tc>
          <w:tcPr>
            <w:tcW w:w="8190" w:type="dxa"/>
          </w:tcPr>
          <w:p w14:paraId="6750F246" w14:textId="77777777" w:rsidR="00773EBB" w:rsidRPr="003C1A0A" w:rsidRDefault="00773EBB" w:rsidP="00514D0F">
            <w:pPr>
              <w:spacing w:before="240" w:line="360" w:lineRule="auto"/>
              <w:ind w:left="30"/>
              <w:jc w:val="both"/>
              <w:rPr>
                <w:ins w:id="749" w:author="Deep Nidhi" w:date="2023-09-06T19:14:00Z"/>
                <w:rFonts w:asciiTheme="majorBidi" w:hAnsiTheme="majorBidi" w:cstheme="majorBidi"/>
                <w:sz w:val="24"/>
                <w:szCs w:val="24"/>
              </w:rPr>
            </w:pPr>
            <w:ins w:id="750" w:author="Deep Nidhi" w:date="2023-09-06T19:14:00Z">
              <w:r w:rsidRPr="003C1A0A">
                <w:rPr>
                  <w:rFonts w:asciiTheme="majorBidi" w:hAnsiTheme="majorBidi" w:cstheme="majorBidi"/>
                  <w:sz w:val="24"/>
                  <w:szCs w:val="24"/>
                </w:rPr>
                <w:t>Provide option to show/hide an existing element.</w:t>
              </w:r>
            </w:ins>
          </w:p>
        </w:tc>
      </w:tr>
      <w:tr w:rsidR="00773EBB" w:rsidRPr="003C1A0A" w14:paraId="58E6F16D" w14:textId="77777777" w:rsidTr="00514D0F">
        <w:trPr>
          <w:ins w:id="751" w:author="Deep Nidhi" w:date="2023-09-06T19:14:00Z"/>
        </w:trPr>
        <w:tc>
          <w:tcPr>
            <w:tcW w:w="1260" w:type="dxa"/>
          </w:tcPr>
          <w:p w14:paraId="5A93D024" w14:textId="77777777" w:rsidR="00773EBB" w:rsidRPr="003C1A0A" w:rsidRDefault="00773EBB" w:rsidP="00514D0F">
            <w:pPr>
              <w:spacing w:before="240" w:line="360" w:lineRule="auto"/>
              <w:ind w:left="30"/>
              <w:jc w:val="both"/>
              <w:rPr>
                <w:ins w:id="752" w:author="Deep Nidhi" w:date="2023-09-06T19:14:00Z"/>
                <w:rFonts w:asciiTheme="majorBidi" w:hAnsiTheme="majorBidi" w:cstheme="majorBidi"/>
                <w:sz w:val="24"/>
                <w:szCs w:val="24"/>
              </w:rPr>
            </w:pPr>
            <w:ins w:id="753" w:author="Deep Nidhi" w:date="2023-09-06T19:14:00Z">
              <w:r w:rsidRPr="003C1A0A">
                <w:rPr>
                  <w:rFonts w:asciiTheme="majorBidi" w:hAnsiTheme="majorBidi" w:cstheme="majorBidi"/>
                  <w:sz w:val="24"/>
                  <w:szCs w:val="24"/>
                </w:rPr>
                <w:t>REQ 5</w:t>
              </w:r>
            </w:ins>
          </w:p>
        </w:tc>
        <w:tc>
          <w:tcPr>
            <w:tcW w:w="8190" w:type="dxa"/>
          </w:tcPr>
          <w:p w14:paraId="73A4D0CA" w14:textId="77777777" w:rsidR="00773EBB" w:rsidRPr="003C1A0A" w:rsidRDefault="00773EBB" w:rsidP="00514D0F">
            <w:pPr>
              <w:spacing w:before="240" w:line="360" w:lineRule="auto"/>
              <w:ind w:left="30"/>
              <w:jc w:val="both"/>
              <w:rPr>
                <w:ins w:id="754" w:author="Deep Nidhi" w:date="2023-09-06T19:14:00Z"/>
                <w:rFonts w:asciiTheme="majorBidi" w:hAnsiTheme="majorBidi" w:cstheme="majorBidi"/>
                <w:sz w:val="24"/>
                <w:szCs w:val="24"/>
              </w:rPr>
            </w:pPr>
            <w:ins w:id="755" w:author="Deep Nidhi" w:date="2023-09-06T19:14:00Z">
              <w:r w:rsidRPr="003C1A0A">
                <w:rPr>
                  <w:rFonts w:asciiTheme="majorBidi" w:hAnsiTheme="majorBidi" w:cstheme="majorBidi"/>
                  <w:sz w:val="24"/>
                  <w:szCs w:val="24"/>
                </w:rPr>
                <w:t>When adding a new element, provide the following entries and validations -</w:t>
              </w:r>
            </w:ins>
          </w:p>
          <w:p w14:paraId="14EABBD0" w14:textId="77777777" w:rsidR="00773EBB" w:rsidRDefault="00773EBB" w:rsidP="00773EBB">
            <w:pPr>
              <w:pStyle w:val="ListParagraph"/>
              <w:numPr>
                <w:ilvl w:val="0"/>
                <w:numId w:val="46"/>
              </w:numPr>
              <w:spacing w:before="240" w:line="360" w:lineRule="auto"/>
              <w:jc w:val="both"/>
              <w:rPr>
                <w:ins w:id="756" w:author="Deep Nidhi" w:date="2023-09-06T19:14:00Z"/>
                <w:rFonts w:asciiTheme="majorBidi" w:hAnsiTheme="majorBidi" w:cstheme="majorBidi"/>
                <w:sz w:val="24"/>
                <w:szCs w:val="24"/>
              </w:rPr>
            </w:pPr>
            <w:ins w:id="757" w:author="Deep Nidhi" w:date="2023-09-06T19:14:00Z">
              <w:r w:rsidRPr="003C1A0A">
                <w:rPr>
                  <w:rFonts w:asciiTheme="majorBidi" w:hAnsiTheme="majorBidi" w:cstheme="majorBidi"/>
                  <w:sz w:val="24"/>
                  <w:szCs w:val="24"/>
                </w:rPr>
                <w:t xml:space="preserve">Goal </w:t>
              </w:r>
              <w:r>
                <w:rPr>
                  <w:rFonts w:asciiTheme="majorBidi" w:hAnsiTheme="majorBidi" w:cstheme="majorBidi"/>
                  <w:sz w:val="24"/>
                  <w:szCs w:val="24"/>
                </w:rPr>
                <w:t xml:space="preserve">name </w:t>
              </w:r>
              <w:r w:rsidRPr="003C1A0A">
                <w:rPr>
                  <w:rFonts w:asciiTheme="majorBidi" w:hAnsiTheme="majorBidi" w:cstheme="majorBidi"/>
                  <w:sz w:val="24"/>
                  <w:szCs w:val="24"/>
                </w:rPr>
                <w:t xml:space="preserve">should be </w:t>
              </w:r>
              <w:r>
                <w:rPr>
                  <w:rFonts w:asciiTheme="majorBidi" w:hAnsiTheme="majorBidi" w:cstheme="majorBidi"/>
                  <w:sz w:val="24"/>
                  <w:szCs w:val="24"/>
                </w:rPr>
                <w:t xml:space="preserve">entered </w:t>
              </w:r>
              <w:r w:rsidRPr="003C1A0A">
                <w:rPr>
                  <w:rFonts w:asciiTheme="majorBidi" w:hAnsiTheme="majorBidi" w:cstheme="majorBidi"/>
                  <w:sz w:val="24"/>
                  <w:szCs w:val="24"/>
                </w:rPr>
                <w:t>and cannot be blank.</w:t>
              </w:r>
            </w:ins>
          </w:p>
          <w:p w14:paraId="0C33D9BB" w14:textId="77777777" w:rsidR="00773EBB" w:rsidRPr="003C1A0A" w:rsidRDefault="00773EBB" w:rsidP="00773EBB">
            <w:pPr>
              <w:pStyle w:val="ListParagraph"/>
              <w:numPr>
                <w:ilvl w:val="0"/>
                <w:numId w:val="46"/>
              </w:numPr>
              <w:spacing w:before="240" w:line="360" w:lineRule="auto"/>
              <w:jc w:val="both"/>
              <w:rPr>
                <w:ins w:id="758" w:author="Deep Nidhi" w:date="2023-09-06T19:14:00Z"/>
                <w:rFonts w:asciiTheme="majorBidi" w:hAnsiTheme="majorBidi" w:cstheme="majorBidi"/>
                <w:sz w:val="24"/>
                <w:szCs w:val="24"/>
              </w:rPr>
            </w:pPr>
            <w:ins w:id="759" w:author="Deep Nidhi" w:date="2023-09-06T19:14:00Z">
              <w:r>
                <w:rPr>
                  <w:rFonts w:asciiTheme="majorBidi" w:hAnsiTheme="majorBidi" w:cstheme="majorBidi"/>
                  <w:sz w:val="24"/>
                  <w:szCs w:val="24"/>
                </w:rPr>
                <w:t>Goal description should be entered and cannot be blank.</w:t>
              </w:r>
            </w:ins>
          </w:p>
          <w:p w14:paraId="3C349321" w14:textId="77777777" w:rsidR="00773EBB" w:rsidRPr="003C1A0A" w:rsidRDefault="00773EBB" w:rsidP="00773EBB">
            <w:pPr>
              <w:pStyle w:val="ListParagraph"/>
              <w:numPr>
                <w:ilvl w:val="0"/>
                <w:numId w:val="46"/>
              </w:numPr>
              <w:spacing w:before="240" w:line="360" w:lineRule="auto"/>
              <w:jc w:val="both"/>
              <w:rPr>
                <w:ins w:id="760" w:author="Deep Nidhi" w:date="2023-09-06T19:14:00Z"/>
                <w:rFonts w:asciiTheme="majorBidi" w:hAnsiTheme="majorBidi" w:cstheme="majorBidi"/>
                <w:sz w:val="24"/>
                <w:szCs w:val="24"/>
              </w:rPr>
            </w:pPr>
            <w:ins w:id="761" w:author="Deep Nidhi" w:date="2023-09-06T19:14:00Z">
              <w:r>
                <w:rPr>
                  <w:rFonts w:asciiTheme="majorBidi" w:hAnsiTheme="majorBidi" w:cstheme="majorBidi"/>
                  <w:sz w:val="24"/>
                  <w:szCs w:val="24"/>
                </w:rPr>
                <w:t>At least one t</w:t>
              </w:r>
              <w:r w:rsidRPr="003C1A0A">
                <w:rPr>
                  <w:rFonts w:asciiTheme="majorBidi" w:hAnsiTheme="majorBidi" w:cstheme="majorBidi"/>
                  <w:sz w:val="24"/>
                  <w:szCs w:val="24"/>
                </w:rPr>
                <w:t>arget should be entered and cannot be blank.</w:t>
              </w:r>
            </w:ins>
          </w:p>
          <w:p w14:paraId="47FD3BAB" w14:textId="77777777" w:rsidR="00773EBB" w:rsidRPr="003C1A0A" w:rsidRDefault="00773EBB" w:rsidP="00773EBB">
            <w:pPr>
              <w:pStyle w:val="ListParagraph"/>
              <w:numPr>
                <w:ilvl w:val="0"/>
                <w:numId w:val="46"/>
              </w:numPr>
              <w:spacing w:before="240" w:line="360" w:lineRule="auto"/>
              <w:jc w:val="both"/>
              <w:rPr>
                <w:ins w:id="762" w:author="Deep Nidhi" w:date="2023-09-06T19:14:00Z"/>
                <w:rFonts w:asciiTheme="majorBidi" w:hAnsiTheme="majorBidi" w:cstheme="majorBidi"/>
                <w:sz w:val="24"/>
                <w:szCs w:val="24"/>
              </w:rPr>
            </w:pPr>
            <w:ins w:id="763" w:author="Deep Nidhi" w:date="2023-09-06T19:14:00Z">
              <w:r w:rsidRPr="003C1A0A">
                <w:rPr>
                  <w:rFonts w:asciiTheme="majorBidi" w:hAnsiTheme="majorBidi" w:cstheme="majorBidi"/>
                  <w:sz w:val="24"/>
                  <w:szCs w:val="24"/>
                </w:rPr>
                <w:t xml:space="preserve">Goal </w:t>
              </w:r>
              <w:r>
                <w:rPr>
                  <w:rFonts w:asciiTheme="majorBidi" w:hAnsiTheme="majorBidi" w:cstheme="majorBidi"/>
                  <w:sz w:val="24"/>
                  <w:szCs w:val="24"/>
                </w:rPr>
                <w:t xml:space="preserve">and target </w:t>
              </w:r>
              <w:r w:rsidRPr="003C1A0A">
                <w:rPr>
                  <w:rFonts w:asciiTheme="majorBidi" w:hAnsiTheme="majorBidi" w:cstheme="majorBidi"/>
                  <w:sz w:val="24"/>
                  <w:szCs w:val="24"/>
                </w:rPr>
                <w:t>cannot be duplicate.</w:t>
              </w:r>
            </w:ins>
          </w:p>
        </w:tc>
      </w:tr>
      <w:tr w:rsidR="00773EBB" w:rsidRPr="003C1A0A" w14:paraId="78215F50" w14:textId="77777777" w:rsidTr="00514D0F">
        <w:trPr>
          <w:ins w:id="764" w:author="Deep Nidhi" w:date="2023-09-06T19:14:00Z"/>
        </w:trPr>
        <w:tc>
          <w:tcPr>
            <w:tcW w:w="1260" w:type="dxa"/>
          </w:tcPr>
          <w:p w14:paraId="2EC8C86D" w14:textId="77777777" w:rsidR="00773EBB" w:rsidRPr="003C1A0A" w:rsidRDefault="00773EBB" w:rsidP="00514D0F">
            <w:pPr>
              <w:spacing w:before="240" w:line="360" w:lineRule="auto"/>
              <w:ind w:left="30"/>
              <w:jc w:val="both"/>
              <w:rPr>
                <w:ins w:id="765" w:author="Deep Nidhi" w:date="2023-09-06T19:14:00Z"/>
                <w:rFonts w:asciiTheme="majorBidi" w:hAnsiTheme="majorBidi" w:cstheme="majorBidi"/>
                <w:sz w:val="24"/>
                <w:szCs w:val="24"/>
              </w:rPr>
            </w:pPr>
            <w:ins w:id="766" w:author="Deep Nidhi" w:date="2023-09-06T19:14:00Z">
              <w:r w:rsidRPr="003C1A0A">
                <w:rPr>
                  <w:rFonts w:asciiTheme="majorBidi" w:hAnsiTheme="majorBidi" w:cstheme="majorBidi"/>
                  <w:sz w:val="24"/>
                  <w:szCs w:val="24"/>
                </w:rPr>
                <w:t>REQ 6</w:t>
              </w:r>
            </w:ins>
          </w:p>
        </w:tc>
        <w:tc>
          <w:tcPr>
            <w:tcW w:w="8190" w:type="dxa"/>
          </w:tcPr>
          <w:p w14:paraId="67BDD1AA" w14:textId="77777777" w:rsidR="00773EBB" w:rsidRPr="003C1A0A" w:rsidRDefault="00773EBB" w:rsidP="00514D0F">
            <w:pPr>
              <w:spacing w:before="240" w:line="360" w:lineRule="auto"/>
              <w:ind w:left="30"/>
              <w:jc w:val="both"/>
              <w:rPr>
                <w:ins w:id="767" w:author="Deep Nidhi" w:date="2023-09-06T19:14:00Z"/>
                <w:rFonts w:asciiTheme="majorBidi" w:hAnsiTheme="majorBidi" w:cstheme="majorBidi"/>
                <w:sz w:val="24"/>
                <w:szCs w:val="24"/>
              </w:rPr>
            </w:pPr>
            <w:ins w:id="768" w:author="Deep Nidhi" w:date="2023-09-06T19:14:00Z">
              <w:r w:rsidRPr="003C1A0A">
                <w:rPr>
                  <w:rFonts w:asciiTheme="majorBidi" w:hAnsiTheme="majorBidi" w:cstheme="majorBidi"/>
                  <w:sz w:val="24"/>
                  <w:szCs w:val="24"/>
                </w:rPr>
                <w:t xml:space="preserve">Provide </w:t>
              </w:r>
              <w:r>
                <w:rPr>
                  <w:rFonts w:asciiTheme="majorBidi" w:hAnsiTheme="majorBidi" w:cstheme="majorBidi"/>
                  <w:sz w:val="24"/>
                  <w:szCs w:val="24"/>
                </w:rPr>
                <w:t xml:space="preserve">plus button </w:t>
              </w:r>
              <w:r w:rsidRPr="003C1A0A">
                <w:rPr>
                  <w:rFonts w:asciiTheme="majorBidi" w:hAnsiTheme="majorBidi" w:cstheme="majorBidi"/>
                  <w:sz w:val="24"/>
                  <w:szCs w:val="24"/>
                </w:rPr>
                <w:t>to add new target.</w:t>
              </w:r>
            </w:ins>
          </w:p>
        </w:tc>
      </w:tr>
      <w:tr w:rsidR="00773EBB" w:rsidRPr="003C1A0A" w14:paraId="5B9E79B9" w14:textId="77777777" w:rsidTr="00514D0F">
        <w:trPr>
          <w:ins w:id="769" w:author="Deep Nidhi" w:date="2023-09-06T19:14:00Z"/>
        </w:trPr>
        <w:tc>
          <w:tcPr>
            <w:tcW w:w="1260" w:type="dxa"/>
          </w:tcPr>
          <w:p w14:paraId="33528A3B" w14:textId="77777777" w:rsidR="00773EBB" w:rsidRPr="003C1A0A" w:rsidRDefault="00773EBB" w:rsidP="00514D0F">
            <w:pPr>
              <w:spacing w:before="240" w:line="360" w:lineRule="auto"/>
              <w:ind w:left="30"/>
              <w:jc w:val="both"/>
              <w:rPr>
                <w:ins w:id="770" w:author="Deep Nidhi" w:date="2023-09-06T19:14:00Z"/>
                <w:rFonts w:asciiTheme="majorBidi" w:hAnsiTheme="majorBidi" w:cstheme="majorBidi"/>
                <w:sz w:val="24"/>
                <w:szCs w:val="24"/>
              </w:rPr>
            </w:pPr>
            <w:ins w:id="771" w:author="Deep Nidhi" w:date="2023-09-06T19:14:00Z">
              <w:r w:rsidRPr="003C1A0A">
                <w:rPr>
                  <w:rFonts w:asciiTheme="majorBidi" w:hAnsiTheme="majorBidi" w:cstheme="majorBidi"/>
                  <w:sz w:val="24"/>
                  <w:szCs w:val="24"/>
                </w:rPr>
                <w:t>REQ 7</w:t>
              </w:r>
            </w:ins>
          </w:p>
        </w:tc>
        <w:tc>
          <w:tcPr>
            <w:tcW w:w="8190" w:type="dxa"/>
          </w:tcPr>
          <w:p w14:paraId="008DD12E" w14:textId="77777777" w:rsidR="00773EBB" w:rsidRPr="003C1A0A" w:rsidRDefault="00773EBB" w:rsidP="00514D0F">
            <w:pPr>
              <w:spacing w:before="240" w:line="360" w:lineRule="auto"/>
              <w:ind w:left="30"/>
              <w:jc w:val="both"/>
              <w:rPr>
                <w:ins w:id="772" w:author="Deep Nidhi" w:date="2023-09-06T19:14:00Z"/>
                <w:rFonts w:asciiTheme="majorBidi" w:hAnsiTheme="majorBidi" w:cstheme="majorBidi"/>
                <w:sz w:val="24"/>
                <w:szCs w:val="24"/>
              </w:rPr>
            </w:pPr>
            <w:ins w:id="773" w:author="Deep Nidhi" w:date="2023-09-06T19:14:00Z">
              <w:r>
                <w:rPr>
                  <w:rFonts w:asciiTheme="majorBidi" w:hAnsiTheme="majorBidi" w:cstheme="majorBidi"/>
                  <w:sz w:val="24"/>
                  <w:szCs w:val="24"/>
                </w:rPr>
                <w:t>Each</w:t>
              </w:r>
              <w:r w:rsidRPr="003C1A0A">
                <w:rPr>
                  <w:rFonts w:asciiTheme="majorBidi" w:hAnsiTheme="majorBidi" w:cstheme="majorBidi"/>
                  <w:sz w:val="24"/>
                  <w:szCs w:val="24"/>
                </w:rPr>
                <w:t xml:space="preserve"> target should be entered and cannot be blank (Incase add new target option is clicked).</w:t>
              </w:r>
            </w:ins>
          </w:p>
        </w:tc>
      </w:tr>
      <w:tr w:rsidR="00773EBB" w:rsidRPr="003C1A0A" w14:paraId="07FF32BB" w14:textId="77777777" w:rsidTr="00514D0F">
        <w:trPr>
          <w:ins w:id="774" w:author="Deep Nidhi" w:date="2023-09-06T19:14:00Z"/>
        </w:trPr>
        <w:tc>
          <w:tcPr>
            <w:tcW w:w="1260" w:type="dxa"/>
          </w:tcPr>
          <w:p w14:paraId="69B087E5" w14:textId="77777777" w:rsidR="00773EBB" w:rsidRPr="003C1A0A" w:rsidRDefault="00773EBB" w:rsidP="00514D0F">
            <w:pPr>
              <w:spacing w:before="240" w:line="360" w:lineRule="auto"/>
              <w:ind w:left="30"/>
              <w:jc w:val="both"/>
              <w:rPr>
                <w:ins w:id="775" w:author="Deep Nidhi" w:date="2023-09-06T19:14:00Z"/>
                <w:rFonts w:asciiTheme="majorBidi" w:hAnsiTheme="majorBidi" w:cstheme="majorBidi"/>
                <w:sz w:val="24"/>
                <w:szCs w:val="24"/>
              </w:rPr>
            </w:pPr>
            <w:ins w:id="776" w:author="Deep Nidhi" w:date="2023-09-06T19:14:00Z">
              <w:r w:rsidRPr="003C1A0A">
                <w:rPr>
                  <w:rFonts w:asciiTheme="majorBidi" w:hAnsiTheme="majorBidi" w:cstheme="majorBidi"/>
                  <w:sz w:val="24"/>
                  <w:szCs w:val="24"/>
                </w:rPr>
                <w:t>REQ 8</w:t>
              </w:r>
            </w:ins>
          </w:p>
        </w:tc>
        <w:tc>
          <w:tcPr>
            <w:tcW w:w="8190" w:type="dxa"/>
          </w:tcPr>
          <w:p w14:paraId="345A51C1" w14:textId="77777777" w:rsidR="00773EBB" w:rsidRPr="003C1A0A" w:rsidRDefault="00773EBB" w:rsidP="00514D0F">
            <w:pPr>
              <w:spacing w:before="240" w:line="360" w:lineRule="auto"/>
              <w:ind w:left="30"/>
              <w:jc w:val="both"/>
              <w:rPr>
                <w:ins w:id="777" w:author="Deep Nidhi" w:date="2023-09-06T19:14:00Z"/>
                <w:rFonts w:asciiTheme="majorBidi" w:hAnsiTheme="majorBidi" w:cstheme="majorBidi"/>
                <w:sz w:val="24"/>
                <w:szCs w:val="24"/>
              </w:rPr>
            </w:pPr>
            <w:ins w:id="778" w:author="Deep Nidhi" w:date="2023-09-06T19:14:00Z">
              <w:r w:rsidRPr="003C1A0A">
                <w:rPr>
                  <w:rFonts w:asciiTheme="majorBidi" w:hAnsiTheme="majorBidi" w:cstheme="majorBidi"/>
                  <w:sz w:val="24"/>
                  <w:szCs w:val="24"/>
                </w:rPr>
                <w:t>Provide Add button in the add new element window to confirm adding the element.</w:t>
              </w:r>
            </w:ins>
          </w:p>
        </w:tc>
      </w:tr>
    </w:tbl>
    <w:p w14:paraId="6449ECB3" w14:textId="77777777" w:rsidR="00773EBB" w:rsidRPr="003C1A0A" w:rsidRDefault="00773EBB" w:rsidP="00773EBB">
      <w:pPr>
        <w:pStyle w:val="Heading4"/>
        <w:rPr>
          <w:ins w:id="779" w:author="Deep Nidhi" w:date="2023-09-06T19:14:00Z"/>
          <w:rFonts w:asciiTheme="majorBidi" w:hAnsiTheme="majorBidi"/>
          <w:sz w:val="28"/>
          <w:szCs w:val="28"/>
        </w:rPr>
      </w:pPr>
      <w:ins w:id="780" w:author="Deep Nidhi" w:date="2023-09-06T19:14:00Z">
        <w:r>
          <w:rPr>
            <w:rFonts w:asciiTheme="majorBidi" w:hAnsiTheme="majorBidi"/>
            <w:sz w:val="28"/>
            <w:szCs w:val="28"/>
          </w:rPr>
          <w:t>Sector and Subsector</w:t>
        </w:r>
      </w:ins>
    </w:p>
    <w:p w14:paraId="030A74C9" w14:textId="77777777" w:rsidR="00773EBB" w:rsidRPr="003C1A0A" w:rsidRDefault="00773EBB" w:rsidP="00773EBB">
      <w:pPr>
        <w:spacing w:before="100" w:beforeAutospacing="1" w:after="100" w:afterAutospacing="1" w:line="240" w:lineRule="auto"/>
        <w:jc w:val="both"/>
        <w:rPr>
          <w:ins w:id="781" w:author="Deep Nidhi" w:date="2023-09-06T19:14:00Z"/>
          <w:rFonts w:asciiTheme="majorBidi" w:hAnsiTheme="majorBidi" w:cstheme="majorBidi"/>
          <w:b/>
          <w:bCs/>
          <w:sz w:val="24"/>
          <w:szCs w:val="24"/>
        </w:rPr>
      </w:pPr>
      <w:ins w:id="782" w:author="Deep Nidhi" w:date="2023-09-06T19:14:00Z">
        <w:r w:rsidRPr="003C1A0A">
          <w:rPr>
            <w:rFonts w:asciiTheme="majorBidi" w:hAnsiTheme="majorBidi" w:cstheme="majorBidi"/>
            <w:b/>
            <w:bCs/>
            <w:sz w:val="24"/>
            <w:szCs w:val="24"/>
          </w:rPr>
          <w:t>Description</w:t>
        </w:r>
      </w:ins>
    </w:p>
    <w:p w14:paraId="432EE9C2" w14:textId="3039EF2C" w:rsidR="00773EBB" w:rsidRDefault="00773EBB" w:rsidP="00773EBB">
      <w:pPr>
        <w:spacing w:before="100" w:beforeAutospacing="1" w:after="100" w:afterAutospacing="1" w:line="360" w:lineRule="auto"/>
        <w:jc w:val="both"/>
        <w:rPr>
          <w:ins w:id="783" w:author="Deep Nidhi" w:date="2023-09-06T19:14:00Z"/>
          <w:rFonts w:asciiTheme="majorBidi" w:hAnsiTheme="majorBidi" w:cstheme="majorBidi"/>
          <w:sz w:val="24"/>
          <w:szCs w:val="24"/>
        </w:rPr>
      </w:pPr>
      <w:ins w:id="784" w:author="Deep Nidhi" w:date="2023-09-06T19:14:00Z">
        <w:r w:rsidRPr="003C1A0A">
          <w:rPr>
            <w:rFonts w:asciiTheme="majorBidi" w:hAnsiTheme="majorBidi" w:cstheme="majorBidi"/>
            <w:sz w:val="24"/>
            <w:szCs w:val="24"/>
          </w:rPr>
          <w:t xml:space="preserve">This </w:t>
        </w:r>
      </w:ins>
      <w:ins w:id="785" w:author="Deep Nidhi" w:date="2023-09-11T17:46:00Z">
        <w:r w:rsidR="00735BBD">
          <w:rPr>
            <w:rFonts w:asciiTheme="majorBidi" w:hAnsiTheme="majorBidi" w:cstheme="majorBidi"/>
            <w:sz w:val="24"/>
            <w:szCs w:val="24"/>
          </w:rPr>
          <w:t>submodule</w:t>
        </w:r>
      </w:ins>
      <w:ins w:id="786" w:author="Deep Nidhi" w:date="2023-09-06T19:14:00Z">
        <w:r w:rsidRPr="003C1A0A">
          <w:rPr>
            <w:rFonts w:asciiTheme="majorBidi" w:hAnsiTheme="majorBidi" w:cstheme="majorBidi"/>
            <w:sz w:val="24"/>
            <w:szCs w:val="24"/>
          </w:rPr>
          <w:t xml:space="preserve"> will allow users to manage the list of the </w:t>
        </w:r>
        <w:r>
          <w:rPr>
            <w:rFonts w:asciiTheme="majorBidi" w:hAnsiTheme="majorBidi" w:cstheme="majorBidi"/>
            <w:sz w:val="24"/>
            <w:szCs w:val="24"/>
          </w:rPr>
          <w:t>sectors</w:t>
        </w:r>
        <w:r w:rsidRPr="003C1A0A">
          <w:rPr>
            <w:rFonts w:asciiTheme="majorBidi" w:hAnsiTheme="majorBidi" w:cstheme="majorBidi"/>
            <w:sz w:val="24"/>
            <w:szCs w:val="24"/>
          </w:rPr>
          <w:t xml:space="preserve"> and sub</w:t>
        </w:r>
        <w:r>
          <w:rPr>
            <w:rFonts w:asciiTheme="majorBidi" w:hAnsiTheme="majorBidi" w:cstheme="majorBidi"/>
            <w:sz w:val="24"/>
            <w:szCs w:val="24"/>
          </w:rPr>
          <w:t>sectors</w:t>
        </w:r>
        <w:r w:rsidRPr="003C1A0A">
          <w:rPr>
            <w:rFonts w:asciiTheme="majorBidi" w:hAnsiTheme="majorBidi" w:cstheme="majorBidi"/>
            <w:sz w:val="24"/>
            <w:szCs w:val="24"/>
          </w:rPr>
          <w:t>. You will have the options to add, edit and show/hide the elements.</w:t>
        </w:r>
      </w:ins>
    </w:p>
    <w:p w14:paraId="79CA8DCB" w14:textId="77777777" w:rsidR="00773EBB" w:rsidRPr="003C1A0A" w:rsidRDefault="00773EBB" w:rsidP="00773EBB">
      <w:pPr>
        <w:tabs>
          <w:tab w:val="left" w:pos="90"/>
        </w:tabs>
        <w:spacing w:before="100" w:beforeAutospacing="1" w:after="100" w:afterAutospacing="1" w:line="240" w:lineRule="auto"/>
        <w:jc w:val="both"/>
        <w:rPr>
          <w:ins w:id="787" w:author="Deep Nidhi" w:date="2023-09-06T19:14:00Z"/>
          <w:rFonts w:asciiTheme="majorBidi" w:hAnsiTheme="majorBidi" w:cstheme="majorBidi"/>
          <w:b/>
          <w:bCs/>
          <w:sz w:val="24"/>
          <w:szCs w:val="24"/>
        </w:rPr>
      </w:pPr>
      <w:ins w:id="788" w:author="Deep Nidhi" w:date="2023-09-06T19:14:00Z">
        <w:r w:rsidRPr="003C1A0A">
          <w:rPr>
            <w:rFonts w:asciiTheme="majorBidi" w:hAnsiTheme="majorBidi" w:cstheme="majorBidi"/>
            <w:b/>
            <w:bCs/>
            <w:sz w:val="24"/>
            <w:szCs w:val="24"/>
          </w:rPr>
          <w:t>Functional Requirements</w:t>
        </w:r>
      </w:ins>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8190"/>
      </w:tblGrid>
      <w:tr w:rsidR="00773EBB" w:rsidRPr="003C1A0A" w14:paraId="2DE05CD4" w14:textId="77777777" w:rsidTr="00514D0F">
        <w:trPr>
          <w:trHeight w:val="1020"/>
          <w:ins w:id="789" w:author="Deep Nidhi" w:date="2023-09-06T19:14:00Z"/>
        </w:trPr>
        <w:tc>
          <w:tcPr>
            <w:tcW w:w="1260" w:type="dxa"/>
          </w:tcPr>
          <w:p w14:paraId="6AAE9F2D" w14:textId="77777777" w:rsidR="00773EBB" w:rsidRPr="003C1A0A" w:rsidRDefault="00773EBB" w:rsidP="00514D0F">
            <w:pPr>
              <w:spacing w:before="240" w:line="360" w:lineRule="auto"/>
              <w:ind w:left="30"/>
              <w:jc w:val="both"/>
              <w:rPr>
                <w:ins w:id="790" w:author="Deep Nidhi" w:date="2023-09-06T19:14:00Z"/>
                <w:rFonts w:asciiTheme="majorBidi" w:hAnsiTheme="majorBidi" w:cstheme="majorBidi"/>
                <w:sz w:val="24"/>
                <w:szCs w:val="24"/>
              </w:rPr>
            </w:pPr>
            <w:ins w:id="791" w:author="Deep Nidhi" w:date="2023-09-06T19:14:00Z">
              <w:r w:rsidRPr="003C1A0A">
                <w:rPr>
                  <w:rFonts w:asciiTheme="majorBidi" w:hAnsiTheme="majorBidi" w:cstheme="majorBidi"/>
                  <w:sz w:val="24"/>
                  <w:szCs w:val="24"/>
                </w:rPr>
                <w:t>REQ 1</w:t>
              </w:r>
            </w:ins>
          </w:p>
        </w:tc>
        <w:tc>
          <w:tcPr>
            <w:tcW w:w="8190" w:type="dxa"/>
          </w:tcPr>
          <w:p w14:paraId="481D7A0F" w14:textId="77777777" w:rsidR="00773EBB" w:rsidRPr="003C1A0A" w:rsidRDefault="00773EBB" w:rsidP="00514D0F">
            <w:pPr>
              <w:spacing w:before="240" w:line="360" w:lineRule="auto"/>
              <w:ind w:left="30"/>
              <w:jc w:val="both"/>
              <w:rPr>
                <w:ins w:id="792" w:author="Deep Nidhi" w:date="2023-09-06T19:14:00Z"/>
                <w:rFonts w:asciiTheme="majorBidi" w:hAnsiTheme="majorBidi" w:cstheme="majorBidi"/>
                <w:sz w:val="24"/>
                <w:szCs w:val="24"/>
              </w:rPr>
            </w:pPr>
            <w:ins w:id="793" w:author="Deep Nidhi" w:date="2023-09-06T19:14:00Z">
              <w:r w:rsidRPr="003C1A0A">
                <w:rPr>
                  <w:rFonts w:asciiTheme="majorBidi" w:hAnsiTheme="majorBidi" w:cstheme="majorBidi"/>
                  <w:sz w:val="24"/>
                  <w:szCs w:val="24"/>
                </w:rPr>
                <w:t xml:space="preserve">Show the existing list of the </w:t>
              </w:r>
              <w:r>
                <w:rPr>
                  <w:rFonts w:asciiTheme="majorBidi" w:hAnsiTheme="majorBidi" w:cstheme="majorBidi"/>
                  <w:sz w:val="24"/>
                  <w:szCs w:val="24"/>
                </w:rPr>
                <w:t>sector</w:t>
              </w:r>
              <w:r w:rsidRPr="003C1A0A">
                <w:rPr>
                  <w:rFonts w:asciiTheme="majorBidi" w:hAnsiTheme="majorBidi" w:cstheme="majorBidi"/>
                  <w:sz w:val="24"/>
                  <w:szCs w:val="24"/>
                </w:rPr>
                <w:t xml:space="preserve"> and sub</w:t>
              </w:r>
              <w:r>
                <w:rPr>
                  <w:rFonts w:asciiTheme="majorBidi" w:hAnsiTheme="majorBidi" w:cstheme="majorBidi"/>
                  <w:sz w:val="24"/>
                  <w:szCs w:val="24"/>
                </w:rPr>
                <w:t>sector</w:t>
              </w:r>
              <w:r w:rsidRPr="003C1A0A">
                <w:rPr>
                  <w:rFonts w:asciiTheme="majorBidi" w:hAnsiTheme="majorBidi" w:cstheme="majorBidi"/>
                  <w:sz w:val="24"/>
                  <w:szCs w:val="24"/>
                </w:rPr>
                <w:t xml:space="preserve"> in a tabular grid</w:t>
              </w:r>
              <w:r>
                <w:rPr>
                  <w:rFonts w:asciiTheme="majorBidi" w:hAnsiTheme="majorBidi" w:cstheme="majorBidi"/>
                  <w:sz w:val="24"/>
                  <w:szCs w:val="24"/>
                </w:rPr>
                <w:t xml:space="preserve">. </w:t>
              </w:r>
              <w:r w:rsidRPr="003C1A0A">
                <w:rPr>
                  <w:rFonts w:asciiTheme="majorBidi" w:hAnsiTheme="majorBidi" w:cstheme="majorBidi"/>
                  <w:sz w:val="24"/>
                  <w:szCs w:val="24"/>
                </w:rPr>
                <w:t>Provide option to view the list by pages along with pagination option to customize the view.</w:t>
              </w:r>
            </w:ins>
          </w:p>
        </w:tc>
      </w:tr>
      <w:tr w:rsidR="00773EBB" w:rsidRPr="003C1A0A" w14:paraId="78D6ACE9" w14:textId="77777777" w:rsidTr="00514D0F">
        <w:trPr>
          <w:ins w:id="794" w:author="Deep Nidhi" w:date="2023-09-06T19:14:00Z"/>
        </w:trPr>
        <w:tc>
          <w:tcPr>
            <w:tcW w:w="1260" w:type="dxa"/>
          </w:tcPr>
          <w:p w14:paraId="13560085" w14:textId="77777777" w:rsidR="00773EBB" w:rsidRPr="003C1A0A" w:rsidRDefault="00773EBB" w:rsidP="00514D0F">
            <w:pPr>
              <w:spacing w:before="240" w:line="360" w:lineRule="auto"/>
              <w:ind w:left="30"/>
              <w:jc w:val="both"/>
              <w:rPr>
                <w:ins w:id="795" w:author="Deep Nidhi" w:date="2023-09-06T19:14:00Z"/>
                <w:rFonts w:asciiTheme="majorBidi" w:hAnsiTheme="majorBidi" w:cstheme="majorBidi"/>
                <w:sz w:val="24"/>
                <w:szCs w:val="24"/>
              </w:rPr>
            </w:pPr>
            <w:ins w:id="796" w:author="Deep Nidhi" w:date="2023-09-06T19:14:00Z">
              <w:r w:rsidRPr="003C1A0A">
                <w:rPr>
                  <w:rFonts w:asciiTheme="majorBidi" w:hAnsiTheme="majorBidi" w:cstheme="majorBidi"/>
                  <w:sz w:val="24"/>
                  <w:szCs w:val="24"/>
                </w:rPr>
                <w:lastRenderedPageBreak/>
                <w:t>REQ 2</w:t>
              </w:r>
            </w:ins>
          </w:p>
        </w:tc>
        <w:tc>
          <w:tcPr>
            <w:tcW w:w="8190" w:type="dxa"/>
          </w:tcPr>
          <w:p w14:paraId="655E9713" w14:textId="77777777" w:rsidR="00773EBB" w:rsidRPr="003C1A0A" w:rsidRDefault="00773EBB" w:rsidP="00514D0F">
            <w:pPr>
              <w:spacing w:before="240" w:line="360" w:lineRule="auto"/>
              <w:ind w:left="30"/>
              <w:jc w:val="both"/>
              <w:rPr>
                <w:ins w:id="797" w:author="Deep Nidhi" w:date="2023-09-06T19:14:00Z"/>
                <w:rFonts w:asciiTheme="majorBidi" w:hAnsiTheme="majorBidi" w:cstheme="majorBidi"/>
                <w:sz w:val="24"/>
                <w:szCs w:val="24"/>
              </w:rPr>
            </w:pPr>
            <w:ins w:id="798" w:author="Deep Nidhi" w:date="2023-09-06T19:14:00Z">
              <w:r w:rsidRPr="003C1A0A">
                <w:rPr>
                  <w:rFonts w:asciiTheme="majorBidi" w:hAnsiTheme="majorBidi" w:cstheme="majorBidi"/>
                  <w:sz w:val="24"/>
                  <w:szCs w:val="24"/>
                </w:rPr>
                <w:t>Provide option to search, sort and navigate the existing list.</w:t>
              </w:r>
            </w:ins>
          </w:p>
        </w:tc>
      </w:tr>
      <w:tr w:rsidR="00773EBB" w:rsidRPr="003C1A0A" w14:paraId="68BC8467" w14:textId="77777777" w:rsidTr="00514D0F">
        <w:trPr>
          <w:ins w:id="799" w:author="Deep Nidhi" w:date="2023-09-06T19:14:00Z"/>
        </w:trPr>
        <w:tc>
          <w:tcPr>
            <w:tcW w:w="1260" w:type="dxa"/>
          </w:tcPr>
          <w:p w14:paraId="5EB44DE5" w14:textId="77777777" w:rsidR="00773EBB" w:rsidRPr="003C1A0A" w:rsidRDefault="00773EBB" w:rsidP="00514D0F">
            <w:pPr>
              <w:spacing w:before="240" w:line="360" w:lineRule="auto"/>
              <w:ind w:left="30"/>
              <w:jc w:val="both"/>
              <w:rPr>
                <w:ins w:id="800" w:author="Deep Nidhi" w:date="2023-09-06T19:14:00Z"/>
                <w:rFonts w:asciiTheme="majorBidi" w:hAnsiTheme="majorBidi" w:cstheme="majorBidi"/>
                <w:sz w:val="24"/>
                <w:szCs w:val="24"/>
              </w:rPr>
            </w:pPr>
            <w:ins w:id="801" w:author="Deep Nidhi" w:date="2023-09-06T19:14:00Z">
              <w:r w:rsidRPr="003C1A0A">
                <w:rPr>
                  <w:rFonts w:asciiTheme="majorBidi" w:hAnsiTheme="majorBidi" w:cstheme="majorBidi"/>
                  <w:sz w:val="24"/>
                  <w:szCs w:val="24"/>
                </w:rPr>
                <w:t>REQ 3</w:t>
              </w:r>
            </w:ins>
          </w:p>
        </w:tc>
        <w:tc>
          <w:tcPr>
            <w:tcW w:w="8190" w:type="dxa"/>
          </w:tcPr>
          <w:p w14:paraId="461D2FB8" w14:textId="77777777" w:rsidR="00773EBB" w:rsidRPr="003C1A0A" w:rsidRDefault="00773EBB" w:rsidP="00514D0F">
            <w:pPr>
              <w:spacing w:before="240" w:line="360" w:lineRule="auto"/>
              <w:ind w:left="30"/>
              <w:jc w:val="both"/>
              <w:rPr>
                <w:ins w:id="802" w:author="Deep Nidhi" w:date="2023-09-06T19:14:00Z"/>
                <w:rFonts w:asciiTheme="majorBidi" w:hAnsiTheme="majorBidi" w:cstheme="majorBidi"/>
                <w:sz w:val="24"/>
                <w:szCs w:val="24"/>
              </w:rPr>
            </w:pPr>
            <w:ins w:id="803" w:author="Deep Nidhi" w:date="2023-09-06T19:14:00Z">
              <w:r w:rsidRPr="003C1A0A">
                <w:rPr>
                  <w:rFonts w:asciiTheme="majorBidi" w:hAnsiTheme="majorBidi" w:cstheme="majorBidi"/>
                  <w:sz w:val="24"/>
                  <w:szCs w:val="24"/>
                </w:rPr>
                <w:t>Provide option to add and edit an element.</w:t>
              </w:r>
            </w:ins>
          </w:p>
        </w:tc>
      </w:tr>
      <w:tr w:rsidR="00773EBB" w:rsidRPr="003C1A0A" w14:paraId="66A12ECA" w14:textId="77777777" w:rsidTr="00514D0F">
        <w:trPr>
          <w:ins w:id="804" w:author="Deep Nidhi" w:date="2023-09-06T19:14:00Z"/>
        </w:trPr>
        <w:tc>
          <w:tcPr>
            <w:tcW w:w="1260" w:type="dxa"/>
          </w:tcPr>
          <w:p w14:paraId="2330461A" w14:textId="77777777" w:rsidR="00773EBB" w:rsidRPr="003C1A0A" w:rsidRDefault="00773EBB" w:rsidP="00514D0F">
            <w:pPr>
              <w:spacing w:before="240" w:line="360" w:lineRule="auto"/>
              <w:ind w:left="30"/>
              <w:jc w:val="both"/>
              <w:rPr>
                <w:ins w:id="805" w:author="Deep Nidhi" w:date="2023-09-06T19:14:00Z"/>
                <w:rFonts w:asciiTheme="majorBidi" w:hAnsiTheme="majorBidi" w:cstheme="majorBidi"/>
                <w:sz w:val="24"/>
                <w:szCs w:val="24"/>
              </w:rPr>
            </w:pPr>
            <w:ins w:id="806" w:author="Deep Nidhi" w:date="2023-09-06T19:14:00Z">
              <w:r w:rsidRPr="003C1A0A">
                <w:rPr>
                  <w:rFonts w:asciiTheme="majorBidi" w:hAnsiTheme="majorBidi" w:cstheme="majorBidi"/>
                  <w:sz w:val="24"/>
                  <w:szCs w:val="24"/>
                </w:rPr>
                <w:t>REQ 4</w:t>
              </w:r>
            </w:ins>
          </w:p>
        </w:tc>
        <w:tc>
          <w:tcPr>
            <w:tcW w:w="8190" w:type="dxa"/>
          </w:tcPr>
          <w:p w14:paraId="0DFE0F64" w14:textId="77777777" w:rsidR="00773EBB" w:rsidRPr="003C1A0A" w:rsidRDefault="00773EBB" w:rsidP="00514D0F">
            <w:pPr>
              <w:spacing w:before="240" w:line="360" w:lineRule="auto"/>
              <w:ind w:left="30"/>
              <w:jc w:val="both"/>
              <w:rPr>
                <w:ins w:id="807" w:author="Deep Nidhi" w:date="2023-09-06T19:14:00Z"/>
                <w:rFonts w:asciiTheme="majorBidi" w:hAnsiTheme="majorBidi" w:cstheme="majorBidi"/>
                <w:sz w:val="24"/>
                <w:szCs w:val="24"/>
              </w:rPr>
            </w:pPr>
            <w:ins w:id="808" w:author="Deep Nidhi" w:date="2023-09-06T19:14:00Z">
              <w:r w:rsidRPr="003C1A0A">
                <w:rPr>
                  <w:rFonts w:asciiTheme="majorBidi" w:hAnsiTheme="majorBidi" w:cstheme="majorBidi"/>
                  <w:sz w:val="24"/>
                  <w:szCs w:val="24"/>
                </w:rPr>
                <w:t>Provide option to show/hide an existing element.</w:t>
              </w:r>
            </w:ins>
          </w:p>
        </w:tc>
      </w:tr>
      <w:tr w:rsidR="00773EBB" w:rsidRPr="003C1A0A" w14:paraId="47D4E73A" w14:textId="77777777" w:rsidTr="00514D0F">
        <w:trPr>
          <w:ins w:id="809" w:author="Deep Nidhi" w:date="2023-09-06T19:14:00Z"/>
        </w:trPr>
        <w:tc>
          <w:tcPr>
            <w:tcW w:w="1260" w:type="dxa"/>
          </w:tcPr>
          <w:p w14:paraId="508CF5D1" w14:textId="77777777" w:rsidR="00773EBB" w:rsidRPr="003C1A0A" w:rsidRDefault="00773EBB" w:rsidP="00514D0F">
            <w:pPr>
              <w:spacing w:before="240" w:line="360" w:lineRule="auto"/>
              <w:ind w:left="30"/>
              <w:jc w:val="both"/>
              <w:rPr>
                <w:ins w:id="810" w:author="Deep Nidhi" w:date="2023-09-06T19:14:00Z"/>
                <w:rFonts w:asciiTheme="majorBidi" w:hAnsiTheme="majorBidi" w:cstheme="majorBidi"/>
                <w:sz w:val="24"/>
                <w:szCs w:val="24"/>
              </w:rPr>
            </w:pPr>
            <w:ins w:id="811" w:author="Deep Nidhi" w:date="2023-09-06T19:14:00Z">
              <w:r w:rsidRPr="003C1A0A">
                <w:rPr>
                  <w:rFonts w:asciiTheme="majorBidi" w:hAnsiTheme="majorBidi" w:cstheme="majorBidi"/>
                  <w:sz w:val="24"/>
                  <w:szCs w:val="24"/>
                </w:rPr>
                <w:t>REQ 5</w:t>
              </w:r>
            </w:ins>
          </w:p>
        </w:tc>
        <w:tc>
          <w:tcPr>
            <w:tcW w:w="8190" w:type="dxa"/>
          </w:tcPr>
          <w:p w14:paraId="4ABF251F" w14:textId="77777777" w:rsidR="00773EBB" w:rsidRPr="003C1A0A" w:rsidRDefault="00773EBB" w:rsidP="00514D0F">
            <w:pPr>
              <w:spacing w:before="240" w:line="360" w:lineRule="auto"/>
              <w:ind w:left="30"/>
              <w:jc w:val="both"/>
              <w:rPr>
                <w:ins w:id="812" w:author="Deep Nidhi" w:date="2023-09-06T19:14:00Z"/>
                <w:rFonts w:asciiTheme="majorBidi" w:hAnsiTheme="majorBidi" w:cstheme="majorBidi"/>
                <w:sz w:val="24"/>
                <w:szCs w:val="24"/>
              </w:rPr>
            </w:pPr>
            <w:ins w:id="813" w:author="Deep Nidhi" w:date="2023-09-06T19:14:00Z">
              <w:r w:rsidRPr="003C1A0A">
                <w:rPr>
                  <w:rFonts w:asciiTheme="majorBidi" w:hAnsiTheme="majorBidi" w:cstheme="majorBidi"/>
                  <w:sz w:val="24"/>
                  <w:szCs w:val="24"/>
                </w:rPr>
                <w:t>When adding a new element, provide the following entries and validations -</w:t>
              </w:r>
            </w:ins>
          </w:p>
          <w:p w14:paraId="21FFFA12" w14:textId="77777777" w:rsidR="00773EBB" w:rsidRDefault="00773EBB" w:rsidP="00773EBB">
            <w:pPr>
              <w:pStyle w:val="ListParagraph"/>
              <w:numPr>
                <w:ilvl w:val="0"/>
                <w:numId w:val="46"/>
              </w:numPr>
              <w:spacing w:before="240" w:line="360" w:lineRule="auto"/>
              <w:jc w:val="both"/>
              <w:rPr>
                <w:ins w:id="814" w:author="Deep Nidhi" w:date="2023-09-06T19:14:00Z"/>
                <w:rFonts w:asciiTheme="majorBidi" w:hAnsiTheme="majorBidi" w:cstheme="majorBidi"/>
                <w:sz w:val="24"/>
                <w:szCs w:val="24"/>
              </w:rPr>
            </w:pPr>
            <w:ins w:id="815" w:author="Deep Nidhi" w:date="2023-09-06T19:14:00Z">
              <w:r>
                <w:rPr>
                  <w:rFonts w:asciiTheme="majorBidi" w:hAnsiTheme="majorBidi" w:cstheme="majorBidi"/>
                  <w:sz w:val="24"/>
                  <w:szCs w:val="24"/>
                </w:rPr>
                <w:t>Sector</w:t>
              </w:r>
              <w:r w:rsidRPr="003C1A0A">
                <w:rPr>
                  <w:rFonts w:asciiTheme="majorBidi" w:hAnsiTheme="majorBidi" w:cstheme="majorBidi"/>
                  <w:sz w:val="24"/>
                  <w:szCs w:val="24"/>
                </w:rPr>
                <w:t xml:space="preserve"> </w:t>
              </w:r>
              <w:r>
                <w:rPr>
                  <w:rFonts w:asciiTheme="majorBidi" w:hAnsiTheme="majorBidi" w:cstheme="majorBidi"/>
                  <w:sz w:val="24"/>
                  <w:szCs w:val="24"/>
                </w:rPr>
                <w:t xml:space="preserve">name </w:t>
              </w:r>
              <w:r w:rsidRPr="003C1A0A">
                <w:rPr>
                  <w:rFonts w:asciiTheme="majorBidi" w:hAnsiTheme="majorBidi" w:cstheme="majorBidi"/>
                  <w:sz w:val="24"/>
                  <w:szCs w:val="24"/>
                </w:rPr>
                <w:t>should be entered and cannot be blank.</w:t>
              </w:r>
            </w:ins>
          </w:p>
          <w:p w14:paraId="742935EA" w14:textId="77777777" w:rsidR="00773EBB" w:rsidRPr="003C1A0A" w:rsidRDefault="00773EBB" w:rsidP="00773EBB">
            <w:pPr>
              <w:pStyle w:val="ListParagraph"/>
              <w:numPr>
                <w:ilvl w:val="0"/>
                <w:numId w:val="46"/>
              </w:numPr>
              <w:spacing w:before="240" w:line="360" w:lineRule="auto"/>
              <w:jc w:val="both"/>
              <w:rPr>
                <w:ins w:id="816" w:author="Deep Nidhi" w:date="2023-09-06T19:14:00Z"/>
                <w:rFonts w:asciiTheme="majorBidi" w:hAnsiTheme="majorBidi" w:cstheme="majorBidi"/>
                <w:sz w:val="24"/>
                <w:szCs w:val="24"/>
              </w:rPr>
            </w:pPr>
            <w:ins w:id="817" w:author="Deep Nidhi" w:date="2023-09-06T19:14:00Z">
              <w:r>
                <w:rPr>
                  <w:rFonts w:asciiTheme="majorBidi" w:hAnsiTheme="majorBidi" w:cstheme="majorBidi"/>
                  <w:sz w:val="24"/>
                  <w:szCs w:val="24"/>
                </w:rPr>
                <w:t>Sector description should be entered and cannot be blank.</w:t>
              </w:r>
            </w:ins>
          </w:p>
          <w:p w14:paraId="6C0646BE" w14:textId="77777777" w:rsidR="00773EBB" w:rsidRPr="003C1A0A" w:rsidRDefault="00773EBB" w:rsidP="00773EBB">
            <w:pPr>
              <w:pStyle w:val="ListParagraph"/>
              <w:numPr>
                <w:ilvl w:val="0"/>
                <w:numId w:val="46"/>
              </w:numPr>
              <w:spacing w:before="240" w:line="360" w:lineRule="auto"/>
              <w:jc w:val="both"/>
              <w:rPr>
                <w:ins w:id="818" w:author="Deep Nidhi" w:date="2023-09-06T19:14:00Z"/>
                <w:rFonts w:asciiTheme="majorBidi" w:hAnsiTheme="majorBidi" w:cstheme="majorBidi"/>
                <w:sz w:val="24"/>
                <w:szCs w:val="24"/>
              </w:rPr>
            </w:pPr>
            <w:ins w:id="819" w:author="Deep Nidhi" w:date="2023-09-06T19:14:00Z">
              <w:r>
                <w:rPr>
                  <w:rFonts w:asciiTheme="majorBidi" w:hAnsiTheme="majorBidi" w:cstheme="majorBidi"/>
                  <w:sz w:val="24"/>
                  <w:szCs w:val="24"/>
                </w:rPr>
                <w:t>At least one subsector</w:t>
              </w:r>
              <w:r w:rsidRPr="003C1A0A">
                <w:rPr>
                  <w:rFonts w:asciiTheme="majorBidi" w:hAnsiTheme="majorBidi" w:cstheme="majorBidi"/>
                  <w:sz w:val="24"/>
                  <w:szCs w:val="24"/>
                </w:rPr>
                <w:t xml:space="preserve"> should be entered and cannot be blank.</w:t>
              </w:r>
            </w:ins>
          </w:p>
        </w:tc>
      </w:tr>
      <w:tr w:rsidR="00773EBB" w:rsidRPr="003C1A0A" w14:paraId="4D0F79A0" w14:textId="77777777" w:rsidTr="00514D0F">
        <w:trPr>
          <w:ins w:id="820" w:author="Deep Nidhi" w:date="2023-09-06T19:14:00Z"/>
        </w:trPr>
        <w:tc>
          <w:tcPr>
            <w:tcW w:w="1260" w:type="dxa"/>
          </w:tcPr>
          <w:p w14:paraId="4DB76DD1" w14:textId="77777777" w:rsidR="00773EBB" w:rsidRPr="003C1A0A" w:rsidRDefault="00773EBB" w:rsidP="00514D0F">
            <w:pPr>
              <w:spacing w:before="240" w:line="360" w:lineRule="auto"/>
              <w:ind w:left="30"/>
              <w:jc w:val="both"/>
              <w:rPr>
                <w:ins w:id="821" w:author="Deep Nidhi" w:date="2023-09-06T19:14:00Z"/>
                <w:rFonts w:asciiTheme="majorBidi" w:hAnsiTheme="majorBidi" w:cstheme="majorBidi"/>
                <w:sz w:val="24"/>
                <w:szCs w:val="24"/>
              </w:rPr>
            </w:pPr>
            <w:ins w:id="822" w:author="Deep Nidhi" w:date="2023-09-06T19:14:00Z">
              <w:r w:rsidRPr="003C1A0A">
                <w:rPr>
                  <w:rFonts w:asciiTheme="majorBidi" w:hAnsiTheme="majorBidi" w:cstheme="majorBidi"/>
                  <w:sz w:val="24"/>
                  <w:szCs w:val="24"/>
                </w:rPr>
                <w:t>REQ 6</w:t>
              </w:r>
            </w:ins>
          </w:p>
        </w:tc>
        <w:tc>
          <w:tcPr>
            <w:tcW w:w="8190" w:type="dxa"/>
          </w:tcPr>
          <w:p w14:paraId="10FCCB49" w14:textId="77777777" w:rsidR="00773EBB" w:rsidRPr="003C1A0A" w:rsidRDefault="00773EBB" w:rsidP="00514D0F">
            <w:pPr>
              <w:spacing w:before="240" w:line="360" w:lineRule="auto"/>
              <w:ind w:left="30"/>
              <w:jc w:val="both"/>
              <w:rPr>
                <w:ins w:id="823" w:author="Deep Nidhi" w:date="2023-09-06T19:14:00Z"/>
                <w:rFonts w:asciiTheme="majorBidi" w:hAnsiTheme="majorBidi" w:cstheme="majorBidi"/>
                <w:sz w:val="24"/>
                <w:szCs w:val="24"/>
              </w:rPr>
            </w:pPr>
            <w:ins w:id="824" w:author="Deep Nidhi" w:date="2023-09-06T19:14:00Z">
              <w:r w:rsidRPr="003C1A0A">
                <w:rPr>
                  <w:rFonts w:asciiTheme="majorBidi" w:hAnsiTheme="majorBidi" w:cstheme="majorBidi"/>
                  <w:sz w:val="24"/>
                  <w:szCs w:val="24"/>
                </w:rPr>
                <w:t xml:space="preserve">Provide </w:t>
              </w:r>
              <w:r>
                <w:rPr>
                  <w:rFonts w:asciiTheme="majorBidi" w:hAnsiTheme="majorBidi" w:cstheme="majorBidi"/>
                  <w:sz w:val="24"/>
                  <w:szCs w:val="24"/>
                </w:rPr>
                <w:t>plus button</w:t>
              </w:r>
              <w:r w:rsidRPr="003C1A0A">
                <w:rPr>
                  <w:rFonts w:asciiTheme="majorBidi" w:hAnsiTheme="majorBidi" w:cstheme="majorBidi"/>
                  <w:sz w:val="24"/>
                  <w:szCs w:val="24"/>
                </w:rPr>
                <w:t xml:space="preserve"> to add new subtopic.</w:t>
              </w:r>
            </w:ins>
          </w:p>
        </w:tc>
      </w:tr>
      <w:tr w:rsidR="00773EBB" w:rsidRPr="003C1A0A" w14:paraId="4D04FFD1" w14:textId="77777777" w:rsidTr="00514D0F">
        <w:trPr>
          <w:ins w:id="825" w:author="Deep Nidhi" w:date="2023-09-06T19:14:00Z"/>
        </w:trPr>
        <w:tc>
          <w:tcPr>
            <w:tcW w:w="1260" w:type="dxa"/>
          </w:tcPr>
          <w:p w14:paraId="65B9BB40" w14:textId="77777777" w:rsidR="00773EBB" w:rsidRPr="003C1A0A" w:rsidRDefault="00773EBB" w:rsidP="00514D0F">
            <w:pPr>
              <w:spacing w:before="240" w:line="360" w:lineRule="auto"/>
              <w:ind w:left="30"/>
              <w:jc w:val="both"/>
              <w:rPr>
                <w:ins w:id="826" w:author="Deep Nidhi" w:date="2023-09-06T19:14:00Z"/>
                <w:rFonts w:asciiTheme="majorBidi" w:hAnsiTheme="majorBidi" w:cstheme="majorBidi"/>
                <w:sz w:val="24"/>
                <w:szCs w:val="24"/>
              </w:rPr>
            </w:pPr>
            <w:ins w:id="827" w:author="Deep Nidhi" w:date="2023-09-06T19:14:00Z">
              <w:r w:rsidRPr="003C1A0A">
                <w:rPr>
                  <w:rFonts w:asciiTheme="majorBidi" w:hAnsiTheme="majorBidi" w:cstheme="majorBidi"/>
                  <w:sz w:val="24"/>
                  <w:szCs w:val="24"/>
                </w:rPr>
                <w:t>REQ 7</w:t>
              </w:r>
            </w:ins>
          </w:p>
        </w:tc>
        <w:tc>
          <w:tcPr>
            <w:tcW w:w="8190" w:type="dxa"/>
          </w:tcPr>
          <w:p w14:paraId="21517512" w14:textId="77777777" w:rsidR="00773EBB" w:rsidRPr="003C1A0A" w:rsidRDefault="00773EBB" w:rsidP="00514D0F">
            <w:pPr>
              <w:spacing w:before="240" w:line="360" w:lineRule="auto"/>
              <w:jc w:val="both"/>
              <w:rPr>
                <w:ins w:id="828" w:author="Deep Nidhi" w:date="2023-09-06T19:14:00Z"/>
                <w:rFonts w:asciiTheme="majorBidi" w:hAnsiTheme="majorBidi" w:cstheme="majorBidi"/>
                <w:sz w:val="24"/>
                <w:szCs w:val="24"/>
              </w:rPr>
            </w:pPr>
            <w:ins w:id="829" w:author="Deep Nidhi" w:date="2023-09-06T19:14:00Z">
              <w:r>
                <w:rPr>
                  <w:rFonts w:asciiTheme="majorBidi" w:hAnsiTheme="majorBidi" w:cstheme="majorBidi"/>
                  <w:sz w:val="24"/>
                  <w:szCs w:val="24"/>
                </w:rPr>
                <w:t>Each</w:t>
              </w:r>
              <w:r w:rsidRPr="003C1A0A">
                <w:rPr>
                  <w:rFonts w:asciiTheme="majorBidi" w:hAnsiTheme="majorBidi" w:cstheme="majorBidi"/>
                  <w:sz w:val="24"/>
                  <w:szCs w:val="24"/>
                </w:rPr>
                <w:t xml:space="preserve"> subtopic should be entered and cannot be blank (Incase add new sub-topic option is clicked).</w:t>
              </w:r>
            </w:ins>
          </w:p>
        </w:tc>
      </w:tr>
      <w:tr w:rsidR="00773EBB" w:rsidRPr="003C1A0A" w14:paraId="07B891CC" w14:textId="77777777" w:rsidTr="00514D0F">
        <w:trPr>
          <w:ins w:id="830" w:author="Deep Nidhi" w:date="2023-09-06T19:14:00Z"/>
        </w:trPr>
        <w:tc>
          <w:tcPr>
            <w:tcW w:w="1260" w:type="dxa"/>
          </w:tcPr>
          <w:p w14:paraId="53D6CB51" w14:textId="77777777" w:rsidR="00773EBB" w:rsidRPr="003C1A0A" w:rsidRDefault="00773EBB" w:rsidP="00514D0F">
            <w:pPr>
              <w:spacing w:before="240" w:line="360" w:lineRule="auto"/>
              <w:ind w:left="30"/>
              <w:jc w:val="both"/>
              <w:rPr>
                <w:ins w:id="831" w:author="Deep Nidhi" w:date="2023-09-06T19:14:00Z"/>
                <w:rFonts w:asciiTheme="majorBidi" w:hAnsiTheme="majorBidi" w:cstheme="majorBidi"/>
                <w:sz w:val="24"/>
                <w:szCs w:val="24"/>
              </w:rPr>
            </w:pPr>
            <w:ins w:id="832" w:author="Deep Nidhi" w:date="2023-09-06T19:14:00Z">
              <w:r w:rsidRPr="003C1A0A">
                <w:rPr>
                  <w:rFonts w:asciiTheme="majorBidi" w:hAnsiTheme="majorBidi" w:cstheme="majorBidi"/>
                  <w:sz w:val="24"/>
                  <w:szCs w:val="24"/>
                </w:rPr>
                <w:t>REQ 8</w:t>
              </w:r>
            </w:ins>
          </w:p>
        </w:tc>
        <w:tc>
          <w:tcPr>
            <w:tcW w:w="8190" w:type="dxa"/>
          </w:tcPr>
          <w:p w14:paraId="7242CCD2" w14:textId="77777777" w:rsidR="00773EBB" w:rsidRPr="003C1A0A" w:rsidRDefault="00773EBB" w:rsidP="00514D0F">
            <w:pPr>
              <w:spacing w:before="240" w:line="360" w:lineRule="auto"/>
              <w:ind w:left="30"/>
              <w:jc w:val="both"/>
              <w:rPr>
                <w:ins w:id="833" w:author="Deep Nidhi" w:date="2023-09-06T19:14:00Z"/>
                <w:rFonts w:asciiTheme="majorBidi" w:hAnsiTheme="majorBidi" w:cstheme="majorBidi"/>
                <w:sz w:val="24"/>
                <w:szCs w:val="24"/>
              </w:rPr>
            </w:pPr>
            <w:ins w:id="834" w:author="Deep Nidhi" w:date="2023-09-06T19:14:00Z">
              <w:r w:rsidRPr="003C1A0A">
                <w:rPr>
                  <w:rFonts w:asciiTheme="majorBidi" w:hAnsiTheme="majorBidi" w:cstheme="majorBidi"/>
                  <w:sz w:val="24"/>
                  <w:szCs w:val="24"/>
                </w:rPr>
                <w:t>Provide Add button in the add new element window to confirm adding the element.</w:t>
              </w:r>
            </w:ins>
          </w:p>
        </w:tc>
      </w:tr>
    </w:tbl>
    <w:p w14:paraId="4EBDFC2D" w14:textId="77777777" w:rsidR="00773EBB" w:rsidRPr="003C1A0A" w:rsidRDefault="00773EBB" w:rsidP="00773EBB">
      <w:pPr>
        <w:pStyle w:val="Heading4"/>
        <w:rPr>
          <w:ins w:id="835" w:author="Deep Nidhi" w:date="2023-09-06T19:14:00Z"/>
          <w:rFonts w:asciiTheme="majorBidi" w:hAnsiTheme="majorBidi"/>
          <w:sz w:val="28"/>
          <w:szCs w:val="28"/>
        </w:rPr>
      </w:pPr>
      <w:ins w:id="836" w:author="Deep Nidhi" w:date="2023-09-06T19:14:00Z">
        <w:r w:rsidRPr="003C1A0A">
          <w:rPr>
            <w:rFonts w:asciiTheme="majorBidi" w:hAnsiTheme="majorBidi"/>
            <w:sz w:val="28"/>
            <w:szCs w:val="28"/>
          </w:rPr>
          <w:t>Topic</w:t>
        </w:r>
        <w:r w:rsidRPr="00FF301A">
          <w:rPr>
            <w:rFonts w:asciiTheme="majorBidi" w:hAnsiTheme="majorBidi"/>
            <w:sz w:val="28"/>
            <w:szCs w:val="28"/>
          </w:rPr>
          <w:t xml:space="preserve"> and </w:t>
        </w:r>
        <w:r w:rsidRPr="003C1A0A">
          <w:rPr>
            <w:rFonts w:asciiTheme="majorBidi" w:hAnsiTheme="majorBidi"/>
            <w:sz w:val="28"/>
            <w:szCs w:val="28"/>
          </w:rPr>
          <w:t>Subtopic</w:t>
        </w:r>
      </w:ins>
    </w:p>
    <w:p w14:paraId="6980259C" w14:textId="77777777" w:rsidR="00773EBB" w:rsidRPr="003C1A0A" w:rsidRDefault="00773EBB" w:rsidP="00773EBB">
      <w:pPr>
        <w:spacing w:before="100" w:beforeAutospacing="1" w:after="100" w:afterAutospacing="1" w:line="240" w:lineRule="auto"/>
        <w:jc w:val="both"/>
        <w:rPr>
          <w:ins w:id="837" w:author="Deep Nidhi" w:date="2023-09-06T19:14:00Z"/>
          <w:rFonts w:asciiTheme="majorBidi" w:hAnsiTheme="majorBidi" w:cstheme="majorBidi"/>
          <w:b/>
          <w:bCs/>
          <w:sz w:val="24"/>
          <w:szCs w:val="24"/>
        </w:rPr>
      </w:pPr>
      <w:ins w:id="838" w:author="Deep Nidhi" w:date="2023-09-06T19:14:00Z">
        <w:r w:rsidRPr="003C1A0A">
          <w:rPr>
            <w:rFonts w:asciiTheme="majorBidi" w:hAnsiTheme="majorBidi" w:cstheme="majorBidi"/>
            <w:b/>
            <w:bCs/>
            <w:sz w:val="24"/>
            <w:szCs w:val="24"/>
          </w:rPr>
          <w:t>Description</w:t>
        </w:r>
      </w:ins>
    </w:p>
    <w:p w14:paraId="742FB4A6" w14:textId="6F133E4D" w:rsidR="00773EBB" w:rsidRPr="003C1A0A" w:rsidRDefault="00773EBB" w:rsidP="00773EBB">
      <w:pPr>
        <w:spacing w:before="100" w:beforeAutospacing="1" w:after="100" w:afterAutospacing="1" w:line="360" w:lineRule="auto"/>
        <w:jc w:val="both"/>
        <w:rPr>
          <w:ins w:id="839" w:author="Deep Nidhi" w:date="2023-09-06T19:14:00Z"/>
          <w:rFonts w:asciiTheme="majorBidi" w:hAnsiTheme="majorBidi" w:cstheme="majorBidi"/>
          <w:sz w:val="24"/>
          <w:szCs w:val="24"/>
        </w:rPr>
      </w:pPr>
      <w:ins w:id="840" w:author="Deep Nidhi" w:date="2023-09-06T19:14:00Z">
        <w:r w:rsidRPr="003C1A0A">
          <w:rPr>
            <w:rFonts w:asciiTheme="majorBidi" w:hAnsiTheme="majorBidi" w:cstheme="majorBidi"/>
            <w:sz w:val="24"/>
            <w:szCs w:val="24"/>
          </w:rPr>
          <w:t xml:space="preserve">This </w:t>
        </w:r>
      </w:ins>
      <w:ins w:id="841" w:author="Deep Nidhi" w:date="2023-09-11T17:46:00Z">
        <w:r w:rsidR="00735BBD">
          <w:rPr>
            <w:rFonts w:asciiTheme="majorBidi" w:hAnsiTheme="majorBidi" w:cstheme="majorBidi"/>
            <w:sz w:val="24"/>
            <w:szCs w:val="24"/>
          </w:rPr>
          <w:t>submodule</w:t>
        </w:r>
      </w:ins>
      <w:ins w:id="842" w:author="Deep Nidhi" w:date="2023-09-06T19:14:00Z">
        <w:r w:rsidRPr="003C1A0A">
          <w:rPr>
            <w:rFonts w:asciiTheme="majorBidi" w:hAnsiTheme="majorBidi" w:cstheme="majorBidi"/>
            <w:sz w:val="24"/>
            <w:szCs w:val="24"/>
          </w:rPr>
          <w:t xml:space="preserve"> will allow users to manage the list of the topics and subtopics. You will have the options to add, edit and show/hide the elements.</w:t>
        </w:r>
      </w:ins>
    </w:p>
    <w:p w14:paraId="6532427B" w14:textId="77777777" w:rsidR="00773EBB" w:rsidRPr="003C1A0A" w:rsidRDefault="00773EBB" w:rsidP="00773EBB">
      <w:pPr>
        <w:tabs>
          <w:tab w:val="left" w:pos="90"/>
        </w:tabs>
        <w:spacing w:before="100" w:beforeAutospacing="1" w:after="100" w:afterAutospacing="1" w:line="240" w:lineRule="auto"/>
        <w:jc w:val="both"/>
        <w:rPr>
          <w:ins w:id="843" w:author="Deep Nidhi" w:date="2023-09-06T19:14:00Z"/>
          <w:rFonts w:asciiTheme="majorBidi" w:hAnsiTheme="majorBidi" w:cstheme="majorBidi"/>
          <w:b/>
          <w:bCs/>
          <w:sz w:val="24"/>
          <w:szCs w:val="24"/>
        </w:rPr>
      </w:pPr>
      <w:ins w:id="844" w:author="Deep Nidhi" w:date="2023-09-06T19:14:00Z">
        <w:r w:rsidRPr="003C1A0A">
          <w:rPr>
            <w:rFonts w:asciiTheme="majorBidi" w:hAnsiTheme="majorBidi" w:cstheme="majorBidi"/>
            <w:b/>
            <w:bCs/>
            <w:sz w:val="24"/>
            <w:szCs w:val="24"/>
          </w:rPr>
          <w:t>Functional Requirements</w:t>
        </w:r>
      </w:ins>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8190"/>
      </w:tblGrid>
      <w:tr w:rsidR="00773EBB" w:rsidRPr="003C1A0A" w14:paraId="4BC7ACAA" w14:textId="77777777" w:rsidTr="00514D0F">
        <w:trPr>
          <w:trHeight w:val="983"/>
          <w:ins w:id="845" w:author="Deep Nidhi" w:date="2023-09-06T19:14:00Z"/>
        </w:trPr>
        <w:tc>
          <w:tcPr>
            <w:tcW w:w="1260" w:type="dxa"/>
          </w:tcPr>
          <w:p w14:paraId="542D6464" w14:textId="77777777" w:rsidR="00773EBB" w:rsidRPr="003C1A0A" w:rsidRDefault="00773EBB" w:rsidP="00514D0F">
            <w:pPr>
              <w:spacing w:before="240" w:line="360" w:lineRule="auto"/>
              <w:ind w:left="30"/>
              <w:jc w:val="both"/>
              <w:rPr>
                <w:ins w:id="846" w:author="Deep Nidhi" w:date="2023-09-06T19:14:00Z"/>
                <w:rFonts w:asciiTheme="majorBidi" w:hAnsiTheme="majorBidi" w:cstheme="majorBidi"/>
                <w:sz w:val="24"/>
                <w:szCs w:val="24"/>
              </w:rPr>
            </w:pPr>
            <w:ins w:id="847" w:author="Deep Nidhi" w:date="2023-09-06T19:14:00Z">
              <w:r w:rsidRPr="003C1A0A">
                <w:rPr>
                  <w:rFonts w:asciiTheme="majorBidi" w:hAnsiTheme="majorBidi" w:cstheme="majorBidi"/>
                  <w:sz w:val="24"/>
                  <w:szCs w:val="24"/>
                </w:rPr>
                <w:t>REQ 1</w:t>
              </w:r>
            </w:ins>
          </w:p>
        </w:tc>
        <w:tc>
          <w:tcPr>
            <w:tcW w:w="8190" w:type="dxa"/>
          </w:tcPr>
          <w:p w14:paraId="6C7125E5" w14:textId="77777777" w:rsidR="00773EBB" w:rsidRPr="003C1A0A" w:rsidRDefault="00773EBB" w:rsidP="00514D0F">
            <w:pPr>
              <w:spacing w:before="240" w:line="360" w:lineRule="auto"/>
              <w:ind w:left="30"/>
              <w:jc w:val="both"/>
              <w:rPr>
                <w:ins w:id="848" w:author="Deep Nidhi" w:date="2023-09-06T19:14:00Z"/>
                <w:rFonts w:asciiTheme="majorBidi" w:hAnsiTheme="majorBidi" w:cstheme="majorBidi"/>
                <w:sz w:val="24"/>
                <w:szCs w:val="24"/>
              </w:rPr>
            </w:pPr>
            <w:ins w:id="849" w:author="Deep Nidhi" w:date="2023-09-06T19:14:00Z">
              <w:r w:rsidRPr="003C1A0A">
                <w:rPr>
                  <w:rFonts w:asciiTheme="majorBidi" w:hAnsiTheme="majorBidi" w:cstheme="majorBidi"/>
                  <w:sz w:val="24"/>
                  <w:szCs w:val="24"/>
                </w:rPr>
                <w:t>Show the existing list of the topics and subtopics in a tabular grid</w:t>
              </w:r>
              <w:r>
                <w:rPr>
                  <w:rFonts w:asciiTheme="majorBidi" w:hAnsiTheme="majorBidi" w:cstheme="majorBidi"/>
                  <w:sz w:val="24"/>
                  <w:szCs w:val="24"/>
                </w:rPr>
                <w:t xml:space="preserve">. </w:t>
              </w:r>
              <w:r w:rsidRPr="003C1A0A">
                <w:rPr>
                  <w:rFonts w:asciiTheme="majorBidi" w:hAnsiTheme="majorBidi" w:cstheme="majorBidi"/>
                  <w:sz w:val="24"/>
                  <w:szCs w:val="24"/>
                </w:rPr>
                <w:t>Provide option to view the list by pages along with pagination option to customize the view.</w:t>
              </w:r>
            </w:ins>
          </w:p>
        </w:tc>
      </w:tr>
      <w:tr w:rsidR="00773EBB" w:rsidRPr="003C1A0A" w14:paraId="08057EAA" w14:textId="77777777" w:rsidTr="00514D0F">
        <w:trPr>
          <w:ins w:id="850" w:author="Deep Nidhi" w:date="2023-09-06T19:14:00Z"/>
        </w:trPr>
        <w:tc>
          <w:tcPr>
            <w:tcW w:w="1260" w:type="dxa"/>
          </w:tcPr>
          <w:p w14:paraId="4637D3F1" w14:textId="77777777" w:rsidR="00773EBB" w:rsidRPr="003C1A0A" w:rsidRDefault="00773EBB" w:rsidP="00514D0F">
            <w:pPr>
              <w:spacing w:before="240" w:line="360" w:lineRule="auto"/>
              <w:ind w:left="30"/>
              <w:jc w:val="both"/>
              <w:rPr>
                <w:ins w:id="851" w:author="Deep Nidhi" w:date="2023-09-06T19:14:00Z"/>
                <w:rFonts w:asciiTheme="majorBidi" w:hAnsiTheme="majorBidi" w:cstheme="majorBidi"/>
                <w:sz w:val="24"/>
                <w:szCs w:val="24"/>
              </w:rPr>
            </w:pPr>
            <w:ins w:id="852" w:author="Deep Nidhi" w:date="2023-09-06T19:14:00Z">
              <w:r w:rsidRPr="003C1A0A">
                <w:rPr>
                  <w:rFonts w:asciiTheme="majorBidi" w:hAnsiTheme="majorBidi" w:cstheme="majorBidi"/>
                  <w:sz w:val="24"/>
                  <w:szCs w:val="24"/>
                </w:rPr>
                <w:t>REQ 2</w:t>
              </w:r>
            </w:ins>
          </w:p>
        </w:tc>
        <w:tc>
          <w:tcPr>
            <w:tcW w:w="8190" w:type="dxa"/>
          </w:tcPr>
          <w:p w14:paraId="66CAAAC0" w14:textId="77777777" w:rsidR="00773EBB" w:rsidRPr="003C1A0A" w:rsidRDefault="00773EBB" w:rsidP="00514D0F">
            <w:pPr>
              <w:spacing w:before="240" w:line="360" w:lineRule="auto"/>
              <w:ind w:left="30"/>
              <w:jc w:val="both"/>
              <w:rPr>
                <w:ins w:id="853" w:author="Deep Nidhi" w:date="2023-09-06T19:14:00Z"/>
                <w:rFonts w:asciiTheme="majorBidi" w:hAnsiTheme="majorBidi" w:cstheme="majorBidi"/>
                <w:sz w:val="24"/>
                <w:szCs w:val="24"/>
              </w:rPr>
            </w:pPr>
            <w:ins w:id="854" w:author="Deep Nidhi" w:date="2023-09-06T19:14:00Z">
              <w:r w:rsidRPr="003C1A0A">
                <w:rPr>
                  <w:rFonts w:asciiTheme="majorBidi" w:hAnsiTheme="majorBidi" w:cstheme="majorBidi"/>
                  <w:sz w:val="24"/>
                  <w:szCs w:val="24"/>
                </w:rPr>
                <w:t>Provide option to search, sort and navigate the existing list.</w:t>
              </w:r>
            </w:ins>
          </w:p>
        </w:tc>
      </w:tr>
      <w:tr w:rsidR="00773EBB" w:rsidRPr="003C1A0A" w14:paraId="35A4AA39" w14:textId="77777777" w:rsidTr="00514D0F">
        <w:trPr>
          <w:ins w:id="855" w:author="Deep Nidhi" w:date="2023-09-06T19:14:00Z"/>
        </w:trPr>
        <w:tc>
          <w:tcPr>
            <w:tcW w:w="1260" w:type="dxa"/>
          </w:tcPr>
          <w:p w14:paraId="55D8FD59" w14:textId="77777777" w:rsidR="00773EBB" w:rsidRPr="003C1A0A" w:rsidRDefault="00773EBB" w:rsidP="00514D0F">
            <w:pPr>
              <w:spacing w:before="240" w:line="360" w:lineRule="auto"/>
              <w:ind w:left="30"/>
              <w:jc w:val="both"/>
              <w:rPr>
                <w:ins w:id="856" w:author="Deep Nidhi" w:date="2023-09-06T19:14:00Z"/>
                <w:rFonts w:asciiTheme="majorBidi" w:hAnsiTheme="majorBidi" w:cstheme="majorBidi"/>
                <w:sz w:val="24"/>
                <w:szCs w:val="24"/>
              </w:rPr>
            </w:pPr>
            <w:ins w:id="857" w:author="Deep Nidhi" w:date="2023-09-06T19:14:00Z">
              <w:r w:rsidRPr="003C1A0A">
                <w:rPr>
                  <w:rFonts w:asciiTheme="majorBidi" w:hAnsiTheme="majorBidi" w:cstheme="majorBidi"/>
                  <w:sz w:val="24"/>
                  <w:szCs w:val="24"/>
                </w:rPr>
                <w:lastRenderedPageBreak/>
                <w:t>REQ 3</w:t>
              </w:r>
            </w:ins>
          </w:p>
        </w:tc>
        <w:tc>
          <w:tcPr>
            <w:tcW w:w="8190" w:type="dxa"/>
          </w:tcPr>
          <w:p w14:paraId="007C2504" w14:textId="77777777" w:rsidR="00773EBB" w:rsidRPr="003C1A0A" w:rsidRDefault="00773EBB" w:rsidP="00514D0F">
            <w:pPr>
              <w:spacing w:before="240" w:line="360" w:lineRule="auto"/>
              <w:ind w:left="30"/>
              <w:jc w:val="both"/>
              <w:rPr>
                <w:ins w:id="858" w:author="Deep Nidhi" w:date="2023-09-06T19:14:00Z"/>
                <w:rFonts w:asciiTheme="majorBidi" w:hAnsiTheme="majorBidi" w:cstheme="majorBidi"/>
                <w:sz w:val="24"/>
                <w:szCs w:val="24"/>
              </w:rPr>
            </w:pPr>
            <w:ins w:id="859" w:author="Deep Nidhi" w:date="2023-09-06T19:14:00Z">
              <w:r w:rsidRPr="003C1A0A">
                <w:rPr>
                  <w:rFonts w:asciiTheme="majorBidi" w:hAnsiTheme="majorBidi" w:cstheme="majorBidi"/>
                  <w:sz w:val="24"/>
                  <w:szCs w:val="24"/>
                </w:rPr>
                <w:t>Provide option to add and edit an element.</w:t>
              </w:r>
            </w:ins>
          </w:p>
        </w:tc>
      </w:tr>
      <w:tr w:rsidR="00773EBB" w:rsidRPr="003C1A0A" w14:paraId="68424822" w14:textId="77777777" w:rsidTr="00514D0F">
        <w:trPr>
          <w:ins w:id="860" w:author="Deep Nidhi" w:date="2023-09-06T19:14:00Z"/>
        </w:trPr>
        <w:tc>
          <w:tcPr>
            <w:tcW w:w="1260" w:type="dxa"/>
          </w:tcPr>
          <w:p w14:paraId="09232726" w14:textId="77777777" w:rsidR="00773EBB" w:rsidRPr="003C1A0A" w:rsidRDefault="00773EBB" w:rsidP="00514D0F">
            <w:pPr>
              <w:spacing w:before="240" w:line="360" w:lineRule="auto"/>
              <w:ind w:left="30"/>
              <w:jc w:val="both"/>
              <w:rPr>
                <w:ins w:id="861" w:author="Deep Nidhi" w:date="2023-09-06T19:14:00Z"/>
                <w:rFonts w:asciiTheme="majorBidi" w:hAnsiTheme="majorBidi" w:cstheme="majorBidi"/>
                <w:sz w:val="24"/>
                <w:szCs w:val="24"/>
              </w:rPr>
            </w:pPr>
            <w:ins w:id="862" w:author="Deep Nidhi" w:date="2023-09-06T19:14:00Z">
              <w:r w:rsidRPr="003C1A0A">
                <w:rPr>
                  <w:rFonts w:asciiTheme="majorBidi" w:hAnsiTheme="majorBidi" w:cstheme="majorBidi"/>
                  <w:sz w:val="24"/>
                  <w:szCs w:val="24"/>
                </w:rPr>
                <w:t>REQ 4</w:t>
              </w:r>
            </w:ins>
          </w:p>
        </w:tc>
        <w:tc>
          <w:tcPr>
            <w:tcW w:w="8190" w:type="dxa"/>
          </w:tcPr>
          <w:p w14:paraId="24A1A4F6" w14:textId="77777777" w:rsidR="00773EBB" w:rsidRPr="003C1A0A" w:rsidRDefault="00773EBB" w:rsidP="00514D0F">
            <w:pPr>
              <w:spacing w:before="240" w:line="360" w:lineRule="auto"/>
              <w:ind w:left="30"/>
              <w:jc w:val="both"/>
              <w:rPr>
                <w:ins w:id="863" w:author="Deep Nidhi" w:date="2023-09-06T19:14:00Z"/>
                <w:rFonts w:asciiTheme="majorBidi" w:hAnsiTheme="majorBidi" w:cstheme="majorBidi"/>
                <w:sz w:val="24"/>
                <w:szCs w:val="24"/>
              </w:rPr>
            </w:pPr>
            <w:ins w:id="864" w:author="Deep Nidhi" w:date="2023-09-06T19:14:00Z">
              <w:r w:rsidRPr="003C1A0A">
                <w:rPr>
                  <w:rFonts w:asciiTheme="majorBidi" w:hAnsiTheme="majorBidi" w:cstheme="majorBidi"/>
                  <w:sz w:val="24"/>
                  <w:szCs w:val="24"/>
                </w:rPr>
                <w:t>Provide option to show/hide an existing element.</w:t>
              </w:r>
            </w:ins>
          </w:p>
        </w:tc>
      </w:tr>
      <w:tr w:rsidR="00773EBB" w:rsidRPr="003C1A0A" w14:paraId="4F9DAA17" w14:textId="77777777" w:rsidTr="00514D0F">
        <w:trPr>
          <w:ins w:id="865" w:author="Deep Nidhi" w:date="2023-09-06T19:14:00Z"/>
        </w:trPr>
        <w:tc>
          <w:tcPr>
            <w:tcW w:w="1260" w:type="dxa"/>
          </w:tcPr>
          <w:p w14:paraId="51D6273A" w14:textId="77777777" w:rsidR="00773EBB" w:rsidRPr="003C1A0A" w:rsidRDefault="00773EBB" w:rsidP="00514D0F">
            <w:pPr>
              <w:spacing w:before="240" w:line="360" w:lineRule="auto"/>
              <w:ind w:left="30"/>
              <w:jc w:val="both"/>
              <w:rPr>
                <w:ins w:id="866" w:author="Deep Nidhi" w:date="2023-09-06T19:14:00Z"/>
                <w:rFonts w:asciiTheme="majorBidi" w:hAnsiTheme="majorBidi" w:cstheme="majorBidi"/>
                <w:sz w:val="24"/>
                <w:szCs w:val="24"/>
              </w:rPr>
            </w:pPr>
            <w:ins w:id="867" w:author="Deep Nidhi" w:date="2023-09-06T19:14:00Z">
              <w:r w:rsidRPr="003C1A0A">
                <w:rPr>
                  <w:rFonts w:asciiTheme="majorBidi" w:hAnsiTheme="majorBidi" w:cstheme="majorBidi"/>
                  <w:sz w:val="24"/>
                  <w:szCs w:val="24"/>
                </w:rPr>
                <w:t>REQ 5</w:t>
              </w:r>
            </w:ins>
          </w:p>
        </w:tc>
        <w:tc>
          <w:tcPr>
            <w:tcW w:w="8190" w:type="dxa"/>
          </w:tcPr>
          <w:p w14:paraId="1FABC4F9" w14:textId="77777777" w:rsidR="00773EBB" w:rsidRPr="003C1A0A" w:rsidRDefault="00773EBB" w:rsidP="00514D0F">
            <w:pPr>
              <w:spacing w:before="240" w:line="360" w:lineRule="auto"/>
              <w:ind w:left="30"/>
              <w:jc w:val="both"/>
              <w:rPr>
                <w:ins w:id="868" w:author="Deep Nidhi" w:date="2023-09-06T19:14:00Z"/>
                <w:rFonts w:asciiTheme="majorBidi" w:hAnsiTheme="majorBidi" w:cstheme="majorBidi"/>
                <w:sz w:val="24"/>
                <w:szCs w:val="24"/>
              </w:rPr>
            </w:pPr>
            <w:ins w:id="869" w:author="Deep Nidhi" w:date="2023-09-06T19:14:00Z">
              <w:r w:rsidRPr="003C1A0A">
                <w:rPr>
                  <w:rFonts w:asciiTheme="majorBidi" w:hAnsiTheme="majorBidi" w:cstheme="majorBidi"/>
                  <w:sz w:val="24"/>
                  <w:szCs w:val="24"/>
                </w:rPr>
                <w:t>When adding a new element, provide the following entries and validations -</w:t>
              </w:r>
            </w:ins>
          </w:p>
          <w:p w14:paraId="1BB04353" w14:textId="77777777" w:rsidR="00773EBB" w:rsidRDefault="00773EBB" w:rsidP="00773EBB">
            <w:pPr>
              <w:pStyle w:val="ListParagraph"/>
              <w:numPr>
                <w:ilvl w:val="0"/>
                <w:numId w:val="46"/>
              </w:numPr>
              <w:spacing w:before="240" w:line="360" w:lineRule="auto"/>
              <w:jc w:val="both"/>
              <w:rPr>
                <w:ins w:id="870" w:author="Deep Nidhi" w:date="2023-09-06T19:14:00Z"/>
                <w:rFonts w:asciiTheme="majorBidi" w:hAnsiTheme="majorBidi" w:cstheme="majorBidi"/>
                <w:sz w:val="24"/>
                <w:szCs w:val="24"/>
              </w:rPr>
            </w:pPr>
            <w:ins w:id="871" w:author="Deep Nidhi" w:date="2023-09-06T19:14:00Z">
              <w:r w:rsidRPr="003C1A0A">
                <w:rPr>
                  <w:rFonts w:asciiTheme="majorBidi" w:hAnsiTheme="majorBidi" w:cstheme="majorBidi"/>
                  <w:sz w:val="24"/>
                  <w:szCs w:val="24"/>
                </w:rPr>
                <w:t xml:space="preserve">Topic </w:t>
              </w:r>
              <w:r>
                <w:rPr>
                  <w:rFonts w:asciiTheme="majorBidi" w:hAnsiTheme="majorBidi" w:cstheme="majorBidi"/>
                  <w:sz w:val="24"/>
                  <w:szCs w:val="24"/>
                </w:rPr>
                <w:t xml:space="preserve">name </w:t>
              </w:r>
              <w:r w:rsidRPr="003C1A0A">
                <w:rPr>
                  <w:rFonts w:asciiTheme="majorBidi" w:hAnsiTheme="majorBidi" w:cstheme="majorBidi"/>
                  <w:sz w:val="24"/>
                  <w:szCs w:val="24"/>
                </w:rPr>
                <w:t>should be entered and cannot be blank.</w:t>
              </w:r>
            </w:ins>
          </w:p>
          <w:p w14:paraId="541389D6" w14:textId="77777777" w:rsidR="00773EBB" w:rsidRPr="003C1A0A" w:rsidRDefault="00773EBB" w:rsidP="00773EBB">
            <w:pPr>
              <w:pStyle w:val="ListParagraph"/>
              <w:numPr>
                <w:ilvl w:val="0"/>
                <w:numId w:val="46"/>
              </w:numPr>
              <w:spacing w:before="240" w:line="360" w:lineRule="auto"/>
              <w:jc w:val="both"/>
              <w:rPr>
                <w:ins w:id="872" w:author="Deep Nidhi" w:date="2023-09-06T19:14:00Z"/>
                <w:rFonts w:asciiTheme="majorBidi" w:hAnsiTheme="majorBidi" w:cstheme="majorBidi"/>
                <w:sz w:val="24"/>
                <w:szCs w:val="24"/>
              </w:rPr>
            </w:pPr>
            <w:ins w:id="873" w:author="Deep Nidhi" w:date="2023-09-06T19:14:00Z">
              <w:r>
                <w:rPr>
                  <w:rFonts w:asciiTheme="majorBidi" w:hAnsiTheme="majorBidi" w:cstheme="majorBidi"/>
                  <w:sz w:val="24"/>
                  <w:szCs w:val="24"/>
                </w:rPr>
                <w:t>Topic description should be entered and cannot be blank.</w:t>
              </w:r>
            </w:ins>
          </w:p>
          <w:p w14:paraId="0C9BC9E9" w14:textId="77777777" w:rsidR="00773EBB" w:rsidRPr="003C1A0A" w:rsidRDefault="00773EBB" w:rsidP="00773EBB">
            <w:pPr>
              <w:pStyle w:val="ListParagraph"/>
              <w:numPr>
                <w:ilvl w:val="0"/>
                <w:numId w:val="46"/>
              </w:numPr>
              <w:spacing w:before="240" w:line="360" w:lineRule="auto"/>
              <w:jc w:val="both"/>
              <w:rPr>
                <w:ins w:id="874" w:author="Deep Nidhi" w:date="2023-09-06T19:14:00Z"/>
                <w:rFonts w:asciiTheme="majorBidi" w:hAnsiTheme="majorBidi" w:cstheme="majorBidi"/>
                <w:sz w:val="24"/>
                <w:szCs w:val="24"/>
              </w:rPr>
            </w:pPr>
            <w:ins w:id="875" w:author="Deep Nidhi" w:date="2023-09-06T19:14:00Z">
              <w:r>
                <w:rPr>
                  <w:rFonts w:asciiTheme="majorBidi" w:hAnsiTheme="majorBidi" w:cstheme="majorBidi"/>
                  <w:sz w:val="24"/>
                  <w:szCs w:val="24"/>
                </w:rPr>
                <w:t>At least one s</w:t>
              </w:r>
              <w:r w:rsidRPr="003C1A0A">
                <w:rPr>
                  <w:rFonts w:asciiTheme="majorBidi" w:hAnsiTheme="majorBidi" w:cstheme="majorBidi"/>
                  <w:sz w:val="24"/>
                  <w:szCs w:val="24"/>
                </w:rPr>
                <w:t>ubtopic should be entered and cannot be blank.</w:t>
              </w:r>
            </w:ins>
          </w:p>
        </w:tc>
      </w:tr>
      <w:tr w:rsidR="00773EBB" w:rsidRPr="003C1A0A" w14:paraId="24F7C637" w14:textId="77777777" w:rsidTr="00514D0F">
        <w:trPr>
          <w:ins w:id="876" w:author="Deep Nidhi" w:date="2023-09-06T19:14:00Z"/>
        </w:trPr>
        <w:tc>
          <w:tcPr>
            <w:tcW w:w="1260" w:type="dxa"/>
          </w:tcPr>
          <w:p w14:paraId="6E9301E7" w14:textId="77777777" w:rsidR="00773EBB" w:rsidRPr="003C1A0A" w:rsidRDefault="00773EBB" w:rsidP="00514D0F">
            <w:pPr>
              <w:spacing w:before="240" w:line="360" w:lineRule="auto"/>
              <w:ind w:left="30"/>
              <w:jc w:val="both"/>
              <w:rPr>
                <w:ins w:id="877" w:author="Deep Nidhi" w:date="2023-09-06T19:14:00Z"/>
                <w:rFonts w:asciiTheme="majorBidi" w:hAnsiTheme="majorBidi" w:cstheme="majorBidi"/>
                <w:sz w:val="24"/>
                <w:szCs w:val="24"/>
              </w:rPr>
            </w:pPr>
            <w:ins w:id="878" w:author="Deep Nidhi" w:date="2023-09-06T19:14:00Z">
              <w:r w:rsidRPr="003C1A0A">
                <w:rPr>
                  <w:rFonts w:asciiTheme="majorBidi" w:hAnsiTheme="majorBidi" w:cstheme="majorBidi"/>
                  <w:sz w:val="24"/>
                  <w:szCs w:val="24"/>
                </w:rPr>
                <w:t>REQ 6</w:t>
              </w:r>
            </w:ins>
          </w:p>
        </w:tc>
        <w:tc>
          <w:tcPr>
            <w:tcW w:w="8190" w:type="dxa"/>
          </w:tcPr>
          <w:p w14:paraId="18BCFB0C" w14:textId="77777777" w:rsidR="00773EBB" w:rsidRPr="003C1A0A" w:rsidRDefault="00773EBB" w:rsidP="00514D0F">
            <w:pPr>
              <w:spacing w:before="240" w:line="360" w:lineRule="auto"/>
              <w:ind w:left="30"/>
              <w:jc w:val="both"/>
              <w:rPr>
                <w:ins w:id="879" w:author="Deep Nidhi" w:date="2023-09-06T19:14:00Z"/>
                <w:rFonts w:asciiTheme="majorBidi" w:hAnsiTheme="majorBidi" w:cstheme="majorBidi"/>
                <w:sz w:val="24"/>
                <w:szCs w:val="24"/>
              </w:rPr>
            </w:pPr>
            <w:ins w:id="880" w:author="Deep Nidhi" w:date="2023-09-06T19:14:00Z">
              <w:r w:rsidRPr="003C1A0A">
                <w:rPr>
                  <w:rFonts w:asciiTheme="majorBidi" w:hAnsiTheme="majorBidi" w:cstheme="majorBidi"/>
                  <w:sz w:val="24"/>
                  <w:szCs w:val="24"/>
                </w:rPr>
                <w:t xml:space="preserve">Provide </w:t>
              </w:r>
              <w:r>
                <w:rPr>
                  <w:rFonts w:asciiTheme="majorBidi" w:hAnsiTheme="majorBidi" w:cstheme="majorBidi"/>
                  <w:sz w:val="24"/>
                  <w:szCs w:val="24"/>
                </w:rPr>
                <w:t>plus button</w:t>
              </w:r>
              <w:r w:rsidRPr="003C1A0A">
                <w:rPr>
                  <w:rFonts w:asciiTheme="majorBidi" w:hAnsiTheme="majorBidi" w:cstheme="majorBidi"/>
                  <w:sz w:val="24"/>
                  <w:szCs w:val="24"/>
                </w:rPr>
                <w:t xml:space="preserve"> to add new subtopic.</w:t>
              </w:r>
            </w:ins>
          </w:p>
        </w:tc>
      </w:tr>
      <w:tr w:rsidR="00773EBB" w:rsidRPr="003C1A0A" w14:paraId="36FE950B" w14:textId="77777777" w:rsidTr="00514D0F">
        <w:trPr>
          <w:ins w:id="881" w:author="Deep Nidhi" w:date="2023-09-06T19:14:00Z"/>
        </w:trPr>
        <w:tc>
          <w:tcPr>
            <w:tcW w:w="1260" w:type="dxa"/>
          </w:tcPr>
          <w:p w14:paraId="507BF110" w14:textId="77777777" w:rsidR="00773EBB" w:rsidRPr="003C1A0A" w:rsidRDefault="00773EBB" w:rsidP="00514D0F">
            <w:pPr>
              <w:spacing w:before="240" w:line="360" w:lineRule="auto"/>
              <w:ind w:left="30"/>
              <w:jc w:val="both"/>
              <w:rPr>
                <w:ins w:id="882" w:author="Deep Nidhi" w:date="2023-09-06T19:14:00Z"/>
                <w:rFonts w:asciiTheme="majorBidi" w:hAnsiTheme="majorBidi" w:cstheme="majorBidi"/>
                <w:sz w:val="24"/>
                <w:szCs w:val="24"/>
              </w:rPr>
            </w:pPr>
            <w:ins w:id="883" w:author="Deep Nidhi" w:date="2023-09-06T19:14:00Z">
              <w:r w:rsidRPr="003C1A0A">
                <w:rPr>
                  <w:rFonts w:asciiTheme="majorBidi" w:hAnsiTheme="majorBidi" w:cstheme="majorBidi"/>
                  <w:sz w:val="24"/>
                  <w:szCs w:val="24"/>
                </w:rPr>
                <w:t>REQ 7</w:t>
              </w:r>
            </w:ins>
          </w:p>
        </w:tc>
        <w:tc>
          <w:tcPr>
            <w:tcW w:w="8190" w:type="dxa"/>
          </w:tcPr>
          <w:p w14:paraId="3DDBDEC9" w14:textId="77777777" w:rsidR="00773EBB" w:rsidRPr="003C1A0A" w:rsidRDefault="00773EBB" w:rsidP="00514D0F">
            <w:pPr>
              <w:spacing w:before="240" w:line="360" w:lineRule="auto"/>
              <w:jc w:val="both"/>
              <w:rPr>
                <w:ins w:id="884" w:author="Deep Nidhi" w:date="2023-09-06T19:14:00Z"/>
                <w:rFonts w:asciiTheme="majorBidi" w:hAnsiTheme="majorBidi" w:cstheme="majorBidi"/>
                <w:sz w:val="24"/>
                <w:szCs w:val="24"/>
              </w:rPr>
            </w:pPr>
            <w:ins w:id="885" w:author="Deep Nidhi" w:date="2023-09-06T19:14:00Z">
              <w:r>
                <w:rPr>
                  <w:rFonts w:asciiTheme="majorBidi" w:hAnsiTheme="majorBidi" w:cstheme="majorBidi"/>
                  <w:sz w:val="24"/>
                  <w:szCs w:val="24"/>
                </w:rPr>
                <w:t>Each</w:t>
              </w:r>
              <w:r w:rsidRPr="003C1A0A">
                <w:rPr>
                  <w:rFonts w:asciiTheme="majorBidi" w:hAnsiTheme="majorBidi" w:cstheme="majorBidi"/>
                  <w:sz w:val="24"/>
                  <w:szCs w:val="24"/>
                </w:rPr>
                <w:t xml:space="preserve"> subtopic should be entered and cannot be blank (Incase add new sub-topic option is clicked).</w:t>
              </w:r>
            </w:ins>
          </w:p>
        </w:tc>
      </w:tr>
      <w:tr w:rsidR="00773EBB" w:rsidRPr="003C1A0A" w14:paraId="64892B55" w14:textId="77777777" w:rsidTr="00514D0F">
        <w:trPr>
          <w:ins w:id="886" w:author="Deep Nidhi" w:date="2023-09-06T19:14:00Z"/>
        </w:trPr>
        <w:tc>
          <w:tcPr>
            <w:tcW w:w="1260" w:type="dxa"/>
          </w:tcPr>
          <w:p w14:paraId="5FA8A089" w14:textId="77777777" w:rsidR="00773EBB" w:rsidRPr="003C1A0A" w:rsidRDefault="00773EBB" w:rsidP="00514D0F">
            <w:pPr>
              <w:spacing w:before="240" w:line="360" w:lineRule="auto"/>
              <w:ind w:left="30"/>
              <w:jc w:val="both"/>
              <w:rPr>
                <w:ins w:id="887" w:author="Deep Nidhi" w:date="2023-09-06T19:14:00Z"/>
                <w:rFonts w:asciiTheme="majorBidi" w:hAnsiTheme="majorBidi" w:cstheme="majorBidi"/>
                <w:sz w:val="24"/>
                <w:szCs w:val="24"/>
              </w:rPr>
            </w:pPr>
            <w:ins w:id="888" w:author="Deep Nidhi" w:date="2023-09-06T19:14:00Z">
              <w:r w:rsidRPr="003C1A0A">
                <w:rPr>
                  <w:rFonts w:asciiTheme="majorBidi" w:hAnsiTheme="majorBidi" w:cstheme="majorBidi"/>
                  <w:sz w:val="24"/>
                  <w:szCs w:val="24"/>
                </w:rPr>
                <w:t>REQ 8</w:t>
              </w:r>
            </w:ins>
          </w:p>
        </w:tc>
        <w:tc>
          <w:tcPr>
            <w:tcW w:w="8190" w:type="dxa"/>
          </w:tcPr>
          <w:p w14:paraId="632383EE" w14:textId="77777777" w:rsidR="00773EBB" w:rsidRPr="003C1A0A" w:rsidRDefault="00773EBB" w:rsidP="00514D0F">
            <w:pPr>
              <w:spacing w:before="240" w:line="360" w:lineRule="auto"/>
              <w:ind w:left="30"/>
              <w:jc w:val="both"/>
              <w:rPr>
                <w:ins w:id="889" w:author="Deep Nidhi" w:date="2023-09-06T19:14:00Z"/>
                <w:rFonts w:asciiTheme="majorBidi" w:hAnsiTheme="majorBidi" w:cstheme="majorBidi"/>
                <w:sz w:val="24"/>
                <w:szCs w:val="24"/>
              </w:rPr>
            </w:pPr>
            <w:ins w:id="890" w:author="Deep Nidhi" w:date="2023-09-06T19:14:00Z">
              <w:r w:rsidRPr="003C1A0A">
                <w:rPr>
                  <w:rFonts w:asciiTheme="majorBidi" w:hAnsiTheme="majorBidi" w:cstheme="majorBidi"/>
                  <w:sz w:val="24"/>
                  <w:szCs w:val="24"/>
                </w:rPr>
                <w:t>Provide Add button in the add new element window to confirm adding the element.</w:t>
              </w:r>
            </w:ins>
          </w:p>
        </w:tc>
      </w:tr>
    </w:tbl>
    <w:p w14:paraId="7D504EF7" w14:textId="77777777" w:rsidR="00773EBB" w:rsidRPr="003C1A0A" w:rsidRDefault="00773EBB" w:rsidP="00773EBB">
      <w:pPr>
        <w:pStyle w:val="Heading4"/>
        <w:spacing w:before="160" w:beforeAutospacing="0" w:after="120" w:afterAutospacing="0"/>
        <w:rPr>
          <w:ins w:id="891" w:author="Deep Nidhi" w:date="2023-09-06T19:14:00Z"/>
          <w:rFonts w:asciiTheme="majorBidi" w:hAnsiTheme="majorBidi"/>
          <w:sz w:val="28"/>
          <w:szCs w:val="28"/>
        </w:rPr>
      </w:pPr>
      <w:ins w:id="892" w:author="Deep Nidhi" w:date="2023-09-06T19:14:00Z">
        <w:r w:rsidRPr="003C1A0A">
          <w:rPr>
            <w:rFonts w:asciiTheme="majorBidi" w:hAnsiTheme="majorBidi"/>
            <w:sz w:val="28"/>
            <w:szCs w:val="28"/>
          </w:rPr>
          <w:t>Indicator</w:t>
        </w:r>
      </w:ins>
    </w:p>
    <w:p w14:paraId="0CF259F0" w14:textId="77777777" w:rsidR="00773EBB" w:rsidRPr="003C1A0A" w:rsidRDefault="00773EBB" w:rsidP="00773EBB">
      <w:pPr>
        <w:spacing w:before="100" w:beforeAutospacing="1" w:after="100" w:afterAutospacing="1" w:line="240" w:lineRule="auto"/>
        <w:jc w:val="both"/>
        <w:rPr>
          <w:ins w:id="893" w:author="Deep Nidhi" w:date="2023-09-06T19:14:00Z"/>
          <w:rFonts w:asciiTheme="majorBidi" w:hAnsiTheme="majorBidi" w:cstheme="majorBidi"/>
          <w:b/>
          <w:bCs/>
          <w:sz w:val="24"/>
          <w:szCs w:val="24"/>
        </w:rPr>
      </w:pPr>
      <w:ins w:id="894" w:author="Deep Nidhi" w:date="2023-09-06T19:14:00Z">
        <w:r w:rsidRPr="003C1A0A">
          <w:rPr>
            <w:rFonts w:asciiTheme="majorBidi" w:hAnsiTheme="majorBidi" w:cstheme="majorBidi"/>
            <w:b/>
            <w:bCs/>
            <w:sz w:val="24"/>
            <w:szCs w:val="24"/>
          </w:rPr>
          <w:t>Description</w:t>
        </w:r>
      </w:ins>
    </w:p>
    <w:p w14:paraId="4870F792" w14:textId="03712496" w:rsidR="00773EBB" w:rsidRPr="003C1A0A" w:rsidRDefault="00773EBB" w:rsidP="00773EBB">
      <w:pPr>
        <w:spacing w:before="100" w:beforeAutospacing="1" w:after="100" w:afterAutospacing="1" w:line="360" w:lineRule="auto"/>
        <w:ind w:right="45"/>
        <w:jc w:val="both"/>
        <w:rPr>
          <w:ins w:id="895" w:author="Deep Nidhi" w:date="2023-09-06T19:14:00Z"/>
          <w:rFonts w:asciiTheme="majorBidi" w:hAnsiTheme="majorBidi" w:cstheme="majorBidi"/>
          <w:sz w:val="24"/>
          <w:szCs w:val="24"/>
        </w:rPr>
      </w:pPr>
      <w:ins w:id="896" w:author="Deep Nidhi" w:date="2023-09-06T19:14:00Z">
        <w:r w:rsidRPr="003C1A0A">
          <w:rPr>
            <w:rFonts w:asciiTheme="majorBidi" w:hAnsiTheme="majorBidi" w:cstheme="majorBidi"/>
            <w:sz w:val="24"/>
            <w:szCs w:val="24"/>
          </w:rPr>
          <w:t xml:space="preserve">This </w:t>
        </w:r>
      </w:ins>
      <w:ins w:id="897" w:author="Deep Nidhi" w:date="2023-09-11T17:46:00Z">
        <w:r w:rsidR="00735BBD">
          <w:rPr>
            <w:rFonts w:asciiTheme="majorBidi" w:hAnsiTheme="majorBidi" w:cstheme="majorBidi"/>
            <w:sz w:val="24"/>
            <w:szCs w:val="24"/>
          </w:rPr>
          <w:t>submodule</w:t>
        </w:r>
      </w:ins>
      <w:ins w:id="898" w:author="Deep Nidhi" w:date="2023-09-06T19:14:00Z">
        <w:r w:rsidRPr="003C1A0A">
          <w:rPr>
            <w:rFonts w:asciiTheme="majorBidi" w:hAnsiTheme="majorBidi" w:cstheme="majorBidi"/>
            <w:sz w:val="24"/>
            <w:szCs w:val="24"/>
          </w:rPr>
          <w:t xml:space="preserve"> will allow users to create and manage the list of indicator</w:t>
        </w:r>
        <w:r>
          <w:rPr>
            <w:rFonts w:asciiTheme="majorBidi" w:hAnsiTheme="majorBidi" w:cstheme="majorBidi"/>
            <w:sz w:val="24"/>
            <w:szCs w:val="24"/>
          </w:rPr>
          <w:t>-unit-subgroup (IUS) combinations</w:t>
        </w:r>
        <w:r w:rsidRPr="003C1A0A">
          <w:rPr>
            <w:rFonts w:asciiTheme="majorBidi" w:hAnsiTheme="majorBidi" w:cstheme="majorBidi"/>
            <w:sz w:val="24"/>
            <w:szCs w:val="24"/>
          </w:rPr>
          <w:t xml:space="preserve">. You will have the options to add, edit, import, export and show/hide the </w:t>
        </w:r>
        <w:r>
          <w:rPr>
            <w:rFonts w:asciiTheme="majorBidi" w:hAnsiTheme="majorBidi" w:cstheme="majorBidi"/>
            <w:sz w:val="24"/>
            <w:szCs w:val="24"/>
          </w:rPr>
          <w:t>IUS</w:t>
        </w:r>
        <w:r w:rsidRPr="003C1A0A">
          <w:rPr>
            <w:rFonts w:asciiTheme="majorBidi" w:hAnsiTheme="majorBidi" w:cstheme="majorBidi"/>
            <w:sz w:val="24"/>
            <w:szCs w:val="24"/>
          </w:rPr>
          <w:t>. When creating indicators, the platform will allow to create IU</w:t>
        </w:r>
        <w:r>
          <w:rPr>
            <w:rFonts w:asciiTheme="majorBidi" w:hAnsiTheme="majorBidi" w:cstheme="majorBidi"/>
            <w:sz w:val="24"/>
            <w:szCs w:val="24"/>
          </w:rPr>
          <w:t>S</w:t>
        </w:r>
        <w:r w:rsidRPr="003C1A0A">
          <w:rPr>
            <w:rFonts w:asciiTheme="majorBidi" w:hAnsiTheme="majorBidi" w:cstheme="majorBidi"/>
            <w:sz w:val="24"/>
            <w:szCs w:val="24"/>
          </w:rPr>
          <w:t xml:space="preserve"> combinations i.e. Each indicator will be linked to its unit of measurement (Unit)</w:t>
        </w:r>
        <w:r>
          <w:rPr>
            <w:rFonts w:asciiTheme="majorBidi" w:hAnsiTheme="majorBidi" w:cstheme="majorBidi"/>
            <w:sz w:val="24"/>
            <w:szCs w:val="24"/>
          </w:rPr>
          <w:t xml:space="preserve"> and s</w:t>
        </w:r>
        <w:r w:rsidRPr="008C3843">
          <w:rPr>
            <w:rFonts w:asciiTheme="majorBidi" w:hAnsiTheme="majorBidi" w:cstheme="majorBidi"/>
            <w:sz w:val="24"/>
            <w:szCs w:val="24"/>
          </w:rPr>
          <w:t>ubgroup also called Disaggregation</w:t>
        </w:r>
        <w:r w:rsidRPr="003C1A0A">
          <w:rPr>
            <w:rFonts w:asciiTheme="majorBidi" w:hAnsiTheme="majorBidi" w:cstheme="majorBidi"/>
            <w:sz w:val="24"/>
            <w:szCs w:val="24"/>
          </w:rPr>
          <w:t xml:space="preserve">. Below is the detailed functionality requirement of this </w:t>
        </w:r>
      </w:ins>
      <w:ins w:id="899" w:author="Deep Nidhi" w:date="2023-09-11T17:46:00Z">
        <w:r w:rsidR="00735BBD">
          <w:rPr>
            <w:rFonts w:asciiTheme="majorBidi" w:hAnsiTheme="majorBidi" w:cstheme="majorBidi"/>
            <w:sz w:val="24"/>
            <w:szCs w:val="24"/>
          </w:rPr>
          <w:t>submodule</w:t>
        </w:r>
      </w:ins>
      <w:ins w:id="900" w:author="Deep Nidhi" w:date="2023-09-06T19:14:00Z">
        <w:r w:rsidRPr="003C1A0A">
          <w:rPr>
            <w:rFonts w:asciiTheme="majorBidi" w:hAnsiTheme="majorBidi" w:cstheme="majorBidi"/>
            <w:sz w:val="24"/>
            <w:szCs w:val="24"/>
          </w:rPr>
          <w:t>.</w:t>
        </w:r>
      </w:ins>
    </w:p>
    <w:p w14:paraId="30D67C66" w14:textId="77777777" w:rsidR="00773EBB" w:rsidRPr="003C1A0A" w:rsidRDefault="00773EBB" w:rsidP="00773EBB">
      <w:pPr>
        <w:spacing w:before="100" w:beforeAutospacing="1" w:after="100" w:afterAutospacing="1" w:line="240" w:lineRule="auto"/>
        <w:jc w:val="both"/>
        <w:rPr>
          <w:ins w:id="901" w:author="Deep Nidhi" w:date="2023-09-06T19:14:00Z"/>
          <w:rFonts w:asciiTheme="majorBidi" w:hAnsiTheme="majorBidi" w:cstheme="majorBidi"/>
          <w:b/>
          <w:bCs/>
          <w:sz w:val="24"/>
          <w:szCs w:val="24"/>
        </w:rPr>
      </w:pPr>
      <w:ins w:id="902" w:author="Deep Nidhi" w:date="2023-09-06T19:14:00Z">
        <w:r w:rsidRPr="003C1A0A">
          <w:rPr>
            <w:rFonts w:asciiTheme="majorBidi" w:hAnsiTheme="majorBidi" w:cstheme="majorBidi"/>
            <w:b/>
            <w:bCs/>
            <w:sz w:val="24"/>
            <w:szCs w:val="24"/>
          </w:rPr>
          <w:t>Functional Requirements</w:t>
        </w:r>
      </w:ins>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80"/>
        <w:gridCol w:w="8280"/>
      </w:tblGrid>
      <w:tr w:rsidR="00773EBB" w:rsidRPr="003C1A0A" w14:paraId="29D792A3" w14:textId="77777777" w:rsidTr="00514D0F">
        <w:trPr>
          <w:ins w:id="903" w:author="Deep Nidhi" w:date="2023-09-06T19:14:00Z"/>
        </w:trPr>
        <w:tc>
          <w:tcPr>
            <w:tcW w:w="1080" w:type="dxa"/>
          </w:tcPr>
          <w:p w14:paraId="2F6F1F29" w14:textId="77777777" w:rsidR="00773EBB" w:rsidRPr="003C1A0A" w:rsidRDefault="00773EBB" w:rsidP="00514D0F">
            <w:pPr>
              <w:spacing w:before="100" w:beforeAutospacing="1" w:after="100" w:afterAutospacing="1" w:line="360" w:lineRule="auto"/>
              <w:jc w:val="both"/>
              <w:rPr>
                <w:ins w:id="904" w:author="Deep Nidhi" w:date="2023-09-06T19:14:00Z"/>
                <w:rFonts w:asciiTheme="majorBidi" w:hAnsiTheme="majorBidi" w:cstheme="majorBidi"/>
                <w:sz w:val="24"/>
                <w:szCs w:val="24"/>
              </w:rPr>
            </w:pPr>
            <w:ins w:id="905" w:author="Deep Nidhi" w:date="2023-09-06T19:14:00Z">
              <w:r w:rsidRPr="003C1A0A">
                <w:rPr>
                  <w:rFonts w:asciiTheme="majorBidi" w:hAnsiTheme="majorBidi" w:cstheme="majorBidi"/>
                  <w:sz w:val="24"/>
                  <w:szCs w:val="24"/>
                </w:rPr>
                <w:t>REQ 1</w:t>
              </w:r>
            </w:ins>
          </w:p>
        </w:tc>
        <w:tc>
          <w:tcPr>
            <w:tcW w:w="8280" w:type="dxa"/>
          </w:tcPr>
          <w:p w14:paraId="550B3405" w14:textId="77777777" w:rsidR="00773EBB" w:rsidRPr="003C1A0A" w:rsidRDefault="00773EBB" w:rsidP="00514D0F">
            <w:pPr>
              <w:spacing w:before="100" w:beforeAutospacing="1" w:after="100" w:afterAutospacing="1" w:line="360" w:lineRule="auto"/>
              <w:jc w:val="both"/>
              <w:rPr>
                <w:ins w:id="906" w:author="Deep Nidhi" w:date="2023-09-06T19:14:00Z"/>
                <w:rFonts w:asciiTheme="majorBidi" w:hAnsiTheme="majorBidi" w:cstheme="majorBidi"/>
                <w:sz w:val="24"/>
                <w:szCs w:val="24"/>
              </w:rPr>
            </w:pPr>
            <w:ins w:id="907" w:author="Deep Nidhi" w:date="2023-09-06T19:14:00Z">
              <w:r w:rsidRPr="008C3843">
                <w:rPr>
                  <w:rFonts w:asciiTheme="majorBidi" w:hAnsiTheme="majorBidi" w:cstheme="majorBidi"/>
                  <w:sz w:val="24"/>
                  <w:szCs w:val="24"/>
                </w:rPr>
                <w:t>Show the existing list of the IUS combinations in a tabular grid by pages along with pagination options to customize the view.</w:t>
              </w:r>
            </w:ins>
          </w:p>
        </w:tc>
      </w:tr>
      <w:tr w:rsidR="00773EBB" w:rsidRPr="003C1A0A" w14:paraId="0E7DA8A9" w14:textId="77777777" w:rsidTr="00514D0F">
        <w:trPr>
          <w:trHeight w:val="467"/>
          <w:ins w:id="908" w:author="Deep Nidhi" w:date="2023-09-06T19:14:00Z"/>
        </w:trPr>
        <w:tc>
          <w:tcPr>
            <w:tcW w:w="1080" w:type="dxa"/>
          </w:tcPr>
          <w:p w14:paraId="4E21437E" w14:textId="77777777" w:rsidR="00773EBB" w:rsidRPr="003C1A0A" w:rsidRDefault="00773EBB" w:rsidP="00514D0F">
            <w:pPr>
              <w:spacing w:before="100" w:beforeAutospacing="1" w:after="100" w:afterAutospacing="1" w:line="360" w:lineRule="auto"/>
              <w:jc w:val="both"/>
              <w:rPr>
                <w:ins w:id="909" w:author="Deep Nidhi" w:date="2023-09-06T19:14:00Z"/>
                <w:rFonts w:asciiTheme="majorBidi" w:hAnsiTheme="majorBidi" w:cstheme="majorBidi"/>
                <w:sz w:val="24"/>
                <w:szCs w:val="24"/>
              </w:rPr>
            </w:pPr>
            <w:ins w:id="910" w:author="Deep Nidhi" w:date="2023-09-06T19:14:00Z">
              <w:r w:rsidRPr="003C1A0A">
                <w:rPr>
                  <w:rFonts w:asciiTheme="majorBidi" w:hAnsiTheme="majorBidi" w:cstheme="majorBidi"/>
                  <w:sz w:val="24"/>
                  <w:szCs w:val="24"/>
                </w:rPr>
                <w:t>REQ 2</w:t>
              </w:r>
            </w:ins>
          </w:p>
        </w:tc>
        <w:tc>
          <w:tcPr>
            <w:tcW w:w="8280" w:type="dxa"/>
          </w:tcPr>
          <w:p w14:paraId="6D270F2A" w14:textId="77777777" w:rsidR="00773EBB" w:rsidRPr="003C1A0A" w:rsidRDefault="00773EBB" w:rsidP="00514D0F">
            <w:pPr>
              <w:spacing w:before="100" w:beforeAutospacing="1" w:after="100" w:afterAutospacing="1" w:line="360" w:lineRule="auto"/>
              <w:jc w:val="both"/>
              <w:rPr>
                <w:ins w:id="911" w:author="Deep Nidhi" w:date="2023-09-06T19:14:00Z"/>
                <w:rFonts w:asciiTheme="majorBidi" w:hAnsiTheme="majorBidi" w:cstheme="majorBidi"/>
                <w:sz w:val="24"/>
                <w:szCs w:val="24"/>
              </w:rPr>
            </w:pPr>
            <w:ins w:id="912" w:author="Deep Nidhi" w:date="2023-09-06T19:14:00Z">
              <w:r w:rsidRPr="003C1A0A">
                <w:rPr>
                  <w:rFonts w:asciiTheme="majorBidi" w:hAnsiTheme="majorBidi" w:cstheme="majorBidi"/>
                  <w:sz w:val="24"/>
                  <w:szCs w:val="24"/>
                </w:rPr>
                <w:t>Provide option to search, sort and navigate the existing list.</w:t>
              </w:r>
            </w:ins>
          </w:p>
        </w:tc>
      </w:tr>
      <w:tr w:rsidR="00773EBB" w:rsidRPr="003C1A0A" w14:paraId="1EF0F8E7" w14:textId="77777777" w:rsidTr="00514D0F">
        <w:trPr>
          <w:trHeight w:val="530"/>
          <w:ins w:id="913" w:author="Deep Nidhi" w:date="2023-09-06T19:14:00Z"/>
        </w:trPr>
        <w:tc>
          <w:tcPr>
            <w:tcW w:w="1080" w:type="dxa"/>
          </w:tcPr>
          <w:p w14:paraId="05BC0C2D" w14:textId="77777777" w:rsidR="00773EBB" w:rsidRPr="003C1A0A" w:rsidRDefault="00773EBB" w:rsidP="00514D0F">
            <w:pPr>
              <w:spacing w:before="100" w:beforeAutospacing="1" w:after="100" w:afterAutospacing="1" w:line="360" w:lineRule="auto"/>
              <w:jc w:val="both"/>
              <w:rPr>
                <w:ins w:id="914" w:author="Deep Nidhi" w:date="2023-09-06T19:14:00Z"/>
                <w:rFonts w:asciiTheme="majorBidi" w:hAnsiTheme="majorBidi" w:cstheme="majorBidi"/>
                <w:sz w:val="24"/>
                <w:szCs w:val="24"/>
              </w:rPr>
            </w:pPr>
            <w:ins w:id="915" w:author="Deep Nidhi" w:date="2023-09-06T19:14:00Z">
              <w:r w:rsidRPr="003C1A0A">
                <w:rPr>
                  <w:rFonts w:asciiTheme="majorBidi" w:hAnsiTheme="majorBidi" w:cstheme="majorBidi"/>
                  <w:sz w:val="24"/>
                  <w:szCs w:val="24"/>
                </w:rPr>
                <w:lastRenderedPageBreak/>
                <w:t>REQ 3</w:t>
              </w:r>
            </w:ins>
          </w:p>
        </w:tc>
        <w:tc>
          <w:tcPr>
            <w:tcW w:w="8280" w:type="dxa"/>
          </w:tcPr>
          <w:p w14:paraId="1A2BD758" w14:textId="77777777" w:rsidR="00773EBB" w:rsidRPr="003C1A0A" w:rsidRDefault="00773EBB" w:rsidP="00514D0F">
            <w:pPr>
              <w:spacing w:before="100" w:beforeAutospacing="1" w:after="100" w:afterAutospacing="1" w:line="360" w:lineRule="auto"/>
              <w:jc w:val="both"/>
              <w:rPr>
                <w:ins w:id="916" w:author="Deep Nidhi" w:date="2023-09-06T19:14:00Z"/>
                <w:rFonts w:asciiTheme="majorBidi" w:hAnsiTheme="majorBidi" w:cstheme="majorBidi"/>
                <w:sz w:val="24"/>
                <w:szCs w:val="24"/>
              </w:rPr>
            </w:pPr>
            <w:ins w:id="917" w:author="Deep Nidhi" w:date="2023-09-06T19:14:00Z">
              <w:r w:rsidRPr="003C1A0A">
                <w:rPr>
                  <w:rFonts w:asciiTheme="majorBidi" w:hAnsiTheme="majorBidi" w:cstheme="majorBidi"/>
                  <w:sz w:val="24"/>
                  <w:szCs w:val="24"/>
                </w:rPr>
                <w:t>Provide option to add and edit an element.</w:t>
              </w:r>
            </w:ins>
          </w:p>
        </w:tc>
      </w:tr>
      <w:tr w:rsidR="00773EBB" w:rsidRPr="003C1A0A" w14:paraId="539214D2" w14:textId="77777777" w:rsidTr="00514D0F">
        <w:trPr>
          <w:trHeight w:val="530"/>
          <w:ins w:id="918" w:author="Deep Nidhi" w:date="2023-09-06T19:14:00Z"/>
        </w:trPr>
        <w:tc>
          <w:tcPr>
            <w:tcW w:w="1080" w:type="dxa"/>
          </w:tcPr>
          <w:p w14:paraId="1D8976A9" w14:textId="77777777" w:rsidR="00773EBB" w:rsidRPr="003C1A0A" w:rsidRDefault="00773EBB" w:rsidP="00514D0F">
            <w:pPr>
              <w:spacing w:before="100" w:beforeAutospacing="1" w:after="100" w:afterAutospacing="1" w:line="360" w:lineRule="auto"/>
              <w:jc w:val="both"/>
              <w:rPr>
                <w:ins w:id="919" w:author="Deep Nidhi" w:date="2023-09-06T19:14:00Z"/>
                <w:rFonts w:asciiTheme="majorBidi" w:hAnsiTheme="majorBidi" w:cstheme="majorBidi"/>
                <w:sz w:val="24"/>
                <w:szCs w:val="24"/>
              </w:rPr>
            </w:pPr>
            <w:ins w:id="920" w:author="Deep Nidhi" w:date="2023-09-06T19:14:00Z">
              <w:r w:rsidRPr="003C1A0A">
                <w:rPr>
                  <w:rFonts w:asciiTheme="majorBidi" w:hAnsiTheme="majorBidi" w:cstheme="majorBidi"/>
                  <w:sz w:val="24"/>
                  <w:szCs w:val="24"/>
                </w:rPr>
                <w:t>REQ 4</w:t>
              </w:r>
            </w:ins>
          </w:p>
        </w:tc>
        <w:tc>
          <w:tcPr>
            <w:tcW w:w="8280" w:type="dxa"/>
          </w:tcPr>
          <w:p w14:paraId="3D99E279" w14:textId="77777777" w:rsidR="00773EBB" w:rsidRPr="003C1A0A" w:rsidRDefault="00773EBB" w:rsidP="00514D0F">
            <w:pPr>
              <w:spacing w:before="100" w:beforeAutospacing="1" w:after="100" w:afterAutospacing="1" w:line="360" w:lineRule="auto"/>
              <w:jc w:val="both"/>
              <w:rPr>
                <w:ins w:id="921" w:author="Deep Nidhi" w:date="2023-09-06T19:14:00Z"/>
                <w:rFonts w:asciiTheme="majorBidi" w:hAnsiTheme="majorBidi" w:cstheme="majorBidi"/>
                <w:sz w:val="24"/>
                <w:szCs w:val="24"/>
              </w:rPr>
            </w:pPr>
            <w:ins w:id="922" w:author="Deep Nidhi" w:date="2023-09-06T19:14:00Z">
              <w:r w:rsidRPr="003C1A0A">
                <w:rPr>
                  <w:rFonts w:asciiTheme="majorBidi" w:hAnsiTheme="majorBidi" w:cstheme="majorBidi"/>
                  <w:sz w:val="24"/>
                  <w:szCs w:val="24"/>
                </w:rPr>
                <w:t>Provide option to show/hide an existing element.</w:t>
              </w:r>
            </w:ins>
          </w:p>
        </w:tc>
      </w:tr>
      <w:tr w:rsidR="00773EBB" w:rsidRPr="003C1A0A" w14:paraId="4792A550" w14:textId="77777777" w:rsidTr="00514D0F">
        <w:trPr>
          <w:trHeight w:val="530"/>
          <w:ins w:id="923" w:author="Deep Nidhi" w:date="2023-09-06T19:14:00Z"/>
        </w:trPr>
        <w:tc>
          <w:tcPr>
            <w:tcW w:w="1080" w:type="dxa"/>
          </w:tcPr>
          <w:p w14:paraId="2635A677" w14:textId="77777777" w:rsidR="00773EBB" w:rsidRPr="003C1A0A" w:rsidRDefault="00773EBB" w:rsidP="00514D0F">
            <w:pPr>
              <w:spacing w:before="100" w:beforeAutospacing="1" w:after="100" w:afterAutospacing="1" w:line="360" w:lineRule="auto"/>
              <w:jc w:val="both"/>
              <w:rPr>
                <w:ins w:id="924" w:author="Deep Nidhi" w:date="2023-09-06T19:14:00Z"/>
                <w:rFonts w:asciiTheme="majorBidi" w:hAnsiTheme="majorBidi" w:cstheme="majorBidi"/>
                <w:sz w:val="24"/>
                <w:szCs w:val="24"/>
              </w:rPr>
            </w:pPr>
            <w:ins w:id="925" w:author="Deep Nidhi" w:date="2023-09-06T19:14:00Z">
              <w:r w:rsidRPr="003C1A0A">
                <w:rPr>
                  <w:rFonts w:asciiTheme="majorBidi" w:hAnsiTheme="majorBidi" w:cstheme="majorBidi"/>
                  <w:sz w:val="24"/>
                  <w:szCs w:val="24"/>
                </w:rPr>
                <w:t>REQ 5</w:t>
              </w:r>
            </w:ins>
          </w:p>
        </w:tc>
        <w:tc>
          <w:tcPr>
            <w:tcW w:w="8280" w:type="dxa"/>
          </w:tcPr>
          <w:p w14:paraId="733FE577" w14:textId="77777777" w:rsidR="00773EBB" w:rsidRPr="003C1A0A" w:rsidRDefault="00773EBB" w:rsidP="00514D0F">
            <w:pPr>
              <w:spacing w:before="100" w:beforeAutospacing="1" w:after="100" w:afterAutospacing="1" w:line="276" w:lineRule="auto"/>
              <w:jc w:val="both"/>
              <w:rPr>
                <w:ins w:id="926" w:author="Deep Nidhi" w:date="2023-09-06T19:14:00Z"/>
                <w:rFonts w:asciiTheme="majorBidi" w:hAnsiTheme="majorBidi" w:cstheme="majorBidi"/>
                <w:sz w:val="24"/>
                <w:szCs w:val="24"/>
              </w:rPr>
            </w:pPr>
            <w:ins w:id="927" w:author="Deep Nidhi" w:date="2023-09-06T19:14:00Z">
              <w:r w:rsidRPr="003C1A0A">
                <w:rPr>
                  <w:rFonts w:asciiTheme="majorBidi" w:hAnsiTheme="majorBidi" w:cstheme="majorBidi"/>
                  <w:sz w:val="24"/>
                  <w:szCs w:val="24"/>
                </w:rPr>
                <w:t>When adding a new element, provide the following entries and validations -</w:t>
              </w:r>
            </w:ins>
          </w:p>
          <w:p w14:paraId="7552F5F2" w14:textId="77777777" w:rsidR="00773EBB" w:rsidRPr="008C3843" w:rsidRDefault="00773EBB" w:rsidP="00773EBB">
            <w:pPr>
              <w:pStyle w:val="ListParagraph"/>
              <w:numPr>
                <w:ilvl w:val="0"/>
                <w:numId w:val="47"/>
              </w:numPr>
              <w:spacing w:before="100" w:beforeAutospacing="1" w:after="100" w:afterAutospacing="1" w:line="360" w:lineRule="auto"/>
              <w:jc w:val="both"/>
              <w:rPr>
                <w:ins w:id="928" w:author="Deep Nidhi" w:date="2023-09-06T19:14:00Z"/>
                <w:rFonts w:asciiTheme="majorBidi" w:hAnsiTheme="majorBidi" w:cstheme="majorBidi"/>
                <w:sz w:val="24"/>
                <w:szCs w:val="24"/>
              </w:rPr>
            </w:pPr>
            <w:ins w:id="929" w:author="Deep Nidhi" w:date="2023-09-06T19:14:00Z">
              <w:r w:rsidRPr="008C3843">
                <w:rPr>
                  <w:rFonts w:asciiTheme="majorBidi" w:hAnsiTheme="majorBidi" w:cstheme="majorBidi"/>
                  <w:sz w:val="24"/>
                  <w:szCs w:val="24"/>
                </w:rPr>
                <w:t>Indicator should be entered and cannot be blank.</w:t>
              </w:r>
            </w:ins>
          </w:p>
          <w:p w14:paraId="0AB23E87" w14:textId="77777777" w:rsidR="00773EBB" w:rsidRPr="008C3843" w:rsidRDefault="00773EBB" w:rsidP="00773EBB">
            <w:pPr>
              <w:pStyle w:val="ListParagraph"/>
              <w:numPr>
                <w:ilvl w:val="0"/>
                <w:numId w:val="47"/>
              </w:numPr>
              <w:spacing w:before="100" w:beforeAutospacing="1" w:after="100" w:afterAutospacing="1" w:line="360" w:lineRule="auto"/>
              <w:jc w:val="both"/>
              <w:rPr>
                <w:ins w:id="930" w:author="Deep Nidhi" w:date="2023-09-06T19:14:00Z"/>
                <w:rFonts w:asciiTheme="majorBidi" w:hAnsiTheme="majorBidi" w:cstheme="majorBidi"/>
                <w:sz w:val="24"/>
                <w:szCs w:val="24"/>
              </w:rPr>
            </w:pPr>
            <w:ins w:id="931" w:author="Deep Nidhi" w:date="2023-09-06T19:14:00Z">
              <w:r w:rsidRPr="008C3843">
                <w:rPr>
                  <w:rFonts w:asciiTheme="majorBidi" w:hAnsiTheme="majorBidi" w:cstheme="majorBidi"/>
                  <w:sz w:val="24"/>
                  <w:szCs w:val="24"/>
                </w:rPr>
                <w:t>Unit should be entered and cannot be blank.</w:t>
              </w:r>
            </w:ins>
          </w:p>
          <w:p w14:paraId="73156D06" w14:textId="77777777" w:rsidR="00773EBB" w:rsidRPr="008C3843" w:rsidRDefault="00773EBB" w:rsidP="00773EBB">
            <w:pPr>
              <w:pStyle w:val="ListParagraph"/>
              <w:numPr>
                <w:ilvl w:val="0"/>
                <w:numId w:val="47"/>
              </w:numPr>
              <w:spacing w:before="100" w:beforeAutospacing="1" w:after="100" w:afterAutospacing="1" w:line="360" w:lineRule="auto"/>
              <w:jc w:val="both"/>
              <w:rPr>
                <w:ins w:id="932" w:author="Deep Nidhi" w:date="2023-09-06T19:14:00Z"/>
                <w:rFonts w:asciiTheme="majorBidi" w:hAnsiTheme="majorBidi" w:cstheme="majorBidi"/>
                <w:sz w:val="24"/>
                <w:szCs w:val="24"/>
              </w:rPr>
            </w:pPr>
            <w:ins w:id="933" w:author="Deep Nidhi" w:date="2023-09-06T19:14:00Z">
              <w:r w:rsidRPr="008C3843">
                <w:rPr>
                  <w:rFonts w:asciiTheme="majorBidi" w:hAnsiTheme="majorBidi" w:cstheme="majorBidi"/>
                  <w:sz w:val="24"/>
                  <w:szCs w:val="24"/>
                </w:rPr>
                <w:t xml:space="preserve">Once both are entered, provide </w:t>
              </w:r>
              <w:r>
                <w:rPr>
                  <w:rFonts w:asciiTheme="majorBidi" w:hAnsiTheme="majorBidi" w:cstheme="majorBidi"/>
                  <w:sz w:val="24"/>
                  <w:szCs w:val="24"/>
                </w:rPr>
                <w:t>an arrow</w:t>
              </w:r>
              <w:r w:rsidRPr="008C3843">
                <w:rPr>
                  <w:rFonts w:asciiTheme="majorBidi" w:hAnsiTheme="majorBidi" w:cstheme="majorBidi"/>
                  <w:sz w:val="24"/>
                  <w:szCs w:val="24"/>
                </w:rPr>
                <w:t xml:space="preserve"> button to confirm. Also, provide the followings entries and validations after entering IU details -</w:t>
              </w:r>
            </w:ins>
          </w:p>
          <w:p w14:paraId="180470EC" w14:textId="77777777" w:rsidR="00773EBB" w:rsidRPr="008C3843" w:rsidRDefault="00773EBB" w:rsidP="00773EBB">
            <w:pPr>
              <w:pStyle w:val="ListParagraph"/>
              <w:numPr>
                <w:ilvl w:val="0"/>
                <w:numId w:val="47"/>
              </w:numPr>
              <w:spacing w:before="100" w:beforeAutospacing="1" w:after="100" w:afterAutospacing="1" w:line="360" w:lineRule="auto"/>
              <w:jc w:val="both"/>
              <w:rPr>
                <w:ins w:id="934" w:author="Deep Nidhi" w:date="2023-09-06T19:14:00Z"/>
                <w:rFonts w:asciiTheme="majorBidi" w:hAnsiTheme="majorBidi" w:cstheme="majorBidi"/>
                <w:sz w:val="24"/>
                <w:szCs w:val="24"/>
              </w:rPr>
            </w:pPr>
            <w:ins w:id="935" w:author="Deep Nidhi" w:date="2023-09-06T19:14:00Z">
              <w:r w:rsidRPr="008C3843">
                <w:rPr>
                  <w:rFonts w:asciiTheme="majorBidi" w:hAnsiTheme="majorBidi" w:cstheme="majorBidi"/>
                  <w:sz w:val="24"/>
                  <w:szCs w:val="24"/>
                </w:rPr>
                <w:t xml:space="preserve">High is Good should be </w:t>
              </w:r>
              <w:r>
                <w:rPr>
                  <w:rFonts w:asciiTheme="majorBidi" w:hAnsiTheme="majorBidi" w:cstheme="majorBidi"/>
                  <w:sz w:val="24"/>
                  <w:szCs w:val="24"/>
                </w:rPr>
                <w:t>checked by default</w:t>
              </w:r>
              <w:r w:rsidRPr="008C3843">
                <w:rPr>
                  <w:rFonts w:asciiTheme="majorBidi" w:hAnsiTheme="majorBidi" w:cstheme="majorBidi"/>
                  <w:sz w:val="24"/>
                  <w:szCs w:val="24"/>
                </w:rPr>
                <w:t>.</w:t>
              </w:r>
            </w:ins>
          </w:p>
          <w:p w14:paraId="7D6CDD61" w14:textId="77777777" w:rsidR="00773EBB" w:rsidRDefault="00773EBB" w:rsidP="00773EBB">
            <w:pPr>
              <w:pStyle w:val="ListParagraph"/>
              <w:numPr>
                <w:ilvl w:val="0"/>
                <w:numId w:val="47"/>
              </w:numPr>
              <w:spacing w:before="100" w:beforeAutospacing="1" w:after="100" w:afterAutospacing="1" w:line="360" w:lineRule="auto"/>
              <w:jc w:val="both"/>
              <w:rPr>
                <w:ins w:id="936" w:author="Deep Nidhi" w:date="2023-09-06T19:14:00Z"/>
                <w:rFonts w:asciiTheme="majorBidi" w:hAnsiTheme="majorBidi" w:cstheme="majorBidi"/>
                <w:sz w:val="24"/>
                <w:szCs w:val="24"/>
              </w:rPr>
            </w:pPr>
            <w:ins w:id="937" w:author="Deep Nidhi" w:date="2023-09-06T19:14:00Z">
              <w:r w:rsidRPr="008C3843">
                <w:rPr>
                  <w:rFonts w:asciiTheme="majorBidi" w:hAnsiTheme="majorBidi" w:cstheme="majorBidi"/>
                  <w:sz w:val="24"/>
                  <w:szCs w:val="24"/>
                </w:rPr>
                <w:t>Min and Max value of the indicator should be entered</w:t>
              </w:r>
              <w:r>
                <w:rPr>
                  <w:rFonts w:asciiTheme="majorBidi" w:hAnsiTheme="majorBidi" w:cstheme="majorBidi"/>
                  <w:sz w:val="24"/>
                  <w:szCs w:val="24"/>
                </w:rPr>
                <w:t>.</w:t>
              </w:r>
            </w:ins>
          </w:p>
          <w:p w14:paraId="5475D5A9" w14:textId="77777777" w:rsidR="00773EBB" w:rsidRPr="00F125A1" w:rsidRDefault="00773EBB" w:rsidP="00773EBB">
            <w:pPr>
              <w:pStyle w:val="ListParagraph"/>
              <w:numPr>
                <w:ilvl w:val="0"/>
                <w:numId w:val="47"/>
              </w:numPr>
              <w:spacing w:before="100" w:beforeAutospacing="1" w:after="100" w:afterAutospacing="1" w:line="360" w:lineRule="auto"/>
              <w:jc w:val="both"/>
              <w:rPr>
                <w:ins w:id="938" w:author="Deep Nidhi" w:date="2023-09-06T19:14:00Z"/>
                <w:rFonts w:asciiTheme="majorBidi" w:hAnsiTheme="majorBidi" w:cstheme="majorBidi"/>
                <w:sz w:val="24"/>
                <w:szCs w:val="24"/>
              </w:rPr>
            </w:pPr>
            <w:ins w:id="939" w:author="Deep Nidhi" w:date="2023-09-06T19:14:00Z">
              <w:r w:rsidRPr="00F125A1">
                <w:rPr>
                  <w:rFonts w:asciiTheme="majorBidi" w:hAnsiTheme="majorBidi" w:cstheme="majorBidi"/>
                  <w:sz w:val="24"/>
                  <w:szCs w:val="24"/>
                </w:rPr>
                <w:t xml:space="preserve">Provide </w:t>
              </w:r>
              <w:r>
                <w:rPr>
                  <w:rFonts w:asciiTheme="majorBidi" w:hAnsiTheme="majorBidi" w:cstheme="majorBidi"/>
                  <w:sz w:val="24"/>
                  <w:szCs w:val="24"/>
                </w:rPr>
                <w:t>a button</w:t>
              </w:r>
              <w:r w:rsidRPr="00F125A1">
                <w:rPr>
                  <w:rFonts w:asciiTheme="majorBidi" w:hAnsiTheme="majorBidi" w:cstheme="majorBidi"/>
                  <w:sz w:val="24"/>
                  <w:szCs w:val="24"/>
                </w:rPr>
                <w:t xml:space="preserve"> </w:t>
              </w:r>
              <w:r>
                <w:rPr>
                  <w:rFonts w:asciiTheme="majorBidi" w:hAnsiTheme="majorBidi" w:cstheme="majorBidi"/>
                  <w:sz w:val="24"/>
                  <w:szCs w:val="24"/>
                </w:rPr>
                <w:t>“</w:t>
              </w:r>
              <w:r w:rsidRPr="00FF301A">
                <w:rPr>
                  <w:rFonts w:asciiTheme="majorBidi" w:hAnsiTheme="majorBidi" w:cstheme="majorBidi"/>
                  <w:b/>
                  <w:bCs/>
                  <w:sz w:val="24"/>
                  <w:szCs w:val="24"/>
                </w:rPr>
                <w:t>Manage Subgroups</w:t>
              </w:r>
              <w:r>
                <w:rPr>
                  <w:rFonts w:asciiTheme="majorBidi" w:hAnsiTheme="majorBidi" w:cstheme="majorBidi"/>
                  <w:sz w:val="24"/>
                  <w:szCs w:val="24"/>
                </w:rPr>
                <w:t>” clicking on which open a pop window that will allow managing the subgroups.</w:t>
              </w:r>
              <w:r w:rsidRPr="00F125A1">
                <w:rPr>
                  <w:rFonts w:asciiTheme="majorBidi" w:hAnsiTheme="majorBidi" w:cstheme="majorBidi"/>
                  <w:i/>
                  <w:iCs/>
                  <w:sz w:val="24"/>
                  <w:szCs w:val="24"/>
                </w:rPr>
                <w:t>).</w:t>
              </w:r>
            </w:ins>
          </w:p>
        </w:tc>
      </w:tr>
      <w:tr w:rsidR="00773EBB" w:rsidRPr="003C1A0A" w14:paraId="3E6D6139" w14:textId="77777777" w:rsidTr="00514D0F">
        <w:trPr>
          <w:trHeight w:val="530"/>
          <w:ins w:id="940" w:author="Deep Nidhi" w:date="2023-09-06T19:14:00Z"/>
        </w:trPr>
        <w:tc>
          <w:tcPr>
            <w:tcW w:w="1080" w:type="dxa"/>
          </w:tcPr>
          <w:p w14:paraId="5FDCBDA2" w14:textId="77777777" w:rsidR="00773EBB" w:rsidRPr="003C1A0A" w:rsidRDefault="00773EBB" w:rsidP="00514D0F">
            <w:pPr>
              <w:spacing w:before="100" w:beforeAutospacing="1" w:after="100" w:afterAutospacing="1" w:line="360" w:lineRule="auto"/>
              <w:jc w:val="both"/>
              <w:rPr>
                <w:ins w:id="941" w:author="Deep Nidhi" w:date="2023-09-06T19:14:00Z"/>
                <w:rFonts w:asciiTheme="majorBidi" w:hAnsiTheme="majorBidi" w:cstheme="majorBidi"/>
                <w:sz w:val="24"/>
                <w:szCs w:val="24"/>
              </w:rPr>
            </w:pPr>
            <w:ins w:id="942" w:author="Deep Nidhi" w:date="2023-09-06T19:14:00Z">
              <w:r w:rsidRPr="003C1A0A">
                <w:rPr>
                  <w:rFonts w:asciiTheme="majorBidi" w:hAnsiTheme="majorBidi" w:cstheme="majorBidi"/>
                  <w:sz w:val="24"/>
                  <w:szCs w:val="24"/>
                </w:rPr>
                <w:t xml:space="preserve">REQ </w:t>
              </w:r>
              <w:r>
                <w:rPr>
                  <w:rFonts w:asciiTheme="majorBidi" w:hAnsiTheme="majorBidi" w:cstheme="majorBidi"/>
                  <w:sz w:val="24"/>
                  <w:szCs w:val="24"/>
                </w:rPr>
                <w:t>6</w:t>
              </w:r>
            </w:ins>
          </w:p>
        </w:tc>
        <w:tc>
          <w:tcPr>
            <w:tcW w:w="8280" w:type="dxa"/>
          </w:tcPr>
          <w:p w14:paraId="3263EC4F" w14:textId="77777777" w:rsidR="00773EBB" w:rsidRPr="008B7965" w:rsidRDefault="00773EBB" w:rsidP="00514D0F">
            <w:pPr>
              <w:spacing w:before="100" w:beforeAutospacing="1" w:after="100" w:afterAutospacing="1" w:line="360" w:lineRule="auto"/>
              <w:jc w:val="both"/>
              <w:rPr>
                <w:ins w:id="943" w:author="Deep Nidhi" w:date="2023-09-06T19:14:00Z"/>
                <w:rFonts w:asciiTheme="majorBidi" w:hAnsiTheme="majorBidi" w:cstheme="majorBidi"/>
                <w:sz w:val="24"/>
                <w:szCs w:val="24"/>
              </w:rPr>
            </w:pPr>
            <w:ins w:id="944" w:author="Deep Nidhi" w:date="2023-09-06T19:14:00Z">
              <w:r>
                <w:rPr>
                  <w:rFonts w:asciiTheme="majorBidi" w:hAnsiTheme="majorBidi" w:cstheme="majorBidi"/>
                  <w:sz w:val="24"/>
                  <w:szCs w:val="24"/>
                </w:rPr>
                <w:t xml:space="preserve">In the manage subgroup pop up window, </w:t>
              </w:r>
              <w:r w:rsidRPr="008B7965">
                <w:rPr>
                  <w:rFonts w:asciiTheme="majorBidi" w:hAnsiTheme="majorBidi" w:cstheme="majorBidi"/>
                  <w:sz w:val="24"/>
                  <w:szCs w:val="24"/>
                </w:rPr>
                <w:t>show the existing list of subgroup dimensions and its values in hierarchy.</w:t>
              </w:r>
            </w:ins>
          </w:p>
        </w:tc>
      </w:tr>
      <w:tr w:rsidR="00773EBB" w:rsidRPr="003C1A0A" w14:paraId="06D6DBAE" w14:textId="77777777" w:rsidTr="00514D0F">
        <w:trPr>
          <w:trHeight w:val="530"/>
          <w:ins w:id="945" w:author="Deep Nidhi" w:date="2023-09-06T19:14:00Z"/>
        </w:trPr>
        <w:tc>
          <w:tcPr>
            <w:tcW w:w="1080" w:type="dxa"/>
          </w:tcPr>
          <w:p w14:paraId="0537AF56" w14:textId="77777777" w:rsidR="00773EBB" w:rsidRPr="003C1A0A" w:rsidRDefault="00773EBB" w:rsidP="00514D0F">
            <w:pPr>
              <w:spacing w:before="100" w:beforeAutospacing="1" w:after="100" w:afterAutospacing="1" w:line="360" w:lineRule="auto"/>
              <w:jc w:val="both"/>
              <w:rPr>
                <w:ins w:id="946" w:author="Deep Nidhi" w:date="2023-09-06T19:14:00Z"/>
                <w:rFonts w:asciiTheme="majorBidi" w:hAnsiTheme="majorBidi" w:cstheme="majorBidi"/>
                <w:sz w:val="24"/>
                <w:szCs w:val="24"/>
              </w:rPr>
            </w:pPr>
            <w:ins w:id="947" w:author="Deep Nidhi" w:date="2023-09-06T19:14:00Z">
              <w:r w:rsidRPr="003C1A0A">
                <w:rPr>
                  <w:rFonts w:asciiTheme="majorBidi" w:hAnsiTheme="majorBidi" w:cstheme="majorBidi"/>
                  <w:sz w:val="24"/>
                  <w:szCs w:val="24"/>
                </w:rPr>
                <w:t xml:space="preserve">REQ </w:t>
              </w:r>
              <w:r>
                <w:rPr>
                  <w:rFonts w:asciiTheme="majorBidi" w:hAnsiTheme="majorBidi" w:cstheme="majorBidi"/>
                  <w:sz w:val="24"/>
                  <w:szCs w:val="24"/>
                </w:rPr>
                <w:t>7</w:t>
              </w:r>
            </w:ins>
          </w:p>
        </w:tc>
        <w:tc>
          <w:tcPr>
            <w:tcW w:w="8280" w:type="dxa"/>
          </w:tcPr>
          <w:p w14:paraId="444E31BC" w14:textId="77777777" w:rsidR="00773EBB" w:rsidRPr="003C1A0A" w:rsidRDefault="00773EBB" w:rsidP="00514D0F">
            <w:pPr>
              <w:spacing w:before="100" w:beforeAutospacing="1" w:after="100" w:afterAutospacing="1" w:line="360" w:lineRule="auto"/>
              <w:jc w:val="both"/>
              <w:rPr>
                <w:ins w:id="948" w:author="Deep Nidhi" w:date="2023-09-06T19:14:00Z"/>
                <w:rFonts w:asciiTheme="majorBidi" w:hAnsiTheme="majorBidi" w:cstheme="majorBidi"/>
                <w:sz w:val="24"/>
                <w:szCs w:val="24"/>
              </w:rPr>
            </w:pPr>
            <w:ins w:id="949" w:author="Deep Nidhi" w:date="2023-09-06T19:14:00Z">
              <w:r w:rsidRPr="008B7965">
                <w:rPr>
                  <w:rFonts w:asciiTheme="majorBidi" w:hAnsiTheme="majorBidi" w:cstheme="majorBidi"/>
                  <w:sz w:val="24"/>
                  <w:szCs w:val="24"/>
                </w:rPr>
                <w:t>Provide the option to add subgroup dimension dynamically.</w:t>
              </w:r>
            </w:ins>
          </w:p>
        </w:tc>
      </w:tr>
      <w:tr w:rsidR="00773EBB" w:rsidRPr="003C1A0A" w14:paraId="6F276A79" w14:textId="77777777" w:rsidTr="00514D0F">
        <w:trPr>
          <w:trHeight w:val="530"/>
          <w:ins w:id="950" w:author="Deep Nidhi" w:date="2023-09-06T19:14:00Z"/>
        </w:trPr>
        <w:tc>
          <w:tcPr>
            <w:tcW w:w="1080" w:type="dxa"/>
          </w:tcPr>
          <w:p w14:paraId="7BB668A4" w14:textId="77777777" w:rsidR="00773EBB" w:rsidRPr="003C1A0A" w:rsidRDefault="00773EBB" w:rsidP="00514D0F">
            <w:pPr>
              <w:spacing w:before="100" w:beforeAutospacing="1" w:after="100" w:afterAutospacing="1" w:line="360" w:lineRule="auto"/>
              <w:jc w:val="both"/>
              <w:rPr>
                <w:ins w:id="951" w:author="Deep Nidhi" w:date="2023-09-06T19:14:00Z"/>
                <w:rFonts w:asciiTheme="majorBidi" w:hAnsiTheme="majorBidi" w:cstheme="majorBidi"/>
                <w:sz w:val="24"/>
                <w:szCs w:val="24"/>
              </w:rPr>
            </w:pPr>
            <w:ins w:id="952" w:author="Deep Nidhi" w:date="2023-09-06T19:14:00Z">
              <w:r w:rsidRPr="003C1A0A">
                <w:rPr>
                  <w:rFonts w:asciiTheme="majorBidi" w:hAnsiTheme="majorBidi" w:cstheme="majorBidi"/>
                  <w:sz w:val="24"/>
                  <w:szCs w:val="24"/>
                </w:rPr>
                <w:t xml:space="preserve">REQ </w:t>
              </w:r>
              <w:r>
                <w:rPr>
                  <w:rFonts w:asciiTheme="majorBidi" w:hAnsiTheme="majorBidi" w:cstheme="majorBidi"/>
                  <w:sz w:val="24"/>
                  <w:szCs w:val="24"/>
                </w:rPr>
                <w:t>8</w:t>
              </w:r>
            </w:ins>
          </w:p>
        </w:tc>
        <w:tc>
          <w:tcPr>
            <w:tcW w:w="8280" w:type="dxa"/>
          </w:tcPr>
          <w:p w14:paraId="1FD951E4" w14:textId="77777777" w:rsidR="00773EBB" w:rsidRPr="003C1A0A" w:rsidRDefault="00773EBB" w:rsidP="00514D0F">
            <w:pPr>
              <w:spacing w:before="100" w:beforeAutospacing="1" w:after="100" w:afterAutospacing="1" w:line="360" w:lineRule="auto"/>
              <w:jc w:val="both"/>
              <w:rPr>
                <w:ins w:id="953" w:author="Deep Nidhi" w:date="2023-09-06T19:14:00Z"/>
                <w:rFonts w:asciiTheme="majorBidi" w:hAnsiTheme="majorBidi" w:cstheme="majorBidi"/>
                <w:sz w:val="24"/>
                <w:szCs w:val="24"/>
              </w:rPr>
            </w:pPr>
            <w:ins w:id="954" w:author="Deep Nidhi" w:date="2023-09-06T19:14:00Z">
              <w:r w:rsidRPr="008B7965">
                <w:rPr>
                  <w:rFonts w:asciiTheme="majorBidi" w:hAnsiTheme="majorBidi" w:cstheme="majorBidi"/>
                  <w:sz w:val="24"/>
                  <w:szCs w:val="24"/>
                </w:rPr>
                <w:t>Provide the option to delete and sort the list of subgroup dimensions in alphabetical order.</w:t>
              </w:r>
            </w:ins>
          </w:p>
        </w:tc>
      </w:tr>
      <w:tr w:rsidR="00773EBB" w:rsidRPr="003C1A0A" w14:paraId="4A18B837" w14:textId="77777777" w:rsidTr="00514D0F">
        <w:trPr>
          <w:trHeight w:val="530"/>
          <w:ins w:id="955" w:author="Deep Nidhi" w:date="2023-09-06T19:14:00Z"/>
        </w:trPr>
        <w:tc>
          <w:tcPr>
            <w:tcW w:w="1080" w:type="dxa"/>
          </w:tcPr>
          <w:p w14:paraId="562C8B35" w14:textId="77777777" w:rsidR="00773EBB" w:rsidRPr="003C1A0A" w:rsidRDefault="00773EBB" w:rsidP="00514D0F">
            <w:pPr>
              <w:spacing w:before="100" w:beforeAutospacing="1" w:after="100" w:afterAutospacing="1" w:line="360" w:lineRule="auto"/>
              <w:jc w:val="both"/>
              <w:rPr>
                <w:ins w:id="956" w:author="Deep Nidhi" w:date="2023-09-06T19:14:00Z"/>
                <w:rFonts w:asciiTheme="majorBidi" w:hAnsiTheme="majorBidi" w:cstheme="majorBidi"/>
                <w:sz w:val="24"/>
                <w:szCs w:val="24"/>
              </w:rPr>
            </w:pPr>
            <w:ins w:id="957" w:author="Deep Nidhi" w:date="2023-09-06T19:14:00Z">
              <w:r w:rsidRPr="003C1A0A">
                <w:rPr>
                  <w:rFonts w:asciiTheme="majorBidi" w:hAnsiTheme="majorBidi" w:cstheme="majorBidi"/>
                  <w:sz w:val="24"/>
                  <w:szCs w:val="24"/>
                </w:rPr>
                <w:t xml:space="preserve">REQ </w:t>
              </w:r>
              <w:r>
                <w:rPr>
                  <w:rFonts w:asciiTheme="majorBidi" w:hAnsiTheme="majorBidi" w:cstheme="majorBidi"/>
                  <w:sz w:val="24"/>
                  <w:szCs w:val="24"/>
                </w:rPr>
                <w:t>9</w:t>
              </w:r>
            </w:ins>
          </w:p>
        </w:tc>
        <w:tc>
          <w:tcPr>
            <w:tcW w:w="8280" w:type="dxa"/>
          </w:tcPr>
          <w:p w14:paraId="05E555C9" w14:textId="77777777" w:rsidR="00773EBB" w:rsidRPr="003C1A0A" w:rsidRDefault="00773EBB" w:rsidP="00514D0F">
            <w:pPr>
              <w:spacing w:before="100" w:beforeAutospacing="1" w:after="100" w:afterAutospacing="1" w:line="360" w:lineRule="auto"/>
              <w:jc w:val="both"/>
              <w:rPr>
                <w:ins w:id="958" w:author="Deep Nidhi" w:date="2023-09-06T19:14:00Z"/>
                <w:rFonts w:asciiTheme="majorBidi" w:hAnsiTheme="majorBidi" w:cstheme="majorBidi"/>
                <w:sz w:val="24"/>
                <w:szCs w:val="24"/>
              </w:rPr>
            </w:pPr>
            <w:ins w:id="959" w:author="Deep Nidhi" w:date="2023-09-06T19:14:00Z">
              <w:r w:rsidRPr="008B7965">
                <w:rPr>
                  <w:rFonts w:asciiTheme="majorBidi" w:hAnsiTheme="majorBidi" w:cstheme="majorBidi"/>
                  <w:sz w:val="24"/>
                  <w:szCs w:val="24"/>
                </w:rPr>
                <w:t>Provide the option to select the subgroup dimension(s) and its value(s) and allow creating the valid combinations based on the selections.</w:t>
              </w:r>
            </w:ins>
          </w:p>
        </w:tc>
      </w:tr>
      <w:tr w:rsidR="00773EBB" w:rsidRPr="003C1A0A" w14:paraId="4A58B1DB" w14:textId="77777777" w:rsidTr="00514D0F">
        <w:trPr>
          <w:trHeight w:val="530"/>
          <w:ins w:id="960" w:author="Deep Nidhi" w:date="2023-09-06T19:14:00Z"/>
        </w:trPr>
        <w:tc>
          <w:tcPr>
            <w:tcW w:w="1080" w:type="dxa"/>
          </w:tcPr>
          <w:p w14:paraId="315FF8AA" w14:textId="77777777" w:rsidR="00773EBB" w:rsidRPr="003C1A0A" w:rsidRDefault="00773EBB" w:rsidP="00514D0F">
            <w:pPr>
              <w:spacing w:before="100" w:beforeAutospacing="1" w:after="100" w:afterAutospacing="1" w:line="360" w:lineRule="auto"/>
              <w:jc w:val="both"/>
              <w:rPr>
                <w:ins w:id="961" w:author="Deep Nidhi" w:date="2023-09-06T19:14:00Z"/>
                <w:rFonts w:asciiTheme="majorBidi" w:hAnsiTheme="majorBidi" w:cstheme="majorBidi"/>
                <w:sz w:val="24"/>
                <w:szCs w:val="24"/>
              </w:rPr>
            </w:pPr>
            <w:ins w:id="962" w:author="Deep Nidhi" w:date="2023-09-06T19:14:00Z">
              <w:r w:rsidRPr="003C1A0A">
                <w:rPr>
                  <w:rFonts w:asciiTheme="majorBidi" w:hAnsiTheme="majorBidi" w:cstheme="majorBidi"/>
                  <w:sz w:val="24"/>
                  <w:szCs w:val="24"/>
                </w:rPr>
                <w:t xml:space="preserve">REQ </w:t>
              </w:r>
              <w:r>
                <w:rPr>
                  <w:rFonts w:asciiTheme="majorBidi" w:hAnsiTheme="majorBidi" w:cstheme="majorBidi"/>
                  <w:sz w:val="24"/>
                  <w:szCs w:val="24"/>
                </w:rPr>
                <w:t>10</w:t>
              </w:r>
            </w:ins>
          </w:p>
        </w:tc>
        <w:tc>
          <w:tcPr>
            <w:tcW w:w="8280" w:type="dxa"/>
          </w:tcPr>
          <w:p w14:paraId="49D34DB3" w14:textId="77777777" w:rsidR="00773EBB" w:rsidRPr="003C1A0A" w:rsidRDefault="00773EBB" w:rsidP="00514D0F">
            <w:pPr>
              <w:spacing w:before="100" w:beforeAutospacing="1" w:after="100" w:afterAutospacing="1" w:line="360" w:lineRule="auto"/>
              <w:jc w:val="both"/>
              <w:rPr>
                <w:ins w:id="963" w:author="Deep Nidhi" w:date="2023-09-06T19:14:00Z"/>
                <w:rFonts w:asciiTheme="majorBidi" w:hAnsiTheme="majorBidi" w:cstheme="majorBidi"/>
                <w:sz w:val="24"/>
                <w:szCs w:val="24"/>
              </w:rPr>
            </w:pPr>
            <w:ins w:id="964" w:author="Deep Nidhi" w:date="2023-09-06T19:14:00Z">
              <w:r w:rsidRPr="008B7965">
                <w:rPr>
                  <w:rFonts w:asciiTheme="majorBidi" w:hAnsiTheme="majorBidi" w:cstheme="majorBidi"/>
                  <w:sz w:val="24"/>
                  <w:szCs w:val="24"/>
                </w:rPr>
                <w:t xml:space="preserve">Show the list of created subgroup combinations </w:t>
              </w:r>
              <w:r>
                <w:rPr>
                  <w:rFonts w:asciiTheme="majorBidi" w:hAnsiTheme="majorBidi" w:cstheme="majorBidi"/>
                  <w:sz w:val="24"/>
                  <w:szCs w:val="24"/>
                </w:rPr>
                <w:t>in the next step</w:t>
              </w:r>
              <w:r w:rsidRPr="008B7965">
                <w:rPr>
                  <w:rFonts w:asciiTheme="majorBidi" w:hAnsiTheme="majorBidi" w:cstheme="majorBidi"/>
                  <w:sz w:val="24"/>
                  <w:szCs w:val="24"/>
                </w:rPr>
                <w:t>. Also, provide the option to select the elements and delete.</w:t>
              </w:r>
            </w:ins>
          </w:p>
        </w:tc>
      </w:tr>
      <w:tr w:rsidR="00773EBB" w:rsidRPr="003C1A0A" w14:paraId="392A0961" w14:textId="77777777" w:rsidTr="00514D0F">
        <w:trPr>
          <w:trHeight w:val="530"/>
          <w:ins w:id="965" w:author="Deep Nidhi" w:date="2023-09-06T19:14:00Z"/>
        </w:trPr>
        <w:tc>
          <w:tcPr>
            <w:tcW w:w="1080" w:type="dxa"/>
          </w:tcPr>
          <w:p w14:paraId="47ABF2A1" w14:textId="77777777" w:rsidR="00773EBB" w:rsidRPr="003C1A0A" w:rsidRDefault="00773EBB" w:rsidP="00514D0F">
            <w:pPr>
              <w:spacing w:before="100" w:beforeAutospacing="1" w:after="100" w:afterAutospacing="1" w:line="360" w:lineRule="auto"/>
              <w:jc w:val="both"/>
              <w:rPr>
                <w:ins w:id="966" w:author="Deep Nidhi" w:date="2023-09-06T19:14:00Z"/>
                <w:rFonts w:asciiTheme="majorBidi" w:hAnsiTheme="majorBidi" w:cstheme="majorBidi"/>
                <w:sz w:val="24"/>
                <w:szCs w:val="24"/>
              </w:rPr>
            </w:pPr>
            <w:ins w:id="967" w:author="Deep Nidhi" w:date="2023-09-06T19:14:00Z">
              <w:r w:rsidRPr="003C1A0A">
                <w:rPr>
                  <w:rFonts w:asciiTheme="majorBidi" w:hAnsiTheme="majorBidi" w:cstheme="majorBidi"/>
                  <w:sz w:val="24"/>
                  <w:szCs w:val="24"/>
                </w:rPr>
                <w:t xml:space="preserve">REQ </w:t>
              </w:r>
              <w:r>
                <w:rPr>
                  <w:rFonts w:asciiTheme="majorBidi" w:hAnsiTheme="majorBidi" w:cstheme="majorBidi"/>
                  <w:sz w:val="24"/>
                  <w:szCs w:val="24"/>
                </w:rPr>
                <w:t>11</w:t>
              </w:r>
            </w:ins>
          </w:p>
        </w:tc>
        <w:tc>
          <w:tcPr>
            <w:tcW w:w="8280" w:type="dxa"/>
          </w:tcPr>
          <w:p w14:paraId="2A87DCB0" w14:textId="77777777" w:rsidR="00773EBB" w:rsidRPr="003C1A0A" w:rsidRDefault="00773EBB" w:rsidP="00514D0F">
            <w:pPr>
              <w:spacing w:before="100" w:beforeAutospacing="1" w:after="100" w:afterAutospacing="1" w:line="360" w:lineRule="auto"/>
              <w:jc w:val="both"/>
              <w:rPr>
                <w:ins w:id="968" w:author="Deep Nidhi" w:date="2023-09-06T19:14:00Z"/>
                <w:rFonts w:asciiTheme="majorBidi" w:hAnsiTheme="majorBidi" w:cstheme="majorBidi"/>
                <w:sz w:val="24"/>
                <w:szCs w:val="24"/>
              </w:rPr>
            </w:pPr>
            <w:ins w:id="969" w:author="Deep Nidhi" w:date="2023-09-06T19:14:00Z">
              <w:r w:rsidRPr="009A0E77">
                <w:rPr>
                  <w:rFonts w:asciiTheme="majorBidi" w:hAnsiTheme="majorBidi" w:cstheme="majorBidi"/>
                  <w:sz w:val="24"/>
                  <w:szCs w:val="24"/>
                </w:rPr>
                <w:t xml:space="preserve">Show the list of targets by goals </w:t>
              </w:r>
              <w:r>
                <w:rPr>
                  <w:rFonts w:asciiTheme="majorBidi" w:hAnsiTheme="majorBidi" w:cstheme="majorBidi"/>
                  <w:sz w:val="24"/>
                  <w:szCs w:val="24"/>
                </w:rPr>
                <w:t xml:space="preserve">and subsectors </w:t>
              </w:r>
              <w:r w:rsidRPr="009A0E77">
                <w:rPr>
                  <w:rFonts w:asciiTheme="majorBidi" w:hAnsiTheme="majorBidi" w:cstheme="majorBidi"/>
                  <w:sz w:val="24"/>
                  <w:szCs w:val="24"/>
                </w:rPr>
                <w:t xml:space="preserve">and allow </w:t>
              </w:r>
              <w:r>
                <w:rPr>
                  <w:rFonts w:asciiTheme="majorBidi" w:hAnsiTheme="majorBidi" w:cstheme="majorBidi"/>
                  <w:sz w:val="24"/>
                  <w:szCs w:val="24"/>
                </w:rPr>
                <w:t>associating to the selected subgroups</w:t>
              </w:r>
              <w:r w:rsidRPr="009A0E77">
                <w:rPr>
                  <w:rFonts w:asciiTheme="majorBidi" w:hAnsiTheme="majorBidi" w:cstheme="majorBidi"/>
                  <w:sz w:val="24"/>
                  <w:szCs w:val="24"/>
                </w:rPr>
                <w:t>.</w:t>
              </w:r>
            </w:ins>
          </w:p>
        </w:tc>
      </w:tr>
      <w:tr w:rsidR="00773EBB" w:rsidRPr="003C1A0A" w14:paraId="768DB3A3" w14:textId="77777777" w:rsidTr="00514D0F">
        <w:trPr>
          <w:trHeight w:val="530"/>
          <w:ins w:id="970" w:author="Deep Nidhi" w:date="2023-09-06T19:14:00Z"/>
        </w:trPr>
        <w:tc>
          <w:tcPr>
            <w:tcW w:w="1080" w:type="dxa"/>
          </w:tcPr>
          <w:p w14:paraId="1CB6A5FB" w14:textId="77777777" w:rsidR="00773EBB" w:rsidRPr="003C1A0A" w:rsidRDefault="00773EBB" w:rsidP="00514D0F">
            <w:pPr>
              <w:spacing w:before="100" w:beforeAutospacing="1" w:after="100" w:afterAutospacing="1" w:line="360" w:lineRule="auto"/>
              <w:jc w:val="both"/>
              <w:rPr>
                <w:ins w:id="971" w:author="Deep Nidhi" w:date="2023-09-06T19:14:00Z"/>
                <w:rFonts w:asciiTheme="majorBidi" w:hAnsiTheme="majorBidi" w:cstheme="majorBidi"/>
                <w:sz w:val="24"/>
                <w:szCs w:val="24"/>
              </w:rPr>
            </w:pPr>
            <w:ins w:id="972" w:author="Deep Nidhi" w:date="2023-09-06T19:14:00Z">
              <w:r w:rsidRPr="003C1A0A">
                <w:rPr>
                  <w:rFonts w:asciiTheme="majorBidi" w:hAnsiTheme="majorBidi" w:cstheme="majorBidi"/>
                  <w:sz w:val="24"/>
                  <w:szCs w:val="24"/>
                </w:rPr>
                <w:t xml:space="preserve">REQ </w:t>
              </w:r>
              <w:r>
                <w:rPr>
                  <w:rFonts w:asciiTheme="majorBidi" w:hAnsiTheme="majorBidi" w:cstheme="majorBidi"/>
                  <w:sz w:val="24"/>
                  <w:szCs w:val="24"/>
                </w:rPr>
                <w:t>12</w:t>
              </w:r>
            </w:ins>
          </w:p>
        </w:tc>
        <w:tc>
          <w:tcPr>
            <w:tcW w:w="8280" w:type="dxa"/>
          </w:tcPr>
          <w:p w14:paraId="260A5C8F" w14:textId="77777777" w:rsidR="00773EBB" w:rsidRPr="003C1A0A" w:rsidRDefault="00773EBB" w:rsidP="00514D0F">
            <w:pPr>
              <w:spacing w:before="100" w:beforeAutospacing="1" w:after="100" w:afterAutospacing="1" w:line="360" w:lineRule="auto"/>
              <w:jc w:val="both"/>
              <w:rPr>
                <w:ins w:id="973" w:author="Deep Nidhi" w:date="2023-09-06T19:14:00Z"/>
                <w:rFonts w:asciiTheme="majorBidi" w:hAnsiTheme="majorBidi" w:cstheme="majorBidi"/>
                <w:sz w:val="24"/>
                <w:szCs w:val="24"/>
              </w:rPr>
            </w:pPr>
            <w:ins w:id="974" w:author="Deep Nidhi" w:date="2023-09-06T19:14:00Z">
              <w:r w:rsidRPr="009A0E77">
                <w:rPr>
                  <w:rFonts w:asciiTheme="majorBidi" w:hAnsiTheme="majorBidi" w:cstheme="majorBidi"/>
                  <w:sz w:val="24"/>
                  <w:szCs w:val="24"/>
                </w:rPr>
                <w:t>Provide an OK button at the bottom to confirm the selections.</w:t>
              </w:r>
            </w:ins>
          </w:p>
        </w:tc>
      </w:tr>
      <w:tr w:rsidR="00773EBB" w:rsidRPr="003C1A0A" w14:paraId="1E5A5796" w14:textId="77777777" w:rsidTr="00514D0F">
        <w:trPr>
          <w:trHeight w:val="530"/>
          <w:ins w:id="975" w:author="Deep Nidhi" w:date="2023-09-06T19:14:00Z"/>
        </w:trPr>
        <w:tc>
          <w:tcPr>
            <w:tcW w:w="1080" w:type="dxa"/>
          </w:tcPr>
          <w:p w14:paraId="35315E50" w14:textId="77777777" w:rsidR="00773EBB" w:rsidRPr="003C1A0A" w:rsidRDefault="00773EBB" w:rsidP="00514D0F">
            <w:pPr>
              <w:spacing w:before="100" w:beforeAutospacing="1" w:after="100" w:afterAutospacing="1" w:line="360" w:lineRule="auto"/>
              <w:jc w:val="both"/>
              <w:rPr>
                <w:ins w:id="976" w:author="Deep Nidhi" w:date="2023-09-06T19:14:00Z"/>
                <w:rFonts w:asciiTheme="majorBidi" w:hAnsiTheme="majorBidi" w:cstheme="majorBidi"/>
                <w:sz w:val="24"/>
                <w:szCs w:val="24"/>
              </w:rPr>
            </w:pPr>
            <w:ins w:id="977" w:author="Deep Nidhi" w:date="2023-09-06T19:14:00Z">
              <w:r w:rsidRPr="003C1A0A">
                <w:rPr>
                  <w:rFonts w:asciiTheme="majorBidi" w:hAnsiTheme="majorBidi" w:cstheme="majorBidi"/>
                  <w:sz w:val="24"/>
                  <w:szCs w:val="24"/>
                </w:rPr>
                <w:t xml:space="preserve">REQ </w:t>
              </w:r>
              <w:r>
                <w:rPr>
                  <w:rFonts w:asciiTheme="majorBidi" w:hAnsiTheme="majorBidi" w:cstheme="majorBidi"/>
                  <w:sz w:val="24"/>
                  <w:szCs w:val="24"/>
                </w:rPr>
                <w:t>13</w:t>
              </w:r>
            </w:ins>
          </w:p>
        </w:tc>
        <w:tc>
          <w:tcPr>
            <w:tcW w:w="8280" w:type="dxa"/>
          </w:tcPr>
          <w:p w14:paraId="41FC04B2" w14:textId="77777777" w:rsidR="00773EBB" w:rsidRPr="009A0E77" w:rsidRDefault="00773EBB" w:rsidP="00514D0F">
            <w:pPr>
              <w:spacing w:before="100" w:beforeAutospacing="1" w:after="100" w:afterAutospacing="1" w:line="360" w:lineRule="auto"/>
              <w:jc w:val="both"/>
              <w:rPr>
                <w:ins w:id="978" w:author="Deep Nidhi" w:date="2023-09-06T19:14:00Z"/>
                <w:rFonts w:asciiTheme="majorBidi" w:hAnsiTheme="majorBidi" w:cstheme="majorBidi"/>
                <w:sz w:val="24"/>
                <w:szCs w:val="24"/>
              </w:rPr>
            </w:pPr>
            <w:ins w:id="979" w:author="Deep Nidhi" w:date="2023-09-06T19:14:00Z">
              <w:r w:rsidRPr="009A0E77">
                <w:rPr>
                  <w:rFonts w:asciiTheme="majorBidi" w:hAnsiTheme="majorBidi" w:cstheme="majorBidi"/>
                  <w:sz w:val="24"/>
                  <w:szCs w:val="24"/>
                </w:rPr>
                <w:t>Show the list of confirmed elements below in a tabular grid with the following columns:</w:t>
              </w:r>
            </w:ins>
          </w:p>
          <w:p w14:paraId="7C4CEE23" w14:textId="77777777" w:rsidR="00773EBB" w:rsidRPr="00F125A1" w:rsidRDefault="00773EBB" w:rsidP="00773EBB">
            <w:pPr>
              <w:pStyle w:val="ListParagraph"/>
              <w:numPr>
                <w:ilvl w:val="0"/>
                <w:numId w:val="97"/>
              </w:numPr>
              <w:spacing w:before="100" w:beforeAutospacing="1" w:after="100" w:afterAutospacing="1" w:line="360" w:lineRule="auto"/>
              <w:jc w:val="both"/>
              <w:rPr>
                <w:ins w:id="980" w:author="Deep Nidhi" w:date="2023-09-06T19:14:00Z"/>
                <w:rFonts w:asciiTheme="majorBidi" w:hAnsiTheme="majorBidi" w:cstheme="majorBidi"/>
                <w:sz w:val="24"/>
                <w:szCs w:val="24"/>
              </w:rPr>
            </w:pPr>
            <w:ins w:id="981" w:author="Deep Nidhi" w:date="2023-09-06T19:14:00Z">
              <w:r w:rsidRPr="00F125A1">
                <w:rPr>
                  <w:rFonts w:asciiTheme="majorBidi" w:hAnsiTheme="majorBidi" w:cstheme="majorBidi"/>
                  <w:sz w:val="24"/>
                  <w:szCs w:val="24"/>
                </w:rPr>
                <w:t>Subgroup</w:t>
              </w:r>
            </w:ins>
          </w:p>
          <w:p w14:paraId="2E58ADE0" w14:textId="77777777" w:rsidR="00773EBB" w:rsidRPr="00F125A1" w:rsidRDefault="00773EBB" w:rsidP="00773EBB">
            <w:pPr>
              <w:pStyle w:val="ListParagraph"/>
              <w:numPr>
                <w:ilvl w:val="0"/>
                <w:numId w:val="97"/>
              </w:numPr>
              <w:spacing w:before="100" w:beforeAutospacing="1" w:after="100" w:afterAutospacing="1" w:line="360" w:lineRule="auto"/>
              <w:jc w:val="both"/>
              <w:rPr>
                <w:ins w:id="982" w:author="Deep Nidhi" w:date="2023-09-06T19:14:00Z"/>
                <w:rFonts w:asciiTheme="majorBidi" w:hAnsiTheme="majorBidi" w:cstheme="majorBidi"/>
                <w:sz w:val="24"/>
                <w:szCs w:val="24"/>
              </w:rPr>
            </w:pPr>
            <w:ins w:id="983" w:author="Deep Nidhi" w:date="2023-09-06T19:14:00Z">
              <w:r w:rsidRPr="00F125A1">
                <w:rPr>
                  <w:rFonts w:asciiTheme="majorBidi" w:hAnsiTheme="majorBidi" w:cstheme="majorBidi"/>
                  <w:sz w:val="24"/>
                  <w:szCs w:val="24"/>
                </w:rPr>
                <w:t>Sector</w:t>
              </w:r>
            </w:ins>
          </w:p>
          <w:p w14:paraId="1B133947" w14:textId="77777777" w:rsidR="00773EBB" w:rsidRPr="00F125A1" w:rsidRDefault="00773EBB" w:rsidP="00773EBB">
            <w:pPr>
              <w:pStyle w:val="ListParagraph"/>
              <w:numPr>
                <w:ilvl w:val="0"/>
                <w:numId w:val="97"/>
              </w:numPr>
              <w:spacing w:before="100" w:beforeAutospacing="1" w:after="100" w:afterAutospacing="1" w:line="360" w:lineRule="auto"/>
              <w:jc w:val="both"/>
              <w:rPr>
                <w:ins w:id="984" w:author="Deep Nidhi" w:date="2023-09-06T19:14:00Z"/>
                <w:rFonts w:asciiTheme="majorBidi" w:hAnsiTheme="majorBidi" w:cstheme="majorBidi"/>
                <w:sz w:val="24"/>
                <w:szCs w:val="24"/>
              </w:rPr>
            </w:pPr>
            <w:ins w:id="985" w:author="Deep Nidhi" w:date="2023-09-06T19:14:00Z">
              <w:r w:rsidRPr="00F125A1">
                <w:rPr>
                  <w:rFonts w:asciiTheme="majorBidi" w:hAnsiTheme="majorBidi" w:cstheme="majorBidi"/>
                  <w:sz w:val="24"/>
                  <w:szCs w:val="24"/>
                </w:rPr>
                <w:lastRenderedPageBreak/>
                <w:t>Subsector</w:t>
              </w:r>
            </w:ins>
          </w:p>
          <w:p w14:paraId="4B891689" w14:textId="77777777" w:rsidR="00773EBB" w:rsidRPr="00F125A1" w:rsidRDefault="00773EBB" w:rsidP="00773EBB">
            <w:pPr>
              <w:pStyle w:val="ListParagraph"/>
              <w:numPr>
                <w:ilvl w:val="0"/>
                <w:numId w:val="97"/>
              </w:numPr>
              <w:spacing w:before="100" w:beforeAutospacing="1" w:after="100" w:afterAutospacing="1" w:line="360" w:lineRule="auto"/>
              <w:jc w:val="both"/>
              <w:rPr>
                <w:ins w:id="986" w:author="Deep Nidhi" w:date="2023-09-06T19:14:00Z"/>
                <w:rFonts w:asciiTheme="majorBidi" w:hAnsiTheme="majorBidi" w:cstheme="majorBidi"/>
                <w:sz w:val="24"/>
                <w:szCs w:val="24"/>
              </w:rPr>
            </w:pPr>
            <w:ins w:id="987" w:author="Deep Nidhi" w:date="2023-09-06T19:14:00Z">
              <w:r w:rsidRPr="00F125A1">
                <w:rPr>
                  <w:rFonts w:asciiTheme="majorBidi" w:hAnsiTheme="majorBidi" w:cstheme="majorBidi"/>
                  <w:sz w:val="24"/>
                  <w:szCs w:val="24"/>
                </w:rPr>
                <w:t>Goal</w:t>
              </w:r>
            </w:ins>
          </w:p>
          <w:p w14:paraId="65325305" w14:textId="77777777" w:rsidR="00773EBB" w:rsidRPr="00F125A1" w:rsidRDefault="00773EBB" w:rsidP="00773EBB">
            <w:pPr>
              <w:pStyle w:val="ListParagraph"/>
              <w:numPr>
                <w:ilvl w:val="0"/>
                <w:numId w:val="97"/>
              </w:numPr>
              <w:spacing w:before="100" w:beforeAutospacing="1" w:after="100" w:afterAutospacing="1" w:line="360" w:lineRule="auto"/>
              <w:jc w:val="both"/>
              <w:rPr>
                <w:ins w:id="988" w:author="Deep Nidhi" w:date="2023-09-06T19:14:00Z"/>
                <w:rFonts w:asciiTheme="majorBidi" w:hAnsiTheme="majorBidi" w:cstheme="majorBidi"/>
                <w:sz w:val="24"/>
                <w:szCs w:val="24"/>
              </w:rPr>
            </w:pPr>
            <w:ins w:id="989" w:author="Deep Nidhi" w:date="2023-09-06T19:14:00Z">
              <w:r w:rsidRPr="00F125A1">
                <w:rPr>
                  <w:rFonts w:asciiTheme="majorBidi" w:hAnsiTheme="majorBidi" w:cstheme="majorBidi"/>
                  <w:sz w:val="24"/>
                  <w:szCs w:val="24"/>
                </w:rPr>
                <w:t>Target</w:t>
              </w:r>
            </w:ins>
          </w:p>
          <w:p w14:paraId="56A7CB12" w14:textId="77777777" w:rsidR="00773EBB" w:rsidRDefault="00773EBB" w:rsidP="00773EBB">
            <w:pPr>
              <w:pStyle w:val="ListParagraph"/>
              <w:numPr>
                <w:ilvl w:val="0"/>
                <w:numId w:val="97"/>
              </w:numPr>
              <w:spacing w:before="100" w:beforeAutospacing="1" w:after="100" w:afterAutospacing="1" w:line="360" w:lineRule="auto"/>
              <w:jc w:val="both"/>
              <w:rPr>
                <w:ins w:id="990" w:author="Deep Nidhi" w:date="2023-09-06T19:14:00Z"/>
                <w:rFonts w:asciiTheme="majorBidi" w:hAnsiTheme="majorBidi" w:cstheme="majorBidi"/>
                <w:sz w:val="24"/>
                <w:szCs w:val="24"/>
              </w:rPr>
            </w:pPr>
            <w:ins w:id="991" w:author="Deep Nidhi" w:date="2023-09-06T19:14:00Z">
              <w:r w:rsidRPr="00F125A1">
                <w:rPr>
                  <w:rFonts w:asciiTheme="majorBidi" w:hAnsiTheme="majorBidi" w:cstheme="majorBidi"/>
                  <w:sz w:val="24"/>
                  <w:szCs w:val="24"/>
                </w:rPr>
                <w:t>Action</w:t>
              </w:r>
            </w:ins>
          </w:p>
          <w:p w14:paraId="7E264CB9" w14:textId="77777777" w:rsidR="00773EBB" w:rsidRPr="00F125A1" w:rsidRDefault="00773EBB" w:rsidP="00514D0F">
            <w:pPr>
              <w:spacing w:before="100" w:beforeAutospacing="1" w:after="100" w:afterAutospacing="1" w:line="360" w:lineRule="auto"/>
              <w:jc w:val="both"/>
              <w:rPr>
                <w:ins w:id="992" w:author="Deep Nidhi" w:date="2023-09-06T19:14:00Z"/>
                <w:rFonts w:asciiTheme="majorBidi" w:hAnsiTheme="majorBidi" w:cstheme="majorBidi"/>
                <w:sz w:val="24"/>
                <w:szCs w:val="24"/>
              </w:rPr>
            </w:pPr>
            <w:ins w:id="993" w:author="Deep Nidhi" w:date="2023-09-06T19:14:00Z">
              <w:r w:rsidRPr="00F125A1">
                <w:rPr>
                  <w:rFonts w:asciiTheme="majorBidi" w:hAnsiTheme="majorBidi" w:cstheme="majorBidi"/>
                  <w:sz w:val="24"/>
                  <w:szCs w:val="24"/>
                </w:rPr>
                <w:t xml:space="preserve">Provide </w:t>
              </w:r>
              <w:r>
                <w:rPr>
                  <w:rFonts w:asciiTheme="majorBidi" w:hAnsiTheme="majorBidi" w:cstheme="majorBidi"/>
                  <w:sz w:val="24"/>
                  <w:szCs w:val="24"/>
                </w:rPr>
                <w:t>a</w:t>
              </w:r>
              <w:r w:rsidRPr="00F125A1">
                <w:rPr>
                  <w:rFonts w:asciiTheme="majorBidi" w:hAnsiTheme="majorBidi" w:cstheme="majorBidi"/>
                  <w:sz w:val="24"/>
                  <w:szCs w:val="24"/>
                </w:rPr>
                <w:t xml:space="preserve"> delete button under </w:t>
              </w:r>
              <w:r>
                <w:rPr>
                  <w:rFonts w:asciiTheme="majorBidi" w:hAnsiTheme="majorBidi" w:cstheme="majorBidi"/>
                  <w:sz w:val="24"/>
                  <w:szCs w:val="24"/>
                </w:rPr>
                <w:t xml:space="preserve">the </w:t>
              </w:r>
              <w:r w:rsidRPr="00F125A1">
                <w:rPr>
                  <w:rFonts w:asciiTheme="majorBidi" w:hAnsiTheme="majorBidi" w:cstheme="majorBidi"/>
                  <w:sz w:val="24"/>
                  <w:szCs w:val="24"/>
                </w:rPr>
                <w:t>action column to delete the subgroup.</w:t>
              </w:r>
            </w:ins>
          </w:p>
        </w:tc>
      </w:tr>
      <w:tr w:rsidR="00773EBB" w:rsidRPr="003C1A0A" w14:paraId="31DB0488" w14:textId="77777777" w:rsidTr="00514D0F">
        <w:trPr>
          <w:trHeight w:val="530"/>
          <w:ins w:id="994" w:author="Deep Nidhi" w:date="2023-09-06T19:14:00Z"/>
        </w:trPr>
        <w:tc>
          <w:tcPr>
            <w:tcW w:w="1080" w:type="dxa"/>
          </w:tcPr>
          <w:p w14:paraId="0ADECB12" w14:textId="77777777" w:rsidR="00773EBB" w:rsidRPr="003C1A0A" w:rsidRDefault="00773EBB" w:rsidP="00514D0F">
            <w:pPr>
              <w:spacing w:before="100" w:beforeAutospacing="1" w:after="100" w:afterAutospacing="1" w:line="360" w:lineRule="auto"/>
              <w:jc w:val="both"/>
              <w:rPr>
                <w:ins w:id="995" w:author="Deep Nidhi" w:date="2023-09-06T19:14:00Z"/>
                <w:rFonts w:asciiTheme="majorBidi" w:hAnsiTheme="majorBidi" w:cstheme="majorBidi"/>
                <w:sz w:val="24"/>
                <w:szCs w:val="24"/>
              </w:rPr>
            </w:pPr>
            <w:ins w:id="996" w:author="Deep Nidhi" w:date="2023-09-06T19:14:00Z">
              <w:r w:rsidRPr="003C1A0A">
                <w:rPr>
                  <w:rFonts w:asciiTheme="majorBidi" w:hAnsiTheme="majorBidi" w:cstheme="majorBidi"/>
                  <w:sz w:val="24"/>
                  <w:szCs w:val="24"/>
                </w:rPr>
                <w:t xml:space="preserve">REQ </w:t>
              </w:r>
              <w:r>
                <w:rPr>
                  <w:rFonts w:asciiTheme="majorBidi" w:hAnsiTheme="majorBidi" w:cstheme="majorBidi"/>
                  <w:sz w:val="24"/>
                  <w:szCs w:val="24"/>
                </w:rPr>
                <w:t>14</w:t>
              </w:r>
            </w:ins>
          </w:p>
        </w:tc>
        <w:tc>
          <w:tcPr>
            <w:tcW w:w="8280" w:type="dxa"/>
          </w:tcPr>
          <w:p w14:paraId="20212026" w14:textId="77777777" w:rsidR="00773EBB" w:rsidRPr="003C1A0A" w:rsidRDefault="00773EBB" w:rsidP="00514D0F">
            <w:pPr>
              <w:spacing w:before="100" w:beforeAutospacing="1" w:after="100" w:afterAutospacing="1" w:line="360" w:lineRule="auto"/>
              <w:jc w:val="both"/>
              <w:rPr>
                <w:ins w:id="997" w:author="Deep Nidhi" w:date="2023-09-06T19:14:00Z"/>
                <w:rFonts w:asciiTheme="majorBidi" w:hAnsiTheme="majorBidi" w:cstheme="majorBidi"/>
                <w:sz w:val="24"/>
                <w:szCs w:val="24"/>
              </w:rPr>
            </w:pPr>
            <w:ins w:id="998" w:author="Deep Nidhi" w:date="2023-09-06T19:14:00Z">
              <w:r w:rsidRPr="009A0E77">
                <w:rPr>
                  <w:rFonts w:asciiTheme="majorBidi" w:hAnsiTheme="majorBidi" w:cstheme="majorBidi"/>
                  <w:sz w:val="24"/>
                  <w:szCs w:val="24"/>
                </w:rPr>
                <w:t>Provide the Add button to confirm adding the elements.</w:t>
              </w:r>
            </w:ins>
          </w:p>
        </w:tc>
      </w:tr>
      <w:tr w:rsidR="00773EBB" w:rsidRPr="003C1A0A" w14:paraId="04F173FC" w14:textId="77777777" w:rsidTr="00514D0F">
        <w:trPr>
          <w:trHeight w:val="530"/>
          <w:ins w:id="999" w:author="Deep Nidhi" w:date="2023-09-06T19:14:00Z"/>
        </w:trPr>
        <w:tc>
          <w:tcPr>
            <w:tcW w:w="1080" w:type="dxa"/>
          </w:tcPr>
          <w:p w14:paraId="3A49AE1F" w14:textId="77777777" w:rsidR="00773EBB" w:rsidRPr="003C1A0A" w:rsidRDefault="00773EBB" w:rsidP="00514D0F">
            <w:pPr>
              <w:spacing w:before="100" w:beforeAutospacing="1" w:after="100" w:afterAutospacing="1" w:line="360" w:lineRule="auto"/>
              <w:jc w:val="both"/>
              <w:rPr>
                <w:ins w:id="1000" w:author="Deep Nidhi" w:date="2023-09-06T19:14:00Z"/>
                <w:rFonts w:asciiTheme="majorBidi" w:hAnsiTheme="majorBidi" w:cstheme="majorBidi"/>
                <w:sz w:val="24"/>
                <w:szCs w:val="24"/>
              </w:rPr>
            </w:pPr>
            <w:ins w:id="1001" w:author="Deep Nidhi" w:date="2023-09-06T19:14:00Z">
              <w:r w:rsidRPr="003C1A0A">
                <w:rPr>
                  <w:rFonts w:asciiTheme="majorBidi" w:hAnsiTheme="majorBidi" w:cstheme="majorBidi"/>
                  <w:sz w:val="24"/>
                  <w:szCs w:val="24"/>
                </w:rPr>
                <w:t xml:space="preserve">REQ </w:t>
              </w:r>
              <w:r>
                <w:rPr>
                  <w:rFonts w:asciiTheme="majorBidi" w:hAnsiTheme="majorBidi" w:cstheme="majorBidi"/>
                  <w:sz w:val="24"/>
                  <w:szCs w:val="24"/>
                </w:rPr>
                <w:t>15</w:t>
              </w:r>
            </w:ins>
          </w:p>
        </w:tc>
        <w:tc>
          <w:tcPr>
            <w:tcW w:w="8280" w:type="dxa"/>
          </w:tcPr>
          <w:p w14:paraId="37A9B780" w14:textId="77777777" w:rsidR="00773EBB" w:rsidRPr="003C1A0A" w:rsidRDefault="00773EBB" w:rsidP="00514D0F">
            <w:pPr>
              <w:spacing w:before="100" w:beforeAutospacing="1" w:after="100" w:afterAutospacing="1" w:line="360" w:lineRule="auto"/>
              <w:jc w:val="both"/>
              <w:rPr>
                <w:ins w:id="1002" w:author="Deep Nidhi" w:date="2023-09-06T19:14:00Z"/>
                <w:rFonts w:asciiTheme="majorBidi" w:hAnsiTheme="majorBidi" w:cstheme="majorBidi"/>
                <w:sz w:val="24"/>
                <w:szCs w:val="24"/>
              </w:rPr>
            </w:pPr>
            <w:ins w:id="1003" w:author="Deep Nidhi" w:date="2023-09-06T19:14:00Z">
              <w:r w:rsidRPr="009A0E77">
                <w:rPr>
                  <w:rFonts w:asciiTheme="majorBidi" w:hAnsiTheme="majorBidi" w:cstheme="majorBidi"/>
                  <w:sz w:val="24"/>
                  <w:szCs w:val="24"/>
                </w:rPr>
                <w:t xml:space="preserve">Show the list of selected subgroups and </w:t>
              </w:r>
              <w:r>
                <w:rPr>
                  <w:rFonts w:asciiTheme="majorBidi" w:hAnsiTheme="majorBidi" w:cstheme="majorBidi"/>
                  <w:sz w:val="24"/>
                  <w:szCs w:val="24"/>
                </w:rPr>
                <w:t>mark one as</w:t>
              </w:r>
              <w:r w:rsidRPr="009A0E77">
                <w:rPr>
                  <w:rFonts w:asciiTheme="majorBidi" w:hAnsiTheme="majorBidi" w:cstheme="majorBidi"/>
                  <w:sz w:val="24"/>
                  <w:szCs w:val="24"/>
                </w:rPr>
                <w:t xml:space="preserve"> default subgroup.</w:t>
              </w:r>
            </w:ins>
          </w:p>
        </w:tc>
      </w:tr>
      <w:tr w:rsidR="00773EBB" w:rsidRPr="003C1A0A" w14:paraId="4E198ABB" w14:textId="77777777" w:rsidTr="00514D0F">
        <w:trPr>
          <w:ins w:id="1004" w:author="Deep Nidhi" w:date="2023-09-06T19:14:00Z"/>
        </w:trPr>
        <w:tc>
          <w:tcPr>
            <w:tcW w:w="1080" w:type="dxa"/>
          </w:tcPr>
          <w:p w14:paraId="3DFB2CCA" w14:textId="77777777" w:rsidR="00773EBB" w:rsidRPr="003C1A0A" w:rsidRDefault="00773EBB" w:rsidP="00514D0F">
            <w:pPr>
              <w:spacing w:before="100" w:beforeAutospacing="1" w:after="100" w:afterAutospacing="1" w:line="360" w:lineRule="auto"/>
              <w:jc w:val="both"/>
              <w:rPr>
                <w:ins w:id="1005" w:author="Deep Nidhi" w:date="2023-09-06T19:14:00Z"/>
                <w:rFonts w:asciiTheme="majorBidi" w:hAnsiTheme="majorBidi" w:cstheme="majorBidi"/>
                <w:sz w:val="24"/>
                <w:szCs w:val="24"/>
              </w:rPr>
            </w:pPr>
            <w:ins w:id="1006" w:author="Deep Nidhi" w:date="2023-09-06T19:14:00Z">
              <w:r w:rsidRPr="003C1A0A">
                <w:rPr>
                  <w:rFonts w:asciiTheme="majorBidi" w:hAnsiTheme="majorBidi" w:cstheme="majorBidi"/>
                  <w:sz w:val="24"/>
                  <w:szCs w:val="24"/>
                </w:rPr>
                <w:t xml:space="preserve">REQ </w:t>
              </w:r>
              <w:r>
                <w:rPr>
                  <w:rFonts w:asciiTheme="majorBidi" w:hAnsiTheme="majorBidi" w:cstheme="majorBidi"/>
                  <w:sz w:val="24"/>
                  <w:szCs w:val="24"/>
                </w:rPr>
                <w:t>1</w:t>
              </w:r>
              <w:r w:rsidRPr="003C1A0A">
                <w:rPr>
                  <w:rFonts w:asciiTheme="majorBidi" w:hAnsiTheme="majorBidi" w:cstheme="majorBidi"/>
                  <w:sz w:val="24"/>
                  <w:szCs w:val="24"/>
                </w:rPr>
                <w:t>6</w:t>
              </w:r>
            </w:ins>
          </w:p>
        </w:tc>
        <w:tc>
          <w:tcPr>
            <w:tcW w:w="8280" w:type="dxa"/>
          </w:tcPr>
          <w:p w14:paraId="67F21B98" w14:textId="77777777" w:rsidR="00773EBB" w:rsidRPr="003C1A0A" w:rsidRDefault="00773EBB" w:rsidP="00514D0F">
            <w:pPr>
              <w:spacing w:before="100" w:beforeAutospacing="1" w:after="100" w:afterAutospacing="1" w:line="360" w:lineRule="auto"/>
              <w:jc w:val="both"/>
              <w:rPr>
                <w:ins w:id="1007" w:author="Deep Nidhi" w:date="2023-09-06T19:14:00Z"/>
                <w:rFonts w:asciiTheme="majorBidi" w:hAnsiTheme="majorBidi" w:cstheme="majorBidi"/>
                <w:sz w:val="24"/>
                <w:szCs w:val="24"/>
              </w:rPr>
            </w:pPr>
            <w:ins w:id="1008" w:author="Deep Nidhi" w:date="2023-09-06T19:14:00Z">
              <w:r w:rsidRPr="003C1A0A">
                <w:rPr>
                  <w:rFonts w:asciiTheme="majorBidi" w:hAnsiTheme="majorBidi" w:cstheme="majorBidi"/>
                  <w:sz w:val="24"/>
                  <w:szCs w:val="24"/>
                </w:rPr>
                <w:t>Provide Add button in the add new element window to confirm adding the element.</w:t>
              </w:r>
            </w:ins>
          </w:p>
        </w:tc>
      </w:tr>
    </w:tbl>
    <w:p w14:paraId="44EC1315" w14:textId="1277C0F2" w:rsidR="00773EBB" w:rsidRPr="003C1A0A" w:rsidRDefault="00773EBB" w:rsidP="00773EBB">
      <w:pPr>
        <w:spacing w:before="100" w:beforeAutospacing="1" w:after="100" w:afterAutospacing="1" w:line="360" w:lineRule="auto"/>
        <w:jc w:val="both"/>
        <w:rPr>
          <w:ins w:id="1009" w:author="Deep Nidhi" w:date="2023-09-06T19:14:00Z"/>
          <w:rFonts w:asciiTheme="majorBidi" w:hAnsiTheme="majorBidi" w:cstheme="majorBidi"/>
          <w:sz w:val="24"/>
          <w:szCs w:val="24"/>
        </w:rPr>
      </w:pPr>
      <w:ins w:id="1010" w:author="Deep Nidhi" w:date="2023-09-06T19:14:00Z">
        <w:r w:rsidRPr="003C1A0A">
          <w:rPr>
            <w:rFonts w:asciiTheme="majorBidi" w:hAnsiTheme="majorBidi" w:cstheme="majorBidi"/>
            <w:sz w:val="24"/>
            <w:szCs w:val="24"/>
          </w:rPr>
          <w:t xml:space="preserve">The following options will be available in this </w:t>
        </w:r>
      </w:ins>
      <w:ins w:id="1011" w:author="Deep Nidhi" w:date="2023-09-11T17:46:00Z">
        <w:r w:rsidR="00735BBD">
          <w:rPr>
            <w:rFonts w:asciiTheme="majorBidi" w:hAnsiTheme="majorBidi" w:cstheme="majorBidi"/>
            <w:sz w:val="24"/>
            <w:szCs w:val="24"/>
          </w:rPr>
          <w:t>submodule</w:t>
        </w:r>
      </w:ins>
      <w:ins w:id="1012" w:author="Deep Nidhi" w:date="2023-09-06T19:14:00Z">
        <w:r w:rsidRPr="003C1A0A">
          <w:rPr>
            <w:rFonts w:asciiTheme="majorBidi" w:hAnsiTheme="majorBidi" w:cstheme="majorBidi"/>
            <w:sz w:val="24"/>
            <w:szCs w:val="24"/>
          </w:rPr>
          <w:t>:</w:t>
        </w:r>
      </w:ins>
    </w:p>
    <w:p w14:paraId="2FA4DCBB" w14:textId="77777777" w:rsidR="00773EBB" w:rsidRPr="003C1A0A" w:rsidRDefault="00773EBB" w:rsidP="00773EBB">
      <w:pPr>
        <w:pStyle w:val="ListParagraph"/>
        <w:numPr>
          <w:ilvl w:val="0"/>
          <w:numId w:val="16"/>
        </w:numPr>
        <w:spacing w:before="100" w:beforeAutospacing="1" w:after="100" w:afterAutospacing="1" w:line="360" w:lineRule="auto"/>
        <w:jc w:val="both"/>
        <w:rPr>
          <w:ins w:id="1013" w:author="Deep Nidhi" w:date="2023-09-06T19:14:00Z"/>
          <w:rFonts w:asciiTheme="majorBidi" w:hAnsiTheme="majorBidi" w:cstheme="majorBidi"/>
          <w:sz w:val="24"/>
          <w:szCs w:val="24"/>
        </w:rPr>
      </w:pPr>
      <w:ins w:id="1014" w:author="Deep Nidhi" w:date="2023-09-06T19:14:00Z">
        <w:r w:rsidRPr="003C1A0A">
          <w:rPr>
            <w:rFonts w:asciiTheme="majorBidi" w:hAnsiTheme="majorBidi" w:cstheme="majorBidi"/>
            <w:sz w:val="24"/>
            <w:szCs w:val="24"/>
          </w:rPr>
          <w:t>Export Indicator</w:t>
        </w:r>
      </w:ins>
    </w:p>
    <w:p w14:paraId="62B4AC13" w14:textId="77777777" w:rsidR="00773EBB" w:rsidRPr="003C1A0A" w:rsidRDefault="00773EBB" w:rsidP="00773EBB">
      <w:pPr>
        <w:pStyle w:val="ListParagraph"/>
        <w:numPr>
          <w:ilvl w:val="0"/>
          <w:numId w:val="16"/>
        </w:numPr>
        <w:spacing w:before="100" w:beforeAutospacing="1" w:after="100" w:afterAutospacing="1" w:line="360" w:lineRule="auto"/>
        <w:jc w:val="both"/>
        <w:rPr>
          <w:ins w:id="1015" w:author="Deep Nidhi" w:date="2023-09-06T19:14:00Z"/>
          <w:rFonts w:asciiTheme="majorBidi" w:hAnsiTheme="majorBidi" w:cstheme="majorBidi"/>
          <w:sz w:val="24"/>
          <w:szCs w:val="24"/>
        </w:rPr>
      </w:pPr>
      <w:ins w:id="1016" w:author="Deep Nidhi" w:date="2023-09-06T19:14:00Z">
        <w:r w:rsidRPr="003C1A0A">
          <w:rPr>
            <w:rFonts w:asciiTheme="majorBidi" w:hAnsiTheme="majorBidi" w:cstheme="majorBidi"/>
            <w:sz w:val="24"/>
            <w:szCs w:val="24"/>
          </w:rPr>
          <w:t>Import Indicator</w:t>
        </w:r>
      </w:ins>
    </w:p>
    <w:p w14:paraId="483A534E" w14:textId="77777777" w:rsidR="00773EBB" w:rsidRPr="003C1A0A" w:rsidRDefault="00773EBB" w:rsidP="00773EBB">
      <w:pPr>
        <w:pStyle w:val="ListParagraph"/>
        <w:numPr>
          <w:ilvl w:val="0"/>
          <w:numId w:val="16"/>
        </w:numPr>
        <w:spacing w:before="100" w:beforeAutospacing="1" w:after="100" w:afterAutospacing="1" w:line="360" w:lineRule="auto"/>
        <w:jc w:val="both"/>
        <w:rPr>
          <w:ins w:id="1017" w:author="Deep Nidhi" w:date="2023-09-06T19:14:00Z"/>
          <w:rFonts w:asciiTheme="majorBidi" w:hAnsiTheme="majorBidi" w:cstheme="majorBidi"/>
          <w:sz w:val="24"/>
          <w:szCs w:val="24"/>
        </w:rPr>
      </w:pPr>
      <w:ins w:id="1018" w:author="Deep Nidhi" w:date="2023-09-06T19:14:00Z">
        <w:r w:rsidRPr="003C1A0A">
          <w:rPr>
            <w:rFonts w:asciiTheme="majorBidi" w:hAnsiTheme="majorBidi" w:cstheme="majorBidi"/>
            <w:sz w:val="24"/>
            <w:szCs w:val="24"/>
          </w:rPr>
          <w:t>Add Indicator</w:t>
        </w:r>
      </w:ins>
    </w:p>
    <w:p w14:paraId="009AC197" w14:textId="77777777" w:rsidR="00773EBB" w:rsidRPr="003C1A0A" w:rsidRDefault="00773EBB" w:rsidP="00773EBB">
      <w:pPr>
        <w:pStyle w:val="ListParagraph"/>
        <w:numPr>
          <w:ilvl w:val="0"/>
          <w:numId w:val="16"/>
        </w:numPr>
        <w:spacing w:before="100" w:beforeAutospacing="1" w:after="100" w:afterAutospacing="1" w:line="360" w:lineRule="auto"/>
        <w:jc w:val="both"/>
        <w:rPr>
          <w:ins w:id="1019" w:author="Deep Nidhi" w:date="2023-09-06T19:14:00Z"/>
          <w:rFonts w:asciiTheme="majorBidi" w:hAnsiTheme="majorBidi" w:cstheme="majorBidi"/>
          <w:sz w:val="24"/>
          <w:szCs w:val="24"/>
        </w:rPr>
      </w:pPr>
      <w:ins w:id="1020" w:author="Deep Nidhi" w:date="2023-09-06T19:14:00Z">
        <w:r w:rsidRPr="003C1A0A">
          <w:rPr>
            <w:rFonts w:asciiTheme="majorBidi" w:hAnsiTheme="majorBidi" w:cstheme="majorBidi"/>
            <w:sz w:val="24"/>
            <w:szCs w:val="24"/>
          </w:rPr>
          <w:t>Edit Indicator</w:t>
        </w:r>
      </w:ins>
    </w:p>
    <w:p w14:paraId="4C0160B2" w14:textId="77777777" w:rsidR="00773EBB" w:rsidRPr="003C1A0A" w:rsidRDefault="00773EBB" w:rsidP="00773EBB">
      <w:pPr>
        <w:pStyle w:val="ListParagraph"/>
        <w:numPr>
          <w:ilvl w:val="0"/>
          <w:numId w:val="16"/>
        </w:numPr>
        <w:spacing w:before="100" w:beforeAutospacing="1" w:after="100" w:afterAutospacing="1" w:line="360" w:lineRule="auto"/>
        <w:jc w:val="both"/>
        <w:rPr>
          <w:ins w:id="1021" w:author="Deep Nidhi" w:date="2023-09-06T19:14:00Z"/>
          <w:rFonts w:asciiTheme="majorBidi" w:hAnsiTheme="majorBidi" w:cstheme="majorBidi"/>
          <w:sz w:val="24"/>
          <w:szCs w:val="24"/>
        </w:rPr>
      </w:pPr>
      <w:ins w:id="1022" w:author="Deep Nidhi" w:date="2023-09-06T19:14:00Z">
        <w:r w:rsidRPr="003C1A0A">
          <w:rPr>
            <w:rFonts w:asciiTheme="majorBidi" w:hAnsiTheme="majorBidi" w:cstheme="majorBidi"/>
            <w:sz w:val="24"/>
            <w:szCs w:val="24"/>
          </w:rPr>
          <w:t>Show/Hide Indicator</w:t>
        </w:r>
      </w:ins>
    </w:p>
    <w:p w14:paraId="6BE77843" w14:textId="77777777" w:rsidR="00773EBB" w:rsidRPr="003C1A0A" w:rsidRDefault="00773EBB" w:rsidP="00773EBB">
      <w:pPr>
        <w:spacing w:before="100" w:beforeAutospacing="1" w:after="100" w:afterAutospacing="1" w:line="360" w:lineRule="auto"/>
        <w:jc w:val="both"/>
        <w:rPr>
          <w:ins w:id="1023" w:author="Deep Nidhi" w:date="2023-09-06T19:14:00Z"/>
          <w:rFonts w:asciiTheme="majorBidi" w:hAnsiTheme="majorBidi" w:cstheme="majorBidi"/>
          <w:b/>
          <w:bCs/>
          <w:sz w:val="24"/>
          <w:szCs w:val="24"/>
        </w:rPr>
      </w:pPr>
      <w:ins w:id="1024" w:author="Deep Nidhi" w:date="2023-09-06T19:14:00Z">
        <w:r w:rsidRPr="003C1A0A">
          <w:rPr>
            <w:rFonts w:asciiTheme="majorBidi" w:hAnsiTheme="majorBidi" w:cstheme="majorBidi"/>
            <w:b/>
            <w:bCs/>
            <w:sz w:val="24"/>
            <w:szCs w:val="24"/>
          </w:rPr>
          <w:t>Export Indicators</w:t>
        </w:r>
      </w:ins>
    </w:p>
    <w:p w14:paraId="29FD815A" w14:textId="77777777" w:rsidR="00773EBB" w:rsidRPr="003C1A0A" w:rsidRDefault="00773EBB" w:rsidP="00773EBB">
      <w:pPr>
        <w:spacing w:before="100" w:beforeAutospacing="1" w:after="100" w:afterAutospacing="1" w:line="360" w:lineRule="auto"/>
        <w:jc w:val="both"/>
        <w:rPr>
          <w:ins w:id="1025" w:author="Deep Nidhi" w:date="2023-09-06T19:14:00Z"/>
          <w:rFonts w:asciiTheme="majorBidi" w:hAnsiTheme="majorBidi" w:cstheme="majorBidi"/>
          <w:sz w:val="24"/>
          <w:szCs w:val="24"/>
        </w:rPr>
      </w:pPr>
      <w:ins w:id="1026" w:author="Deep Nidhi" w:date="2023-09-06T19:14:00Z">
        <w:r w:rsidRPr="003C1A0A">
          <w:rPr>
            <w:rFonts w:asciiTheme="majorBidi" w:hAnsiTheme="majorBidi" w:cstheme="majorBidi"/>
            <w:sz w:val="24"/>
            <w:szCs w:val="24"/>
          </w:rPr>
          <w:t>In this option the following operations will be performed:</w:t>
        </w:r>
      </w:ins>
    </w:p>
    <w:p w14:paraId="7D581975" w14:textId="77777777" w:rsidR="00773EBB" w:rsidRPr="003C1A0A" w:rsidRDefault="00773EBB" w:rsidP="00773EBB">
      <w:pPr>
        <w:pStyle w:val="ListParagraph"/>
        <w:numPr>
          <w:ilvl w:val="0"/>
          <w:numId w:val="18"/>
        </w:numPr>
        <w:spacing w:before="100" w:beforeAutospacing="1" w:after="100" w:afterAutospacing="1" w:line="360" w:lineRule="auto"/>
        <w:jc w:val="both"/>
        <w:rPr>
          <w:ins w:id="1027" w:author="Deep Nidhi" w:date="2023-09-06T19:14:00Z"/>
          <w:rFonts w:asciiTheme="majorBidi" w:hAnsiTheme="majorBidi" w:cstheme="majorBidi"/>
          <w:sz w:val="24"/>
          <w:szCs w:val="24"/>
        </w:rPr>
      </w:pPr>
      <w:ins w:id="1028" w:author="Deep Nidhi" w:date="2023-09-06T19:14:00Z">
        <w:r w:rsidRPr="003C1A0A">
          <w:rPr>
            <w:rFonts w:asciiTheme="majorBidi" w:hAnsiTheme="majorBidi" w:cstheme="majorBidi"/>
            <w:sz w:val="24"/>
            <w:szCs w:val="24"/>
          </w:rPr>
          <w:t>Download empty indicator template</w:t>
        </w:r>
      </w:ins>
    </w:p>
    <w:p w14:paraId="37D58D73" w14:textId="77777777" w:rsidR="00773EBB" w:rsidRPr="003C1A0A" w:rsidRDefault="00773EBB" w:rsidP="00773EBB">
      <w:pPr>
        <w:pStyle w:val="ListParagraph"/>
        <w:numPr>
          <w:ilvl w:val="0"/>
          <w:numId w:val="18"/>
        </w:numPr>
        <w:spacing w:before="100" w:beforeAutospacing="1" w:after="100" w:afterAutospacing="1" w:line="360" w:lineRule="auto"/>
        <w:jc w:val="both"/>
        <w:rPr>
          <w:ins w:id="1029" w:author="Deep Nidhi" w:date="2023-09-06T19:14:00Z"/>
          <w:rFonts w:asciiTheme="majorBidi" w:hAnsiTheme="majorBidi" w:cstheme="majorBidi"/>
          <w:sz w:val="24"/>
          <w:szCs w:val="24"/>
        </w:rPr>
      </w:pPr>
      <w:ins w:id="1030" w:author="Deep Nidhi" w:date="2023-09-06T19:14:00Z">
        <w:r w:rsidRPr="003C1A0A">
          <w:rPr>
            <w:rFonts w:asciiTheme="majorBidi" w:hAnsiTheme="majorBidi" w:cstheme="majorBidi"/>
            <w:sz w:val="24"/>
            <w:szCs w:val="24"/>
          </w:rPr>
          <w:t>Download indicator template with data (if data exists)</w:t>
        </w:r>
      </w:ins>
    </w:p>
    <w:p w14:paraId="16A036A4" w14:textId="77777777" w:rsidR="00773EBB" w:rsidRPr="003C1A0A" w:rsidRDefault="00773EBB" w:rsidP="00773EBB">
      <w:pPr>
        <w:spacing w:before="100" w:beforeAutospacing="1" w:after="100" w:afterAutospacing="1" w:line="240" w:lineRule="auto"/>
        <w:jc w:val="both"/>
        <w:rPr>
          <w:ins w:id="1031" w:author="Deep Nidhi" w:date="2023-09-06T19:14:00Z"/>
          <w:rFonts w:asciiTheme="majorBidi" w:hAnsiTheme="majorBidi" w:cstheme="majorBidi"/>
          <w:b/>
          <w:bCs/>
          <w:sz w:val="24"/>
          <w:szCs w:val="24"/>
        </w:rPr>
      </w:pPr>
      <w:ins w:id="1032" w:author="Deep Nidhi" w:date="2023-09-06T19:14:00Z">
        <w:r w:rsidRPr="003C1A0A">
          <w:rPr>
            <w:rFonts w:asciiTheme="majorBidi" w:hAnsiTheme="majorBidi" w:cstheme="majorBidi"/>
            <w:b/>
            <w:bCs/>
            <w:sz w:val="24"/>
            <w:szCs w:val="24"/>
          </w:rPr>
          <w:t>Functional Requirements</w:t>
        </w:r>
      </w:ins>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8169"/>
      </w:tblGrid>
      <w:tr w:rsidR="00773EBB" w:rsidRPr="003C1A0A" w14:paraId="198FF3CE" w14:textId="77777777" w:rsidTr="00514D0F">
        <w:trPr>
          <w:ins w:id="1033" w:author="Deep Nidhi" w:date="2023-09-06T19:14:00Z"/>
        </w:trPr>
        <w:tc>
          <w:tcPr>
            <w:tcW w:w="1080" w:type="dxa"/>
          </w:tcPr>
          <w:p w14:paraId="1B5CFE75" w14:textId="77777777" w:rsidR="00773EBB" w:rsidRPr="003C1A0A" w:rsidRDefault="00773EBB" w:rsidP="00514D0F">
            <w:pPr>
              <w:spacing w:before="100" w:beforeAutospacing="1" w:after="100" w:afterAutospacing="1" w:line="360" w:lineRule="auto"/>
              <w:jc w:val="both"/>
              <w:rPr>
                <w:ins w:id="1034" w:author="Deep Nidhi" w:date="2023-09-06T19:14:00Z"/>
                <w:rFonts w:asciiTheme="majorBidi" w:hAnsiTheme="majorBidi" w:cstheme="majorBidi"/>
                <w:sz w:val="24"/>
                <w:szCs w:val="24"/>
              </w:rPr>
            </w:pPr>
            <w:ins w:id="1035" w:author="Deep Nidhi" w:date="2023-09-06T19:14:00Z">
              <w:r w:rsidRPr="003C1A0A">
                <w:rPr>
                  <w:rFonts w:asciiTheme="majorBidi" w:hAnsiTheme="majorBidi" w:cstheme="majorBidi"/>
                  <w:sz w:val="24"/>
                  <w:szCs w:val="24"/>
                </w:rPr>
                <w:t>REQ 1</w:t>
              </w:r>
            </w:ins>
          </w:p>
        </w:tc>
        <w:tc>
          <w:tcPr>
            <w:tcW w:w="8280" w:type="dxa"/>
          </w:tcPr>
          <w:p w14:paraId="599A8FEA" w14:textId="77777777" w:rsidR="00773EBB" w:rsidRPr="003C1A0A" w:rsidRDefault="00773EBB" w:rsidP="00514D0F">
            <w:pPr>
              <w:spacing w:before="100" w:beforeAutospacing="1" w:after="100" w:afterAutospacing="1" w:line="360" w:lineRule="auto"/>
              <w:jc w:val="both"/>
              <w:rPr>
                <w:ins w:id="1036" w:author="Deep Nidhi" w:date="2023-09-06T19:14:00Z"/>
                <w:rFonts w:asciiTheme="majorBidi" w:hAnsiTheme="majorBidi" w:cstheme="majorBidi"/>
                <w:sz w:val="24"/>
                <w:szCs w:val="24"/>
              </w:rPr>
            </w:pPr>
            <w:ins w:id="1037" w:author="Deep Nidhi" w:date="2023-09-06T19:14:00Z">
              <w:r w:rsidRPr="003C1A0A">
                <w:rPr>
                  <w:rFonts w:asciiTheme="majorBidi" w:hAnsiTheme="majorBidi" w:cstheme="majorBidi"/>
                  <w:sz w:val="24"/>
                  <w:szCs w:val="24"/>
                </w:rPr>
                <w:t>Provide option to download an empty indicator template in CSV (Comma Separated Value) formatted file.</w:t>
              </w:r>
            </w:ins>
          </w:p>
        </w:tc>
      </w:tr>
      <w:tr w:rsidR="00773EBB" w:rsidRPr="003C1A0A" w14:paraId="76C13AF8" w14:textId="77777777" w:rsidTr="00514D0F">
        <w:trPr>
          <w:ins w:id="1038" w:author="Deep Nidhi" w:date="2023-09-06T19:14:00Z"/>
        </w:trPr>
        <w:tc>
          <w:tcPr>
            <w:tcW w:w="1080" w:type="dxa"/>
          </w:tcPr>
          <w:p w14:paraId="4288D99D" w14:textId="77777777" w:rsidR="00773EBB" w:rsidRPr="003C1A0A" w:rsidRDefault="00773EBB" w:rsidP="00514D0F">
            <w:pPr>
              <w:spacing w:before="100" w:beforeAutospacing="1" w:after="100" w:afterAutospacing="1" w:line="360" w:lineRule="auto"/>
              <w:jc w:val="both"/>
              <w:rPr>
                <w:ins w:id="1039" w:author="Deep Nidhi" w:date="2023-09-06T19:14:00Z"/>
                <w:rFonts w:asciiTheme="majorBidi" w:hAnsiTheme="majorBidi" w:cstheme="majorBidi"/>
                <w:sz w:val="24"/>
                <w:szCs w:val="24"/>
              </w:rPr>
            </w:pPr>
            <w:ins w:id="1040" w:author="Deep Nidhi" w:date="2023-09-06T19:14:00Z">
              <w:r w:rsidRPr="003C1A0A">
                <w:rPr>
                  <w:rFonts w:asciiTheme="majorBidi" w:hAnsiTheme="majorBidi" w:cstheme="majorBidi"/>
                  <w:sz w:val="24"/>
                  <w:szCs w:val="24"/>
                </w:rPr>
                <w:t>REQ 2</w:t>
              </w:r>
            </w:ins>
          </w:p>
        </w:tc>
        <w:tc>
          <w:tcPr>
            <w:tcW w:w="8280" w:type="dxa"/>
          </w:tcPr>
          <w:p w14:paraId="17112338" w14:textId="3625C8A8" w:rsidR="00773EBB" w:rsidRPr="003C1A0A" w:rsidRDefault="00773EBB" w:rsidP="00514D0F">
            <w:pPr>
              <w:spacing w:before="100" w:beforeAutospacing="1" w:after="100" w:afterAutospacing="1" w:line="360" w:lineRule="auto"/>
              <w:jc w:val="both"/>
              <w:rPr>
                <w:ins w:id="1041" w:author="Deep Nidhi" w:date="2023-09-06T19:14:00Z"/>
                <w:rFonts w:asciiTheme="majorBidi" w:hAnsiTheme="majorBidi" w:cstheme="majorBidi"/>
                <w:sz w:val="24"/>
                <w:szCs w:val="24"/>
              </w:rPr>
            </w:pPr>
            <w:ins w:id="1042" w:author="Deep Nidhi" w:date="2023-09-06T19:14:00Z">
              <w:r w:rsidRPr="003C1A0A">
                <w:rPr>
                  <w:rFonts w:asciiTheme="majorBidi" w:hAnsiTheme="majorBidi" w:cstheme="majorBidi"/>
                  <w:sz w:val="24"/>
                  <w:szCs w:val="24"/>
                </w:rPr>
                <w:t xml:space="preserve">Provide an option to download the template with the columns - </w:t>
              </w:r>
              <w:r>
                <w:rPr>
                  <w:rFonts w:asciiTheme="majorBidi" w:hAnsiTheme="majorBidi" w:cstheme="majorBidi"/>
                  <w:sz w:val="24"/>
                  <w:szCs w:val="24"/>
                </w:rPr>
                <w:t xml:space="preserve">Sector, Subsector, Goal, Target, Indicator, Unit, </w:t>
              </w:r>
            </w:ins>
            <w:ins w:id="1043" w:author="Deep Nidhi" w:date="2023-09-11T17:24:00Z">
              <w:r w:rsidR="002869EB">
                <w:rPr>
                  <w:rFonts w:asciiTheme="majorBidi" w:hAnsiTheme="majorBidi" w:cstheme="majorBidi"/>
                  <w:sz w:val="24"/>
                  <w:szCs w:val="24"/>
                </w:rPr>
                <w:t>Subgroup Dimension</w:t>
              </w:r>
            </w:ins>
            <w:ins w:id="1044" w:author="Deep Nidhi" w:date="2023-09-06T19:14:00Z">
              <w:r>
                <w:rPr>
                  <w:rFonts w:asciiTheme="majorBidi" w:hAnsiTheme="majorBidi" w:cstheme="majorBidi"/>
                  <w:sz w:val="24"/>
                  <w:szCs w:val="24"/>
                </w:rPr>
                <w:t xml:space="preserve">, Subgroup, </w:t>
              </w:r>
            </w:ins>
            <w:ins w:id="1045" w:author="Deep Nidhi" w:date="2023-09-11T17:24:00Z">
              <w:r w:rsidR="002869EB" w:rsidRPr="00F125A1">
                <w:rPr>
                  <w:rFonts w:asciiTheme="majorBidi" w:hAnsiTheme="majorBidi" w:cstheme="majorBidi"/>
                  <w:sz w:val="24"/>
                  <w:szCs w:val="24"/>
                </w:rPr>
                <w:t>Subgroup Order</w:t>
              </w:r>
            </w:ins>
            <w:ins w:id="1046" w:author="Deep Nidhi" w:date="2023-09-06T19:14:00Z">
              <w:r w:rsidRPr="00F125A1">
                <w:rPr>
                  <w:rFonts w:asciiTheme="majorBidi" w:hAnsiTheme="majorBidi" w:cstheme="majorBidi"/>
                  <w:sz w:val="24"/>
                  <w:szCs w:val="24"/>
                </w:rPr>
                <w:t>, IsDefaultSubgroup and HighIsGood</w:t>
              </w:r>
              <w:r>
                <w:rPr>
                  <w:rFonts w:asciiTheme="majorBidi" w:hAnsiTheme="majorBidi" w:cstheme="majorBidi"/>
                  <w:sz w:val="24"/>
                  <w:szCs w:val="24"/>
                </w:rPr>
                <w:t>.</w:t>
              </w:r>
            </w:ins>
          </w:p>
          <w:p w14:paraId="0780E441" w14:textId="77777777" w:rsidR="00773EBB" w:rsidRPr="003C1A0A" w:rsidRDefault="00773EBB" w:rsidP="00514D0F">
            <w:pPr>
              <w:spacing w:before="100" w:beforeAutospacing="1" w:after="100" w:afterAutospacing="1" w:line="360" w:lineRule="auto"/>
              <w:jc w:val="both"/>
              <w:rPr>
                <w:ins w:id="1047" w:author="Deep Nidhi" w:date="2023-09-06T19:14:00Z"/>
                <w:rFonts w:asciiTheme="majorBidi" w:hAnsiTheme="majorBidi" w:cstheme="majorBidi"/>
                <w:sz w:val="24"/>
                <w:szCs w:val="24"/>
              </w:rPr>
            </w:pPr>
            <w:ins w:id="1048" w:author="Deep Nidhi" w:date="2023-09-06T19:14:00Z">
              <w:r w:rsidRPr="003C1A0A">
                <w:rPr>
                  <w:rFonts w:asciiTheme="majorBidi" w:hAnsiTheme="majorBidi" w:cstheme="majorBidi"/>
                  <w:sz w:val="24"/>
                  <w:szCs w:val="24"/>
                </w:rPr>
                <w:lastRenderedPageBreak/>
                <w:t>Unit will be measurement unit like Number, Percent.</w:t>
              </w:r>
            </w:ins>
          </w:p>
        </w:tc>
      </w:tr>
      <w:tr w:rsidR="00773EBB" w:rsidRPr="003C1A0A" w14:paraId="6EA7219E" w14:textId="77777777" w:rsidTr="00514D0F">
        <w:trPr>
          <w:ins w:id="1049" w:author="Deep Nidhi" w:date="2023-09-06T19:14:00Z"/>
        </w:trPr>
        <w:tc>
          <w:tcPr>
            <w:tcW w:w="1080" w:type="dxa"/>
          </w:tcPr>
          <w:p w14:paraId="6E00467C" w14:textId="77777777" w:rsidR="00773EBB" w:rsidRPr="003C1A0A" w:rsidRDefault="00773EBB" w:rsidP="00514D0F">
            <w:pPr>
              <w:spacing w:before="100" w:beforeAutospacing="1" w:after="100" w:afterAutospacing="1" w:line="360" w:lineRule="auto"/>
              <w:jc w:val="both"/>
              <w:rPr>
                <w:ins w:id="1050" w:author="Deep Nidhi" w:date="2023-09-06T19:14:00Z"/>
                <w:rFonts w:asciiTheme="majorBidi" w:hAnsiTheme="majorBidi" w:cstheme="majorBidi"/>
                <w:sz w:val="24"/>
                <w:szCs w:val="24"/>
              </w:rPr>
            </w:pPr>
            <w:ins w:id="1051" w:author="Deep Nidhi" w:date="2023-09-06T19:14:00Z">
              <w:r w:rsidRPr="003C1A0A">
                <w:rPr>
                  <w:rFonts w:asciiTheme="majorBidi" w:hAnsiTheme="majorBidi" w:cstheme="majorBidi"/>
                  <w:sz w:val="24"/>
                  <w:szCs w:val="24"/>
                </w:rPr>
                <w:t>REQ 3</w:t>
              </w:r>
            </w:ins>
          </w:p>
        </w:tc>
        <w:tc>
          <w:tcPr>
            <w:tcW w:w="8280" w:type="dxa"/>
          </w:tcPr>
          <w:p w14:paraId="1B9CEFC5" w14:textId="77777777" w:rsidR="00773EBB" w:rsidRPr="003C1A0A" w:rsidRDefault="00773EBB" w:rsidP="00514D0F">
            <w:pPr>
              <w:spacing w:before="100" w:beforeAutospacing="1" w:after="100" w:afterAutospacing="1" w:line="360" w:lineRule="auto"/>
              <w:jc w:val="both"/>
              <w:rPr>
                <w:ins w:id="1052" w:author="Deep Nidhi" w:date="2023-09-06T19:14:00Z"/>
                <w:rFonts w:asciiTheme="majorBidi" w:hAnsiTheme="majorBidi" w:cstheme="majorBidi"/>
                <w:sz w:val="24"/>
                <w:szCs w:val="24"/>
              </w:rPr>
            </w:pPr>
            <w:ins w:id="1053" w:author="Deep Nidhi" w:date="2023-09-06T19:14:00Z">
              <w:r w:rsidRPr="003C1A0A">
                <w:rPr>
                  <w:rFonts w:asciiTheme="majorBidi" w:hAnsiTheme="majorBidi" w:cstheme="majorBidi"/>
                  <w:sz w:val="24"/>
                  <w:szCs w:val="24"/>
                </w:rPr>
                <w:t>The Downloaded file name should be: MauStats_ Indicator Template _ Current Date.</w:t>
              </w:r>
            </w:ins>
          </w:p>
        </w:tc>
      </w:tr>
    </w:tbl>
    <w:p w14:paraId="1CC1AE6D" w14:textId="77777777" w:rsidR="00773EBB" w:rsidRPr="003C1A0A" w:rsidRDefault="00773EBB" w:rsidP="00773EBB">
      <w:pPr>
        <w:spacing w:before="100" w:beforeAutospacing="1" w:after="100" w:afterAutospacing="1" w:line="360" w:lineRule="auto"/>
        <w:jc w:val="both"/>
        <w:rPr>
          <w:ins w:id="1054" w:author="Deep Nidhi" w:date="2023-09-06T19:14:00Z"/>
          <w:rFonts w:asciiTheme="majorBidi" w:hAnsiTheme="majorBidi" w:cstheme="majorBidi"/>
          <w:b/>
          <w:bCs/>
          <w:sz w:val="24"/>
          <w:szCs w:val="24"/>
        </w:rPr>
      </w:pPr>
      <w:ins w:id="1055" w:author="Deep Nidhi" w:date="2023-09-06T19:14:00Z">
        <w:r w:rsidRPr="003C1A0A">
          <w:rPr>
            <w:rFonts w:asciiTheme="majorBidi" w:hAnsiTheme="majorBidi" w:cstheme="majorBidi"/>
            <w:b/>
            <w:bCs/>
            <w:sz w:val="24"/>
            <w:szCs w:val="24"/>
          </w:rPr>
          <w:t>Import Indicators</w:t>
        </w:r>
      </w:ins>
    </w:p>
    <w:p w14:paraId="4D4D412C" w14:textId="77777777" w:rsidR="00773EBB" w:rsidRPr="003C1A0A" w:rsidRDefault="00773EBB" w:rsidP="00773EBB">
      <w:pPr>
        <w:spacing w:before="100" w:beforeAutospacing="1" w:after="100" w:afterAutospacing="1" w:line="360" w:lineRule="auto"/>
        <w:jc w:val="both"/>
        <w:rPr>
          <w:ins w:id="1056" w:author="Deep Nidhi" w:date="2023-09-06T19:14:00Z"/>
          <w:rFonts w:asciiTheme="majorBidi" w:hAnsiTheme="majorBidi" w:cstheme="majorBidi"/>
          <w:sz w:val="24"/>
          <w:szCs w:val="24"/>
        </w:rPr>
      </w:pPr>
      <w:ins w:id="1057" w:author="Deep Nidhi" w:date="2023-09-06T19:14:00Z">
        <w:r w:rsidRPr="003C1A0A">
          <w:rPr>
            <w:rFonts w:asciiTheme="majorBidi" w:hAnsiTheme="majorBidi" w:cstheme="majorBidi"/>
            <w:sz w:val="24"/>
            <w:szCs w:val="24"/>
          </w:rPr>
          <w:t>In this option the following operations will be performed:</w:t>
        </w:r>
      </w:ins>
    </w:p>
    <w:p w14:paraId="27CA09F4" w14:textId="77777777" w:rsidR="00773EBB" w:rsidRPr="003C1A0A" w:rsidRDefault="00773EBB" w:rsidP="00773EBB">
      <w:pPr>
        <w:pStyle w:val="ListParagraph"/>
        <w:numPr>
          <w:ilvl w:val="0"/>
          <w:numId w:val="17"/>
        </w:numPr>
        <w:spacing w:before="100" w:beforeAutospacing="1" w:after="100" w:afterAutospacing="1" w:line="360" w:lineRule="auto"/>
        <w:jc w:val="both"/>
        <w:rPr>
          <w:ins w:id="1058" w:author="Deep Nidhi" w:date="2023-09-06T19:14:00Z"/>
          <w:rFonts w:asciiTheme="majorBidi" w:hAnsiTheme="majorBidi" w:cstheme="majorBidi"/>
          <w:sz w:val="24"/>
          <w:szCs w:val="24"/>
        </w:rPr>
      </w:pPr>
      <w:ins w:id="1059" w:author="Deep Nidhi" w:date="2023-09-06T19:14:00Z">
        <w:r w:rsidRPr="003C1A0A">
          <w:rPr>
            <w:rFonts w:asciiTheme="majorBidi" w:hAnsiTheme="majorBidi" w:cstheme="majorBidi"/>
            <w:sz w:val="24"/>
            <w:szCs w:val="24"/>
          </w:rPr>
          <w:t>Browse and upload indicator template</w:t>
        </w:r>
      </w:ins>
    </w:p>
    <w:p w14:paraId="0CECAEBC" w14:textId="77777777" w:rsidR="00773EBB" w:rsidRPr="003C1A0A" w:rsidRDefault="00773EBB" w:rsidP="00773EBB">
      <w:pPr>
        <w:pStyle w:val="ListParagraph"/>
        <w:numPr>
          <w:ilvl w:val="0"/>
          <w:numId w:val="17"/>
        </w:numPr>
        <w:spacing w:before="100" w:beforeAutospacing="1" w:after="100" w:afterAutospacing="1" w:line="360" w:lineRule="auto"/>
        <w:jc w:val="both"/>
        <w:rPr>
          <w:ins w:id="1060" w:author="Deep Nidhi" w:date="2023-09-06T19:14:00Z"/>
          <w:rFonts w:asciiTheme="majorBidi" w:hAnsiTheme="majorBidi" w:cstheme="majorBidi"/>
          <w:sz w:val="24"/>
          <w:szCs w:val="24"/>
        </w:rPr>
      </w:pPr>
      <w:ins w:id="1061" w:author="Deep Nidhi" w:date="2023-09-06T19:14:00Z">
        <w:r w:rsidRPr="003C1A0A">
          <w:rPr>
            <w:rFonts w:asciiTheme="majorBidi" w:hAnsiTheme="majorBidi" w:cstheme="majorBidi"/>
            <w:sz w:val="24"/>
            <w:szCs w:val="24"/>
          </w:rPr>
          <w:t>Import the indicator template into the database</w:t>
        </w:r>
      </w:ins>
    </w:p>
    <w:p w14:paraId="6EF814A5" w14:textId="77777777" w:rsidR="00773EBB" w:rsidRPr="003C1A0A" w:rsidRDefault="00773EBB" w:rsidP="00773EBB">
      <w:pPr>
        <w:spacing w:before="100" w:beforeAutospacing="1" w:after="100" w:afterAutospacing="1" w:line="360" w:lineRule="auto"/>
        <w:jc w:val="both"/>
        <w:rPr>
          <w:ins w:id="1062" w:author="Deep Nidhi" w:date="2023-09-06T19:14:00Z"/>
          <w:rFonts w:asciiTheme="majorBidi" w:hAnsiTheme="majorBidi" w:cstheme="majorBidi"/>
          <w:sz w:val="24"/>
          <w:szCs w:val="24"/>
        </w:rPr>
      </w:pPr>
      <w:ins w:id="1063" w:author="Deep Nidhi" w:date="2023-09-06T19:14:00Z">
        <w:r w:rsidRPr="003C1A0A">
          <w:rPr>
            <w:rFonts w:asciiTheme="majorBidi" w:hAnsiTheme="majorBidi" w:cstheme="majorBidi"/>
            <w:sz w:val="24"/>
            <w:szCs w:val="24"/>
          </w:rPr>
          <w:t xml:space="preserve">The </w:t>
        </w:r>
        <w:r>
          <w:rPr>
            <w:rFonts w:asciiTheme="majorBidi" w:hAnsiTheme="majorBidi" w:cstheme="majorBidi"/>
            <w:sz w:val="24"/>
            <w:szCs w:val="24"/>
          </w:rPr>
          <w:t>authorized user</w:t>
        </w:r>
        <w:r w:rsidRPr="003C1A0A">
          <w:rPr>
            <w:rFonts w:asciiTheme="majorBidi" w:hAnsiTheme="majorBidi" w:cstheme="majorBidi"/>
            <w:sz w:val="24"/>
            <w:szCs w:val="24"/>
          </w:rPr>
          <w:t xml:space="preserve"> after entering the data into the template will be able to import the indicator into the database. </w:t>
        </w:r>
      </w:ins>
    </w:p>
    <w:p w14:paraId="3E3D008B" w14:textId="77777777" w:rsidR="00773EBB" w:rsidRPr="003C1A0A" w:rsidRDefault="00773EBB" w:rsidP="00773EBB">
      <w:pPr>
        <w:spacing w:before="100" w:beforeAutospacing="1" w:after="100" w:afterAutospacing="1" w:line="240" w:lineRule="auto"/>
        <w:jc w:val="both"/>
        <w:rPr>
          <w:ins w:id="1064" w:author="Deep Nidhi" w:date="2023-09-06T19:14:00Z"/>
          <w:rFonts w:asciiTheme="majorBidi" w:hAnsiTheme="majorBidi" w:cstheme="majorBidi"/>
          <w:b/>
          <w:bCs/>
          <w:sz w:val="24"/>
          <w:szCs w:val="24"/>
        </w:rPr>
      </w:pPr>
      <w:ins w:id="1065" w:author="Deep Nidhi" w:date="2023-09-06T19:14:00Z">
        <w:r w:rsidRPr="003C1A0A">
          <w:rPr>
            <w:rFonts w:asciiTheme="majorBidi" w:hAnsiTheme="majorBidi" w:cstheme="majorBidi"/>
            <w:b/>
            <w:bCs/>
            <w:sz w:val="24"/>
            <w:szCs w:val="24"/>
          </w:rPr>
          <w:t>Functional Requirements</w:t>
        </w:r>
      </w:ins>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8280"/>
      </w:tblGrid>
      <w:tr w:rsidR="00773EBB" w:rsidRPr="003C1A0A" w14:paraId="403A8AB4" w14:textId="77777777" w:rsidTr="00514D0F">
        <w:trPr>
          <w:ins w:id="1066" w:author="Deep Nidhi" w:date="2023-09-06T19:14:00Z"/>
        </w:trPr>
        <w:tc>
          <w:tcPr>
            <w:tcW w:w="967" w:type="dxa"/>
          </w:tcPr>
          <w:p w14:paraId="454A9F0D" w14:textId="77777777" w:rsidR="00773EBB" w:rsidRPr="003C1A0A" w:rsidRDefault="00773EBB" w:rsidP="00514D0F">
            <w:pPr>
              <w:spacing w:before="100" w:beforeAutospacing="1" w:after="100" w:afterAutospacing="1" w:line="360" w:lineRule="auto"/>
              <w:jc w:val="both"/>
              <w:rPr>
                <w:ins w:id="1067" w:author="Deep Nidhi" w:date="2023-09-06T19:14:00Z"/>
                <w:rFonts w:asciiTheme="majorBidi" w:hAnsiTheme="majorBidi" w:cstheme="majorBidi"/>
                <w:sz w:val="24"/>
                <w:szCs w:val="24"/>
              </w:rPr>
            </w:pPr>
            <w:ins w:id="1068" w:author="Deep Nidhi" w:date="2023-09-06T19:14:00Z">
              <w:r w:rsidRPr="003C1A0A">
                <w:rPr>
                  <w:rFonts w:asciiTheme="majorBidi" w:hAnsiTheme="majorBidi" w:cstheme="majorBidi"/>
                  <w:sz w:val="24"/>
                  <w:szCs w:val="24"/>
                </w:rPr>
                <w:t>REQ 1</w:t>
              </w:r>
            </w:ins>
          </w:p>
        </w:tc>
        <w:tc>
          <w:tcPr>
            <w:tcW w:w="8280" w:type="dxa"/>
          </w:tcPr>
          <w:p w14:paraId="5AC4854C" w14:textId="77777777" w:rsidR="00773EBB" w:rsidRPr="003C1A0A" w:rsidRDefault="00773EBB" w:rsidP="00514D0F">
            <w:pPr>
              <w:spacing w:before="100" w:beforeAutospacing="1" w:after="100" w:afterAutospacing="1" w:line="360" w:lineRule="auto"/>
              <w:jc w:val="both"/>
              <w:rPr>
                <w:ins w:id="1069" w:author="Deep Nidhi" w:date="2023-09-06T19:14:00Z"/>
                <w:rFonts w:asciiTheme="majorBidi" w:hAnsiTheme="majorBidi" w:cstheme="majorBidi"/>
                <w:sz w:val="24"/>
                <w:szCs w:val="24"/>
              </w:rPr>
            </w:pPr>
            <w:ins w:id="1070" w:author="Deep Nidhi" w:date="2023-09-06T19:14:00Z">
              <w:r w:rsidRPr="003C1A0A">
                <w:rPr>
                  <w:rFonts w:asciiTheme="majorBidi" w:hAnsiTheme="majorBidi" w:cstheme="majorBidi"/>
                  <w:sz w:val="24"/>
                  <w:szCs w:val="24"/>
                </w:rPr>
                <w:t>Provide option to browse and upload indicator template with data in CSV (Comma Separated Value) formatted file.</w:t>
              </w:r>
            </w:ins>
          </w:p>
        </w:tc>
      </w:tr>
      <w:tr w:rsidR="00773EBB" w:rsidRPr="003C1A0A" w14:paraId="7D898D67" w14:textId="77777777" w:rsidTr="00514D0F">
        <w:trPr>
          <w:trHeight w:val="70"/>
          <w:ins w:id="1071" w:author="Deep Nidhi" w:date="2023-09-06T19:14:00Z"/>
        </w:trPr>
        <w:tc>
          <w:tcPr>
            <w:tcW w:w="967" w:type="dxa"/>
          </w:tcPr>
          <w:p w14:paraId="20E7E9EB" w14:textId="77777777" w:rsidR="00773EBB" w:rsidRPr="003C1A0A" w:rsidRDefault="00773EBB" w:rsidP="00514D0F">
            <w:pPr>
              <w:spacing w:before="100" w:beforeAutospacing="1" w:after="100" w:afterAutospacing="1" w:line="360" w:lineRule="auto"/>
              <w:jc w:val="both"/>
              <w:rPr>
                <w:ins w:id="1072" w:author="Deep Nidhi" w:date="2023-09-06T19:14:00Z"/>
                <w:rFonts w:asciiTheme="majorBidi" w:hAnsiTheme="majorBidi" w:cstheme="majorBidi"/>
                <w:sz w:val="24"/>
                <w:szCs w:val="24"/>
              </w:rPr>
            </w:pPr>
            <w:ins w:id="1073" w:author="Deep Nidhi" w:date="2023-09-06T19:14:00Z">
              <w:r w:rsidRPr="003C1A0A">
                <w:rPr>
                  <w:rFonts w:asciiTheme="majorBidi" w:hAnsiTheme="majorBidi" w:cstheme="majorBidi"/>
                  <w:sz w:val="24"/>
                  <w:szCs w:val="24"/>
                </w:rPr>
                <w:t>REQ 2</w:t>
              </w:r>
            </w:ins>
          </w:p>
        </w:tc>
        <w:tc>
          <w:tcPr>
            <w:tcW w:w="8280" w:type="dxa"/>
          </w:tcPr>
          <w:p w14:paraId="7C059DA1" w14:textId="77777777" w:rsidR="00773EBB" w:rsidRPr="003C1A0A" w:rsidRDefault="00773EBB" w:rsidP="00514D0F">
            <w:pPr>
              <w:spacing w:before="100" w:beforeAutospacing="1" w:after="100" w:afterAutospacing="1" w:line="360" w:lineRule="auto"/>
              <w:jc w:val="both"/>
              <w:rPr>
                <w:ins w:id="1074" w:author="Deep Nidhi" w:date="2023-09-06T19:14:00Z"/>
                <w:rFonts w:asciiTheme="majorBidi" w:hAnsiTheme="majorBidi" w:cstheme="majorBidi"/>
                <w:sz w:val="24"/>
                <w:szCs w:val="24"/>
              </w:rPr>
            </w:pPr>
            <w:ins w:id="1075" w:author="Deep Nidhi" w:date="2023-09-06T19:14:00Z">
              <w:r w:rsidRPr="003C1A0A">
                <w:rPr>
                  <w:rFonts w:asciiTheme="majorBidi" w:hAnsiTheme="majorBidi" w:cstheme="majorBidi"/>
                  <w:sz w:val="24"/>
                  <w:szCs w:val="24"/>
                </w:rPr>
                <w:t>Implement the following validations when entering the Indicator ID and Unit:</w:t>
              </w:r>
            </w:ins>
          </w:p>
          <w:p w14:paraId="7E7D31B4" w14:textId="77777777" w:rsidR="00773EBB" w:rsidRPr="003C1A0A" w:rsidRDefault="00773EBB" w:rsidP="00773EBB">
            <w:pPr>
              <w:pStyle w:val="ListParagraph"/>
              <w:numPr>
                <w:ilvl w:val="0"/>
                <w:numId w:val="45"/>
              </w:numPr>
              <w:spacing w:before="100" w:beforeAutospacing="1" w:after="100" w:afterAutospacing="1" w:line="360" w:lineRule="auto"/>
              <w:jc w:val="both"/>
              <w:rPr>
                <w:ins w:id="1076" w:author="Deep Nidhi" w:date="2023-09-06T19:14:00Z"/>
                <w:rFonts w:asciiTheme="majorBidi" w:hAnsiTheme="majorBidi" w:cstheme="majorBidi"/>
                <w:sz w:val="24"/>
                <w:szCs w:val="24"/>
              </w:rPr>
            </w:pPr>
            <w:ins w:id="1077" w:author="Deep Nidhi" w:date="2023-09-06T19:14:00Z">
              <w:r w:rsidRPr="003C1A0A">
                <w:rPr>
                  <w:rFonts w:asciiTheme="majorBidi" w:hAnsiTheme="majorBidi" w:cstheme="majorBidi"/>
                  <w:sz w:val="24"/>
                  <w:szCs w:val="24"/>
                </w:rPr>
                <w:t>All the elements are mandatory and cannot be blank or should contain special characters.</w:t>
              </w:r>
            </w:ins>
          </w:p>
          <w:p w14:paraId="23E8CF49" w14:textId="77777777" w:rsidR="00773EBB" w:rsidRPr="003C1A0A" w:rsidRDefault="00773EBB" w:rsidP="00773EBB">
            <w:pPr>
              <w:pStyle w:val="ListParagraph"/>
              <w:numPr>
                <w:ilvl w:val="0"/>
                <w:numId w:val="45"/>
              </w:numPr>
              <w:spacing w:before="100" w:beforeAutospacing="1" w:after="100" w:afterAutospacing="1" w:line="360" w:lineRule="auto"/>
              <w:jc w:val="both"/>
              <w:rPr>
                <w:ins w:id="1078" w:author="Deep Nidhi" w:date="2023-09-06T19:14:00Z"/>
                <w:rFonts w:asciiTheme="majorBidi" w:hAnsiTheme="majorBidi" w:cstheme="majorBidi"/>
                <w:sz w:val="24"/>
                <w:szCs w:val="24"/>
              </w:rPr>
            </w:pPr>
            <w:ins w:id="1079" w:author="Deep Nidhi" w:date="2023-09-06T19:14:00Z">
              <w:r w:rsidRPr="003C1A0A">
                <w:rPr>
                  <w:rFonts w:asciiTheme="majorBidi" w:hAnsiTheme="majorBidi" w:cstheme="majorBidi"/>
                  <w:sz w:val="24"/>
                  <w:szCs w:val="24"/>
                </w:rPr>
                <w:t>The combination of Indicator – Unit</w:t>
              </w:r>
              <w:r>
                <w:rPr>
                  <w:rFonts w:asciiTheme="majorBidi" w:hAnsiTheme="majorBidi" w:cstheme="majorBidi"/>
                  <w:sz w:val="24"/>
                  <w:szCs w:val="24"/>
                </w:rPr>
                <w:t>- Subgroup</w:t>
              </w:r>
              <w:r w:rsidRPr="003C1A0A">
                <w:rPr>
                  <w:rFonts w:asciiTheme="majorBidi" w:hAnsiTheme="majorBidi" w:cstheme="majorBidi"/>
                  <w:sz w:val="24"/>
                  <w:szCs w:val="24"/>
                </w:rPr>
                <w:t xml:space="preserve"> should not be duplicate.</w:t>
              </w:r>
            </w:ins>
          </w:p>
          <w:p w14:paraId="3564F7F7" w14:textId="77777777" w:rsidR="00773EBB" w:rsidRPr="003C1A0A" w:rsidRDefault="00773EBB" w:rsidP="00773EBB">
            <w:pPr>
              <w:pStyle w:val="ListParagraph"/>
              <w:numPr>
                <w:ilvl w:val="0"/>
                <w:numId w:val="45"/>
              </w:numPr>
              <w:spacing w:before="100" w:beforeAutospacing="1" w:after="100" w:afterAutospacing="1" w:line="360" w:lineRule="auto"/>
              <w:jc w:val="both"/>
              <w:rPr>
                <w:ins w:id="1080" w:author="Deep Nidhi" w:date="2023-09-06T19:14:00Z"/>
                <w:rFonts w:asciiTheme="majorBidi" w:hAnsiTheme="majorBidi" w:cstheme="majorBidi"/>
                <w:sz w:val="24"/>
                <w:szCs w:val="24"/>
              </w:rPr>
            </w:pPr>
            <w:ins w:id="1081" w:author="Deep Nidhi" w:date="2023-09-06T19:14:00Z">
              <w:r w:rsidRPr="003C1A0A">
                <w:rPr>
                  <w:rFonts w:asciiTheme="majorBidi" w:hAnsiTheme="majorBidi" w:cstheme="majorBidi"/>
                  <w:sz w:val="24"/>
                  <w:szCs w:val="24"/>
                </w:rPr>
                <w:t>High Is Good should be either 0 or 1.</w:t>
              </w:r>
            </w:ins>
          </w:p>
        </w:tc>
      </w:tr>
      <w:tr w:rsidR="00773EBB" w:rsidRPr="003C1A0A" w14:paraId="75FD781B" w14:textId="77777777" w:rsidTr="00514D0F">
        <w:trPr>
          <w:trHeight w:val="809"/>
          <w:ins w:id="1082" w:author="Deep Nidhi" w:date="2023-09-06T19:14:00Z"/>
        </w:trPr>
        <w:tc>
          <w:tcPr>
            <w:tcW w:w="967" w:type="dxa"/>
          </w:tcPr>
          <w:p w14:paraId="21029DFC" w14:textId="77777777" w:rsidR="00773EBB" w:rsidRPr="003C1A0A" w:rsidRDefault="00773EBB" w:rsidP="00514D0F">
            <w:pPr>
              <w:spacing w:before="100" w:beforeAutospacing="1" w:after="100" w:afterAutospacing="1" w:line="360" w:lineRule="auto"/>
              <w:jc w:val="both"/>
              <w:rPr>
                <w:ins w:id="1083" w:author="Deep Nidhi" w:date="2023-09-06T19:14:00Z"/>
                <w:rFonts w:asciiTheme="majorBidi" w:hAnsiTheme="majorBidi" w:cstheme="majorBidi"/>
                <w:sz w:val="24"/>
                <w:szCs w:val="24"/>
              </w:rPr>
            </w:pPr>
            <w:ins w:id="1084" w:author="Deep Nidhi" w:date="2023-09-06T19:14:00Z">
              <w:r w:rsidRPr="003C1A0A">
                <w:rPr>
                  <w:rFonts w:asciiTheme="majorBidi" w:hAnsiTheme="majorBidi" w:cstheme="majorBidi"/>
                  <w:sz w:val="24"/>
                  <w:szCs w:val="24"/>
                </w:rPr>
                <w:t>REQ 3</w:t>
              </w:r>
            </w:ins>
          </w:p>
        </w:tc>
        <w:tc>
          <w:tcPr>
            <w:tcW w:w="8280" w:type="dxa"/>
          </w:tcPr>
          <w:p w14:paraId="7C737FDF" w14:textId="77777777" w:rsidR="00773EBB" w:rsidRPr="003C1A0A" w:rsidRDefault="00773EBB" w:rsidP="00514D0F">
            <w:pPr>
              <w:spacing w:before="100" w:beforeAutospacing="1" w:after="100" w:afterAutospacing="1" w:line="360" w:lineRule="auto"/>
              <w:jc w:val="both"/>
              <w:rPr>
                <w:ins w:id="1085" w:author="Deep Nidhi" w:date="2023-09-06T19:14:00Z"/>
                <w:rFonts w:asciiTheme="majorBidi" w:hAnsiTheme="majorBidi" w:cstheme="majorBidi"/>
                <w:sz w:val="24"/>
                <w:szCs w:val="24"/>
              </w:rPr>
            </w:pPr>
            <w:ins w:id="1086" w:author="Deep Nidhi" w:date="2023-09-06T19:14:00Z">
              <w:r w:rsidRPr="003C1A0A">
                <w:rPr>
                  <w:rFonts w:asciiTheme="majorBidi" w:hAnsiTheme="majorBidi" w:cstheme="majorBidi"/>
                  <w:sz w:val="24"/>
                  <w:szCs w:val="24"/>
                </w:rPr>
                <w:t>An import log should be generated after each import process to capture the rows which are failed to import due to the above validation.</w:t>
              </w:r>
            </w:ins>
          </w:p>
        </w:tc>
      </w:tr>
    </w:tbl>
    <w:p w14:paraId="17F5ABCE" w14:textId="77777777" w:rsidR="00773EBB" w:rsidRPr="003C1A0A" w:rsidRDefault="00773EBB" w:rsidP="00773EBB">
      <w:pPr>
        <w:pStyle w:val="Heading4"/>
        <w:rPr>
          <w:ins w:id="1087" w:author="Deep Nidhi" w:date="2023-09-06T19:14:00Z"/>
          <w:rFonts w:asciiTheme="majorBidi" w:hAnsiTheme="majorBidi"/>
          <w:sz w:val="28"/>
          <w:szCs w:val="28"/>
        </w:rPr>
      </w:pPr>
      <w:ins w:id="1088" w:author="Deep Nidhi" w:date="2023-09-06T19:14:00Z">
        <w:r w:rsidRPr="003C1A0A">
          <w:rPr>
            <w:rFonts w:asciiTheme="majorBidi" w:hAnsiTheme="majorBidi"/>
            <w:sz w:val="28"/>
            <w:szCs w:val="28"/>
          </w:rPr>
          <w:t>Indicator Metadata</w:t>
        </w:r>
      </w:ins>
    </w:p>
    <w:p w14:paraId="46CCCB63" w14:textId="77777777" w:rsidR="00773EBB" w:rsidRPr="003C1A0A" w:rsidRDefault="00773EBB" w:rsidP="00773EBB">
      <w:pPr>
        <w:spacing w:before="100" w:beforeAutospacing="1" w:after="100" w:afterAutospacing="1" w:line="360" w:lineRule="auto"/>
        <w:jc w:val="both"/>
        <w:rPr>
          <w:ins w:id="1089" w:author="Deep Nidhi" w:date="2023-09-06T19:14:00Z"/>
          <w:rFonts w:asciiTheme="majorBidi" w:hAnsiTheme="majorBidi" w:cstheme="majorBidi"/>
          <w:b/>
          <w:bCs/>
          <w:sz w:val="24"/>
          <w:szCs w:val="24"/>
        </w:rPr>
      </w:pPr>
      <w:ins w:id="1090" w:author="Deep Nidhi" w:date="2023-09-06T19:14:00Z">
        <w:r w:rsidRPr="003C1A0A">
          <w:rPr>
            <w:rFonts w:asciiTheme="majorBidi" w:hAnsiTheme="majorBidi" w:cstheme="majorBidi"/>
            <w:b/>
            <w:bCs/>
            <w:sz w:val="24"/>
            <w:szCs w:val="24"/>
          </w:rPr>
          <w:t>Description</w:t>
        </w:r>
      </w:ins>
    </w:p>
    <w:p w14:paraId="39A36EBB" w14:textId="58472B25" w:rsidR="00773EBB" w:rsidRPr="003C1A0A" w:rsidRDefault="00773EBB" w:rsidP="00773EBB">
      <w:pPr>
        <w:spacing w:before="100" w:beforeAutospacing="1" w:after="100" w:afterAutospacing="1" w:line="360" w:lineRule="auto"/>
        <w:ind w:right="45"/>
        <w:jc w:val="both"/>
        <w:rPr>
          <w:ins w:id="1091" w:author="Deep Nidhi" w:date="2023-09-06T19:14:00Z"/>
          <w:rFonts w:asciiTheme="majorBidi" w:hAnsiTheme="majorBidi" w:cstheme="majorBidi"/>
          <w:sz w:val="24"/>
          <w:szCs w:val="24"/>
        </w:rPr>
      </w:pPr>
      <w:ins w:id="1092" w:author="Deep Nidhi" w:date="2023-09-06T19:14:00Z">
        <w:r w:rsidRPr="003C1A0A">
          <w:rPr>
            <w:rFonts w:asciiTheme="majorBidi" w:hAnsiTheme="majorBidi" w:cstheme="majorBidi"/>
            <w:sz w:val="24"/>
            <w:szCs w:val="24"/>
          </w:rPr>
          <w:t>This master element type will allow users to add and manage indicator</w:t>
        </w:r>
        <w:r>
          <w:rPr>
            <w:rFonts w:asciiTheme="majorBidi" w:hAnsiTheme="majorBidi" w:cstheme="majorBidi"/>
            <w:sz w:val="24"/>
            <w:szCs w:val="24"/>
          </w:rPr>
          <w:t>’</w:t>
        </w:r>
        <w:r w:rsidRPr="003C1A0A">
          <w:rPr>
            <w:rFonts w:asciiTheme="majorBidi" w:hAnsiTheme="majorBidi" w:cstheme="majorBidi"/>
            <w:sz w:val="24"/>
            <w:szCs w:val="24"/>
          </w:rPr>
          <w:t xml:space="preserve">s metadata. You will have the options to add, edit, import, export and delete the indicators metadata. Below is the detailed functionality requirement of this </w:t>
        </w:r>
      </w:ins>
      <w:ins w:id="1093" w:author="Deep Nidhi" w:date="2023-09-11T17:46:00Z">
        <w:r w:rsidR="00735BBD">
          <w:rPr>
            <w:rFonts w:asciiTheme="majorBidi" w:hAnsiTheme="majorBidi" w:cstheme="majorBidi"/>
            <w:sz w:val="24"/>
            <w:szCs w:val="24"/>
          </w:rPr>
          <w:t>submodule</w:t>
        </w:r>
      </w:ins>
      <w:ins w:id="1094" w:author="Deep Nidhi" w:date="2023-09-06T19:14:00Z">
        <w:r w:rsidRPr="003C1A0A">
          <w:rPr>
            <w:rFonts w:asciiTheme="majorBidi" w:hAnsiTheme="majorBidi" w:cstheme="majorBidi"/>
            <w:sz w:val="24"/>
            <w:szCs w:val="24"/>
          </w:rPr>
          <w:t>.</w:t>
        </w:r>
      </w:ins>
    </w:p>
    <w:p w14:paraId="4DDBC6A3" w14:textId="77777777" w:rsidR="00773EBB" w:rsidRPr="003C1A0A" w:rsidRDefault="00773EBB" w:rsidP="00773EBB">
      <w:pPr>
        <w:spacing w:before="100" w:beforeAutospacing="1" w:after="100" w:afterAutospacing="1" w:line="240" w:lineRule="auto"/>
        <w:jc w:val="both"/>
        <w:rPr>
          <w:ins w:id="1095" w:author="Deep Nidhi" w:date="2023-09-06T19:14:00Z"/>
          <w:rFonts w:asciiTheme="majorBidi" w:hAnsiTheme="majorBidi" w:cstheme="majorBidi"/>
          <w:b/>
          <w:bCs/>
          <w:sz w:val="24"/>
          <w:szCs w:val="24"/>
        </w:rPr>
      </w:pPr>
      <w:ins w:id="1096" w:author="Deep Nidhi" w:date="2023-09-06T19:14:00Z">
        <w:r w:rsidRPr="003C1A0A">
          <w:rPr>
            <w:rFonts w:asciiTheme="majorBidi" w:hAnsiTheme="majorBidi" w:cstheme="majorBidi"/>
            <w:b/>
            <w:bCs/>
            <w:sz w:val="24"/>
            <w:szCs w:val="24"/>
          </w:rPr>
          <w:lastRenderedPageBreak/>
          <w:t>Functional Requirements</w:t>
        </w:r>
      </w:ins>
    </w:p>
    <w:tbl>
      <w:tblPr>
        <w:tblW w:w="9296"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0"/>
        <w:gridCol w:w="8276"/>
      </w:tblGrid>
      <w:tr w:rsidR="00773EBB" w:rsidRPr="003C1A0A" w14:paraId="7A75CF81" w14:textId="77777777" w:rsidTr="00514D0F">
        <w:trPr>
          <w:ins w:id="1097" w:author="Deep Nidhi" w:date="2023-09-06T19:14:00Z"/>
        </w:trPr>
        <w:tc>
          <w:tcPr>
            <w:tcW w:w="1020" w:type="dxa"/>
          </w:tcPr>
          <w:p w14:paraId="036038BB" w14:textId="77777777" w:rsidR="00773EBB" w:rsidRPr="003C1A0A" w:rsidRDefault="00773EBB" w:rsidP="00514D0F">
            <w:pPr>
              <w:spacing w:before="100" w:beforeAutospacing="1" w:after="100" w:afterAutospacing="1" w:line="360" w:lineRule="auto"/>
              <w:jc w:val="both"/>
              <w:rPr>
                <w:ins w:id="1098" w:author="Deep Nidhi" w:date="2023-09-06T19:14:00Z"/>
                <w:rFonts w:asciiTheme="majorBidi" w:hAnsiTheme="majorBidi" w:cstheme="majorBidi"/>
                <w:sz w:val="24"/>
                <w:szCs w:val="24"/>
              </w:rPr>
            </w:pPr>
            <w:ins w:id="1099" w:author="Deep Nidhi" w:date="2023-09-06T19:14:00Z">
              <w:r w:rsidRPr="003C1A0A">
                <w:rPr>
                  <w:rFonts w:asciiTheme="majorBidi" w:hAnsiTheme="majorBidi" w:cstheme="majorBidi"/>
                  <w:sz w:val="24"/>
                  <w:szCs w:val="24"/>
                </w:rPr>
                <w:t>REQ 1</w:t>
              </w:r>
            </w:ins>
          </w:p>
        </w:tc>
        <w:tc>
          <w:tcPr>
            <w:tcW w:w="8276" w:type="dxa"/>
          </w:tcPr>
          <w:p w14:paraId="1D6D056C" w14:textId="77777777" w:rsidR="00773EBB" w:rsidRPr="003C1A0A" w:rsidRDefault="00773EBB" w:rsidP="00514D0F">
            <w:pPr>
              <w:spacing w:before="100" w:beforeAutospacing="1" w:after="100" w:afterAutospacing="1" w:line="360" w:lineRule="auto"/>
              <w:jc w:val="both"/>
              <w:rPr>
                <w:ins w:id="1100" w:author="Deep Nidhi" w:date="2023-09-06T19:14:00Z"/>
                <w:rFonts w:asciiTheme="majorBidi" w:hAnsiTheme="majorBidi" w:cstheme="majorBidi"/>
                <w:sz w:val="24"/>
                <w:szCs w:val="24"/>
              </w:rPr>
            </w:pPr>
            <w:ins w:id="1101" w:author="Deep Nidhi" w:date="2023-09-06T19:14:00Z">
              <w:r w:rsidRPr="003C1A0A">
                <w:rPr>
                  <w:rFonts w:asciiTheme="majorBidi" w:hAnsiTheme="majorBidi" w:cstheme="majorBidi"/>
                  <w:sz w:val="24"/>
                  <w:szCs w:val="24"/>
                </w:rPr>
                <w:t>Show the existing list of the indicators metadata in a tabular grid. Provide option to view the list by pages along with pagination option to customize the view.</w:t>
              </w:r>
            </w:ins>
          </w:p>
        </w:tc>
      </w:tr>
      <w:tr w:rsidR="00773EBB" w:rsidRPr="003C1A0A" w14:paraId="1D7D0941" w14:textId="77777777" w:rsidTr="00514D0F">
        <w:trPr>
          <w:trHeight w:val="503"/>
          <w:ins w:id="1102" w:author="Deep Nidhi" w:date="2023-09-06T19:14:00Z"/>
        </w:trPr>
        <w:tc>
          <w:tcPr>
            <w:tcW w:w="1020" w:type="dxa"/>
          </w:tcPr>
          <w:p w14:paraId="14A68ED0" w14:textId="77777777" w:rsidR="00773EBB" w:rsidRPr="003C1A0A" w:rsidRDefault="00773EBB" w:rsidP="00514D0F">
            <w:pPr>
              <w:spacing w:before="100" w:beforeAutospacing="1" w:after="100" w:afterAutospacing="1" w:line="360" w:lineRule="auto"/>
              <w:jc w:val="both"/>
              <w:rPr>
                <w:ins w:id="1103" w:author="Deep Nidhi" w:date="2023-09-06T19:14:00Z"/>
                <w:rFonts w:asciiTheme="majorBidi" w:hAnsiTheme="majorBidi" w:cstheme="majorBidi"/>
                <w:sz w:val="24"/>
                <w:szCs w:val="24"/>
              </w:rPr>
            </w:pPr>
            <w:ins w:id="1104" w:author="Deep Nidhi" w:date="2023-09-06T19:14:00Z">
              <w:r w:rsidRPr="003C1A0A">
                <w:rPr>
                  <w:rFonts w:asciiTheme="majorBidi" w:hAnsiTheme="majorBidi" w:cstheme="majorBidi"/>
                  <w:sz w:val="24"/>
                  <w:szCs w:val="24"/>
                </w:rPr>
                <w:t>REQ 2</w:t>
              </w:r>
            </w:ins>
          </w:p>
        </w:tc>
        <w:tc>
          <w:tcPr>
            <w:tcW w:w="8276" w:type="dxa"/>
          </w:tcPr>
          <w:p w14:paraId="54C17A48" w14:textId="77777777" w:rsidR="00773EBB" w:rsidRPr="003C1A0A" w:rsidRDefault="00773EBB" w:rsidP="00514D0F">
            <w:pPr>
              <w:spacing w:before="100" w:beforeAutospacing="1" w:after="100" w:afterAutospacing="1" w:line="360" w:lineRule="auto"/>
              <w:jc w:val="both"/>
              <w:rPr>
                <w:ins w:id="1105" w:author="Deep Nidhi" w:date="2023-09-06T19:14:00Z"/>
                <w:rFonts w:asciiTheme="majorBidi" w:hAnsiTheme="majorBidi" w:cstheme="majorBidi"/>
                <w:sz w:val="24"/>
                <w:szCs w:val="24"/>
              </w:rPr>
            </w:pPr>
            <w:ins w:id="1106" w:author="Deep Nidhi" w:date="2023-09-06T19:14:00Z">
              <w:r w:rsidRPr="003C1A0A">
                <w:rPr>
                  <w:rFonts w:asciiTheme="majorBidi" w:hAnsiTheme="majorBidi" w:cstheme="majorBidi"/>
                  <w:sz w:val="24"/>
                  <w:szCs w:val="24"/>
                </w:rPr>
                <w:t>Provide option to search, sort and navigate the existing list.</w:t>
              </w:r>
            </w:ins>
          </w:p>
        </w:tc>
      </w:tr>
      <w:tr w:rsidR="00773EBB" w:rsidRPr="003C1A0A" w14:paraId="0E96C5B2" w14:textId="77777777" w:rsidTr="00514D0F">
        <w:trPr>
          <w:trHeight w:val="512"/>
          <w:ins w:id="1107" w:author="Deep Nidhi" w:date="2023-09-06T19:14:00Z"/>
        </w:trPr>
        <w:tc>
          <w:tcPr>
            <w:tcW w:w="1020" w:type="dxa"/>
          </w:tcPr>
          <w:p w14:paraId="60D8C812" w14:textId="77777777" w:rsidR="00773EBB" w:rsidRPr="003C1A0A" w:rsidRDefault="00773EBB" w:rsidP="00514D0F">
            <w:pPr>
              <w:spacing w:before="100" w:beforeAutospacing="1" w:after="100" w:afterAutospacing="1" w:line="360" w:lineRule="auto"/>
              <w:jc w:val="both"/>
              <w:rPr>
                <w:ins w:id="1108" w:author="Deep Nidhi" w:date="2023-09-06T19:14:00Z"/>
                <w:rFonts w:asciiTheme="majorBidi" w:hAnsiTheme="majorBidi" w:cstheme="majorBidi"/>
                <w:sz w:val="24"/>
                <w:szCs w:val="24"/>
              </w:rPr>
            </w:pPr>
            <w:ins w:id="1109" w:author="Deep Nidhi" w:date="2023-09-06T19:14:00Z">
              <w:r w:rsidRPr="003C1A0A">
                <w:rPr>
                  <w:rFonts w:asciiTheme="majorBidi" w:hAnsiTheme="majorBidi" w:cstheme="majorBidi"/>
                  <w:sz w:val="24"/>
                  <w:szCs w:val="24"/>
                </w:rPr>
                <w:t>REQ 3</w:t>
              </w:r>
            </w:ins>
          </w:p>
        </w:tc>
        <w:tc>
          <w:tcPr>
            <w:tcW w:w="8276" w:type="dxa"/>
          </w:tcPr>
          <w:p w14:paraId="778042FC" w14:textId="77777777" w:rsidR="00773EBB" w:rsidRPr="003C1A0A" w:rsidRDefault="00773EBB" w:rsidP="00514D0F">
            <w:pPr>
              <w:spacing w:before="100" w:beforeAutospacing="1" w:after="100" w:afterAutospacing="1" w:line="360" w:lineRule="auto"/>
              <w:jc w:val="both"/>
              <w:rPr>
                <w:ins w:id="1110" w:author="Deep Nidhi" w:date="2023-09-06T19:14:00Z"/>
                <w:rFonts w:asciiTheme="majorBidi" w:hAnsiTheme="majorBidi" w:cstheme="majorBidi"/>
                <w:sz w:val="24"/>
                <w:szCs w:val="24"/>
              </w:rPr>
            </w:pPr>
            <w:ins w:id="1111" w:author="Deep Nidhi" w:date="2023-09-06T19:14:00Z">
              <w:r w:rsidRPr="003C1A0A">
                <w:rPr>
                  <w:rFonts w:asciiTheme="majorBidi" w:hAnsiTheme="majorBidi" w:cstheme="majorBidi"/>
                  <w:sz w:val="24"/>
                  <w:szCs w:val="24"/>
                </w:rPr>
                <w:t>Provide option to add and edit an element.</w:t>
              </w:r>
            </w:ins>
          </w:p>
        </w:tc>
      </w:tr>
      <w:tr w:rsidR="00773EBB" w:rsidRPr="003C1A0A" w14:paraId="66756346" w14:textId="77777777" w:rsidTr="00514D0F">
        <w:trPr>
          <w:ins w:id="1112" w:author="Deep Nidhi" w:date="2023-09-06T19:14:00Z"/>
        </w:trPr>
        <w:tc>
          <w:tcPr>
            <w:tcW w:w="1020" w:type="dxa"/>
          </w:tcPr>
          <w:p w14:paraId="492AF2CA" w14:textId="77777777" w:rsidR="00773EBB" w:rsidRPr="003C1A0A" w:rsidRDefault="00773EBB" w:rsidP="00514D0F">
            <w:pPr>
              <w:spacing w:before="100" w:beforeAutospacing="1" w:after="100" w:afterAutospacing="1" w:line="360" w:lineRule="auto"/>
              <w:jc w:val="both"/>
              <w:rPr>
                <w:ins w:id="1113" w:author="Deep Nidhi" w:date="2023-09-06T19:14:00Z"/>
                <w:rFonts w:asciiTheme="majorBidi" w:hAnsiTheme="majorBidi" w:cstheme="majorBidi"/>
                <w:sz w:val="24"/>
                <w:szCs w:val="24"/>
              </w:rPr>
            </w:pPr>
            <w:ins w:id="1114" w:author="Deep Nidhi" w:date="2023-09-06T19:14:00Z">
              <w:r w:rsidRPr="003C1A0A">
                <w:rPr>
                  <w:rFonts w:asciiTheme="majorBidi" w:hAnsiTheme="majorBidi" w:cstheme="majorBidi"/>
                  <w:sz w:val="24"/>
                  <w:szCs w:val="24"/>
                </w:rPr>
                <w:t>REQ 4</w:t>
              </w:r>
            </w:ins>
          </w:p>
        </w:tc>
        <w:tc>
          <w:tcPr>
            <w:tcW w:w="8276" w:type="dxa"/>
          </w:tcPr>
          <w:p w14:paraId="0FB100E8" w14:textId="77777777" w:rsidR="00773EBB" w:rsidRPr="003C1A0A" w:rsidRDefault="00773EBB" w:rsidP="00514D0F">
            <w:pPr>
              <w:spacing w:before="100" w:beforeAutospacing="1" w:after="100" w:afterAutospacing="1" w:line="360" w:lineRule="auto"/>
              <w:jc w:val="both"/>
              <w:rPr>
                <w:ins w:id="1115" w:author="Deep Nidhi" w:date="2023-09-06T19:14:00Z"/>
                <w:rFonts w:asciiTheme="majorBidi" w:hAnsiTheme="majorBidi" w:cstheme="majorBidi"/>
                <w:sz w:val="24"/>
                <w:szCs w:val="24"/>
              </w:rPr>
            </w:pPr>
            <w:ins w:id="1116" w:author="Deep Nidhi" w:date="2023-09-06T19:14:00Z">
              <w:r w:rsidRPr="003C1A0A">
                <w:rPr>
                  <w:rFonts w:asciiTheme="majorBidi" w:hAnsiTheme="majorBidi" w:cstheme="majorBidi"/>
                  <w:sz w:val="24"/>
                  <w:szCs w:val="24"/>
                </w:rPr>
                <w:t>When adding a new element, provide the following entries and validations -</w:t>
              </w:r>
            </w:ins>
          </w:p>
          <w:p w14:paraId="147C8FBD" w14:textId="77777777" w:rsidR="00773EBB" w:rsidRPr="003C1A0A" w:rsidRDefault="00773EBB" w:rsidP="00773EBB">
            <w:pPr>
              <w:pStyle w:val="ListParagraph"/>
              <w:numPr>
                <w:ilvl w:val="0"/>
                <w:numId w:val="49"/>
              </w:numPr>
              <w:spacing w:before="100" w:beforeAutospacing="1" w:after="100" w:afterAutospacing="1" w:line="360" w:lineRule="auto"/>
              <w:jc w:val="both"/>
              <w:rPr>
                <w:ins w:id="1117" w:author="Deep Nidhi" w:date="2023-09-06T19:14:00Z"/>
                <w:rFonts w:asciiTheme="majorBidi" w:hAnsiTheme="majorBidi" w:cstheme="majorBidi"/>
                <w:sz w:val="24"/>
                <w:szCs w:val="24"/>
              </w:rPr>
            </w:pPr>
            <w:ins w:id="1118" w:author="Deep Nidhi" w:date="2023-09-06T19:14:00Z">
              <w:r w:rsidRPr="003C1A0A">
                <w:rPr>
                  <w:rFonts w:asciiTheme="majorBidi" w:hAnsiTheme="majorBidi" w:cstheme="majorBidi"/>
                  <w:sz w:val="24"/>
                  <w:szCs w:val="24"/>
                </w:rPr>
                <w:t xml:space="preserve">Indicator Name should be selected and cannot be blank. </w:t>
              </w:r>
            </w:ins>
          </w:p>
          <w:p w14:paraId="09A2F5C5" w14:textId="77777777" w:rsidR="00773EBB" w:rsidRPr="003C1A0A" w:rsidRDefault="00773EBB" w:rsidP="00773EBB">
            <w:pPr>
              <w:pStyle w:val="ListParagraph"/>
              <w:numPr>
                <w:ilvl w:val="0"/>
                <w:numId w:val="49"/>
              </w:numPr>
              <w:spacing w:before="100" w:beforeAutospacing="1" w:after="100" w:afterAutospacing="1" w:line="360" w:lineRule="auto"/>
              <w:jc w:val="both"/>
              <w:rPr>
                <w:ins w:id="1119" w:author="Deep Nidhi" w:date="2023-09-06T19:14:00Z"/>
                <w:rFonts w:asciiTheme="majorBidi" w:hAnsiTheme="majorBidi" w:cstheme="majorBidi"/>
                <w:sz w:val="24"/>
                <w:szCs w:val="24"/>
              </w:rPr>
            </w:pPr>
            <w:ins w:id="1120" w:author="Deep Nidhi" w:date="2023-09-06T19:14:00Z">
              <w:r w:rsidRPr="003C1A0A">
                <w:rPr>
                  <w:rFonts w:asciiTheme="majorBidi" w:hAnsiTheme="majorBidi" w:cstheme="majorBidi"/>
                  <w:sz w:val="24"/>
                  <w:szCs w:val="24"/>
                </w:rPr>
                <w:t>Unit should be selected based on the indicator selected above and cannot be blank.</w:t>
              </w:r>
            </w:ins>
          </w:p>
          <w:p w14:paraId="4BBB2B35" w14:textId="77777777" w:rsidR="00773EBB" w:rsidRPr="003C1A0A" w:rsidRDefault="00773EBB" w:rsidP="00773EBB">
            <w:pPr>
              <w:pStyle w:val="ListParagraph"/>
              <w:numPr>
                <w:ilvl w:val="0"/>
                <w:numId w:val="49"/>
              </w:numPr>
              <w:spacing w:before="100" w:beforeAutospacing="1" w:after="100" w:afterAutospacing="1" w:line="360" w:lineRule="auto"/>
              <w:jc w:val="both"/>
              <w:rPr>
                <w:ins w:id="1121" w:author="Deep Nidhi" w:date="2023-09-06T19:14:00Z"/>
                <w:rFonts w:asciiTheme="majorBidi" w:hAnsiTheme="majorBidi" w:cstheme="majorBidi"/>
                <w:sz w:val="24"/>
                <w:szCs w:val="24"/>
              </w:rPr>
            </w:pPr>
            <w:ins w:id="1122" w:author="Deep Nidhi" w:date="2023-09-06T19:14:00Z">
              <w:r w:rsidRPr="003C1A0A">
                <w:rPr>
                  <w:rFonts w:asciiTheme="majorBidi" w:hAnsiTheme="majorBidi" w:cstheme="majorBidi"/>
                  <w:sz w:val="24"/>
                  <w:szCs w:val="24"/>
                </w:rPr>
                <w:t>Indicator Definition (MT1), Method of Computation (MT2), Overview (MT3), Comments and Limitations (MT4), Data Collection for Global Monitoring (MT5), Obtaining Data (MT6), Data Availability (MT7), Treatment of Missing Values (MT8), Regional and Global Estimates (MT9) should be entered.</w:t>
              </w:r>
            </w:ins>
          </w:p>
        </w:tc>
      </w:tr>
      <w:tr w:rsidR="00773EBB" w:rsidRPr="003C1A0A" w14:paraId="77028B9D" w14:textId="77777777" w:rsidTr="00514D0F">
        <w:trPr>
          <w:ins w:id="1123" w:author="Deep Nidhi" w:date="2023-09-06T19:14:00Z"/>
        </w:trPr>
        <w:tc>
          <w:tcPr>
            <w:tcW w:w="1020" w:type="dxa"/>
          </w:tcPr>
          <w:p w14:paraId="406E5829" w14:textId="77777777" w:rsidR="00773EBB" w:rsidRPr="003C1A0A" w:rsidRDefault="00773EBB" w:rsidP="00514D0F">
            <w:pPr>
              <w:spacing w:before="100" w:beforeAutospacing="1" w:after="100" w:afterAutospacing="1" w:line="360" w:lineRule="auto"/>
              <w:jc w:val="both"/>
              <w:rPr>
                <w:ins w:id="1124" w:author="Deep Nidhi" w:date="2023-09-06T19:14:00Z"/>
                <w:rFonts w:asciiTheme="majorBidi" w:hAnsiTheme="majorBidi" w:cstheme="majorBidi"/>
                <w:sz w:val="24"/>
                <w:szCs w:val="24"/>
              </w:rPr>
            </w:pPr>
            <w:ins w:id="1125" w:author="Deep Nidhi" w:date="2023-09-06T19:14:00Z">
              <w:r w:rsidRPr="003C1A0A">
                <w:rPr>
                  <w:rFonts w:asciiTheme="majorBidi" w:hAnsiTheme="majorBidi" w:cstheme="majorBidi"/>
                  <w:sz w:val="24"/>
                  <w:szCs w:val="24"/>
                </w:rPr>
                <w:t>REQ 5</w:t>
              </w:r>
            </w:ins>
          </w:p>
        </w:tc>
        <w:tc>
          <w:tcPr>
            <w:tcW w:w="8276" w:type="dxa"/>
          </w:tcPr>
          <w:p w14:paraId="6438EDAA" w14:textId="77777777" w:rsidR="00773EBB" w:rsidRPr="003C1A0A" w:rsidRDefault="00773EBB" w:rsidP="00514D0F">
            <w:pPr>
              <w:spacing w:before="100" w:beforeAutospacing="1" w:after="100" w:afterAutospacing="1" w:line="360" w:lineRule="auto"/>
              <w:jc w:val="both"/>
              <w:rPr>
                <w:ins w:id="1126" w:author="Deep Nidhi" w:date="2023-09-06T19:14:00Z"/>
                <w:rFonts w:asciiTheme="majorBidi" w:hAnsiTheme="majorBidi" w:cstheme="majorBidi"/>
                <w:sz w:val="24"/>
                <w:szCs w:val="24"/>
              </w:rPr>
            </w:pPr>
            <w:ins w:id="1127" w:author="Deep Nidhi" w:date="2023-09-06T19:14:00Z">
              <w:r w:rsidRPr="003C1A0A">
                <w:rPr>
                  <w:rFonts w:asciiTheme="majorBidi" w:hAnsiTheme="majorBidi" w:cstheme="majorBidi"/>
                  <w:sz w:val="24"/>
                  <w:szCs w:val="24"/>
                </w:rPr>
                <w:t>Provide Add button in the add new element window to allow adding the element.</w:t>
              </w:r>
            </w:ins>
          </w:p>
        </w:tc>
      </w:tr>
    </w:tbl>
    <w:p w14:paraId="37B305B7" w14:textId="179C9603" w:rsidR="00773EBB" w:rsidRPr="003C1A0A" w:rsidRDefault="00773EBB" w:rsidP="00773EBB">
      <w:pPr>
        <w:spacing w:before="100" w:beforeAutospacing="1" w:after="100" w:afterAutospacing="1" w:line="360" w:lineRule="auto"/>
        <w:jc w:val="both"/>
        <w:rPr>
          <w:ins w:id="1128" w:author="Deep Nidhi" w:date="2023-09-06T19:14:00Z"/>
          <w:rFonts w:asciiTheme="majorBidi" w:hAnsiTheme="majorBidi" w:cstheme="majorBidi"/>
          <w:sz w:val="24"/>
          <w:szCs w:val="24"/>
        </w:rPr>
      </w:pPr>
      <w:ins w:id="1129" w:author="Deep Nidhi" w:date="2023-09-06T19:14:00Z">
        <w:r w:rsidRPr="003C1A0A">
          <w:rPr>
            <w:rFonts w:asciiTheme="majorBidi" w:hAnsiTheme="majorBidi" w:cstheme="majorBidi"/>
            <w:sz w:val="24"/>
            <w:szCs w:val="24"/>
          </w:rPr>
          <w:t xml:space="preserve">The following options will be available in this </w:t>
        </w:r>
      </w:ins>
      <w:ins w:id="1130" w:author="Deep Nidhi" w:date="2023-09-11T17:46:00Z">
        <w:r w:rsidR="00735BBD">
          <w:rPr>
            <w:rFonts w:asciiTheme="majorBidi" w:hAnsiTheme="majorBidi" w:cstheme="majorBidi"/>
            <w:sz w:val="24"/>
            <w:szCs w:val="24"/>
          </w:rPr>
          <w:t>submodule</w:t>
        </w:r>
      </w:ins>
      <w:ins w:id="1131" w:author="Deep Nidhi" w:date="2023-09-06T19:14:00Z">
        <w:r w:rsidRPr="003C1A0A">
          <w:rPr>
            <w:rFonts w:asciiTheme="majorBidi" w:hAnsiTheme="majorBidi" w:cstheme="majorBidi"/>
            <w:sz w:val="24"/>
            <w:szCs w:val="24"/>
          </w:rPr>
          <w:t>:</w:t>
        </w:r>
      </w:ins>
    </w:p>
    <w:p w14:paraId="69EF04BC" w14:textId="77777777" w:rsidR="00773EBB" w:rsidRPr="003C1A0A" w:rsidRDefault="00773EBB" w:rsidP="00773EBB">
      <w:pPr>
        <w:pStyle w:val="ListParagraph"/>
        <w:numPr>
          <w:ilvl w:val="0"/>
          <w:numId w:val="19"/>
        </w:numPr>
        <w:spacing w:before="100" w:beforeAutospacing="1" w:after="100" w:afterAutospacing="1" w:line="360" w:lineRule="auto"/>
        <w:jc w:val="both"/>
        <w:rPr>
          <w:ins w:id="1132" w:author="Deep Nidhi" w:date="2023-09-06T19:14:00Z"/>
          <w:rFonts w:asciiTheme="majorBidi" w:hAnsiTheme="majorBidi" w:cstheme="majorBidi"/>
          <w:sz w:val="24"/>
          <w:szCs w:val="24"/>
        </w:rPr>
      </w:pPr>
      <w:ins w:id="1133" w:author="Deep Nidhi" w:date="2023-09-06T19:14:00Z">
        <w:r w:rsidRPr="003C1A0A">
          <w:rPr>
            <w:rFonts w:asciiTheme="majorBidi" w:hAnsiTheme="majorBidi" w:cstheme="majorBidi"/>
            <w:sz w:val="24"/>
            <w:szCs w:val="24"/>
          </w:rPr>
          <w:t>Export Metadata</w:t>
        </w:r>
      </w:ins>
    </w:p>
    <w:p w14:paraId="11959689" w14:textId="77777777" w:rsidR="00773EBB" w:rsidRPr="003C1A0A" w:rsidRDefault="00773EBB" w:rsidP="00773EBB">
      <w:pPr>
        <w:pStyle w:val="ListParagraph"/>
        <w:numPr>
          <w:ilvl w:val="0"/>
          <w:numId w:val="19"/>
        </w:numPr>
        <w:spacing w:before="100" w:beforeAutospacing="1" w:after="100" w:afterAutospacing="1" w:line="360" w:lineRule="auto"/>
        <w:jc w:val="both"/>
        <w:rPr>
          <w:ins w:id="1134" w:author="Deep Nidhi" w:date="2023-09-06T19:14:00Z"/>
          <w:rFonts w:asciiTheme="majorBidi" w:hAnsiTheme="majorBidi" w:cstheme="majorBidi"/>
          <w:sz w:val="24"/>
          <w:szCs w:val="24"/>
        </w:rPr>
      </w:pPr>
      <w:ins w:id="1135" w:author="Deep Nidhi" w:date="2023-09-06T19:14:00Z">
        <w:r w:rsidRPr="003C1A0A">
          <w:rPr>
            <w:rFonts w:asciiTheme="majorBidi" w:hAnsiTheme="majorBidi" w:cstheme="majorBidi"/>
            <w:sz w:val="24"/>
            <w:szCs w:val="24"/>
          </w:rPr>
          <w:t>Import Metadata</w:t>
        </w:r>
      </w:ins>
    </w:p>
    <w:p w14:paraId="32BCD160" w14:textId="77777777" w:rsidR="00773EBB" w:rsidRPr="003C1A0A" w:rsidRDefault="00773EBB" w:rsidP="00773EBB">
      <w:pPr>
        <w:pStyle w:val="ListParagraph"/>
        <w:numPr>
          <w:ilvl w:val="0"/>
          <w:numId w:val="19"/>
        </w:numPr>
        <w:spacing w:before="100" w:beforeAutospacing="1" w:after="100" w:afterAutospacing="1" w:line="360" w:lineRule="auto"/>
        <w:jc w:val="both"/>
        <w:rPr>
          <w:ins w:id="1136" w:author="Deep Nidhi" w:date="2023-09-06T19:14:00Z"/>
          <w:rFonts w:asciiTheme="majorBidi" w:hAnsiTheme="majorBidi" w:cstheme="majorBidi"/>
          <w:sz w:val="24"/>
          <w:szCs w:val="24"/>
        </w:rPr>
      </w:pPr>
      <w:ins w:id="1137" w:author="Deep Nidhi" w:date="2023-09-06T19:14:00Z">
        <w:r w:rsidRPr="003C1A0A">
          <w:rPr>
            <w:rFonts w:asciiTheme="majorBidi" w:hAnsiTheme="majorBidi" w:cstheme="majorBidi"/>
            <w:sz w:val="24"/>
            <w:szCs w:val="24"/>
          </w:rPr>
          <w:t>Add Metadata</w:t>
        </w:r>
      </w:ins>
    </w:p>
    <w:p w14:paraId="10B90DEB" w14:textId="77777777" w:rsidR="00773EBB" w:rsidRPr="003C1A0A" w:rsidRDefault="00773EBB" w:rsidP="00773EBB">
      <w:pPr>
        <w:pStyle w:val="ListParagraph"/>
        <w:numPr>
          <w:ilvl w:val="0"/>
          <w:numId w:val="19"/>
        </w:numPr>
        <w:spacing w:before="100" w:beforeAutospacing="1" w:after="100" w:afterAutospacing="1" w:line="360" w:lineRule="auto"/>
        <w:jc w:val="both"/>
        <w:rPr>
          <w:ins w:id="1138" w:author="Deep Nidhi" w:date="2023-09-06T19:14:00Z"/>
          <w:rFonts w:asciiTheme="majorBidi" w:hAnsiTheme="majorBidi" w:cstheme="majorBidi"/>
          <w:sz w:val="24"/>
          <w:szCs w:val="24"/>
        </w:rPr>
      </w:pPr>
      <w:ins w:id="1139" w:author="Deep Nidhi" w:date="2023-09-06T19:14:00Z">
        <w:r w:rsidRPr="003C1A0A">
          <w:rPr>
            <w:rFonts w:asciiTheme="majorBidi" w:hAnsiTheme="majorBidi" w:cstheme="majorBidi"/>
            <w:sz w:val="24"/>
            <w:szCs w:val="24"/>
          </w:rPr>
          <w:t>Edit Metadata</w:t>
        </w:r>
      </w:ins>
    </w:p>
    <w:p w14:paraId="2657B322" w14:textId="77777777" w:rsidR="00773EBB" w:rsidRPr="003C1A0A" w:rsidRDefault="00773EBB" w:rsidP="00773EBB">
      <w:pPr>
        <w:pStyle w:val="ListParagraph"/>
        <w:numPr>
          <w:ilvl w:val="0"/>
          <w:numId w:val="19"/>
        </w:numPr>
        <w:spacing w:before="100" w:beforeAutospacing="1" w:after="100" w:afterAutospacing="1" w:line="360" w:lineRule="auto"/>
        <w:jc w:val="both"/>
        <w:rPr>
          <w:ins w:id="1140" w:author="Deep Nidhi" w:date="2023-09-06T19:14:00Z"/>
          <w:rFonts w:asciiTheme="majorBidi" w:hAnsiTheme="majorBidi" w:cstheme="majorBidi"/>
          <w:sz w:val="24"/>
          <w:szCs w:val="24"/>
        </w:rPr>
      </w:pPr>
      <w:ins w:id="1141" w:author="Deep Nidhi" w:date="2023-09-06T19:14:00Z">
        <w:r w:rsidRPr="003C1A0A">
          <w:rPr>
            <w:rFonts w:asciiTheme="majorBidi" w:hAnsiTheme="majorBidi" w:cstheme="majorBidi"/>
            <w:sz w:val="24"/>
            <w:szCs w:val="24"/>
          </w:rPr>
          <w:t>Show/Hide Metadata</w:t>
        </w:r>
      </w:ins>
    </w:p>
    <w:p w14:paraId="0D7FF320" w14:textId="77777777" w:rsidR="00773EBB" w:rsidRPr="003C1A0A" w:rsidRDefault="00773EBB" w:rsidP="00773EBB">
      <w:pPr>
        <w:spacing w:line="360" w:lineRule="auto"/>
        <w:jc w:val="both"/>
        <w:rPr>
          <w:ins w:id="1142" w:author="Deep Nidhi" w:date="2023-09-06T19:14:00Z"/>
          <w:rFonts w:asciiTheme="majorBidi" w:hAnsiTheme="majorBidi" w:cstheme="majorBidi"/>
          <w:sz w:val="24"/>
          <w:szCs w:val="24"/>
        </w:rPr>
      </w:pPr>
      <w:ins w:id="1143" w:author="Deep Nidhi" w:date="2023-09-06T19:14:00Z">
        <w:r w:rsidRPr="003C1A0A">
          <w:rPr>
            <w:rFonts w:asciiTheme="majorBidi" w:hAnsiTheme="majorBidi" w:cstheme="majorBidi"/>
            <w:sz w:val="24"/>
            <w:szCs w:val="24"/>
          </w:rPr>
          <w:t>In this option the following operations will be performed:</w:t>
        </w:r>
      </w:ins>
    </w:p>
    <w:p w14:paraId="009EC8F4" w14:textId="77777777" w:rsidR="00773EBB" w:rsidRPr="003C1A0A" w:rsidRDefault="00773EBB" w:rsidP="00773EBB">
      <w:pPr>
        <w:pStyle w:val="ListParagraph"/>
        <w:numPr>
          <w:ilvl w:val="0"/>
          <w:numId w:val="20"/>
        </w:numPr>
        <w:spacing w:line="360" w:lineRule="auto"/>
        <w:jc w:val="both"/>
        <w:rPr>
          <w:ins w:id="1144" w:author="Deep Nidhi" w:date="2023-09-06T19:14:00Z"/>
          <w:rFonts w:asciiTheme="majorBidi" w:hAnsiTheme="majorBidi" w:cstheme="majorBidi"/>
          <w:sz w:val="24"/>
          <w:szCs w:val="24"/>
        </w:rPr>
      </w:pPr>
      <w:ins w:id="1145" w:author="Deep Nidhi" w:date="2023-09-06T19:14:00Z">
        <w:r w:rsidRPr="003C1A0A">
          <w:rPr>
            <w:rFonts w:asciiTheme="majorBidi" w:hAnsiTheme="majorBidi" w:cstheme="majorBidi"/>
            <w:sz w:val="24"/>
            <w:szCs w:val="24"/>
          </w:rPr>
          <w:t>Download empty metadata template</w:t>
        </w:r>
      </w:ins>
    </w:p>
    <w:p w14:paraId="668FE033" w14:textId="77777777" w:rsidR="00773EBB" w:rsidRPr="003C1A0A" w:rsidRDefault="00773EBB" w:rsidP="00773EBB">
      <w:pPr>
        <w:pStyle w:val="ListParagraph"/>
        <w:numPr>
          <w:ilvl w:val="0"/>
          <w:numId w:val="20"/>
        </w:numPr>
        <w:spacing w:line="360" w:lineRule="auto"/>
        <w:jc w:val="both"/>
        <w:rPr>
          <w:ins w:id="1146" w:author="Deep Nidhi" w:date="2023-09-06T19:14:00Z"/>
          <w:rFonts w:asciiTheme="majorBidi" w:hAnsiTheme="majorBidi" w:cstheme="majorBidi"/>
          <w:sz w:val="24"/>
          <w:szCs w:val="24"/>
        </w:rPr>
      </w:pPr>
      <w:ins w:id="1147" w:author="Deep Nidhi" w:date="2023-09-06T19:14:00Z">
        <w:r w:rsidRPr="003C1A0A">
          <w:rPr>
            <w:rFonts w:asciiTheme="majorBidi" w:hAnsiTheme="majorBidi" w:cstheme="majorBidi"/>
            <w:sz w:val="24"/>
            <w:szCs w:val="24"/>
          </w:rPr>
          <w:t>Download metadata template with data (if data exists)</w:t>
        </w:r>
      </w:ins>
    </w:p>
    <w:p w14:paraId="38990123" w14:textId="77777777" w:rsidR="00773EBB" w:rsidRPr="003C1A0A" w:rsidRDefault="00773EBB" w:rsidP="00773EBB">
      <w:pPr>
        <w:spacing w:before="100" w:beforeAutospacing="1" w:after="100" w:afterAutospacing="1" w:line="240" w:lineRule="auto"/>
        <w:jc w:val="both"/>
        <w:rPr>
          <w:ins w:id="1148" w:author="Deep Nidhi" w:date="2023-09-06T19:14:00Z"/>
          <w:rFonts w:asciiTheme="majorBidi" w:hAnsiTheme="majorBidi" w:cstheme="majorBidi"/>
          <w:b/>
          <w:bCs/>
          <w:sz w:val="24"/>
          <w:szCs w:val="24"/>
        </w:rPr>
      </w:pPr>
      <w:ins w:id="1149" w:author="Deep Nidhi" w:date="2023-09-06T19:14:00Z">
        <w:r w:rsidRPr="003C1A0A">
          <w:rPr>
            <w:rFonts w:asciiTheme="majorBidi" w:hAnsiTheme="majorBidi" w:cstheme="majorBidi"/>
            <w:b/>
            <w:bCs/>
            <w:sz w:val="24"/>
            <w:szCs w:val="24"/>
          </w:rPr>
          <w:t>Functional Requirements</w:t>
        </w:r>
      </w:ins>
    </w:p>
    <w:tbl>
      <w:tblPr>
        <w:tblW w:w="8845"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1405"/>
        <w:gridCol w:w="7440"/>
      </w:tblGrid>
      <w:tr w:rsidR="00773EBB" w:rsidRPr="003C1A0A" w14:paraId="70C3AACA" w14:textId="77777777" w:rsidTr="00514D0F">
        <w:trPr>
          <w:trHeight w:val="600"/>
          <w:ins w:id="1150" w:author="Deep Nidhi" w:date="2023-09-06T19:14:00Z"/>
        </w:trPr>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D5D47" w14:textId="77777777" w:rsidR="00773EBB" w:rsidRPr="003C1A0A" w:rsidRDefault="00773EBB" w:rsidP="00514D0F">
            <w:pPr>
              <w:spacing w:line="360" w:lineRule="auto"/>
              <w:jc w:val="both"/>
              <w:rPr>
                <w:ins w:id="1151" w:author="Deep Nidhi" w:date="2023-09-06T19:14:00Z"/>
                <w:rFonts w:asciiTheme="majorBidi" w:hAnsiTheme="majorBidi" w:cstheme="majorBidi"/>
                <w:sz w:val="24"/>
                <w:szCs w:val="24"/>
              </w:rPr>
            </w:pPr>
            <w:ins w:id="1152" w:author="Deep Nidhi" w:date="2023-09-06T19:14:00Z">
              <w:r w:rsidRPr="003C1A0A">
                <w:rPr>
                  <w:rFonts w:asciiTheme="majorBidi" w:hAnsiTheme="majorBidi" w:cstheme="majorBidi"/>
                  <w:sz w:val="24"/>
                  <w:szCs w:val="24"/>
                </w:rPr>
                <w:lastRenderedPageBreak/>
                <w:t>REQ 1</w:t>
              </w:r>
            </w:ins>
          </w:p>
        </w:tc>
        <w:tc>
          <w:tcPr>
            <w:tcW w:w="7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804429" w14:textId="77777777" w:rsidR="00773EBB" w:rsidRPr="003C1A0A" w:rsidRDefault="00773EBB" w:rsidP="00514D0F">
            <w:pPr>
              <w:spacing w:line="360" w:lineRule="auto"/>
              <w:jc w:val="both"/>
              <w:rPr>
                <w:ins w:id="1153" w:author="Deep Nidhi" w:date="2023-09-06T19:14:00Z"/>
                <w:rFonts w:asciiTheme="majorBidi" w:hAnsiTheme="majorBidi" w:cstheme="majorBidi"/>
                <w:sz w:val="24"/>
                <w:szCs w:val="24"/>
              </w:rPr>
            </w:pPr>
            <w:ins w:id="1154" w:author="Deep Nidhi" w:date="2023-09-06T19:14:00Z">
              <w:r w:rsidRPr="003C1A0A">
                <w:rPr>
                  <w:rFonts w:asciiTheme="majorBidi" w:hAnsiTheme="majorBidi" w:cstheme="majorBidi"/>
                  <w:sz w:val="24"/>
                  <w:szCs w:val="24"/>
                </w:rPr>
                <w:t>Provide option to download an empty metadata template in CSV (Comma Separated Value) formatted file.</w:t>
              </w:r>
            </w:ins>
          </w:p>
        </w:tc>
      </w:tr>
      <w:tr w:rsidR="00773EBB" w:rsidRPr="003C1A0A" w14:paraId="30FD63C8" w14:textId="77777777" w:rsidTr="00514D0F">
        <w:trPr>
          <w:trHeight w:val="600"/>
          <w:ins w:id="1155" w:author="Deep Nidhi" w:date="2023-09-06T19:14:00Z"/>
        </w:trPr>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BF5AE" w14:textId="77777777" w:rsidR="00773EBB" w:rsidRPr="003C1A0A" w:rsidRDefault="00773EBB" w:rsidP="00514D0F">
            <w:pPr>
              <w:spacing w:line="360" w:lineRule="auto"/>
              <w:jc w:val="both"/>
              <w:rPr>
                <w:ins w:id="1156" w:author="Deep Nidhi" w:date="2023-09-06T19:14:00Z"/>
                <w:rFonts w:asciiTheme="majorBidi" w:hAnsiTheme="majorBidi" w:cstheme="majorBidi"/>
                <w:sz w:val="24"/>
                <w:szCs w:val="24"/>
              </w:rPr>
            </w:pPr>
            <w:ins w:id="1157" w:author="Deep Nidhi" w:date="2023-09-06T19:14:00Z">
              <w:r w:rsidRPr="003C1A0A">
                <w:rPr>
                  <w:rFonts w:asciiTheme="majorBidi" w:hAnsiTheme="majorBidi" w:cstheme="majorBidi"/>
                  <w:sz w:val="24"/>
                  <w:szCs w:val="24"/>
                </w:rPr>
                <w:t>REQ 2</w:t>
              </w:r>
            </w:ins>
          </w:p>
        </w:tc>
        <w:tc>
          <w:tcPr>
            <w:tcW w:w="7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8CD613" w14:textId="77777777" w:rsidR="00773EBB" w:rsidRPr="003C1A0A" w:rsidRDefault="00773EBB" w:rsidP="00514D0F">
            <w:pPr>
              <w:spacing w:line="360" w:lineRule="auto"/>
              <w:jc w:val="both"/>
              <w:rPr>
                <w:ins w:id="1158" w:author="Deep Nidhi" w:date="2023-09-06T19:14:00Z"/>
                <w:rFonts w:asciiTheme="majorBidi" w:hAnsiTheme="majorBidi" w:cstheme="majorBidi"/>
                <w:sz w:val="24"/>
                <w:szCs w:val="24"/>
              </w:rPr>
            </w:pPr>
            <w:ins w:id="1159" w:author="Deep Nidhi" w:date="2023-09-06T19:14:00Z">
              <w:r w:rsidRPr="003C1A0A">
                <w:rPr>
                  <w:rFonts w:asciiTheme="majorBidi" w:hAnsiTheme="majorBidi" w:cstheme="majorBidi"/>
                  <w:sz w:val="24"/>
                  <w:szCs w:val="24"/>
                </w:rPr>
                <w:t>Provide option to download the template with the columns: Indicator ID, Unit, Indicator Definition (MT1), Method of Computation (MT2), Overview (MT3), Comments and Limitations (MT4), Data Collection for Global Monitoring (MT5), Obtaining Data (MT6), Data Availability (MT7), Treatment of Missing Values (MT8), Regional and Global Estimates (MT9).</w:t>
              </w:r>
            </w:ins>
          </w:p>
        </w:tc>
      </w:tr>
      <w:tr w:rsidR="00773EBB" w:rsidRPr="003C1A0A" w14:paraId="653CAC3B" w14:textId="77777777" w:rsidTr="00514D0F">
        <w:trPr>
          <w:trHeight w:val="600"/>
          <w:ins w:id="1160" w:author="Deep Nidhi" w:date="2023-09-06T19:14:00Z"/>
        </w:trPr>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9B113" w14:textId="77777777" w:rsidR="00773EBB" w:rsidRPr="003C1A0A" w:rsidRDefault="00773EBB" w:rsidP="00514D0F">
            <w:pPr>
              <w:spacing w:line="360" w:lineRule="auto"/>
              <w:jc w:val="both"/>
              <w:rPr>
                <w:ins w:id="1161" w:author="Deep Nidhi" w:date="2023-09-06T19:14:00Z"/>
                <w:rFonts w:asciiTheme="majorBidi" w:hAnsiTheme="majorBidi" w:cstheme="majorBidi"/>
                <w:sz w:val="24"/>
                <w:szCs w:val="24"/>
              </w:rPr>
            </w:pPr>
            <w:ins w:id="1162" w:author="Deep Nidhi" w:date="2023-09-06T19:14:00Z">
              <w:r w:rsidRPr="003C1A0A">
                <w:rPr>
                  <w:rFonts w:asciiTheme="majorBidi" w:hAnsiTheme="majorBidi" w:cstheme="majorBidi"/>
                  <w:sz w:val="24"/>
                  <w:szCs w:val="24"/>
                </w:rPr>
                <w:t>REQ 3</w:t>
              </w:r>
            </w:ins>
          </w:p>
        </w:tc>
        <w:tc>
          <w:tcPr>
            <w:tcW w:w="7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3AC8F8" w14:textId="77777777" w:rsidR="00773EBB" w:rsidRPr="003C1A0A" w:rsidRDefault="00773EBB" w:rsidP="00514D0F">
            <w:pPr>
              <w:spacing w:line="360" w:lineRule="auto"/>
              <w:jc w:val="both"/>
              <w:rPr>
                <w:ins w:id="1163" w:author="Deep Nidhi" w:date="2023-09-06T19:14:00Z"/>
                <w:rFonts w:asciiTheme="majorBidi" w:hAnsiTheme="majorBidi" w:cstheme="majorBidi"/>
                <w:sz w:val="24"/>
                <w:szCs w:val="24"/>
              </w:rPr>
            </w:pPr>
            <w:ins w:id="1164" w:author="Deep Nidhi" w:date="2023-09-06T19:14:00Z">
              <w:r w:rsidRPr="003C1A0A">
                <w:rPr>
                  <w:rFonts w:asciiTheme="majorBidi" w:hAnsiTheme="majorBidi" w:cstheme="majorBidi"/>
                  <w:sz w:val="24"/>
                  <w:szCs w:val="24"/>
                </w:rPr>
                <w:t>The Downloaded file name should be: Mau</w:t>
              </w:r>
              <w:r>
                <w:rPr>
                  <w:rFonts w:asciiTheme="majorBidi" w:hAnsiTheme="majorBidi" w:cstheme="majorBidi"/>
                  <w:sz w:val="24"/>
                  <w:szCs w:val="24"/>
                </w:rPr>
                <w:t>S</w:t>
              </w:r>
              <w:r w:rsidRPr="003C1A0A">
                <w:rPr>
                  <w:rFonts w:asciiTheme="majorBidi" w:hAnsiTheme="majorBidi" w:cstheme="majorBidi"/>
                  <w:sz w:val="24"/>
                  <w:szCs w:val="24"/>
                </w:rPr>
                <w:t>tats_ Metadata Template _ Current Date.</w:t>
              </w:r>
            </w:ins>
          </w:p>
        </w:tc>
      </w:tr>
    </w:tbl>
    <w:p w14:paraId="63A840FA" w14:textId="77777777" w:rsidR="00773EBB" w:rsidRPr="003C1A0A" w:rsidRDefault="00773EBB" w:rsidP="00773EBB">
      <w:pPr>
        <w:spacing w:before="100" w:beforeAutospacing="1" w:after="100" w:afterAutospacing="1" w:line="240" w:lineRule="auto"/>
        <w:jc w:val="both"/>
        <w:rPr>
          <w:ins w:id="1165" w:author="Deep Nidhi" w:date="2023-09-06T19:14:00Z"/>
          <w:rFonts w:asciiTheme="majorBidi" w:hAnsiTheme="majorBidi" w:cstheme="majorBidi"/>
          <w:b/>
          <w:bCs/>
          <w:sz w:val="24"/>
          <w:szCs w:val="24"/>
        </w:rPr>
      </w:pPr>
      <w:ins w:id="1166" w:author="Deep Nidhi" w:date="2023-09-06T19:14:00Z">
        <w:r w:rsidRPr="003C1A0A">
          <w:rPr>
            <w:rFonts w:asciiTheme="majorBidi" w:hAnsiTheme="majorBidi" w:cstheme="majorBidi"/>
            <w:b/>
            <w:bCs/>
            <w:sz w:val="24"/>
            <w:szCs w:val="24"/>
          </w:rPr>
          <w:t>Import Metadata</w:t>
        </w:r>
      </w:ins>
    </w:p>
    <w:p w14:paraId="48D1A617" w14:textId="77777777" w:rsidR="00773EBB" w:rsidRPr="003C1A0A" w:rsidRDefault="00773EBB" w:rsidP="00773EBB">
      <w:pPr>
        <w:spacing w:line="360" w:lineRule="auto"/>
        <w:ind w:left="90"/>
        <w:jc w:val="both"/>
        <w:rPr>
          <w:ins w:id="1167" w:author="Deep Nidhi" w:date="2023-09-06T19:14:00Z"/>
          <w:rFonts w:asciiTheme="majorBidi" w:hAnsiTheme="majorBidi" w:cstheme="majorBidi"/>
          <w:sz w:val="24"/>
          <w:szCs w:val="24"/>
        </w:rPr>
      </w:pPr>
      <w:ins w:id="1168" w:author="Deep Nidhi" w:date="2023-09-06T19:14:00Z">
        <w:r w:rsidRPr="003C1A0A">
          <w:rPr>
            <w:rFonts w:asciiTheme="majorBidi" w:hAnsiTheme="majorBidi" w:cstheme="majorBidi"/>
            <w:sz w:val="24"/>
            <w:szCs w:val="24"/>
          </w:rPr>
          <w:t>In this option the following operations will be performed:</w:t>
        </w:r>
      </w:ins>
    </w:p>
    <w:p w14:paraId="2DDD9015" w14:textId="77777777" w:rsidR="00773EBB" w:rsidRPr="003C1A0A" w:rsidRDefault="00773EBB" w:rsidP="00773EBB">
      <w:pPr>
        <w:pStyle w:val="ListParagraph"/>
        <w:numPr>
          <w:ilvl w:val="0"/>
          <w:numId w:val="21"/>
        </w:numPr>
        <w:spacing w:line="360" w:lineRule="auto"/>
        <w:jc w:val="both"/>
        <w:rPr>
          <w:ins w:id="1169" w:author="Deep Nidhi" w:date="2023-09-06T19:14:00Z"/>
          <w:rFonts w:asciiTheme="majorBidi" w:hAnsiTheme="majorBidi" w:cstheme="majorBidi"/>
          <w:sz w:val="24"/>
          <w:szCs w:val="24"/>
        </w:rPr>
      </w:pPr>
      <w:ins w:id="1170" w:author="Deep Nidhi" w:date="2023-09-06T19:14:00Z">
        <w:r w:rsidRPr="003C1A0A">
          <w:rPr>
            <w:rFonts w:asciiTheme="majorBidi" w:hAnsiTheme="majorBidi" w:cstheme="majorBidi"/>
            <w:sz w:val="24"/>
            <w:szCs w:val="24"/>
          </w:rPr>
          <w:t>Browse and upload metadata template</w:t>
        </w:r>
      </w:ins>
    </w:p>
    <w:p w14:paraId="27ED334C" w14:textId="77777777" w:rsidR="00773EBB" w:rsidRPr="003C1A0A" w:rsidRDefault="00773EBB" w:rsidP="00773EBB">
      <w:pPr>
        <w:pStyle w:val="ListParagraph"/>
        <w:numPr>
          <w:ilvl w:val="0"/>
          <w:numId w:val="21"/>
        </w:numPr>
        <w:spacing w:line="360" w:lineRule="auto"/>
        <w:jc w:val="both"/>
        <w:rPr>
          <w:ins w:id="1171" w:author="Deep Nidhi" w:date="2023-09-06T19:14:00Z"/>
          <w:rFonts w:asciiTheme="majorBidi" w:hAnsiTheme="majorBidi" w:cstheme="majorBidi"/>
          <w:sz w:val="24"/>
          <w:szCs w:val="24"/>
        </w:rPr>
      </w:pPr>
      <w:ins w:id="1172" w:author="Deep Nidhi" w:date="2023-09-06T19:14:00Z">
        <w:r w:rsidRPr="003C1A0A">
          <w:rPr>
            <w:rFonts w:asciiTheme="majorBidi" w:hAnsiTheme="majorBidi" w:cstheme="majorBidi"/>
            <w:sz w:val="24"/>
            <w:szCs w:val="24"/>
          </w:rPr>
          <w:t>Import the metadata template into the database</w:t>
        </w:r>
      </w:ins>
    </w:p>
    <w:p w14:paraId="51D5B0E4" w14:textId="77777777" w:rsidR="00773EBB" w:rsidRPr="003C1A0A" w:rsidRDefault="00773EBB" w:rsidP="00773EBB">
      <w:pPr>
        <w:pStyle w:val="ListParagraph"/>
        <w:numPr>
          <w:ilvl w:val="0"/>
          <w:numId w:val="21"/>
        </w:numPr>
        <w:spacing w:line="360" w:lineRule="auto"/>
        <w:jc w:val="both"/>
        <w:rPr>
          <w:ins w:id="1173" w:author="Deep Nidhi" w:date="2023-09-06T19:14:00Z"/>
          <w:rFonts w:asciiTheme="majorBidi" w:hAnsiTheme="majorBidi" w:cstheme="majorBidi"/>
          <w:sz w:val="24"/>
          <w:szCs w:val="24"/>
        </w:rPr>
      </w:pPr>
      <w:ins w:id="1174" w:author="Deep Nidhi" w:date="2023-09-06T19:14:00Z">
        <w:r w:rsidRPr="003C1A0A">
          <w:rPr>
            <w:rFonts w:asciiTheme="majorBidi" w:hAnsiTheme="majorBidi" w:cstheme="majorBidi"/>
            <w:sz w:val="24"/>
            <w:szCs w:val="24"/>
          </w:rPr>
          <w:t xml:space="preserve">The </w:t>
        </w:r>
        <w:r>
          <w:rPr>
            <w:rFonts w:asciiTheme="majorBidi" w:hAnsiTheme="majorBidi" w:cstheme="majorBidi"/>
            <w:sz w:val="24"/>
            <w:szCs w:val="24"/>
          </w:rPr>
          <w:t>authorized user</w:t>
        </w:r>
        <w:r w:rsidRPr="003C1A0A">
          <w:rPr>
            <w:rFonts w:asciiTheme="majorBidi" w:hAnsiTheme="majorBidi" w:cstheme="majorBidi"/>
            <w:sz w:val="24"/>
            <w:szCs w:val="24"/>
          </w:rPr>
          <w:t xml:space="preserve"> after entering the data into the template will be able to import the metadata into the database.</w:t>
        </w:r>
      </w:ins>
    </w:p>
    <w:p w14:paraId="0DF00335" w14:textId="77777777" w:rsidR="00773EBB" w:rsidRPr="003C1A0A" w:rsidRDefault="00773EBB" w:rsidP="00773EBB">
      <w:pPr>
        <w:spacing w:before="100" w:beforeAutospacing="1" w:after="100" w:afterAutospacing="1" w:line="240" w:lineRule="auto"/>
        <w:jc w:val="both"/>
        <w:rPr>
          <w:ins w:id="1175" w:author="Deep Nidhi" w:date="2023-09-06T19:14:00Z"/>
          <w:rFonts w:asciiTheme="majorBidi" w:hAnsiTheme="majorBidi" w:cstheme="majorBidi"/>
          <w:b/>
          <w:bCs/>
          <w:sz w:val="24"/>
          <w:szCs w:val="24"/>
        </w:rPr>
      </w:pPr>
      <w:ins w:id="1176" w:author="Deep Nidhi" w:date="2023-09-06T19:14:00Z">
        <w:r w:rsidRPr="003C1A0A">
          <w:rPr>
            <w:rFonts w:asciiTheme="majorBidi" w:hAnsiTheme="majorBidi" w:cstheme="majorBidi"/>
            <w:b/>
            <w:bCs/>
            <w:sz w:val="24"/>
            <w:szCs w:val="24"/>
          </w:rPr>
          <w:t>Functional Requirements</w:t>
        </w:r>
      </w:ins>
    </w:p>
    <w:tbl>
      <w:tblPr>
        <w:tblW w:w="936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1435"/>
        <w:gridCol w:w="7925"/>
      </w:tblGrid>
      <w:tr w:rsidR="00773EBB" w:rsidRPr="003C1A0A" w14:paraId="3FC86247" w14:textId="77777777" w:rsidTr="00514D0F">
        <w:trPr>
          <w:trHeight w:val="789"/>
          <w:ins w:id="1177" w:author="Deep Nidhi" w:date="2023-09-06T19:14:00Z"/>
        </w:trPr>
        <w:tc>
          <w:tcPr>
            <w:tcW w:w="143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4BB7BCB4" w14:textId="77777777" w:rsidR="00773EBB" w:rsidRPr="003C1A0A" w:rsidRDefault="00773EBB" w:rsidP="00514D0F">
            <w:pPr>
              <w:spacing w:line="360" w:lineRule="auto"/>
              <w:jc w:val="both"/>
              <w:rPr>
                <w:ins w:id="1178" w:author="Deep Nidhi" w:date="2023-09-06T19:14:00Z"/>
                <w:rFonts w:asciiTheme="majorBidi" w:hAnsiTheme="majorBidi" w:cstheme="majorBidi"/>
                <w:sz w:val="24"/>
                <w:szCs w:val="24"/>
              </w:rPr>
            </w:pPr>
            <w:ins w:id="1179" w:author="Deep Nidhi" w:date="2023-09-06T19:14:00Z">
              <w:r w:rsidRPr="003C1A0A">
                <w:rPr>
                  <w:rFonts w:asciiTheme="majorBidi" w:hAnsiTheme="majorBidi" w:cstheme="majorBidi"/>
                  <w:sz w:val="24"/>
                  <w:szCs w:val="24"/>
                </w:rPr>
                <w:t>REQ 1</w:t>
              </w:r>
            </w:ins>
          </w:p>
        </w:tc>
        <w:tc>
          <w:tcPr>
            <w:tcW w:w="7925"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62CF24EC" w14:textId="77777777" w:rsidR="00773EBB" w:rsidRPr="003C1A0A" w:rsidRDefault="00773EBB" w:rsidP="00514D0F">
            <w:pPr>
              <w:spacing w:line="360" w:lineRule="auto"/>
              <w:jc w:val="both"/>
              <w:rPr>
                <w:ins w:id="1180" w:author="Deep Nidhi" w:date="2023-09-06T19:14:00Z"/>
                <w:rFonts w:asciiTheme="majorBidi" w:hAnsiTheme="majorBidi" w:cstheme="majorBidi"/>
                <w:sz w:val="24"/>
                <w:szCs w:val="24"/>
              </w:rPr>
            </w:pPr>
            <w:ins w:id="1181" w:author="Deep Nidhi" w:date="2023-09-06T19:14:00Z">
              <w:r w:rsidRPr="003C1A0A">
                <w:rPr>
                  <w:rFonts w:asciiTheme="majorBidi" w:hAnsiTheme="majorBidi" w:cstheme="majorBidi"/>
                  <w:sz w:val="24"/>
                  <w:szCs w:val="24"/>
                </w:rPr>
                <w:t>Provide option to browse and upload metadata template with data in CSV (Comma Separated Value) formatted file.</w:t>
              </w:r>
            </w:ins>
          </w:p>
        </w:tc>
      </w:tr>
      <w:tr w:rsidR="00773EBB" w:rsidRPr="003C1A0A" w14:paraId="38B84867" w14:textId="77777777" w:rsidTr="00514D0F">
        <w:trPr>
          <w:trHeight w:val="440"/>
          <w:ins w:id="1182" w:author="Deep Nidhi" w:date="2023-09-06T19:14:00Z"/>
        </w:trPr>
        <w:tc>
          <w:tcPr>
            <w:tcW w:w="143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56F10E4" w14:textId="77777777" w:rsidR="00773EBB" w:rsidRPr="003C1A0A" w:rsidRDefault="00773EBB" w:rsidP="00514D0F">
            <w:pPr>
              <w:spacing w:line="360" w:lineRule="auto"/>
              <w:jc w:val="both"/>
              <w:rPr>
                <w:ins w:id="1183" w:author="Deep Nidhi" w:date="2023-09-06T19:14:00Z"/>
                <w:rFonts w:asciiTheme="majorBidi" w:hAnsiTheme="majorBidi" w:cstheme="majorBidi"/>
                <w:sz w:val="24"/>
                <w:szCs w:val="24"/>
              </w:rPr>
            </w:pPr>
            <w:ins w:id="1184" w:author="Deep Nidhi" w:date="2023-09-06T19:14:00Z">
              <w:r w:rsidRPr="003C1A0A">
                <w:rPr>
                  <w:rFonts w:asciiTheme="majorBidi" w:hAnsiTheme="majorBidi" w:cstheme="majorBidi"/>
                  <w:sz w:val="24"/>
                  <w:szCs w:val="24"/>
                </w:rPr>
                <w:t>REQ 2</w:t>
              </w:r>
            </w:ins>
          </w:p>
        </w:tc>
        <w:tc>
          <w:tcPr>
            <w:tcW w:w="792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10E7BF2A" w14:textId="77777777" w:rsidR="00773EBB" w:rsidRPr="003C1A0A" w:rsidRDefault="00773EBB" w:rsidP="00514D0F">
            <w:pPr>
              <w:spacing w:line="360" w:lineRule="auto"/>
              <w:jc w:val="both"/>
              <w:rPr>
                <w:ins w:id="1185" w:author="Deep Nidhi" w:date="2023-09-06T19:14:00Z"/>
                <w:rFonts w:asciiTheme="majorBidi" w:hAnsiTheme="majorBidi" w:cstheme="majorBidi"/>
                <w:sz w:val="24"/>
                <w:szCs w:val="24"/>
              </w:rPr>
            </w:pPr>
            <w:ins w:id="1186" w:author="Deep Nidhi" w:date="2023-09-06T19:14:00Z">
              <w:r w:rsidRPr="003C1A0A">
                <w:rPr>
                  <w:rFonts w:asciiTheme="majorBidi" w:hAnsiTheme="majorBidi" w:cstheme="majorBidi"/>
                  <w:sz w:val="24"/>
                  <w:szCs w:val="24"/>
                </w:rPr>
                <w:t>Implement the following validations when entering the Indicator ID and Unit:</w:t>
              </w:r>
            </w:ins>
          </w:p>
          <w:p w14:paraId="259D7AE9" w14:textId="77777777" w:rsidR="00773EBB" w:rsidRPr="003C1A0A" w:rsidRDefault="00773EBB" w:rsidP="00773EBB">
            <w:pPr>
              <w:pStyle w:val="ListParagraph"/>
              <w:numPr>
                <w:ilvl w:val="0"/>
                <w:numId w:val="50"/>
              </w:numPr>
              <w:spacing w:line="360" w:lineRule="auto"/>
              <w:jc w:val="both"/>
              <w:rPr>
                <w:ins w:id="1187" w:author="Deep Nidhi" w:date="2023-09-06T19:14:00Z"/>
                <w:rFonts w:asciiTheme="majorBidi" w:hAnsiTheme="majorBidi" w:cstheme="majorBidi"/>
                <w:sz w:val="24"/>
                <w:szCs w:val="24"/>
              </w:rPr>
            </w:pPr>
            <w:ins w:id="1188" w:author="Deep Nidhi" w:date="2023-09-06T19:14:00Z">
              <w:r>
                <w:rPr>
                  <w:rFonts w:asciiTheme="majorBidi" w:hAnsiTheme="majorBidi" w:cstheme="majorBidi"/>
                  <w:sz w:val="24"/>
                  <w:szCs w:val="24"/>
                </w:rPr>
                <w:t>It</w:t>
              </w:r>
              <w:r w:rsidRPr="003C1A0A">
                <w:rPr>
                  <w:rFonts w:asciiTheme="majorBidi" w:hAnsiTheme="majorBidi" w:cstheme="majorBidi"/>
                  <w:sz w:val="24"/>
                  <w:szCs w:val="24"/>
                </w:rPr>
                <w:t xml:space="preserve"> should not be blank.</w:t>
              </w:r>
            </w:ins>
          </w:p>
          <w:p w14:paraId="25810F84" w14:textId="77777777" w:rsidR="00773EBB" w:rsidRPr="003C1A0A" w:rsidRDefault="00773EBB" w:rsidP="00773EBB">
            <w:pPr>
              <w:pStyle w:val="ListParagraph"/>
              <w:numPr>
                <w:ilvl w:val="0"/>
                <w:numId w:val="50"/>
              </w:numPr>
              <w:spacing w:line="360" w:lineRule="auto"/>
              <w:jc w:val="both"/>
              <w:rPr>
                <w:ins w:id="1189" w:author="Deep Nidhi" w:date="2023-09-06T19:14:00Z"/>
                <w:rFonts w:asciiTheme="majorBidi" w:hAnsiTheme="majorBidi" w:cstheme="majorBidi"/>
                <w:sz w:val="24"/>
                <w:szCs w:val="24"/>
              </w:rPr>
            </w:pPr>
            <w:ins w:id="1190" w:author="Deep Nidhi" w:date="2023-09-06T19:14:00Z">
              <w:r>
                <w:rPr>
                  <w:rFonts w:asciiTheme="majorBidi" w:hAnsiTheme="majorBidi" w:cstheme="majorBidi"/>
                  <w:sz w:val="24"/>
                  <w:szCs w:val="24"/>
                </w:rPr>
                <w:t>It</w:t>
              </w:r>
              <w:r w:rsidRPr="003C1A0A">
                <w:rPr>
                  <w:rFonts w:asciiTheme="majorBidi" w:hAnsiTheme="majorBidi" w:cstheme="majorBidi"/>
                  <w:sz w:val="24"/>
                  <w:szCs w:val="24"/>
                </w:rPr>
                <w:t xml:space="preserve"> should not be duplicated.</w:t>
              </w:r>
            </w:ins>
          </w:p>
          <w:p w14:paraId="633D10BF" w14:textId="77777777" w:rsidR="00773EBB" w:rsidRPr="003C1A0A" w:rsidRDefault="00773EBB" w:rsidP="00773EBB">
            <w:pPr>
              <w:pStyle w:val="ListParagraph"/>
              <w:numPr>
                <w:ilvl w:val="0"/>
                <w:numId w:val="50"/>
              </w:numPr>
              <w:spacing w:line="360" w:lineRule="auto"/>
              <w:jc w:val="both"/>
              <w:rPr>
                <w:ins w:id="1191" w:author="Deep Nidhi" w:date="2023-09-06T19:14:00Z"/>
                <w:rFonts w:asciiTheme="majorBidi" w:hAnsiTheme="majorBidi" w:cstheme="majorBidi"/>
                <w:sz w:val="24"/>
                <w:szCs w:val="24"/>
              </w:rPr>
            </w:pPr>
            <w:ins w:id="1192" w:author="Deep Nidhi" w:date="2023-09-06T19:14:00Z">
              <w:r>
                <w:rPr>
                  <w:rFonts w:asciiTheme="majorBidi" w:hAnsiTheme="majorBidi" w:cstheme="majorBidi"/>
                  <w:sz w:val="24"/>
                  <w:szCs w:val="24"/>
                </w:rPr>
                <w:t>It</w:t>
              </w:r>
              <w:r w:rsidRPr="003C1A0A">
                <w:rPr>
                  <w:rFonts w:asciiTheme="majorBidi" w:hAnsiTheme="majorBidi" w:cstheme="majorBidi"/>
                  <w:sz w:val="24"/>
                  <w:szCs w:val="24"/>
                </w:rPr>
                <w:t xml:space="preserve"> should not contain any special character.</w:t>
              </w:r>
            </w:ins>
          </w:p>
        </w:tc>
      </w:tr>
    </w:tbl>
    <w:p w14:paraId="10BE692B" w14:textId="77777777" w:rsidR="00773EBB" w:rsidRPr="003C1A0A" w:rsidRDefault="00773EBB" w:rsidP="00773EBB">
      <w:pPr>
        <w:pStyle w:val="Heading4"/>
        <w:rPr>
          <w:ins w:id="1193" w:author="Deep Nidhi" w:date="2023-09-06T19:14:00Z"/>
          <w:rFonts w:asciiTheme="majorBidi" w:hAnsiTheme="majorBidi"/>
          <w:sz w:val="28"/>
          <w:szCs w:val="28"/>
        </w:rPr>
      </w:pPr>
      <w:ins w:id="1194" w:author="Deep Nidhi" w:date="2023-09-06T19:14:00Z">
        <w:r w:rsidRPr="003C1A0A">
          <w:rPr>
            <w:rFonts w:asciiTheme="majorBidi" w:hAnsiTheme="majorBidi"/>
            <w:sz w:val="28"/>
            <w:szCs w:val="28"/>
          </w:rPr>
          <w:lastRenderedPageBreak/>
          <w:t>Enterprise</w:t>
        </w:r>
      </w:ins>
    </w:p>
    <w:p w14:paraId="73D5509D" w14:textId="77777777" w:rsidR="00773EBB" w:rsidRPr="003C1A0A" w:rsidRDefault="00773EBB" w:rsidP="00773EBB">
      <w:pPr>
        <w:spacing w:before="100" w:beforeAutospacing="1" w:after="100" w:afterAutospacing="1" w:line="240" w:lineRule="auto"/>
        <w:jc w:val="both"/>
        <w:rPr>
          <w:ins w:id="1195" w:author="Deep Nidhi" w:date="2023-09-06T19:14:00Z"/>
          <w:rFonts w:asciiTheme="majorBidi" w:hAnsiTheme="majorBidi" w:cstheme="majorBidi"/>
          <w:b/>
          <w:bCs/>
          <w:sz w:val="24"/>
          <w:szCs w:val="24"/>
        </w:rPr>
      </w:pPr>
      <w:ins w:id="1196" w:author="Deep Nidhi" w:date="2023-09-06T19:14:00Z">
        <w:r w:rsidRPr="003C1A0A">
          <w:rPr>
            <w:rFonts w:asciiTheme="majorBidi" w:hAnsiTheme="majorBidi" w:cstheme="majorBidi"/>
            <w:b/>
            <w:bCs/>
            <w:sz w:val="24"/>
            <w:szCs w:val="24"/>
          </w:rPr>
          <w:t>Description</w:t>
        </w:r>
      </w:ins>
    </w:p>
    <w:p w14:paraId="59828780" w14:textId="5D13B9B6" w:rsidR="00773EBB" w:rsidRPr="003C1A0A" w:rsidRDefault="00773EBB" w:rsidP="00773EBB">
      <w:pPr>
        <w:spacing w:before="100" w:beforeAutospacing="1" w:after="100" w:afterAutospacing="1" w:line="360" w:lineRule="auto"/>
        <w:ind w:right="45"/>
        <w:jc w:val="both"/>
        <w:rPr>
          <w:ins w:id="1197" w:author="Deep Nidhi" w:date="2023-09-06T19:14:00Z"/>
          <w:rFonts w:asciiTheme="majorBidi" w:hAnsiTheme="majorBidi" w:cstheme="majorBidi"/>
          <w:sz w:val="24"/>
          <w:szCs w:val="24"/>
        </w:rPr>
      </w:pPr>
      <w:ins w:id="1198" w:author="Deep Nidhi" w:date="2023-09-06T19:14:00Z">
        <w:r w:rsidRPr="003C1A0A">
          <w:rPr>
            <w:rFonts w:asciiTheme="majorBidi" w:hAnsiTheme="majorBidi" w:cstheme="majorBidi"/>
            <w:sz w:val="24"/>
            <w:szCs w:val="24"/>
          </w:rPr>
          <w:t xml:space="preserve">This master element will allow authorized users to manage the list of the enterprises. You will have the options to add, edit, delete and show/hide the elements. Below is the detailed functionality requirement of this </w:t>
        </w:r>
      </w:ins>
      <w:ins w:id="1199" w:author="Deep Nidhi" w:date="2023-09-11T17:46:00Z">
        <w:r w:rsidR="00735BBD">
          <w:rPr>
            <w:rFonts w:asciiTheme="majorBidi" w:hAnsiTheme="majorBidi" w:cstheme="majorBidi"/>
            <w:sz w:val="24"/>
            <w:szCs w:val="24"/>
          </w:rPr>
          <w:t>submodule</w:t>
        </w:r>
      </w:ins>
      <w:ins w:id="1200" w:author="Deep Nidhi" w:date="2023-09-06T19:14:00Z">
        <w:r w:rsidRPr="003C1A0A">
          <w:rPr>
            <w:rFonts w:asciiTheme="majorBidi" w:hAnsiTheme="majorBidi" w:cstheme="majorBidi"/>
            <w:sz w:val="24"/>
            <w:szCs w:val="24"/>
          </w:rPr>
          <w:t>.</w:t>
        </w:r>
      </w:ins>
    </w:p>
    <w:p w14:paraId="7F952C10" w14:textId="77777777" w:rsidR="00773EBB" w:rsidRPr="003C1A0A" w:rsidRDefault="00773EBB" w:rsidP="00773EBB">
      <w:pPr>
        <w:spacing w:before="100" w:beforeAutospacing="1" w:after="100" w:afterAutospacing="1" w:line="240" w:lineRule="auto"/>
        <w:jc w:val="both"/>
        <w:rPr>
          <w:ins w:id="1201" w:author="Deep Nidhi" w:date="2023-09-06T19:14:00Z"/>
          <w:rFonts w:asciiTheme="majorBidi" w:hAnsiTheme="majorBidi" w:cstheme="majorBidi"/>
          <w:b/>
          <w:bCs/>
          <w:sz w:val="24"/>
          <w:szCs w:val="24"/>
        </w:rPr>
      </w:pPr>
      <w:ins w:id="1202" w:author="Deep Nidhi" w:date="2023-09-06T19:14:00Z">
        <w:r w:rsidRPr="003C1A0A">
          <w:rPr>
            <w:rFonts w:asciiTheme="majorBidi" w:hAnsiTheme="majorBidi" w:cstheme="majorBidi"/>
            <w:b/>
            <w:bCs/>
            <w:sz w:val="24"/>
            <w:szCs w:val="24"/>
          </w:rPr>
          <w:t>Functional Requirements</w:t>
        </w:r>
      </w:ins>
    </w:p>
    <w:tbl>
      <w:tblPr>
        <w:tblW w:w="95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3"/>
        <w:gridCol w:w="8190"/>
      </w:tblGrid>
      <w:tr w:rsidR="00773EBB" w:rsidRPr="003C1A0A" w14:paraId="1046F737" w14:textId="77777777" w:rsidTr="00514D0F">
        <w:trPr>
          <w:trHeight w:val="260"/>
          <w:ins w:id="1203" w:author="Deep Nidhi" w:date="2023-09-06T19:14:00Z"/>
        </w:trPr>
        <w:tc>
          <w:tcPr>
            <w:tcW w:w="1373" w:type="dxa"/>
          </w:tcPr>
          <w:p w14:paraId="18C8579A" w14:textId="77777777" w:rsidR="00773EBB" w:rsidRPr="003C1A0A" w:rsidRDefault="00773EBB" w:rsidP="00514D0F">
            <w:pPr>
              <w:spacing w:before="240" w:line="360" w:lineRule="auto"/>
              <w:ind w:left="30"/>
              <w:jc w:val="both"/>
              <w:rPr>
                <w:ins w:id="1204" w:author="Deep Nidhi" w:date="2023-09-06T19:14:00Z"/>
                <w:rFonts w:asciiTheme="majorBidi" w:hAnsiTheme="majorBidi" w:cstheme="majorBidi"/>
                <w:sz w:val="24"/>
                <w:szCs w:val="24"/>
              </w:rPr>
            </w:pPr>
            <w:ins w:id="1205" w:author="Deep Nidhi" w:date="2023-09-06T19:14:00Z">
              <w:r w:rsidRPr="003C1A0A">
                <w:rPr>
                  <w:rFonts w:asciiTheme="majorBidi" w:hAnsiTheme="majorBidi" w:cstheme="majorBidi"/>
                  <w:sz w:val="24"/>
                  <w:szCs w:val="24"/>
                </w:rPr>
                <w:t>REQ 1</w:t>
              </w:r>
            </w:ins>
          </w:p>
        </w:tc>
        <w:tc>
          <w:tcPr>
            <w:tcW w:w="8190" w:type="dxa"/>
          </w:tcPr>
          <w:p w14:paraId="58D5771A" w14:textId="77777777" w:rsidR="00773EBB" w:rsidRPr="003C1A0A" w:rsidRDefault="00773EBB" w:rsidP="00514D0F">
            <w:pPr>
              <w:spacing w:before="240" w:line="360" w:lineRule="auto"/>
              <w:ind w:left="30"/>
              <w:jc w:val="both"/>
              <w:rPr>
                <w:ins w:id="1206" w:author="Deep Nidhi" w:date="2023-09-06T19:14:00Z"/>
                <w:rFonts w:asciiTheme="majorBidi" w:hAnsiTheme="majorBidi" w:cstheme="majorBidi"/>
                <w:sz w:val="24"/>
                <w:szCs w:val="24"/>
              </w:rPr>
            </w:pPr>
            <w:ins w:id="1207" w:author="Deep Nidhi" w:date="2023-09-06T19:14:00Z">
              <w:r w:rsidRPr="003C1A0A">
                <w:rPr>
                  <w:rFonts w:asciiTheme="majorBidi" w:hAnsiTheme="majorBidi" w:cstheme="majorBidi"/>
                  <w:sz w:val="24"/>
                  <w:szCs w:val="24"/>
                </w:rPr>
                <w:t>Show the existing list of the enterprises in a tabular grid by pages along with pagination options to customize the view.</w:t>
              </w:r>
            </w:ins>
          </w:p>
        </w:tc>
      </w:tr>
      <w:tr w:rsidR="00773EBB" w:rsidRPr="003C1A0A" w14:paraId="4A0B4EB6" w14:textId="77777777" w:rsidTr="00514D0F">
        <w:trPr>
          <w:trHeight w:val="260"/>
          <w:ins w:id="1208" w:author="Deep Nidhi" w:date="2023-09-06T19:14:00Z"/>
        </w:trPr>
        <w:tc>
          <w:tcPr>
            <w:tcW w:w="1373" w:type="dxa"/>
          </w:tcPr>
          <w:p w14:paraId="0D86B97F" w14:textId="77777777" w:rsidR="00773EBB" w:rsidRPr="003C1A0A" w:rsidRDefault="00773EBB" w:rsidP="00514D0F">
            <w:pPr>
              <w:spacing w:before="240" w:line="360" w:lineRule="auto"/>
              <w:ind w:left="30"/>
              <w:jc w:val="both"/>
              <w:rPr>
                <w:ins w:id="1209" w:author="Deep Nidhi" w:date="2023-09-06T19:14:00Z"/>
                <w:rFonts w:asciiTheme="majorBidi" w:hAnsiTheme="majorBidi" w:cstheme="majorBidi"/>
                <w:sz w:val="24"/>
                <w:szCs w:val="24"/>
              </w:rPr>
            </w:pPr>
            <w:ins w:id="1210" w:author="Deep Nidhi" w:date="2023-09-06T19:14:00Z">
              <w:r w:rsidRPr="003C1A0A">
                <w:rPr>
                  <w:rFonts w:asciiTheme="majorBidi" w:hAnsiTheme="majorBidi" w:cstheme="majorBidi"/>
                  <w:sz w:val="24"/>
                  <w:szCs w:val="24"/>
                </w:rPr>
                <w:t>REQ 2</w:t>
              </w:r>
            </w:ins>
          </w:p>
        </w:tc>
        <w:tc>
          <w:tcPr>
            <w:tcW w:w="8190" w:type="dxa"/>
          </w:tcPr>
          <w:p w14:paraId="0486FFAD" w14:textId="77777777" w:rsidR="00773EBB" w:rsidRPr="003C1A0A" w:rsidRDefault="00773EBB" w:rsidP="00514D0F">
            <w:pPr>
              <w:spacing w:before="240" w:line="360" w:lineRule="auto"/>
              <w:ind w:left="30"/>
              <w:jc w:val="both"/>
              <w:rPr>
                <w:ins w:id="1211" w:author="Deep Nidhi" w:date="2023-09-06T19:14:00Z"/>
                <w:rFonts w:asciiTheme="majorBidi" w:hAnsiTheme="majorBidi" w:cstheme="majorBidi"/>
                <w:sz w:val="24"/>
                <w:szCs w:val="24"/>
              </w:rPr>
            </w:pPr>
            <w:ins w:id="1212" w:author="Deep Nidhi" w:date="2023-09-06T19:14:00Z">
              <w:r w:rsidRPr="003C1A0A">
                <w:rPr>
                  <w:rFonts w:asciiTheme="majorBidi" w:hAnsiTheme="majorBidi" w:cstheme="majorBidi"/>
                  <w:sz w:val="24"/>
                  <w:szCs w:val="24"/>
                </w:rPr>
                <w:t>Provide option to search, sort and navigate the existing list.</w:t>
              </w:r>
            </w:ins>
          </w:p>
        </w:tc>
      </w:tr>
      <w:tr w:rsidR="00773EBB" w:rsidRPr="003C1A0A" w14:paraId="6BB7030A" w14:textId="77777777" w:rsidTr="00514D0F">
        <w:trPr>
          <w:trHeight w:val="773"/>
          <w:ins w:id="1213" w:author="Deep Nidhi" w:date="2023-09-06T19:14:00Z"/>
        </w:trPr>
        <w:tc>
          <w:tcPr>
            <w:tcW w:w="1373" w:type="dxa"/>
          </w:tcPr>
          <w:p w14:paraId="2ED7852B" w14:textId="77777777" w:rsidR="00773EBB" w:rsidRPr="003C1A0A" w:rsidRDefault="00773EBB" w:rsidP="00514D0F">
            <w:pPr>
              <w:spacing w:before="240" w:line="360" w:lineRule="auto"/>
              <w:ind w:left="30"/>
              <w:jc w:val="both"/>
              <w:rPr>
                <w:ins w:id="1214" w:author="Deep Nidhi" w:date="2023-09-06T19:14:00Z"/>
                <w:rFonts w:asciiTheme="majorBidi" w:hAnsiTheme="majorBidi" w:cstheme="majorBidi"/>
                <w:sz w:val="24"/>
                <w:szCs w:val="24"/>
              </w:rPr>
            </w:pPr>
            <w:ins w:id="1215" w:author="Deep Nidhi" w:date="2023-09-06T19:14:00Z">
              <w:r w:rsidRPr="003C1A0A">
                <w:rPr>
                  <w:rFonts w:asciiTheme="majorBidi" w:hAnsiTheme="majorBidi" w:cstheme="majorBidi"/>
                  <w:sz w:val="24"/>
                  <w:szCs w:val="24"/>
                </w:rPr>
                <w:t>REQ 3</w:t>
              </w:r>
            </w:ins>
          </w:p>
        </w:tc>
        <w:tc>
          <w:tcPr>
            <w:tcW w:w="8190" w:type="dxa"/>
          </w:tcPr>
          <w:p w14:paraId="1D1C8F6D" w14:textId="77777777" w:rsidR="00773EBB" w:rsidRPr="003C1A0A" w:rsidRDefault="00773EBB" w:rsidP="00514D0F">
            <w:pPr>
              <w:spacing w:before="240" w:line="360" w:lineRule="auto"/>
              <w:ind w:left="30"/>
              <w:jc w:val="both"/>
              <w:rPr>
                <w:ins w:id="1216" w:author="Deep Nidhi" w:date="2023-09-06T19:14:00Z"/>
                <w:rFonts w:asciiTheme="majorBidi" w:hAnsiTheme="majorBidi" w:cstheme="majorBidi"/>
                <w:sz w:val="24"/>
                <w:szCs w:val="24"/>
              </w:rPr>
            </w:pPr>
            <w:ins w:id="1217" w:author="Deep Nidhi" w:date="2023-09-06T19:14:00Z">
              <w:r w:rsidRPr="003C1A0A">
                <w:rPr>
                  <w:rFonts w:asciiTheme="majorBidi" w:hAnsiTheme="majorBidi" w:cstheme="majorBidi"/>
                  <w:sz w:val="24"/>
                  <w:szCs w:val="24"/>
                </w:rPr>
                <w:t>Provide option to add and edit an element.</w:t>
              </w:r>
            </w:ins>
          </w:p>
        </w:tc>
      </w:tr>
      <w:tr w:rsidR="00773EBB" w:rsidRPr="003C1A0A" w14:paraId="401402B3" w14:textId="77777777" w:rsidTr="00514D0F">
        <w:trPr>
          <w:trHeight w:val="260"/>
          <w:ins w:id="1218" w:author="Deep Nidhi" w:date="2023-09-06T19:14:00Z"/>
        </w:trPr>
        <w:tc>
          <w:tcPr>
            <w:tcW w:w="1373" w:type="dxa"/>
          </w:tcPr>
          <w:p w14:paraId="66FC8A8B" w14:textId="77777777" w:rsidR="00773EBB" w:rsidRPr="003C1A0A" w:rsidRDefault="00773EBB" w:rsidP="00514D0F">
            <w:pPr>
              <w:spacing w:before="240" w:line="360" w:lineRule="auto"/>
              <w:ind w:left="30"/>
              <w:jc w:val="both"/>
              <w:rPr>
                <w:ins w:id="1219" w:author="Deep Nidhi" w:date="2023-09-06T19:14:00Z"/>
                <w:rFonts w:asciiTheme="majorBidi" w:hAnsiTheme="majorBidi" w:cstheme="majorBidi"/>
                <w:sz w:val="24"/>
                <w:szCs w:val="24"/>
              </w:rPr>
            </w:pPr>
            <w:ins w:id="1220" w:author="Deep Nidhi" w:date="2023-09-06T19:14:00Z">
              <w:r w:rsidRPr="003C1A0A">
                <w:rPr>
                  <w:rFonts w:asciiTheme="majorBidi" w:hAnsiTheme="majorBidi" w:cstheme="majorBidi"/>
                  <w:sz w:val="24"/>
                  <w:szCs w:val="24"/>
                </w:rPr>
                <w:t>REQ 4</w:t>
              </w:r>
            </w:ins>
          </w:p>
        </w:tc>
        <w:tc>
          <w:tcPr>
            <w:tcW w:w="8190" w:type="dxa"/>
          </w:tcPr>
          <w:p w14:paraId="015BF6B4" w14:textId="77777777" w:rsidR="00773EBB" w:rsidRPr="003C1A0A" w:rsidRDefault="00773EBB" w:rsidP="00514D0F">
            <w:pPr>
              <w:spacing w:before="240" w:line="360" w:lineRule="auto"/>
              <w:ind w:left="30"/>
              <w:jc w:val="both"/>
              <w:rPr>
                <w:ins w:id="1221" w:author="Deep Nidhi" w:date="2023-09-06T19:14:00Z"/>
                <w:rFonts w:asciiTheme="majorBidi" w:hAnsiTheme="majorBidi" w:cstheme="majorBidi"/>
                <w:sz w:val="24"/>
                <w:szCs w:val="24"/>
              </w:rPr>
            </w:pPr>
            <w:ins w:id="1222" w:author="Deep Nidhi" w:date="2023-09-06T19:14:00Z">
              <w:r w:rsidRPr="003C1A0A">
                <w:rPr>
                  <w:rFonts w:asciiTheme="majorBidi" w:hAnsiTheme="majorBidi" w:cstheme="majorBidi"/>
                  <w:sz w:val="24"/>
                  <w:szCs w:val="24"/>
                </w:rPr>
                <w:t>Provide option to delete an element.</w:t>
              </w:r>
            </w:ins>
          </w:p>
        </w:tc>
      </w:tr>
      <w:tr w:rsidR="00773EBB" w:rsidRPr="003C1A0A" w14:paraId="3642880C" w14:textId="77777777" w:rsidTr="00514D0F">
        <w:trPr>
          <w:trHeight w:val="260"/>
          <w:ins w:id="1223" w:author="Deep Nidhi" w:date="2023-09-06T19:14:00Z"/>
        </w:trPr>
        <w:tc>
          <w:tcPr>
            <w:tcW w:w="1373" w:type="dxa"/>
          </w:tcPr>
          <w:p w14:paraId="5AB8666B" w14:textId="77777777" w:rsidR="00773EBB" w:rsidRPr="003C1A0A" w:rsidRDefault="00773EBB" w:rsidP="00514D0F">
            <w:pPr>
              <w:spacing w:before="240" w:line="360" w:lineRule="auto"/>
              <w:ind w:left="30"/>
              <w:jc w:val="both"/>
              <w:rPr>
                <w:ins w:id="1224" w:author="Deep Nidhi" w:date="2023-09-06T19:14:00Z"/>
                <w:rFonts w:asciiTheme="majorBidi" w:hAnsiTheme="majorBidi" w:cstheme="majorBidi"/>
                <w:sz w:val="24"/>
                <w:szCs w:val="24"/>
              </w:rPr>
            </w:pPr>
            <w:ins w:id="1225" w:author="Deep Nidhi" w:date="2023-09-06T19:14:00Z">
              <w:r w:rsidRPr="003C1A0A">
                <w:rPr>
                  <w:rFonts w:asciiTheme="majorBidi" w:hAnsiTheme="majorBidi" w:cstheme="majorBidi"/>
                  <w:sz w:val="24"/>
                  <w:szCs w:val="24"/>
                </w:rPr>
                <w:t>REQ 5</w:t>
              </w:r>
            </w:ins>
          </w:p>
        </w:tc>
        <w:tc>
          <w:tcPr>
            <w:tcW w:w="8190" w:type="dxa"/>
          </w:tcPr>
          <w:p w14:paraId="6F3DF08F" w14:textId="77777777" w:rsidR="00773EBB" w:rsidRPr="003C1A0A" w:rsidRDefault="00773EBB" w:rsidP="00514D0F">
            <w:pPr>
              <w:spacing w:before="240" w:line="360" w:lineRule="auto"/>
              <w:ind w:left="30"/>
              <w:jc w:val="both"/>
              <w:rPr>
                <w:ins w:id="1226" w:author="Deep Nidhi" w:date="2023-09-06T19:14:00Z"/>
                <w:rFonts w:asciiTheme="majorBidi" w:hAnsiTheme="majorBidi" w:cstheme="majorBidi"/>
                <w:sz w:val="24"/>
                <w:szCs w:val="24"/>
              </w:rPr>
            </w:pPr>
            <w:ins w:id="1227" w:author="Deep Nidhi" w:date="2023-09-06T19:14:00Z">
              <w:r w:rsidRPr="003C1A0A">
                <w:rPr>
                  <w:rFonts w:asciiTheme="majorBidi" w:hAnsiTheme="majorBidi" w:cstheme="majorBidi"/>
                  <w:sz w:val="24"/>
                  <w:szCs w:val="24"/>
                </w:rPr>
                <w:t>Element should be deleted in case it has no associations.</w:t>
              </w:r>
            </w:ins>
          </w:p>
        </w:tc>
      </w:tr>
      <w:tr w:rsidR="00773EBB" w:rsidRPr="003C1A0A" w14:paraId="523D5E8C" w14:textId="77777777" w:rsidTr="00514D0F">
        <w:trPr>
          <w:trHeight w:val="260"/>
          <w:ins w:id="1228" w:author="Deep Nidhi" w:date="2023-09-06T19:14:00Z"/>
        </w:trPr>
        <w:tc>
          <w:tcPr>
            <w:tcW w:w="1373" w:type="dxa"/>
          </w:tcPr>
          <w:p w14:paraId="316A15FE" w14:textId="77777777" w:rsidR="00773EBB" w:rsidRPr="003C1A0A" w:rsidRDefault="00773EBB" w:rsidP="00514D0F">
            <w:pPr>
              <w:spacing w:before="240" w:line="360" w:lineRule="auto"/>
              <w:ind w:left="30"/>
              <w:jc w:val="both"/>
              <w:rPr>
                <w:ins w:id="1229" w:author="Deep Nidhi" w:date="2023-09-06T19:14:00Z"/>
                <w:rFonts w:asciiTheme="majorBidi" w:hAnsiTheme="majorBidi" w:cstheme="majorBidi"/>
                <w:sz w:val="24"/>
                <w:szCs w:val="24"/>
              </w:rPr>
            </w:pPr>
            <w:ins w:id="1230" w:author="Deep Nidhi" w:date="2023-09-06T19:14:00Z">
              <w:r w:rsidRPr="003C1A0A">
                <w:rPr>
                  <w:rFonts w:asciiTheme="majorBidi" w:hAnsiTheme="majorBidi" w:cstheme="majorBidi"/>
                  <w:sz w:val="24"/>
                  <w:szCs w:val="24"/>
                </w:rPr>
                <w:t>REQ 6</w:t>
              </w:r>
            </w:ins>
          </w:p>
        </w:tc>
        <w:tc>
          <w:tcPr>
            <w:tcW w:w="8190" w:type="dxa"/>
          </w:tcPr>
          <w:p w14:paraId="4DDA7EC0" w14:textId="77777777" w:rsidR="00773EBB" w:rsidRPr="003C1A0A" w:rsidRDefault="00773EBB" w:rsidP="00514D0F">
            <w:pPr>
              <w:spacing w:before="240" w:line="360" w:lineRule="auto"/>
              <w:ind w:left="30"/>
              <w:jc w:val="both"/>
              <w:rPr>
                <w:ins w:id="1231" w:author="Deep Nidhi" w:date="2023-09-06T19:14:00Z"/>
                <w:rFonts w:asciiTheme="majorBidi" w:hAnsiTheme="majorBidi" w:cstheme="majorBidi"/>
                <w:sz w:val="24"/>
                <w:szCs w:val="24"/>
              </w:rPr>
            </w:pPr>
            <w:ins w:id="1232" w:author="Deep Nidhi" w:date="2023-09-06T19:14:00Z">
              <w:r w:rsidRPr="003C1A0A">
                <w:rPr>
                  <w:rFonts w:asciiTheme="majorBidi" w:hAnsiTheme="majorBidi" w:cstheme="majorBidi"/>
                  <w:sz w:val="24"/>
                  <w:szCs w:val="24"/>
                </w:rPr>
                <w:t>Provide option to show/hide an existing element.</w:t>
              </w:r>
            </w:ins>
          </w:p>
        </w:tc>
      </w:tr>
      <w:tr w:rsidR="00773EBB" w:rsidRPr="003C1A0A" w14:paraId="68745A90" w14:textId="77777777" w:rsidTr="00514D0F">
        <w:trPr>
          <w:trHeight w:val="260"/>
          <w:ins w:id="1233" w:author="Deep Nidhi" w:date="2023-09-06T19:14:00Z"/>
        </w:trPr>
        <w:tc>
          <w:tcPr>
            <w:tcW w:w="1373" w:type="dxa"/>
          </w:tcPr>
          <w:p w14:paraId="1760EFB0" w14:textId="77777777" w:rsidR="00773EBB" w:rsidRPr="003C1A0A" w:rsidRDefault="00773EBB" w:rsidP="00514D0F">
            <w:pPr>
              <w:spacing w:before="240" w:line="360" w:lineRule="auto"/>
              <w:ind w:left="30"/>
              <w:jc w:val="both"/>
              <w:rPr>
                <w:ins w:id="1234" w:author="Deep Nidhi" w:date="2023-09-06T19:14:00Z"/>
                <w:rFonts w:asciiTheme="majorBidi" w:hAnsiTheme="majorBidi" w:cstheme="majorBidi"/>
                <w:sz w:val="24"/>
                <w:szCs w:val="24"/>
              </w:rPr>
            </w:pPr>
            <w:ins w:id="1235" w:author="Deep Nidhi" w:date="2023-09-06T19:14:00Z">
              <w:r w:rsidRPr="003C1A0A">
                <w:rPr>
                  <w:rFonts w:asciiTheme="majorBidi" w:hAnsiTheme="majorBidi" w:cstheme="majorBidi"/>
                  <w:sz w:val="24"/>
                  <w:szCs w:val="24"/>
                </w:rPr>
                <w:t>REQ 7</w:t>
              </w:r>
            </w:ins>
          </w:p>
        </w:tc>
        <w:tc>
          <w:tcPr>
            <w:tcW w:w="8190" w:type="dxa"/>
          </w:tcPr>
          <w:p w14:paraId="7CD7E9B5" w14:textId="77777777" w:rsidR="00773EBB" w:rsidRPr="003C1A0A" w:rsidRDefault="00773EBB" w:rsidP="00514D0F">
            <w:pPr>
              <w:spacing w:before="240" w:line="360" w:lineRule="auto"/>
              <w:ind w:left="30"/>
              <w:jc w:val="both"/>
              <w:rPr>
                <w:ins w:id="1236" w:author="Deep Nidhi" w:date="2023-09-06T19:14:00Z"/>
                <w:rFonts w:asciiTheme="majorBidi" w:hAnsiTheme="majorBidi" w:cstheme="majorBidi"/>
                <w:sz w:val="24"/>
                <w:szCs w:val="24"/>
              </w:rPr>
            </w:pPr>
            <w:ins w:id="1237" w:author="Deep Nidhi" w:date="2023-09-06T19:14:00Z">
              <w:r w:rsidRPr="003C1A0A">
                <w:rPr>
                  <w:rFonts w:asciiTheme="majorBidi" w:hAnsiTheme="majorBidi" w:cstheme="majorBidi"/>
                  <w:sz w:val="24"/>
                  <w:szCs w:val="24"/>
                </w:rPr>
                <w:t>When adding a new element, provide the following entries and validations -</w:t>
              </w:r>
            </w:ins>
          </w:p>
          <w:p w14:paraId="022DBC7E" w14:textId="77777777" w:rsidR="00773EBB" w:rsidRPr="003C1A0A" w:rsidRDefault="00773EBB" w:rsidP="00773EBB">
            <w:pPr>
              <w:pStyle w:val="ListParagraph"/>
              <w:numPr>
                <w:ilvl w:val="0"/>
                <w:numId w:val="52"/>
              </w:numPr>
              <w:spacing w:before="240" w:line="360" w:lineRule="auto"/>
              <w:jc w:val="both"/>
              <w:rPr>
                <w:ins w:id="1238" w:author="Deep Nidhi" w:date="2023-09-06T19:14:00Z"/>
                <w:rFonts w:asciiTheme="majorBidi" w:hAnsiTheme="majorBidi" w:cstheme="majorBidi"/>
                <w:sz w:val="24"/>
                <w:szCs w:val="24"/>
              </w:rPr>
            </w:pPr>
            <w:ins w:id="1239" w:author="Deep Nidhi" w:date="2023-09-06T19:14:00Z">
              <w:r w:rsidRPr="003C1A0A">
                <w:rPr>
                  <w:rFonts w:asciiTheme="majorBidi" w:hAnsiTheme="majorBidi" w:cstheme="majorBidi"/>
                  <w:sz w:val="24"/>
                  <w:szCs w:val="24"/>
                </w:rPr>
                <w:t>Enterprises Name should be entered and cannot be blank.</w:t>
              </w:r>
            </w:ins>
          </w:p>
          <w:p w14:paraId="2FA4EB71" w14:textId="77777777" w:rsidR="00773EBB" w:rsidRPr="003C1A0A" w:rsidRDefault="00773EBB" w:rsidP="00773EBB">
            <w:pPr>
              <w:pStyle w:val="ListParagraph"/>
              <w:numPr>
                <w:ilvl w:val="0"/>
                <w:numId w:val="52"/>
              </w:numPr>
              <w:spacing w:before="240" w:line="360" w:lineRule="auto"/>
              <w:jc w:val="both"/>
              <w:rPr>
                <w:ins w:id="1240" w:author="Deep Nidhi" w:date="2023-09-06T19:14:00Z"/>
                <w:rFonts w:asciiTheme="majorBidi" w:hAnsiTheme="majorBidi" w:cstheme="majorBidi"/>
                <w:sz w:val="24"/>
                <w:szCs w:val="24"/>
              </w:rPr>
            </w:pPr>
            <w:ins w:id="1241" w:author="Deep Nidhi" w:date="2023-09-06T19:14:00Z">
              <w:r w:rsidRPr="003C1A0A">
                <w:rPr>
                  <w:rFonts w:asciiTheme="majorBidi" w:hAnsiTheme="majorBidi" w:cstheme="majorBidi"/>
                  <w:sz w:val="24"/>
                  <w:szCs w:val="24"/>
                </w:rPr>
                <w:t>Description should be entered.</w:t>
              </w:r>
            </w:ins>
          </w:p>
          <w:p w14:paraId="64E91455" w14:textId="77777777" w:rsidR="00773EBB" w:rsidRPr="003C1A0A" w:rsidRDefault="00773EBB" w:rsidP="00773EBB">
            <w:pPr>
              <w:pStyle w:val="ListParagraph"/>
              <w:numPr>
                <w:ilvl w:val="0"/>
                <w:numId w:val="52"/>
              </w:numPr>
              <w:spacing w:before="240" w:line="360" w:lineRule="auto"/>
              <w:jc w:val="both"/>
              <w:rPr>
                <w:ins w:id="1242" w:author="Deep Nidhi" w:date="2023-09-06T19:14:00Z"/>
                <w:rFonts w:asciiTheme="majorBidi" w:hAnsiTheme="majorBidi" w:cstheme="majorBidi"/>
                <w:sz w:val="24"/>
                <w:szCs w:val="24"/>
              </w:rPr>
            </w:pPr>
            <w:ins w:id="1243" w:author="Deep Nidhi" w:date="2023-09-06T19:14:00Z">
              <w:r w:rsidRPr="003C1A0A">
                <w:rPr>
                  <w:rFonts w:asciiTheme="majorBidi" w:hAnsiTheme="majorBidi" w:cstheme="majorBidi"/>
                  <w:sz w:val="24"/>
                  <w:szCs w:val="24"/>
                </w:rPr>
                <w:t>Type of Business should be selected and cannot be blank.</w:t>
              </w:r>
            </w:ins>
          </w:p>
          <w:p w14:paraId="5CBE0041" w14:textId="77777777" w:rsidR="00773EBB" w:rsidRPr="003C1A0A" w:rsidRDefault="00773EBB" w:rsidP="00773EBB">
            <w:pPr>
              <w:pStyle w:val="ListParagraph"/>
              <w:numPr>
                <w:ilvl w:val="0"/>
                <w:numId w:val="52"/>
              </w:numPr>
              <w:spacing w:before="240" w:line="360" w:lineRule="auto"/>
              <w:jc w:val="both"/>
              <w:rPr>
                <w:ins w:id="1244" w:author="Deep Nidhi" w:date="2023-09-06T19:14:00Z"/>
                <w:rFonts w:asciiTheme="majorBidi" w:hAnsiTheme="majorBidi" w:cstheme="majorBidi"/>
                <w:sz w:val="24"/>
                <w:szCs w:val="24"/>
              </w:rPr>
            </w:pPr>
            <w:ins w:id="1245" w:author="Deep Nidhi" w:date="2023-09-06T19:14:00Z">
              <w:r w:rsidRPr="003C1A0A">
                <w:rPr>
                  <w:rFonts w:asciiTheme="majorBidi" w:hAnsiTheme="majorBidi" w:cstheme="majorBidi"/>
                  <w:sz w:val="24"/>
                  <w:szCs w:val="24"/>
                </w:rPr>
                <w:t>Area should be selected and cannot be blank.</w:t>
              </w:r>
            </w:ins>
          </w:p>
          <w:p w14:paraId="001CB5BA" w14:textId="77777777" w:rsidR="00773EBB" w:rsidRPr="003C1A0A" w:rsidRDefault="00773EBB" w:rsidP="00773EBB">
            <w:pPr>
              <w:pStyle w:val="ListParagraph"/>
              <w:numPr>
                <w:ilvl w:val="0"/>
                <w:numId w:val="52"/>
              </w:numPr>
              <w:spacing w:before="240" w:line="360" w:lineRule="auto"/>
              <w:jc w:val="both"/>
              <w:rPr>
                <w:ins w:id="1246" w:author="Deep Nidhi" w:date="2023-09-06T19:14:00Z"/>
                <w:rFonts w:asciiTheme="majorBidi" w:hAnsiTheme="majorBidi" w:cstheme="majorBidi"/>
                <w:sz w:val="24"/>
                <w:szCs w:val="24"/>
              </w:rPr>
            </w:pPr>
            <w:ins w:id="1247" w:author="Deep Nidhi" w:date="2023-09-06T19:14:00Z">
              <w:r w:rsidRPr="003C1A0A">
                <w:rPr>
                  <w:rFonts w:asciiTheme="majorBidi" w:hAnsiTheme="majorBidi" w:cstheme="majorBidi"/>
                  <w:sz w:val="24"/>
                  <w:szCs w:val="24"/>
                </w:rPr>
                <w:t>Address should be entered and cannot be blank.</w:t>
              </w:r>
            </w:ins>
          </w:p>
        </w:tc>
      </w:tr>
      <w:tr w:rsidR="00773EBB" w:rsidRPr="003C1A0A" w14:paraId="391768A5" w14:textId="77777777" w:rsidTr="00514D0F">
        <w:trPr>
          <w:trHeight w:val="260"/>
          <w:ins w:id="1248" w:author="Deep Nidhi" w:date="2023-09-06T19:14:00Z"/>
        </w:trPr>
        <w:tc>
          <w:tcPr>
            <w:tcW w:w="1373" w:type="dxa"/>
          </w:tcPr>
          <w:p w14:paraId="52C336C8" w14:textId="77777777" w:rsidR="00773EBB" w:rsidRPr="003C1A0A" w:rsidRDefault="00773EBB" w:rsidP="00514D0F">
            <w:pPr>
              <w:spacing w:before="240" w:line="360" w:lineRule="auto"/>
              <w:ind w:left="30"/>
              <w:jc w:val="both"/>
              <w:rPr>
                <w:ins w:id="1249" w:author="Deep Nidhi" w:date="2023-09-06T19:14:00Z"/>
                <w:rFonts w:asciiTheme="majorBidi" w:hAnsiTheme="majorBidi" w:cstheme="majorBidi"/>
                <w:sz w:val="24"/>
                <w:szCs w:val="24"/>
              </w:rPr>
            </w:pPr>
            <w:ins w:id="1250" w:author="Deep Nidhi" w:date="2023-09-06T19:14:00Z">
              <w:r w:rsidRPr="003C1A0A">
                <w:rPr>
                  <w:rFonts w:asciiTheme="majorBidi" w:hAnsiTheme="majorBidi" w:cstheme="majorBidi"/>
                  <w:sz w:val="24"/>
                  <w:szCs w:val="24"/>
                </w:rPr>
                <w:t>REQ 8</w:t>
              </w:r>
            </w:ins>
          </w:p>
        </w:tc>
        <w:tc>
          <w:tcPr>
            <w:tcW w:w="8190" w:type="dxa"/>
          </w:tcPr>
          <w:p w14:paraId="2619712C" w14:textId="77777777" w:rsidR="00773EBB" w:rsidRPr="003C1A0A" w:rsidRDefault="00773EBB" w:rsidP="00514D0F">
            <w:pPr>
              <w:spacing w:before="240" w:line="360" w:lineRule="auto"/>
              <w:ind w:left="30"/>
              <w:jc w:val="both"/>
              <w:rPr>
                <w:ins w:id="1251" w:author="Deep Nidhi" w:date="2023-09-06T19:14:00Z"/>
                <w:rFonts w:asciiTheme="majorBidi" w:hAnsiTheme="majorBidi" w:cstheme="majorBidi"/>
                <w:sz w:val="24"/>
                <w:szCs w:val="24"/>
              </w:rPr>
            </w:pPr>
            <w:ins w:id="1252" w:author="Deep Nidhi" w:date="2023-09-06T19:14:00Z">
              <w:r w:rsidRPr="003C1A0A">
                <w:rPr>
                  <w:rFonts w:asciiTheme="majorBidi" w:hAnsiTheme="majorBidi" w:cstheme="majorBidi"/>
                  <w:sz w:val="24"/>
                  <w:szCs w:val="24"/>
                </w:rPr>
                <w:t>Provide Add button in the add new element window to confirm adding the element.</w:t>
              </w:r>
            </w:ins>
          </w:p>
        </w:tc>
      </w:tr>
    </w:tbl>
    <w:p w14:paraId="52165C9B" w14:textId="77777777" w:rsidR="00773EBB" w:rsidRPr="003C1A0A" w:rsidRDefault="00773EBB" w:rsidP="00773EBB">
      <w:pPr>
        <w:pStyle w:val="Heading4"/>
        <w:rPr>
          <w:ins w:id="1253" w:author="Deep Nidhi" w:date="2023-09-06T19:14:00Z"/>
          <w:rFonts w:asciiTheme="majorBidi" w:hAnsiTheme="majorBidi"/>
          <w:sz w:val="28"/>
          <w:szCs w:val="28"/>
        </w:rPr>
      </w:pPr>
      <w:ins w:id="1254" w:author="Deep Nidhi" w:date="2023-09-06T19:14:00Z">
        <w:r w:rsidRPr="003C1A0A">
          <w:rPr>
            <w:rFonts w:asciiTheme="majorBidi" w:hAnsiTheme="majorBidi"/>
            <w:sz w:val="28"/>
            <w:szCs w:val="28"/>
          </w:rPr>
          <w:lastRenderedPageBreak/>
          <w:t>Establishment</w:t>
        </w:r>
      </w:ins>
    </w:p>
    <w:p w14:paraId="3EEB77E8" w14:textId="77777777" w:rsidR="00773EBB" w:rsidRPr="003C1A0A" w:rsidRDefault="00773EBB" w:rsidP="00773EBB">
      <w:pPr>
        <w:spacing w:before="100" w:beforeAutospacing="1" w:after="100" w:afterAutospacing="1" w:line="240" w:lineRule="auto"/>
        <w:jc w:val="both"/>
        <w:rPr>
          <w:ins w:id="1255" w:author="Deep Nidhi" w:date="2023-09-06T19:14:00Z"/>
          <w:rFonts w:asciiTheme="majorBidi" w:hAnsiTheme="majorBidi" w:cstheme="majorBidi"/>
          <w:b/>
          <w:bCs/>
          <w:sz w:val="24"/>
          <w:szCs w:val="24"/>
        </w:rPr>
      </w:pPr>
      <w:ins w:id="1256" w:author="Deep Nidhi" w:date="2023-09-06T19:14:00Z">
        <w:r w:rsidRPr="003C1A0A">
          <w:rPr>
            <w:rFonts w:asciiTheme="majorBidi" w:hAnsiTheme="majorBidi" w:cstheme="majorBidi"/>
            <w:b/>
            <w:bCs/>
            <w:sz w:val="24"/>
            <w:szCs w:val="24"/>
          </w:rPr>
          <w:t>Description</w:t>
        </w:r>
      </w:ins>
    </w:p>
    <w:p w14:paraId="6A63D1B3" w14:textId="2C9C0889" w:rsidR="00773EBB" w:rsidRPr="003C1A0A" w:rsidRDefault="00773EBB" w:rsidP="00773EBB">
      <w:pPr>
        <w:spacing w:before="100" w:beforeAutospacing="1" w:after="100" w:afterAutospacing="1" w:line="360" w:lineRule="auto"/>
        <w:ind w:right="45"/>
        <w:jc w:val="both"/>
        <w:rPr>
          <w:ins w:id="1257" w:author="Deep Nidhi" w:date="2023-09-06T19:14:00Z"/>
          <w:rFonts w:asciiTheme="majorBidi" w:hAnsiTheme="majorBidi" w:cstheme="majorBidi"/>
          <w:sz w:val="24"/>
          <w:szCs w:val="24"/>
        </w:rPr>
      </w:pPr>
      <w:ins w:id="1258" w:author="Deep Nidhi" w:date="2023-09-06T19:14:00Z">
        <w:r w:rsidRPr="003C1A0A">
          <w:rPr>
            <w:rFonts w:asciiTheme="majorBidi" w:hAnsiTheme="majorBidi" w:cstheme="majorBidi"/>
            <w:sz w:val="24"/>
            <w:szCs w:val="24"/>
          </w:rPr>
          <w:t xml:space="preserve">This master element will allow authorized users to manage the list of the establishments. You will have options to add, edit, delete and show/hide the elements. Below is the detailed functionality requirement of this </w:t>
        </w:r>
      </w:ins>
      <w:ins w:id="1259" w:author="Deep Nidhi" w:date="2023-09-11T17:46:00Z">
        <w:r w:rsidR="00735BBD">
          <w:rPr>
            <w:rFonts w:asciiTheme="majorBidi" w:hAnsiTheme="majorBidi" w:cstheme="majorBidi"/>
            <w:sz w:val="24"/>
            <w:szCs w:val="24"/>
          </w:rPr>
          <w:t>submodule</w:t>
        </w:r>
      </w:ins>
      <w:ins w:id="1260" w:author="Deep Nidhi" w:date="2023-09-06T19:14:00Z">
        <w:r w:rsidRPr="003C1A0A">
          <w:rPr>
            <w:rFonts w:asciiTheme="majorBidi" w:hAnsiTheme="majorBidi" w:cstheme="majorBidi"/>
            <w:sz w:val="24"/>
            <w:szCs w:val="24"/>
          </w:rPr>
          <w:t>.</w:t>
        </w:r>
      </w:ins>
    </w:p>
    <w:p w14:paraId="1270B8BD" w14:textId="77777777" w:rsidR="00773EBB" w:rsidRPr="003C1A0A" w:rsidRDefault="00773EBB" w:rsidP="00773EBB">
      <w:pPr>
        <w:spacing w:before="100" w:beforeAutospacing="1" w:after="100" w:afterAutospacing="1" w:line="240" w:lineRule="auto"/>
        <w:jc w:val="both"/>
        <w:rPr>
          <w:ins w:id="1261" w:author="Deep Nidhi" w:date="2023-09-06T19:14:00Z"/>
          <w:rFonts w:asciiTheme="majorBidi" w:hAnsiTheme="majorBidi" w:cstheme="majorBidi"/>
          <w:b/>
          <w:bCs/>
          <w:sz w:val="24"/>
          <w:szCs w:val="24"/>
        </w:rPr>
      </w:pPr>
      <w:ins w:id="1262" w:author="Deep Nidhi" w:date="2023-09-06T19:14:00Z">
        <w:r w:rsidRPr="003C1A0A">
          <w:rPr>
            <w:rFonts w:asciiTheme="majorBidi" w:hAnsiTheme="majorBidi" w:cstheme="majorBidi"/>
            <w:b/>
            <w:bCs/>
            <w:sz w:val="24"/>
            <w:szCs w:val="24"/>
          </w:rPr>
          <w:t>Functional Requirements</w:t>
        </w:r>
      </w:ins>
    </w:p>
    <w:tbl>
      <w:tblPr>
        <w:tblW w:w="95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3"/>
        <w:gridCol w:w="8190"/>
      </w:tblGrid>
      <w:tr w:rsidR="00773EBB" w:rsidRPr="003C1A0A" w14:paraId="3360C07A" w14:textId="77777777" w:rsidTr="00514D0F">
        <w:trPr>
          <w:trHeight w:val="260"/>
          <w:ins w:id="1263" w:author="Deep Nidhi" w:date="2023-09-06T19:14:00Z"/>
        </w:trPr>
        <w:tc>
          <w:tcPr>
            <w:tcW w:w="1373" w:type="dxa"/>
          </w:tcPr>
          <w:p w14:paraId="096BF60B" w14:textId="77777777" w:rsidR="00773EBB" w:rsidRPr="003C1A0A" w:rsidRDefault="00773EBB" w:rsidP="00514D0F">
            <w:pPr>
              <w:spacing w:before="240" w:line="360" w:lineRule="auto"/>
              <w:ind w:left="30"/>
              <w:jc w:val="both"/>
              <w:rPr>
                <w:ins w:id="1264" w:author="Deep Nidhi" w:date="2023-09-06T19:14:00Z"/>
                <w:rFonts w:asciiTheme="majorBidi" w:hAnsiTheme="majorBidi" w:cstheme="majorBidi"/>
                <w:sz w:val="24"/>
                <w:szCs w:val="24"/>
              </w:rPr>
            </w:pPr>
            <w:ins w:id="1265" w:author="Deep Nidhi" w:date="2023-09-06T19:14:00Z">
              <w:r w:rsidRPr="003C1A0A">
                <w:rPr>
                  <w:rFonts w:asciiTheme="majorBidi" w:hAnsiTheme="majorBidi" w:cstheme="majorBidi"/>
                  <w:sz w:val="24"/>
                  <w:szCs w:val="24"/>
                </w:rPr>
                <w:t>REQ 1</w:t>
              </w:r>
            </w:ins>
          </w:p>
        </w:tc>
        <w:tc>
          <w:tcPr>
            <w:tcW w:w="8190" w:type="dxa"/>
          </w:tcPr>
          <w:p w14:paraId="0DCAAD23" w14:textId="77777777" w:rsidR="00773EBB" w:rsidRPr="003C1A0A" w:rsidRDefault="00773EBB" w:rsidP="00514D0F">
            <w:pPr>
              <w:spacing w:before="240" w:line="360" w:lineRule="auto"/>
              <w:ind w:left="30"/>
              <w:jc w:val="both"/>
              <w:rPr>
                <w:ins w:id="1266" w:author="Deep Nidhi" w:date="2023-09-06T19:14:00Z"/>
                <w:rFonts w:asciiTheme="majorBidi" w:hAnsiTheme="majorBidi" w:cstheme="majorBidi"/>
                <w:sz w:val="24"/>
                <w:szCs w:val="24"/>
              </w:rPr>
            </w:pPr>
            <w:ins w:id="1267" w:author="Deep Nidhi" w:date="2023-09-06T19:14:00Z">
              <w:r w:rsidRPr="003C1A0A">
                <w:rPr>
                  <w:rFonts w:asciiTheme="majorBidi" w:hAnsiTheme="majorBidi" w:cstheme="majorBidi"/>
                  <w:sz w:val="24"/>
                  <w:szCs w:val="24"/>
                </w:rPr>
                <w:t>Show the existing list of the establishments in a tabular grid. grid by pages along with pagination options to customize the view.</w:t>
              </w:r>
            </w:ins>
          </w:p>
        </w:tc>
      </w:tr>
      <w:tr w:rsidR="00773EBB" w:rsidRPr="003C1A0A" w14:paraId="6391AE8F" w14:textId="77777777" w:rsidTr="00514D0F">
        <w:trPr>
          <w:trHeight w:val="260"/>
          <w:ins w:id="1268"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21C4DAF8" w14:textId="77777777" w:rsidR="00773EBB" w:rsidRPr="003C1A0A" w:rsidRDefault="00773EBB" w:rsidP="00514D0F">
            <w:pPr>
              <w:spacing w:before="240" w:line="360" w:lineRule="auto"/>
              <w:ind w:left="30"/>
              <w:jc w:val="both"/>
              <w:rPr>
                <w:ins w:id="1269" w:author="Deep Nidhi" w:date="2023-09-06T19:14:00Z"/>
                <w:rFonts w:asciiTheme="majorBidi" w:hAnsiTheme="majorBidi" w:cstheme="majorBidi"/>
                <w:sz w:val="24"/>
                <w:szCs w:val="24"/>
              </w:rPr>
            </w:pPr>
            <w:ins w:id="1270" w:author="Deep Nidhi" w:date="2023-09-06T19:14:00Z">
              <w:r w:rsidRPr="003C1A0A">
                <w:rPr>
                  <w:rFonts w:asciiTheme="majorBidi" w:hAnsiTheme="majorBidi" w:cstheme="majorBidi"/>
                  <w:sz w:val="24"/>
                  <w:szCs w:val="24"/>
                </w:rPr>
                <w:t>REQ 2</w:t>
              </w:r>
            </w:ins>
          </w:p>
        </w:tc>
        <w:tc>
          <w:tcPr>
            <w:tcW w:w="8190" w:type="dxa"/>
            <w:tcBorders>
              <w:top w:val="single" w:sz="4" w:space="0" w:color="auto"/>
              <w:left w:val="single" w:sz="4" w:space="0" w:color="auto"/>
              <w:bottom w:val="single" w:sz="4" w:space="0" w:color="auto"/>
              <w:right w:val="single" w:sz="4" w:space="0" w:color="auto"/>
            </w:tcBorders>
          </w:tcPr>
          <w:p w14:paraId="18111CFC" w14:textId="77777777" w:rsidR="00773EBB" w:rsidRPr="003C1A0A" w:rsidRDefault="00773EBB" w:rsidP="00514D0F">
            <w:pPr>
              <w:spacing w:before="240" w:line="360" w:lineRule="auto"/>
              <w:ind w:left="30"/>
              <w:jc w:val="both"/>
              <w:rPr>
                <w:ins w:id="1271" w:author="Deep Nidhi" w:date="2023-09-06T19:14:00Z"/>
                <w:rFonts w:asciiTheme="majorBidi" w:hAnsiTheme="majorBidi" w:cstheme="majorBidi"/>
                <w:sz w:val="24"/>
                <w:szCs w:val="24"/>
              </w:rPr>
            </w:pPr>
            <w:ins w:id="1272" w:author="Deep Nidhi" w:date="2023-09-06T19:14:00Z">
              <w:r w:rsidRPr="003C1A0A">
                <w:rPr>
                  <w:rFonts w:asciiTheme="majorBidi" w:hAnsiTheme="majorBidi" w:cstheme="majorBidi"/>
                  <w:sz w:val="24"/>
                  <w:szCs w:val="24"/>
                </w:rPr>
                <w:t>Provide option to search, sort and navigate the existing list.</w:t>
              </w:r>
            </w:ins>
          </w:p>
        </w:tc>
      </w:tr>
      <w:tr w:rsidR="00773EBB" w:rsidRPr="003C1A0A" w14:paraId="313C59F2" w14:textId="77777777" w:rsidTr="00514D0F">
        <w:trPr>
          <w:trHeight w:val="260"/>
          <w:ins w:id="1273"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66E29AEF" w14:textId="77777777" w:rsidR="00773EBB" w:rsidRPr="003C1A0A" w:rsidRDefault="00773EBB" w:rsidP="00514D0F">
            <w:pPr>
              <w:spacing w:before="240" w:line="360" w:lineRule="auto"/>
              <w:ind w:left="30"/>
              <w:jc w:val="both"/>
              <w:rPr>
                <w:ins w:id="1274" w:author="Deep Nidhi" w:date="2023-09-06T19:14:00Z"/>
                <w:rFonts w:asciiTheme="majorBidi" w:hAnsiTheme="majorBidi" w:cstheme="majorBidi"/>
                <w:sz w:val="24"/>
                <w:szCs w:val="24"/>
              </w:rPr>
            </w:pPr>
            <w:ins w:id="1275" w:author="Deep Nidhi" w:date="2023-09-06T19:14:00Z">
              <w:r w:rsidRPr="003C1A0A">
                <w:rPr>
                  <w:rFonts w:asciiTheme="majorBidi" w:hAnsiTheme="majorBidi" w:cstheme="majorBidi"/>
                  <w:sz w:val="24"/>
                  <w:szCs w:val="24"/>
                </w:rPr>
                <w:t>REQ 3</w:t>
              </w:r>
            </w:ins>
          </w:p>
        </w:tc>
        <w:tc>
          <w:tcPr>
            <w:tcW w:w="8190" w:type="dxa"/>
            <w:tcBorders>
              <w:top w:val="single" w:sz="4" w:space="0" w:color="auto"/>
              <w:left w:val="single" w:sz="4" w:space="0" w:color="auto"/>
              <w:bottom w:val="single" w:sz="4" w:space="0" w:color="auto"/>
              <w:right w:val="single" w:sz="4" w:space="0" w:color="auto"/>
            </w:tcBorders>
          </w:tcPr>
          <w:p w14:paraId="1E5EADC0" w14:textId="77777777" w:rsidR="00773EBB" w:rsidRPr="003C1A0A" w:rsidRDefault="00773EBB" w:rsidP="00514D0F">
            <w:pPr>
              <w:spacing w:before="240" w:line="360" w:lineRule="auto"/>
              <w:ind w:left="30"/>
              <w:jc w:val="both"/>
              <w:rPr>
                <w:ins w:id="1276" w:author="Deep Nidhi" w:date="2023-09-06T19:14:00Z"/>
                <w:rFonts w:asciiTheme="majorBidi" w:hAnsiTheme="majorBidi" w:cstheme="majorBidi"/>
                <w:sz w:val="24"/>
                <w:szCs w:val="24"/>
              </w:rPr>
            </w:pPr>
            <w:ins w:id="1277" w:author="Deep Nidhi" w:date="2023-09-06T19:14:00Z">
              <w:r w:rsidRPr="003C1A0A">
                <w:rPr>
                  <w:rFonts w:asciiTheme="majorBidi" w:hAnsiTheme="majorBidi" w:cstheme="majorBidi"/>
                  <w:sz w:val="24"/>
                  <w:szCs w:val="24"/>
                </w:rPr>
                <w:t>Provide option to add and edit an element.</w:t>
              </w:r>
            </w:ins>
          </w:p>
        </w:tc>
      </w:tr>
      <w:tr w:rsidR="00773EBB" w:rsidRPr="003C1A0A" w14:paraId="3E1A6B9E" w14:textId="77777777" w:rsidTr="00514D0F">
        <w:trPr>
          <w:trHeight w:val="260"/>
          <w:ins w:id="1278"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73535F6B" w14:textId="77777777" w:rsidR="00773EBB" w:rsidRPr="003C1A0A" w:rsidRDefault="00773EBB" w:rsidP="00514D0F">
            <w:pPr>
              <w:spacing w:before="240" w:line="360" w:lineRule="auto"/>
              <w:ind w:left="30"/>
              <w:jc w:val="both"/>
              <w:rPr>
                <w:ins w:id="1279" w:author="Deep Nidhi" w:date="2023-09-06T19:14:00Z"/>
                <w:rFonts w:asciiTheme="majorBidi" w:hAnsiTheme="majorBidi" w:cstheme="majorBidi"/>
                <w:sz w:val="24"/>
                <w:szCs w:val="24"/>
              </w:rPr>
            </w:pPr>
            <w:ins w:id="1280" w:author="Deep Nidhi" w:date="2023-09-06T19:14:00Z">
              <w:r w:rsidRPr="003C1A0A">
                <w:rPr>
                  <w:rFonts w:asciiTheme="majorBidi" w:hAnsiTheme="majorBidi" w:cstheme="majorBidi"/>
                  <w:sz w:val="24"/>
                  <w:szCs w:val="24"/>
                </w:rPr>
                <w:t>REQ 4</w:t>
              </w:r>
            </w:ins>
          </w:p>
        </w:tc>
        <w:tc>
          <w:tcPr>
            <w:tcW w:w="8190" w:type="dxa"/>
            <w:tcBorders>
              <w:top w:val="single" w:sz="4" w:space="0" w:color="auto"/>
              <w:left w:val="single" w:sz="4" w:space="0" w:color="auto"/>
              <w:bottom w:val="single" w:sz="4" w:space="0" w:color="auto"/>
              <w:right w:val="single" w:sz="4" w:space="0" w:color="auto"/>
            </w:tcBorders>
          </w:tcPr>
          <w:p w14:paraId="60808926" w14:textId="77777777" w:rsidR="00773EBB" w:rsidRPr="003C1A0A" w:rsidRDefault="00773EBB" w:rsidP="00514D0F">
            <w:pPr>
              <w:spacing w:before="240" w:line="360" w:lineRule="auto"/>
              <w:ind w:left="30"/>
              <w:jc w:val="both"/>
              <w:rPr>
                <w:ins w:id="1281" w:author="Deep Nidhi" w:date="2023-09-06T19:14:00Z"/>
                <w:rFonts w:asciiTheme="majorBidi" w:hAnsiTheme="majorBidi" w:cstheme="majorBidi"/>
                <w:sz w:val="24"/>
                <w:szCs w:val="24"/>
              </w:rPr>
            </w:pPr>
            <w:ins w:id="1282" w:author="Deep Nidhi" w:date="2023-09-06T19:14:00Z">
              <w:r w:rsidRPr="003C1A0A">
                <w:rPr>
                  <w:rFonts w:asciiTheme="majorBidi" w:hAnsiTheme="majorBidi" w:cstheme="majorBidi"/>
                  <w:sz w:val="24"/>
                  <w:szCs w:val="24"/>
                </w:rPr>
                <w:t>Provide option to delete an element.</w:t>
              </w:r>
            </w:ins>
          </w:p>
        </w:tc>
      </w:tr>
      <w:tr w:rsidR="00773EBB" w:rsidRPr="003C1A0A" w14:paraId="73017FD1" w14:textId="77777777" w:rsidTr="00514D0F">
        <w:trPr>
          <w:trHeight w:val="260"/>
          <w:ins w:id="1283"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169F6D0F" w14:textId="77777777" w:rsidR="00773EBB" w:rsidRPr="003C1A0A" w:rsidRDefault="00773EBB" w:rsidP="00514D0F">
            <w:pPr>
              <w:spacing w:before="240" w:line="360" w:lineRule="auto"/>
              <w:ind w:left="30"/>
              <w:jc w:val="both"/>
              <w:rPr>
                <w:ins w:id="1284" w:author="Deep Nidhi" w:date="2023-09-06T19:14:00Z"/>
                <w:rFonts w:asciiTheme="majorBidi" w:hAnsiTheme="majorBidi" w:cstheme="majorBidi"/>
                <w:sz w:val="24"/>
                <w:szCs w:val="24"/>
              </w:rPr>
            </w:pPr>
            <w:ins w:id="1285" w:author="Deep Nidhi" w:date="2023-09-06T19:14:00Z">
              <w:r w:rsidRPr="003C1A0A">
                <w:rPr>
                  <w:rFonts w:asciiTheme="majorBidi" w:hAnsiTheme="majorBidi" w:cstheme="majorBidi"/>
                  <w:sz w:val="24"/>
                  <w:szCs w:val="24"/>
                </w:rPr>
                <w:t>REQ 5</w:t>
              </w:r>
            </w:ins>
          </w:p>
        </w:tc>
        <w:tc>
          <w:tcPr>
            <w:tcW w:w="8190" w:type="dxa"/>
            <w:tcBorders>
              <w:top w:val="single" w:sz="4" w:space="0" w:color="auto"/>
              <w:left w:val="single" w:sz="4" w:space="0" w:color="auto"/>
              <w:bottom w:val="single" w:sz="4" w:space="0" w:color="auto"/>
              <w:right w:val="single" w:sz="4" w:space="0" w:color="auto"/>
            </w:tcBorders>
          </w:tcPr>
          <w:p w14:paraId="7D27980F" w14:textId="77777777" w:rsidR="00773EBB" w:rsidRPr="003C1A0A" w:rsidRDefault="00773EBB" w:rsidP="00514D0F">
            <w:pPr>
              <w:spacing w:before="240" w:line="360" w:lineRule="auto"/>
              <w:ind w:left="30"/>
              <w:jc w:val="both"/>
              <w:rPr>
                <w:ins w:id="1286" w:author="Deep Nidhi" w:date="2023-09-06T19:14:00Z"/>
                <w:rFonts w:asciiTheme="majorBidi" w:hAnsiTheme="majorBidi" w:cstheme="majorBidi"/>
                <w:sz w:val="24"/>
                <w:szCs w:val="24"/>
              </w:rPr>
            </w:pPr>
            <w:ins w:id="1287" w:author="Deep Nidhi" w:date="2023-09-06T19:14:00Z">
              <w:r w:rsidRPr="003C1A0A">
                <w:rPr>
                  <w:rFonts w:asciiTheme="majorBidi" w:hAnsiTheme="majorBidi" w:cstheme="majorBidi"/>
                  <w:sz w:val="24"/>
                  <w:szCs w:val="24"/>
                </w:rPr>
                <w:t>Element should be deleted in case it has no associations.</w:t>
              </w:r>
            </w:ins>
          </w:p>
        </w:tc>
      </w:tr>
      <w:tr w:rsidR="00773EBB" w:rsidRPr="003C1A0A" w14:paraId="14D50FD6" w14:textId="77777777" w:rsidTr="00514D0F">
        <w:trPr>
          <w:trHeight w:val="260"/>
          <w:ins w:id="1288"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1B91653F" w14:textId="77777777" w:rsidR="00773EBB" w:rsidRPr="003C1A0A" w:rsidRDefault="00773EBB" w:rsidP="00514D0F">
            <w:pPr>
              <w:spacing w:before="240" w:line="360" w:lineRule="auto"/>
              <w:ind w:left="30"/>
              <w:jc w:val="both"/>
              <w:rPr>
                <w:ins w:id="1289" w:author="Deep Nidhi" w:date="2023-09-06T19:14:00Z"/>
                <w:rFonts w:asciiTheme="majorBidi" w:hAnsiTheme="majorBidi" w:cstheme="majorBidi"/>
                <w:sz w:val="24"/>
                <w:szCs w:val="24"/>
              </w:rPr>
            </w:pPr>
            <w:ins w:id="1290" w:author="Deep Nidhi" w:date="2023-09-06T19:14:00Z">
              <w:r w:rsidRPr="003C1A0A">
                <w:rPr>
                  <w:rFonts w:asciiTheme="majorBidi" w:hAnsiTheme="majorBidi" w:cstheme="majorBidi"/>
                  <w:sz w:val="24"/>
                  <w:szCs w:val="24"/>
                </w:rPr>
                <w:t>REQ 6</w:t>
              </w:r>
            </w:ins>
          </w:p>
        </w:tc>
        <w:tc>
          <w:tcPr>
            <w:tcW w:w="8190" w:type="dxa"/>
            <w:tcBorders>
              <w:top w:val="single" w:sz="4" w:space="0" w:color="auto"/>
              <w:left w:val="single" w:sz="4" w:space="0" w:color="auto"/>
              <w:bottom w:val="single" w:sz="4" w:space="0" w:color="auto"/>
              <w:right w:val="single" w:sz="4" w:space="0" w:color="auto"/>
            </w:tcBorders>
          </w:tcPr>
          <w:p w14:paraId="33E5E027" w14:textId="77777777" w:rsidR="00773EBB" w:rsidRPr="003C1A0A" w:rsidRDefault="00773EBB" w:rsidP="00514D0F">
            <w:pPr>
              <w:spacing w:before="240" w:line="360" w:lineRule="auto"/>
              <w:ind w:left="30"/>
              <w:jc w:val="both"/>
              <w:rPr>
                <w:ins w:id="1291" w:author="Deep Nidhi" w:date="2023-09-06T19:14:00Z"/>
                <w:rFonts w:asciiTheme="majorBidi" w:hAnsiTheme="majorBidi" w:cstheme="majorBidi"/>
                <w:sz w:val="24"/>
                <w:szCs w:val="24"/>
              </w:rPr>
            </w:pPr>
            <w:ins w:id="1292" w:author="Deep Nidhi" w:date="2023-09-06T19:14:00Z">
              <w:r w:rsidRPr="003C1A0A">
                <w:rPr>
                  <w:rFonts w:asciiTheme="majorBidi" w:hAnsiTheme="majorBidi" w:cstheme="majorBidi"/>
                  <w:sz w:val="24"/>
                  <w:szCs w:val="24"/>
                </w:rPr>
                <w:t>Provide option to show/hide an existing element.</w:t>
              </w:r>
            </w:ins>
          </w:p>
        </w:tc>
      </w:tr>
      <w:tr w:rsidR="00773EBB" w:rsidRPr="003C1A0A" w14:paraId="257EFF01" w14:textId="77777777" w:rsidTr="00514D0F">
        <w:trPr>
          <w:trHeight w:val="260"/>
          <w:ins w:id="1293"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4CCD4C26" w14:textId="77777777" w:rsidR="00773EBB" w:rsidRPr="003C1A0A" w:rsidRDefault="00773EBB" w:rsidP="00514D0F">
            <w:pPr>
              <w:spacing w:before="240" w:line="360" w:lineRule="auto"/>
              <w:ind w:left="30"/>
              <w:jc w:val="both"/>
              <w:rPr>
                <w:ins w:id="1294" w:author="Deep Nidhi" w:date="2023-09-06T19:14:00Z"/>
                <w:rFonts w:asciiTheme="majorBidi" w:hAnsiTheme="majorBidi" w:cstheme="majorBidi"/>
                <w:sz w:val="24"/>
                <w:szCs w:val="24"/>
              </w:rPr>
            </w:pPr>
            <w:ins w:id="1295" w:author="Deep Nidhi" w:date="2023-09-06T19:14:00Z">
              <w:r w:rsidRPr="003C1A0A">
                <w:rPr>
                  <w:rFonts w:asciiTheme="majorBidi" w:hAnsiTheme="majorBidi" w:cstheme="majorBidi"/>
                  <w:sz w:val="24"/>
                  <w:szCs w:val="24"/>
                </w:rPr>
                <w:t>REQ 7</w:t>
              </w:r>
            </w:ins>
          </w:p>
        </w:tc>
        <w:tc>
          <w:tcPr>
            <w:tcW w:w="8190" w:type="dxa"/>
            <w:tcBorders>
              <w:top w:val="single" w:sz="4" w:space="0" w:color="auto"/>
              <w:left w:val="single" w:sz="4" w:space="0" w:color="auto"/>
              <w:bottom w:val="single" w:sz="4" w:space="0" w:color="auto"/>
              <w:right w:val="single" w:sz="4" w:space="0" w:color="auto"/>
            </w:tcBorders>
          </w:tcPr>
          <w:p w14:paraId="7AEF2B9D" w14:textId="77777777" w:rsidR="00773EBB" w:rsidRPr="003C1A0A" w:rsidRDefault="00773EBB" w:rsidP="00514D0F">
            <w:pPr>
              <w:spacing w:before="240" w:line="360" w:lineRule="auto"/>
              <w:ind w:left="30"/>
              <w:jc w:val="both"/>
              <w:rPr>
                <w:ins w:id="1296" w:author="Deep Nidhi" w:date="2023-09-06T19:14:00Z"/>
                <w:rFonts w:asciiTheme="majorBidi" w:hAnsiTheme="majorBidi" w:cstheme="majorBidi"/>
                <w:sz w:val="24"/>
                <w:szCs w:val="24"/>
              </w:rPr>
            </w:pPr>
            <w:ins w:id="1297" w:author="Deep Nidhi" w:date="2023-09-06T19:14:00Z">
              <w:r w:rsidRPr="003C1A0A">
                <w:rPr>
                  <w:rFonts w:asciiTheme="majorBidi" w:hAnsiTheme="majorBidi" w:cstheme="majorBidi"/>
                  <w:sz w:val="24"/>
                  <w:szCs w:val="24"/>
                </w:rPr>
                <w:t>When adding a new element, provide the following entries and validations -</w:t>
              </w:r>
            </w:ins>
          </w:p>
          <w:p w14:paraId="44690FC2" w14:textId="77777777" w:rsidR="00773EBB" w:rsidRPr="003C1A0A" w:rsidRDefault="00773EBB" w:rsidP="00773EBB">
            <w:pPr>
              <w:pStyle w:val="ListParagraph"/>
              <w:numPr>
                <w:ilvl w:val="0"/>
                <w:numId w:val="52"/>
              </w:numPr>
              <w:spacing w:before="240" w:line="360" w:lineRule="auto"/>
              <w:jc w:val="both"/>
              <w:rPr>
                <w:ins w:id="1298" w:author="Deep Nidhi" w:date="2023-09-06T19:14:00Z"/>
                <w:rFonts w:asciiTheme="majorBidi" w:hAnsiTheme="majorBidi" w:cstheme="majorBidi"/>
                <w:sz w:val="24"/>
                <w:szCs w:val="24"/>
              </w:rPr>
            </w:pPr>
            <w:ins w:id="1299" w:author="Deep Nidhi" w:date="2023-09-06T19:14:00Z">
              <w:r w:rsidRPr="003C1A0A">
                <w:rPr>
                  <w:rFonts w:asciiTheme="majorBidi" w:hAnsiTheme="majorBidi" w:cstheme="majorBidi"/>
                  <w:sz w:val="24"/>
                  <w:szCs w:val="24"/>
                </w:rPr>
                <w:t>Establishment Name should be entered and cannot be blank.</w:t>
              </w:r>
            </w:ins>
          </w:p>
          <w:p w14:paraId="0D8E6AB5" w14:textId="77777777" w:rsidR="00773EBB" w:rsidRPr="003C1A0A" w:rsidRDefault="00773EBB" w:rsidP="00773EBB">
            <w:pPr>
              <w:pStyle w:val="ListParagraph"/>
              <w:numPr>
                <w:ilvl w:val="0"/>
                <w:numId w:val="52"/>
              </w:numPr>
              <w:spacing w:before="240" w:line="360" w:lineRule="auto"/>
              <w:jc w:val="both"/>
              <w:rPr>
                <w:ins w:id="1300" w:author="Deep Nidhi" w:date="2023-09-06T19:14:00Z"/>
                <w:rFonts w:asciiTheme="majorBidi" w:hAnsiTheme="majorBidi" w:cstheme="majorBidi"/>
                <w:sz w:val="24"/>
                <w:szCs w:val="24"/>
              </w:rPr>
            </w:pPr>
            <w:ins w:id="1301" w:author="Deep Nidhi" w:date="2023-09-06T19:14:00Z">
              <w:r w:rsidRPr="003C1A0A">
                <w:rPr>
                  <w:rFonts w:asciiTheme="majorBidi" w:hAnsiTheme="majorBidi" w:cstheme="majorBidi"/>
                  <w:sz w:val="24"/>
                  <w:szCs w:val="24"/>
                </w:rPr>
                <w:t>Description should be entered.</w:t>
              </w:r>
            </w:ins>
          </w:p>
          <w:p w14:paraId="2BA06471" w14:textId="77777777" w:rsidR="00773EBB" w:rsidRPr="003C1A0A" w:rsidRDefault="00773EBB" w:rsidP="00773EBB">
            <w:pPr>
              <w:pStyle w:val="ListParagraph"/>
              <w:numPr>
                <w:ilvl w:val="0"/>
                <w:numId w:val="52"/>
              </w:numPr>
              <w:spacing w:before="240" w:line="360" w:lineRule="auto"/>
              <w:jc w:val="both"/>
              <w:rPr>
                <w:ins w:id="1302" w:author="Deep Nidhi" w:date="2023-09-06T19:14:00Z"/>
                <w:rFonts w:asciiTheme="majorBidi" w:hAnsiTheme="majorBidi" w:cstheme="majorBidi"/>
                <w:sz w:val="24"/>
                <w:szCs w:val="24"/>
              </w:rPr>
            </w:pPr>
            <w:ins w:id="1303" w:author="Deep Nidhi" w:date="2023-09-06T19:14:00Z">
              <w:r w:rsidRPr="003C1A0A">
                <w:rPr>
                  <w:rFonts w:asciiTheme="majorBidi" w:hAnsiTheme="majorBidi" w:cstheme="majorBidi"/>
                  <w:sz w:val="24"/>
                  <w:szCs w:val="24"/>
                </w:rPr>
                <w:t>Area should be selected and cannot be blank.</w:t>
              </w:r>
            </w:ins>
          </w:p>
          <w:p w14:paraId="433A0FDA" w14:textId="77777777" w:rsidR="00773EBB" w:rsidRPr="003C1A0A" w:rsidRDefault="00773EBB" w:rsidP="00773EBB">
            <w:pPr>
              <w:pStyle w:val="ListParagraph"/>
              <w:numPr>
                <w:ilvl w:val="0"/>
                <w:numId w:val="52"/>
              </w:numPr>
              <w:spacing w:before="240" w:line="360" w:lineRule="auto"/>
              <w:jc w:val="both"/>
              <w:rPr>
                <w:ins w:id="1304" w:author="Deep Nidhi" w:date="2023-09-06T19:14:00Z"/>
                <w:rFonts w:asciiTheme="majorBidi" w:hAnsiTheme="majorBidi" w:cstheme="majorBidi"/>
                <w:sz w:val="24"/>
                <w:szCs w:val="24"/>
              </w:rPr>
            </w:pPr>
            <w:ins w:id="1305" w:author="Deep Nidhi" w:date="2023-09-06T19:14:00Z">
              <w:r w:rsidRPr="003C1A0A">
                <w:rPr>
                  <w:rFonts w:asciiTheme="majorBidi" w:hAnsiTheme="majorBidi" w:cstheme="majorBidi"/>
                  <w:sz w:val="24"/>
                  <w:szCs w:val="24"/>
                </w:rPr>
                <w:t>Address should be entered and cannot be blank.</w:t>
              </w:r>
            </w:ins>
          </w:p>
        </w:tc>
      </w:tr>
      <w:tr w:rsidR="00773EBB" w:rsidRPr="003C1A0A" w14:paraId="51933EA2" w14:textId="77777777" w:rsidTr="00514D0F">
        <w:trPr>
          <w:trHeight w:val="260"/>
          <w:ins w:id="1306"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140996EB" w14:textId="77777777" w:rsidR="00773EBB" w:rsidRPr="003C1A0A" w:rsidRDefault="00773EBB" w:rsidP="00514D0F">
            <w:pPr>
              <w:spacing w:before="240" w:line="360" w:lineRule="auto"/>
              <w:ind w:left="30"/>
              <w:jc w:val="both"/>
              <w:rPr>
                <w:ins w:id="1307" w:author="Deep Nidhi" w:date="2023-09-06T19:14:00Z"/>
                <w:rFonts w:asciiTheme="majorBidi" w:hAnsiTheme="majorBidi" w:cstheme="majorBidi"/>
                <w:sz w:val="24"/>
                <w:szCs w:val="24"/>
              </w:rPr>
            </w:pPr>
            <w:ins w:id="1308" w:author="Deep Nidhi" w:date="2023-09-06T19:14:00Z">
              <w:r w:rsidRPr="003C1A0A">
                <w:rPr>
                  <w:rFonts w:asciiTheme="majorBidi" w:hAnsiTheme="majorBidi" w:cstheme="majorBidi"/>
                  <w:sz w:val="24"/>
                  <w:szCs w:val="24"/>
                </w:rPr>
                <w:t>REQ 8</w:t>
              </w:r>
            </w:ins>
          </w:p>
        </w:tc>
        <w:tc>
          <w:tcPr>
            <w:tcW w:w="8190" w:type="dxa"/>
            <w:tcBorders>
              <w:top w:val="single" w:sz="4" w:space="0" w:color="auto"/>
              <w:left w:val="single" w:sz="4" w:space="0" w:color="auto"/>
              <w:bottom w:val="single" w:sz="4" w:space="0" w:color="auto"/>
              <w:right w:val="single" w:sz="4" w:space="0" w:color="auto"/>
            </w:tcBorders>
          </w:tcPr>
          <w:p w14:paraId="4EEF68C5" w14:textId="77777777" w:rsidR="00773EBB" w:rsidRPr="003C1A0A" w:rsidRDefault="00773EBB" w:rsidP="00514D0F">
            <w:pPr>
              <w:spacing w:before="240" w:line="360" w:lineRule="auto"/>
              <w:ind w:left="30"/>
              <w:jc w:val="both"/>
              <w:rPr>
                <w:ins w:id="1309" w:author="Deep Nidhi" w:date="2023-09-06T19:14:00Z"/>
                <w:rFonts w:asciiTheme="majorBidi" w:hAnsiTheme="majorBidi" w:cstheme="majorBidi"/>
                <w:sz w:val="24"/>
                <w:szCs w:val="24"/>
              </w:rPr>
            </w:pPr>
            <w:ins w:id="1310" w:author="Deep Nidhi" w:date="2023-09-06T19:14:00Z">
              <w:r w:rsidRPr="003C1A0A">
                <w:rPr>
                  <w:rFonts w:asciiTheme="majorBidi" w:hAnsiTheme="majorBidi" w:cstheme="majorBidi"/>
                  <w:sz w:val="24"/>
                  <w:szCs w:val="24"/>
                </w:rPr>
                <w:t>Provide Add button in the add new element window to confirm adding the element.</w:t>
              </w:r>
            </w:ins>
          </w:p>
        </w:tc>
      </w:tr>
    </w:tbl>
    <w:p w14:paraId="2124CE1E" w14:textId="77777777" w:rsidR="002869EB" w:rsidRDefault="002869EB">
      <w:pPr>
        <w:spacing w:after="0" w:line="240" w:lineRule="auto"/>
        <w:rPr>
          <w:ins w:id="1311" w:author="Deep Nidhi" w:date="2023-09-11T17:24:00Z"/>
        </w:rPr>
      </w:pPr>
      <w:ins w:id="1312" w:author="Deep Nidhi" w:date="2023-09-11T17:24:00Z">
        <w:r>
          <w:br w:type="page"/>
        </w:r>
      </w:ins>
    </w:p>
    <w:p w14:paraId="49642F99" w14:textId="2BEC16E7" w:rsidR="00525D2E" w:rsidRPr="003C1A0A" w:rsidDel="00773EBB" w:rsidRDefault="00D453C1" w:rsidP="00525D2E">
      <w:pPr>
        <w:pStyle w:val="Heading3"/>
        <w:rPr>
          <w:del w:id="1313" w:author="Deep Nidhi" w:date="2023-09-06T19:14:00Z"/>
          <w:rFonts w:asciiTheme="majorBidi" w:hAnsiTheme="majorBidi"/>
          <w:i/>
          <w:iCs/>
          <w:sz w:val="24"/>
        </w:rPr>
      </w:pPr>
      <w:del w:id="1314" w:author="Deep Nidhi" w:date="2023-09-06T19:14:00Z">
        <w:r w:rsidRPr="003C1A0A" w:rsidDel="00773EBB">
          <w:rPr>
            <w:rFonts w:asciiTheme="majorBidi" w:hAnsiTheme="majorBidi"/>
          </w:rPr>
          <w:lastRenderedPageBreak/>
          <w:delText>4</w:delText>
        </w:r>
        <w:r w:rsidR="00525D2E" w:rsidRPr="003C1A0A" w:rsidDel="00773EBB">
          <w:rPr>
            <w:rFonts w:asciiTheme="majorBidi" w:hAnsiTheme="majorBidi"/>
          </w:rPr>
          <w:delText>.2.</w:delText>
        </w:r>
        <w:r w:rsidR="008A2E33" w:rsidRPr="003C1A0A" w:rsidDel="00773EBB">
          <w:rPr>
            <w:rFonts w:asciiTheme="majorBidi" w:hAnsiTheme="majorBidi"/>
          </w:rPr>
          <w:delText>2</w:delText>
        </w:r>
        <w:r w:rsidR="00525D2E" w:rsidRPr="003C1A0A" w:rsidDel="00773EBB">
          <w:rPr>
            <w:rFonts w:asciiTheme="majorBidi" w:hAnsiTheme="majorBidi"/>
          </w:rPr>
          <w:delText xml:space="preserve"> Master Elements</w:delText>
        </w:r>
        <w:bookmarkEnd w:id="655"/>
      </w:del>
    </w:p>
    <w:p w14:paraId="2382D21B" w14:textId="7398049A" w:rsidR="00525D2E" w:rsidRPr="003C1A0A" w:rsidDel="00773EBB" w:rsidRDefault="00525D2E" w:rsidP="00525D2E">
      <w:pPr>
        <w:spacing w:before="100" w:beforeAutospacing="1" w:after="100" w:afterAutospacing="1" w:line="360" w:lineRule="auto"/>
        <w:jc w:val="both"/>
        <w:rPr>
          <w:del w:id="1315" w:author="Deep Nidhi" w:date="2023-09-06T19:14:00Z"/>
          <w:rFonts w:asciiTheme="majorBidi" w:hAnsiTheme="majorBidi" w:cstheme="majorBidi"/>
          <w:sz w:val="24"/>
          <w:szCs w:val="24"/>
        </w:rPr>
      </w:pPr>
      <w:del w:id="1316" w:author="Deep Nidhi" w:date="2023-09-06T19:14:00Z">
        <w:r w:rsidRPr="003C1A0A" w:rsidDel="00773EBB">
          <w:rPr>
            <w:rFonts w:asciiTheme="majorBidi" w:hAnsiTheme="majorBidi" w:cstheme="majorBidi"/>
            <w:sz w:val="24"/>
            <w:szCs w:val="24"/>
          </w:rPr>
          <w:delText>This module will have various sub-module</w:delText>
        </w:r>
      </w:del>
      <w:ins w:id="1317" w:author="Deep Nidhi" w:date="2023-09-11T17:46:00Z">
        <w:r w:rsidR="00735BBD">
          <w:rPr>
            <w:rFonts w:asciiTheme="majorBidi" w:hAnsiTheme="majorBidi" w:cstheme="majorBidi"/>
            <w:sz w:val="24"/>
            <w:szCs w:val="24"/>
          </w:rPr>
          <w:t>submodule</w:t>
        </w:r>
      </w:ins>
      <w:del w:id="1318" w:author="Deep Nidhi" w:date="2023-09-06T19:14:00Z">
        <w:r w:rsidRPr="003C1A0A" w:rsidDel="00773EBB">
          <w:rPr>
            <w:rFonts w:asciiTheme="majorBidi" w:hAnsiTheme="majorBidi" w:cstheme="majorBidi"/>
            <w:sz w:val="24"/>
            <w:szCs w:val="24"/>
          </w:rPr>
          <w:delText xml:space="preserve">s to allow the administration and control of the core and foundational elements of the platform. This will allow authorized users to manage master elements such as </w:delText>
        </w:r>
        <w:r w:rsidR="00FE1C2A" w:rsidRPr="003C1A0A" w:rsidDel="00773EBB">
          <w:rPr>
            <w:rFonts w:asciiTheme="majorBidi" w:hAnsiTheme="majorBidi" w:cstheme="majorBidi"/>
            <w:sz w:val="24"/>
            <w:szCs w:val="24"/>
          </w:rPr>
          <w:delText>Department, G</w:delText>
        </w:r>
        <w:r w:rsidRPr="003C1A0A" w:rsidDel="00773EBB">
          <w:rPr>
            <w:rFonts w:asciiTheme="majorBidi" w:hAnsiTheme="majorBidi" w:cstheme="majorBidi"/>
            <w:sz w:val="24"/>
            <w:szCs w:val="24"/>
          </w:rPr>
          <w:delText>oal</w:delText>
        </w:r>
      </w:del>
      <w:del w:id="1319" w:author="Deep Nidhi" w:date="2023-09-06T19:12:00Z">
        <w:r w:rsidR="00FE1C2A" w:rsidRPr="003C1A0A" w:rsidDel="00773EBB">
          <w:rPr>
            <w:rFonts w:asciiTheme="majorBidi" w:hAnsiTheme="majorBidi" w:cstheme="majorBidi"/>
            <w:sz w:val="24"/>
            <w:szCs w:val="24"/>
          </w:rPr>
          <w:delText>-</w:delText>
        </w:r>
      </w:del>
      <w:del w:id="1320" w:author="Deep Nidhi" w:date="2023-09-06T19:14:00Z">
        <w:r w:rsidR="00FE1C2A" w:rsidRPr="003C1A0A" w:rsidDel="00773EBB">
          <w:rPr>
            <w:rFonts w:asciiTheme="majorBidi" w:hAnsiTheme="majorBidi" w:cstheme="majorBidi"/>
            <w:sz w:val="24"/>
            <w:szCs w:val="24"/>
          </w:rPr>
          <w:delText>Target</w:delText>
        </w:r>
        <w:r w:rsidRPr="003C1A0A" w:rsidDel="00773EBB">
          <w:rPr>
            <w:rFonts w:asciiTheme="majorBidi" w:hAnsiTheme="majorBidi" w:cstheme="majorBidi"/>
            <w:sz w:val="24"/>
            <w:szCs w:val="24"/>
          </w:rPr>
          <w:delText xml:space="preserve">, </w:delText>
        </w:r>
        <w:r w:rsidR="00FE1C2A" w:rsidRPr="003C1A0A" w:rsidDel="00773EBB">
          <w:rPr>
            <w:rFonts w:asciiTheme="majorBidi" w:hAnsiTheme="majorBidi" w:cstheme="majorBidi"/>
            <w:sz w:val="24"/>
            <w:szCs w:val="24"/>
          </w:rPr>
          <w:delText>T</w:delText>
        </w:r>
        <w:r w:rsidRPr="003C1A0A" w:rsidDel="00773EBB">
          <w:rPr>
            <w:rFonts w:asciiTheme="majorBidi" w:hAnsiTheme="majorBidi" w:cstheme="majorBidi"/>
            <w:sz w:val="24"/>
            <w:szCs w:val="24"/>
          </w:rPr>
          <w:delText>opic</w:delText>
        </w:r>
        <w:r w:rsidR="00FE1C2A" w:rsidRPr="003C1A0A" w:rsidDel="00773EBB">
          <w:rPr>
            <w:rFonts w:asciiTheme="majorBidi" w:hAnsiTheme="majorBidi" w:cstheme="majorBidi"/>
            <w:sz w:val="24"/>
            <w:szCs w:val="24"/>
          </w:rPr>
          <w:delText>-Subtopic</w:delText>
        </w:r>
        <w:r w:rsidRPr="003C1A0A" w:rsidDel="00773EBB">
          <w:rPr>
            <w:rFonts w:asciiTheme="majorBidi" w:hAnsiTheme="majorBidi" w:cstheme="majorBidi"/>
            <w:sz w:val="24"/>
            <w:szCs w:val="24"/>
          </w:rPr>
          <w:delText xml:space="preserve">, Indicator, </w:delText>
        </w:r>
        <w:r w:rsidR="00FE1C2A" w:rsidRPr="003C1A0A" w:rsidDel="00773EBB">
          <w:rPr>
            <w:rFonts w:asciiTheme="majorBidi" w:hAnsiTheme="majorBidi" w:cstheme="majorBidi"/>
            <w:sz w:val="24"/>
            <w:szCs w:val="24"/>
          </w:rPr>
          <w:delText xml:space="preserve">Subgroup, </w:delText>
        </w:r>
        <w:r w:rsidRPr="003C1A0A" w:rsidDel="00773EBB">
          <w:rPr>
            <w:rFonts w:asciiTheme="majorBidi" w:hAnsiTheme="majorBidi" w:cstheme="majorBidi"/>
            <w:sz w:val="24"/>
            <w:szCs w:val="24"/>
          </w:rPr>
          <w:delText xml:space="preserve">Indicator Metadata, </w:delText>
        </w:r>
      </w:del>
      <w:del w:id="1321" w:author="Deep Nidhi" w:date="2023-09-06T19:12:00Z">
        <w:r w:rsidRPr="003C1A0A" w:rsidDel="00773EBB">
          <w:rPr>
            <w:rFonts w:asciiTheme="majorBidi" w:hAnsiTheme="majorBidi" w:cstheme="majorBidi"/>
            <w:sz w:val="24"/>
            <w:szCs w:val="24"/>
          </w:rPr>
          <w:delText>Data Source</w:delText>
        </w:r>
        <w:r w:rsidR="005F6C69" w:rsidRPr="003C1A0A" w:rsidDel="00773EBB">
          <w:rPr>
            <w:rFonts w:asciiTheme="majorBidi" w:hAnsiTheme="majorBidi" w:cstheme="majorBidi"/>
            <w:sz w:val="24"/>
            <w:szCs w:val="24"/>
          </w:rPr>
          <w:delText xml:space="preserve">, </w:delText>
        </w:r>
        <w:r w:rsidRPr="003C1A0A" w:rsidDel="00773EBB">
          <w:rPr>
            <w:rFonts w:asciiTheme="majorBidi" w:hAnsiTheme="majorBidi" w:cstheme="majorBidi"/>
            <w:sz w:val="24"/>
            <w:szCs w:val="24"/>
          </w:rPr>
          <w:delText>Time periods</w:delText>
        </w:r>
        <w:r w:rsidR="005F6C69" w:rsidRPr="003C1A0A" w:rsidDel="00773EBB">
          <w:rPr>
            <w:rFonts w:asciiTheme="majorBidi" w:hAnsiTheme="majorBidi" w:cstheme="majorBidi"/>
            <w:sz w:val="24"/>
            <w:szCs w:val="24"/>
          </w:rPr>
          <w:delText xml:space="preserve">, </w:delText>
        </w:r>
      </w:del>
      <w:del w:id="1322" w:author="Deep Nidhi" w:date="2023-09-06T19:14:00Z">
        <w:r w:rsidR="005F6C69" w:rsidRPr="003C1A0A" w:rsidDel="00773EBB">
          <w:rPr>
            <w:rFonts w:asciiTheme="majorBidi" w:hAnsiTheme="majorBidi" w:cstheme="majorBidi"/>
            <w:sz w:val="24"/>
            <w:szCs w:val="24"/>
          </w:rPr>
          <w:delText>Enterprise and Establishments</w:delText>
        </w:r>
        <w:r w:rsidRPr="003C1A0A" w:rsidDel="00773EBB">
          <w:rPr>
            <w:rFonts w:asciiTheme="majorBidi" w:hAnsiTheme="majorBidi" w:cstheme="majorBidi"/>
            <w:sz w:val="24"/>
            <w:szCs w:val="24"/>
          </w:rPr>
          <w:delText>. It will provide options to add new, edit, delete, update status and show existing master data elements in tabular grid. Below is the description and detailed functional requirement of each master element modules.</w:delText>
        </w:r>
      </w:del>
    </w:p>
    <w:p w14:paraId="6CC32142" w14:textId="5BDCB760" w:rsidR="00525D2E" w:rsidRPr="003C1A0A" w:rsidDel="00773EBB" w:rsidRDefault="00525D2E" w:rsidP="005F6C69">
      <w:pPr>
        <w:pStyle w:val="Heading4"/>
        <w:spacing w:line="240" w:lineRule="auto"/>
        <w:jc w:val="both"/>
        <w:rPr>
          <w:del w:id="1323" w:author="Deep Nidhi" w:date="2023-09-06T19:14:00Z"/>
          <w:rFonts w:asciiTheme="majorBidi" w:hAnsiTheme="majorBidi"/>
          <w:sz w:val="28"/>
          <w:szCs w:val="28"/>
        </w:rPr>
      </w:pPr>
      <w:del w:id="1324" w:author="Deep Nidhi" w:date="2023-09-06T16:12:00Z">
        <w:r w:rsidRPr="003C1A0A" w:rsidDel="009E74BC">
          <w:rPr>
            <w:rFonts w:asciiTheme="majorBidi" w:hAnsiTheme="majorBidi"/>
            <w:sz w:val="28"/>
            <w:szCs w:val="28"/>
          </w:rPr>
          <w:delText>Department</w:delText>
        </w:r>
      </w:del>
    </w:p>
    <w:p w14:paraId="14DFDDCF" w14:textId="1F3E4C68" w:rsidR="00525D2E" w:rsidRPr="003C1A0A" w:rsidDel="00773EBB" w:rsidRDefault="00525D2E" w:rsidP="005F6C69">
      <w:pPr>
        <w:spacing w:before="100" w:beforeAutospacing="1" w:after="100" w:afterAutospacing="1" w:line="240" w:lineRule="auto"/>
        <w:jc w:val="both"/>
        <w:rPr>
          <w:del w:id="1325" w:author="Deep Nidhi" w:date="2023-09-06T19:14:00Z"/>
          <w:rFonts w:asciiTheme="majorBidi" w:hAnsiTheme="majorBidi" w:cstheme="majorBidi"/>
          <w:b/>
          <w:bCs/>
          <w:sz w:val="24"/>
          <w:szCs w:val="24"/>
        </w:rPr>
      </w:pPr>
      <w:del w:id="1326" w:author="Deep Nidhi" w:date="2023-09-06T19:14:00Z">
        <w:r w:rsidRPr="003C1A0A" w:rsidDel="00773EBB">
          <w:rPr>
            <w:rFonts w:asciiTheme="majorBidi" w:hAnsiTheme="majorBidi" w:cstheme="majorBidi"/>
            <w:b/>
            <w:bCs/>
            <w:sz w:val="24"/>
            <w:szCs w:val="24"/>
          </w:rPr>
          <w:delText>Description</w:delText>
        </w:r>
      </w:del>
    </w:p>
    <w:p w14:paraId="6B4D195A" w14:textId="29F58441" w:rsidR="00525D2E" w:rsidRPr="003C1A0A" w:rsidDel="00773EBB" w:rsidRDefault="00525D2E" w:rsidP="00525D2E">
      <w:pPr>
        <w:spacing w:before="100" w:beforeAutospacing="1" w:after="100" w:afterAutospacing="1" w:line="360" w:lineRule="auto"/>
        <w:jc w:val="both"/>
        <w:rPr>
          <w:del w:id="1327" w:author="Deep Nidhi" w:date="2023-09-06T19:14:00Z"/>
          <w:rFonts w:asciiTheme="majorBidi" w:hAnsiTheme="majorBidi" w:cstheme="majorBidi"/>
          <w:sz w:val="24"/>
          <w:szCs w:val="24"/>
        </w:rPr>
      </w:pPr>
      <w:del w:id="1328" w:author="Deep Nidhi" w:date="2023-09-06T19:14:00Z">
        <w:r w:rsidRPr="003C1A0A" w:rsidDel="00773EBB">
          <w:rPr>
            <w:rFonts w:asciiTheme="majorBidi" w:hAnsiTheme="majorBidi" w:cstheme="majorBidi"/>
            <w:sz w:val="24"/>
            <w:szCs w:val="24"/>
          </w:rPr>
          <w:delText>This sub-module</w:delText>
        </w:r>
      </w:del>
      <w:ins w:id="1329" w:author="Deep Nidhi" w:date="2023-09-11T17:46:00Z">
        <w:r w:rsidR="00735BBD">
          <w:rPr>
            <w:rFonts w:asciiTheme="majorBidi" w:hAnsiTheme="majorBidi" w:cstheme="majorBidi"/>
            <w:sz w:val="24"/>
            <w:szCs w:val="24"/>
          </w:rPr>
          <w:t>submodule</w:t>
        </w:r>
      </w:ins>
      <w:del w:id="1330" w:author="Deep Nidhi" w:date="2023-09-06T19:14:00Z">
        <w:r w:rsidRPr="003C1A0A" w:rsidDel="00773EBB">
          <w:rPr>
            <w:rFonts w:asciiTheme="majorBidi" w:hAnsiTheme="majorBidi" w:cstheme="majorBidi"/>
            <w:sz w:val="24"/>
            <w:szCs w:val="24"/>
          </w:rPr>
          <w:delText xml:space="preserve"> will allow authorized users to create and manage the</w:delText>
        </w:r>
      </w:del>
      <w:del w:id="1331" w:author="Deep Nidhi" w:date="2023-09-06T16:13:00Z">
        <w:r w:rsidRPr="003C1A0A" w:rsidDel="009E74BC">
          <w:rPr>
            <w:rFonts w:asciiTheme="majorBidi" w:hAnsiTheme="majorBidi" w:cstheme="majorBidi"/>
            <w:sz w:val="24"/>
            <w:szCs w:val="24"/>
          </w:rPr>
          <w:delText xml:space="preserve"> departments</w:delText>
        </w:r>
      </w:del>
      <w:del w:id="1332" w:author="Deep Nidhi" w:date="2023-09-06T19:14:00Z">
        <w:r w:rsidRPr="003C1A0A" w:rsidDel="00773EBB">
          <w:rPr>
            <w:rFonts w:asciiTheme="majorBidi" w:hAnsiTheme="majorBidi" w:cstheme="majorBidi"/>
            <w:sz w:val="24"/>
            <w:szCs w:val="24"/>
          </w:rPr>
          <w:delText>. You will have the options to add, edit, delete and show/hide the elements.</w:delText>
        </w:r>
      </w:del>
    </w:p>
    <w:p w14:paraId="07D272A8" w14:textId="3729776A" w:rsidR="00525D2E" w:rsidRPr="003C1A0A" w:rsidDel="00773EBB" w:rsidRDefault="00525D2E" w:rsidP="005F6C69">
      <w:pPr>
        <w:spacing w:before="100" w:beforeAutospacing="1" w:after="100" w:afterAutospacing="1" w:line="240" w:lineRule="auto"/>
        <w:jc w:val="both"/>
        <w:rPr>
          <w:del w:id="1333" w:author="Deep Nidhi" w:date="2023-09-06T19:14:00Z"/>
          <w:rFonts w:asciiTheme="majorBidi" w:hAnsiTheme="majorBidi" w:cstheme="majorBidi"/>
          <w:b/>
          <w:bCs/>
          <w:sz w:val="24"/>
          <w:szCs w:val="24"/>
        </w:rPr>
      </w:pPr>
      <w:del w:id="1334" w:author="Deep Nidhi" w:date="2023-09-06T19:14:00Z">
        <w:r w:rsidRPr="003C1A0A" w:rsidDel="00773EBB">
          <w:rPr>
            <w:rFonts w:asciiTheme="majorBidi" w:hAnsiTheme="majorBidi" w:cstheme="majorBidi"/>
            <w:b/>
            <w:bCs/>
            <w:sz w:val="24"/>
            <w:szCs w:val="24"/>
          </w:rPr>
          <w:delText>Functional Requirements</w:delText>
        </w:r>
      </w:del>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
      <w:tr w:rsidR="00525D2E" w:rsidRPr="003C1A0A" w:rsidDel="00773EBB" w14:paraId="0515F453" w14:textId="0A3B7A3F" w:rsidTr="00111D99">
        <w:trPr>
          <w:trHeight w:val="930"/>
          <w:del w:id="1335" w:author="Deep Nidhi" w:date="2023-09-06T19:14:00Z"/>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4C4E" w14:textId="6DB0C4F1" w:rsidR="00525D2E" w:rsidRPr="003C1A0A" w:rsidDel="00773EBB" w:rsidRDefault="00525D2E" w:rsidP="00111D99">
            <w:pPr>
              <w:spacing w:before="100" w:beforeAutospacing="1" w:after="100" w:afterAutospacing="1" w:line="360" w:lineRule="auto"/>
              <w:jc w:val="both"/>
              <w:rPr>
                <w:del w:id="1336" w:author="Deep Nidhi" w:date="2023-09-06T19:14:00Z"/>
                <w:rFonts w:asciiTheme="majorBidi" w:hAnsiTheme="majorBidi" w:cstheme="majorBidi"/>
                <w:sz w:val="24"/>
                <w:szCs w:val="24"/>
              </w:rPr>
            </w:pPr>
            <w:del w:id="1337" w:author="Deep Nidhi" w:date="2023-09-06T19:14:00Z">
              <w:r w:rsidRPr="003C1A0A" w:rsidDel="00773EBB">
                <w:rPr>
                  <w:rFonts w:asciiTheme="majorBidi" w:hAnsiTheme="majorBidi" w:cstheme="majorBidi"/>
                  <w:sz w:val="24"/>
                  <w:szCs w:val="24"/>
                </w:rPr>
                <w:delText>REQ 1</w:delText>
              </w:r>
            </w:del>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CD2BCC" w14:textId="12BD7B9A" w:rsidR="00525D2E" w:rsidRPr="003C1A0A" w:rsidDel="00773EBB" w:rsidRDefault="00525D2E" w:rsidP="00111D99">
            <w:pPr>
              <w:spacing w:before="100" w:beforeAutospacing="1" w:after="100" w:afterAutospacing="1" w:line="360" w:lineRule="auto"/>
              <w:jc w:val="both"/>
              <w:rPr>
                <w:del w:id="1338" w:author="Deep Nidhi" w:date="2023-09-06T19:14:00Z"/>
                <w:rFonts w:asciiTheme="majorBidi" w:hAnsiTheme="majorBidi" w:cstheme="majorBidi"/>
                <w:sz w:val="24"/>
                <w:szCs w:val="24"/>
              </w:rPr>
            </w:pPr>
            <w:del w:id="1339" w:author="Deep Nidhi" w:date="2023-09-06T19:14:00Z">
              <w:r w:rsidRPr="003C1A0A" w:rsidDel="00773EBB">
                <w:rPr>
                  <w:rFonts w:asciiTheme="majorBidi" w:hAnsiTheme="majorBidi" w:cstheme="majorBidi"/>
                  <w:sz w:val="24"/>
                  <w:szCs w:val="24"/>
                </w:rPr>
                <w:delText xml:space="preserve">Show the existing list of the </w:delText>
              </w:r>
            </w:del>
            <w:del w:id="1340" w:author="Deep Nidhi" w:date="2023-09-06T16:13:00Z">
              <w:r w:rsidRPr="003C1A0A" w:rsidDel="009E74BC">
                <w:rPr>
                  <w:rFonts w:asciiTheme="majorBidi" w:hAnsiTheme="majorBidi" w:cstheme="majorBidi"/>
                  <w:sz w:val="24"/>
                  <w:szCs w:val="24"/>
                </w:rPr>
                <w:delText xml:space="preserve">departments </w:delText>
              </w:r>
            </w:del>
            <w:del w:id="1341" w:author="Deep Nidhi" w:date="2023-09-06T19:14:00Z">
              <w:r w:rsidRPr="003C1A0A" w:rsidDel="00773EBB">
                <w:rPr>
                  <w:rFonts w:asciiTheme="majorBidi" w:hAnsiTheme="majorBidi" w:cstheme="majorBidi"/>
                  <w:sz w:val="24"/>
                  <w:szCs w:val="24"/>
                </w:rPr>
                <w:delText>in a tabular grid. Provide option to view the list by pages along with pagination option to customize the view.</w:delText>
              </w:r>
            </w:del>
          </w:p>
        </w:tc>
      </w:tr>
      <w:tr w:rsidR="00525D2E" w:rsidRPr="003C1A0A" w:rsidDel="00773EBB" w14:paraId="2E6BAD1D" w14:textId="1717A0AC" w:rsidTr="00111D99">
        <w:trPr>
          <w:trHeight w:val="440"/>
          <w:del w:id="1342" w:author="Deep Nidhi" w:date="2023-09-06T19:14: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4AC502" w14:textId="338D5C18" w:rsidR="00525D2E" w:rsidRPr="003C1A0A" w:rsidDel="00773EBB" w:rsidRDefault="00525D2E" w:rsidP="00111D99">
            <w:pPr>
              <w:spacing w:before="100" w:beforeAutospacing="1" w:after="100" w:afterAutospacing="1" w:line="360" w:lineRule="auto"/>
              <w:jc w:val="both"/>
              <w:rPr>
                <w:del w:id="1343" w:author="Deep Nidhi" w:date="2023-09-06T19:14:00Z"/>
                <w:rFonts w:asciiTheme="majorBidi" w:hAnsiTheme="majorBidi" w:cstheme="majorBidi"/>
                <w:sz w:val="24"/>
                <w:szCs w:val="24"/>
              </w:rPr>
            </w:pPr>
            <w:del w:id="1344" w:author="Deep Nidhi" w:date="2023-09-06T19:14:00Z">
              <w:r w:rsidRPr="003C1A0A" w:rsidDel="00773EBB">
                <w:rPr>
                  <w:rFonts w:asciiTheme="majorBidi" w:hAnsiTheme="majorBidi" w:cstheme="majorBidi"/>
                  <w:sz w:val="24"/>
                  <w:szCs w:val="24"/>
                </w:rPr>
                <w:delText>REQ 2</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6D74A1AF" w14:textId="57273B37" w:rsidR="00525D2E" w:rsidRPr="003C1A0A" w:rsidDel="00773EBB" w:rsidRDefault="00525D2E" w:rsidP="00111D99">
            <w:pPr>
              <w:spacing w:before="100" w:beforeAutospacing="1" w:after="100" w:afterAutospacing="1" w:line="360" w:lineRule="auto"/>
              <w:jc w:val="both"/>
              <w:rPr>
                <w:del w:id="1345" w:author="Deep Nidhi" w:date="2023-09-06T19:14:00Z"/>
                <w:rFonts w:asciiTheme="majorBidi" w:hAnsiTheme="majorBidi" w:cstheme="majorBidi"/>
                <w:sz w:val="24"/>
                <w:szCs w:val="24"/>
              </w:rPr>
            </w:pPr>
            <w:del w:id="1346" w:author="Deep Nidhi" w:date="2023-09-06T19:14:00Z">
              <w:r w:rsidRPr="003C1A0A" w:rsidDel="00773EBB">
                <w:rPr>
                  <w:rFonts w:asciiTheme="majorBidi" w:hAnsiTheme="majorBidi" w:cstheme="majorBidi"/>
                  <w:sz w:val="24"/>
                  <w:szCs w:val="24"/>
                </w:rPr>
                <w:delText>Provide options to search, sort and navigate the existing list.</w:delText>
              </w:r>
            </w:del>
          </w:p>
        </w:tc>
      </w:tr>
      <w:tr w:rsidR="00525D2E" w:rsidRPr="003C1A0A" w:rsidDel="00773EBB" w14:paraId="1230AF44" w14:textId="0D6B644B" w:rsidTr="00111D99">
        <w:trPr>
          <w:trHeight w:val="585"/>
          <w:del w:id="1347" w:author="Deep Nidhi" w:date="2023-09-06T19:14: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DCF2CB" w14:textId="2369260A" w:rsidR="00525D2E" w:rsidRPr="003C1A0A" w:rsidDel="00773EBB" w:rsidRDefault="00525D2E" w:rsidP="00111D99">
            <w:pPr>
              <w:spacing w:before="100" w:beforeAutospacing="1" w:after="100" w:afterAutospacing="1" w:line="360" w:lineRule="auto"/>
              <w:jc w:val="both"/>
              <w:rPr>
                <w:del w:id="1348" w:author="Deep Nidhi" w:date="2023-09-06T19:14:00Z"/>
                <w:rFonts w:asciiTheme="majorBidi" w:hAnsiTheme="majorBidi" w:cstheme="majorBidi"/>
                <w:sz w:val="24"/>
                <w:szCs w:val="24"/>
              </w:rPr>
            </w:pPr>
            <w:del w:id="1349" w:author="Deep Nidhi" w:date="2023-09-06T19:14:00Z">
              <w:r w:rsidRPr="003C1A0A" w:rsidDel="00773EBB">
                <w:rPr>
                  <w:rFonts w:asciiTheme="majorBidi" w:hAnsiTheme="majorBidi" w:cstheme="majorBidi"/>
                  <w:sz w:val="24"/>
                  <w:szCs w:val="24"/>
                </w:rPr>
                <w:delText>REQ 3</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7E5B5DF6" w14:textId="53CA27F2" w:rsidR="00525D2E" w:rsidRPr="003C1A0A" w:rsidDel="00773EBB" w:rsidRDefault="00525D2E" w:rsidP="00111D99">
            <w:pPr>
              <w:spacing w:before="100" w:beforeAutospacing="1" w:after="100" w:afterAutospacing="1" w:line="360" w:lineRule="auto"/>
              <w:jc w:val="both"/>
              <w:rPr>
                <w:del w:id="1350" w:author="Deep Nidhi" w:date="2023-09-06T19:14:00Z"/>
                <w:rFonts w:asciiTheme="majorBidi" w:hAnsiTheme="majorBidi" w:cstheme="majorBidi"/>
                <w:sz w:val="24"/>
                <w:szCs w:val="24"/>
              </w:rPr>
            </w:pPr>
            <w:del w:id="1351" w:author="Deep Nidhi" w:date="2023-09-06T19:14:00Z">
              <w:r w:rsidRPr="003C1A0A" w:rsidDel="00773EBB">
                <w:rPr>
                  <w:rFonts w:asciiTheme="majorBidi" w:hAnsiTheme="majorBidi" w:cstheme="majorBidi"/>
                  <w:sz w:val="24"/>
                  <w:szCs w:val="24"/>
                </w:rPr>
                <w:delText>Provide option to add and edit an element.</w:delText>
              </w:r>
            </w:del>
          </w:p>
        </w:tc>
      </w:tr>
      <w:tr w:rsidR="00525D2E" w:rsidRPr="003C1A0A" w:rsidDel="00773EBB" w14:paraId="42734E03" w14:textId="67B0CD3E" w:rsidTr="00111D99">
        <w:trPr>
          <w:trHeight w:val="555"/>
          <w:del w:id="1352" w:author="Deep Nidhi" w:date="2023-09-06T19:14: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C071C8" w14:textId="6EDC9C29" w:rsidR="00525D2E" w:rsidRPr="003C1A0A" w:rsidDel="00773EBB" w:rsidRDefault="00525D2E" w:rsidP="00111D99">
            <w:pPr>
              <w:spacing w:before="100" w:beforeAutospacing="1" w:after="100" w:afterAutospacing="1" w:line="360" w:lineRule="auto"/>
              <w:jc w:val="both"/>
              <w:rPr>
                <w:del w:id="1353" w:author="Deep Nidhi" w:date="2023-09-06T19:14:00Z"/>
                <w:rFonts w:asciiTheme="majorBidi" w:hAnsiTheme="majorBidi" w:cstheme="majorBidi"/>
                <w:sz w:val="24"/>
                <w:szCs w:val="24"/>
              </w:rPr>
            </w:pPr>
            <w:del w:id="1354" w:author="Deep Nidhi" w:date="2023-09-06T19:14:00Z">
              <w:r w:rsidRPr="003C1A0A" w:rsidDel="00773EBB">
                <w:rPr>
                  <w:rFonts w:asciiTheme="majorBidi" w:hAnsiTheme="majorBidi" w:cstheme="majorBidi"/>
                  <w:sz w:val="24"/>
                  <w:szCs w:val="24"/>
                </w:rPr>
                <w:delText>REQ 4</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21D9FAB2" w14:textId="155E8F6C" w:rsidR="00525D2E" w:rsidRPr="003C1A0A" w:rsidDel="00773EBB" w:rsidRDefault="00525D2E" w:rsidP="00111D99">
            <w:pPr>
              <w:spacing w:before="100" w:beforeAutospacing="1" w:after="100" w:afterAutospacing="1" w:line="360" w:lineRule="auto"/>
              <w:jc w:val="both"/>
              <w:rPr>
                <w:del w:id="1355" w:author="Deep Nidhi" w:date="2023-09-06T19:14:00Z"/>
                <w:rFonts w:asciiTheme="majorBidi" w:hAnsiTheme="majorBidi" w:cstheme="majorBidi"/>
                <w:sz w:val="24"/>
                <w:szCs w:val="24"/>
              </w:rPr>
            </w:pPr>
            <w:del w:id="1356" w:author="Deep Nidhi" w:date="2023-09-06T19:14:00Z">
              <w:r w:rsidRPr="003C1A0A" w:rsidDel="00773EBB">
                <w:rPr>
                  <w:rFonts w:asciiTheme="majorBidi" w:hAnsiTheme="majorBidi" w:cstheme="majorBidi"/>
                  <w:sz w:val="24"/>
                  <w:szCs w:val="24"/>
                </w:rPr>
                <w:delText>Provide an option to show/hide an existing element.</w:delText>
              </w:r>
            </w:del>
          </w:p>
        </w:tc>
      </w:tr>
      <w:tr w:rsidR="00525D2E" w:rsidRPr="003C1A0A" w:rsidDel="00773EBB" w14:paraId="67E5099A" w14:textId="528D36DD" w:rsidTr="00111D99">
        <w:trPr>
          <w:trHeight w:val="1880"/>
          <w:del w:id="1357" w:author="Deep Nidhi" w:date="2023-09-06T19:14: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84B0A4" w14:textId="2128F921" w:rsidR="00525D2E" w:rsidRPr="003C1A0A" w:rsidDel="00773EBB" w:rsidRDefault="00525D2E" w:rsidP="00111D99">
            <w:pPr>
              <w:spacing w:before="100" w:beforeAutospacing="1" w:after="100" w:afterAutospacing="1" w:line="360" w:lineRule="auto"/>
              <w:jc w:val="both"/>
              <w:rPr>
                <w:del w:id="1358" w:author="Deep Nidhi" w:date="2023-09-06T19:14:00Z"/>
                <w:rFonts w:asciiTheme="majorBidi" w:hAnsiTheme="majorBidi" w:cstheme="majorBidi"/>
                <w:sz w:val="24"/>
                <w:szCs w:val="24"/>
              </w:rPr>
            </w:pPr>
            <w:del w:id="1359" w:author="Deep Nidhi" w:date="2023-09-06T19:14:00Z">
              <w:r w:rsidRPr="003C1A0A" w:rsidDel="00773EBB">
                <w:rPr>
                  <w:rFonts w:asciiTheme="majorBidi" w:hAnsiTheme="majorBidi" w:cstheme="majorBidi"/>
                  <w:sz w:val="24"/>
                  <w:szCs w:val="24"/>
                </w:rPr>
                <w:delText>REQ 6</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69795E77" w14:textId="226FF197" w:rsidR="00525D2E" w:rsidRPr="003C1A0A" w:rsidDel="00773EBB" w:rsidRDefault="00525D2E" w:rsidP="00111D99">
            <w:pPr>
              <w:spacing w:before="100" w:beforeAutospacing="1" w:after="100" w:afterAutospacing="1" w:line="360" w:lineRule="auto"/>
              <w:jc w:val="both"/>
              <w:rPr>
                <w:del w:id="1360" w:author="Deep Nidhi" w:date="2023-09-06T19:14:00Z"/>
                <w:rFonts w:asciiTheme="majorBidi" w:hAnsiTheme="majorBidi" w:cstheme="majorBidi"/>
                <w:sz w:val="24"/>
                <w:szCs w:val="24"/>
              </w:rPr>
            </w:pPr>
            <w:del w:id="1361" w:author="Deep Nidhi" w:date="2023-09-06T19:14:00Z">
              <w:r w:rsidRPr="003C1A0A" w:rsidDel="00773EBB">
                <w:rPr>
                  <w:rFonts w:asciiTheme="majorBidi" w:hAnsiTheme="majorBidi" w:cstheme="majorBidi"/>
                  <w:sz w:val="24"/>
                  <w:szCs w:val="24"/>
                </w:rPr>
                <w:delText>When adding a new element provide, the following entries and validations -</w:delText>
              </w:r>
            </w:del>
          </w:p>
          <w:p w14:paraId="76897CF8" w14:textId="6CFE6679" w:rsidR="009E74BC" w:rsidRPr="003C1A0A" w:rsidDel="00773EBB" w:rsidRDefault="00525D2E" w:rsidP="00111D99">
            <w:pPr>
              <w:spacing w:before="100" w:beforeAutospacing="1" w:after="100" w:afterAutospacing="1" w:line="360" w:lineRule="auto"/>
              <w:jc w:val="both"/>
              <w:rPr>
                <w:del w:id="1362" w:author="Deep Nidhi" w:date="2023-09-06T19:14:00Z"/>
                <w:rFonts w:asciiTheme="majorBidi" w:hAnsiTheme="majorBidi" w:cstheme="majorBidi"/>
                <w:sz w:val="24"/>
                <w:szCs w:val="24"/>
              </w:rPr>
            </w:pPr>
            <w:del w:id="1363" w:author="Deep Nidhi" w:date="2023-09-06T16:14:00Z">
              <w:r w:rsidRPr="003C1A0A" w:rsidDel="009E74BC">
                <w:rPr>
                  <w:rFonts w:asciiTheme="majorBidi" w:hAnsiTheme="majorBidi" w:cstheme="majorBidi"/>
                  <w:sz w:val="24"/>
                  <w:szCs w:val="24"/>
                </w:rPr>
                <w:delText>Departmen</w:delText>
              </w:r>
            </w:del>
            <w:del w:id="1364" w:author="Deep Nidhi" w:date="2023-09-06T16:13:00Z">
              <w:r w:rsidRPr="003C1A0A" w:rsidDel="009E74BC">
                <w:rPr>
                  <w:rFonts w:asciiTheme="majorBidi" w:hAnsiTheme="majorBidi" w:cstheme="majorBidi"/>
                  <w:sz w:val="24"/>
                  <w:szCs w:val="24"/>
                </w:rPr>
                <w:delText>t</w:delText>
              </w:r>
            </w:del>
            <w:del w:id="1365" w:author="Deep Nidhi" w:date="2023-09-06T19:14:00Z">
              <w:r w:rsidRPr="003C1A0A" w:rsidDel="00773EBB">
                <w:rPr>
                  <w:rFonts w:asciiTheme="majorBidi" w:hAnsiTheme="majorBidi" w:cstheme="majorBidi"/>
                  <w:sz w:val="24"/>
                  <w:szCs w:val="24"/>
                </w:rPr>
                <w:delText xml:space="preserve"> Name should be entered and cannot be blank.</w:delText>
              </w:r>
            </w:del>
          </w:p>
          <w:p w14:paraId="11C5AF5C" w14:textId="57D99DF2" w:rsidR="00525D2E" w:rsidRPr="003C1A0A" w:rsidDel="00773EBB" w:rsidRDefault="00525D2E" w:rsidP="00111D99">
            <w:pPr>
              <w:spacing w:before="100" w:beforeAutospacing="1" w:after="100" w:afterAutospacing="1" w:line="360" w:lineRule="auto"/>
              <w:jc w:val="both"/>
              <w:rPr>
                <w:del w:id="1366" w:author="Deep Nidhi" w:date="2023-09-06T19:14:00Z"/>
                <w:rFonts w:asciiTheme="majorBidi" w:hAnsiTheme="majorBidi" w:cstheme="majorBidi"/>
                <w:sz w:val="24"/>
                <w:szCs w:val="24"/>
              </w:rPr>
            </w:pPr>
            <w:del w:id="1367" w:author="Deep Nidhi" w:date="2023-09-06T16:15:00Z">
              <w:r w:rsidRPr="003C1A0A" w:rsidDel="009E74BC">
                <w:rPr>
                  <w:rFonts w:asciiTheme="majorBidi" w:hAnsiTheme="majorBidi" w:cstheme="majorBidi"/>
                  <w:sz w:val="24"/>
                  <w:szCs w:val="24"/>
                </w:rPr>
                <w:delText>Department Code</w:delText>
              </w:r>
            </w:del>
            <w:del w:id="1368" w:author="Deep Nidhi" w:date="2023-09-06T19:14:00Z">
              <w:r w:rsidRPr="003C1A0A" w:rsidDel="00773EBB">
                <w:rPr>
                  <w:rFonts w:asciiTheme="majorBidi" w:hAnsiTheme="majorBidi" w:cstheme="majorBidi"/>
                  <w:sz w:val="24"/>
                  <w:szCs w:val="24"/>
                </w:rPr>
                <w:delText xml:space="preserve"> should be entered and cannot be blank.</w:delText>
              </w:r>
            </w:del>
          </w:p>
        </w:tc>
      </w:tr>
      <w:tr w:rsidR="00525D2E" w:rsidRPr="003C1A0A" w:rsidDel="00773EBB" w14:paraId="1F99EA10" w14:textId="188EC2B8" w:rsidTr="00111D99">
        <w:trPr>
          <w:trHeight w:val="833"/>
          <w:del w:id="1369" w:author="Deep Nidhi" w:date="2023-09-06T19:14: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AE4717" w14:textId="286665E7" w:rsidR="00525D2E" w:rsidRPr="003C1A0A" w:rsidDel="00773EBB" w:rsidRDefault="00525D2E" w:rsidP="00111D99">
            <w:pPr>
              <w:spacing w:before="100" w:beforeAutospacing="1" w:after="100" w:afterAutospacing="1" w:line="360" w:lineRule="auto"/>
              <w:jc w:val="both"/>
              <w:rPr>
                <w:del w:id="1370" w:author="Deep Nidhi" w:date="2023-09-06T19:14:00Z"/>
                <w:rFonts w:asciiTheme="majorBidi" w:hAnsiTheme="majorBidi" w:cstheme="majorBidi"/>
                <w:sz w:val="24"/>
                <w:szCs w:val="24"/>
              </w:rPr>
            </w:pPr>
            <w:del w:id="1371" w:author="Deep Nidhi" w:date="2023-09-06T19:14:00Z">
              <w:r w:rsidRPr="003C1A0A" w:rsidDel="00773EBB">
                <w:rPr>
                  <w:rFonts w:asciiTheme="majorBidi" w:hAnsiTheme="majorBidi" w:cstheme="majorBidi"/>
                  <w:sz w:val="24"/>
                  <w:szCs w:val="24"/>
                </w:rPr>
                <w:delText>REQ 7</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30EA17A5" w14:textId="31DD7999" w:rsidR="00525D2E" w:rsidRPr="003C1A0A" w:rsidDel="00773EBB" w:rsidRDefault="00525D2E" w:rsidP="00111D99">
            <w:pPr>
              <w:spacing w:before="100" w:beforeAutospacing="1" w:after="100" w:afterAutospacing="1" w:line="360" w:lineRule="auto"/>
              <w:jc w:val="both"/>
              <w:rPr>
                <w:del w:id="1372" w:author="Deep Nidhi" w:date="2023-09-06T19:14:00Z"/>
                <w:rFonts w:asciiTheme="majorBidi" w:hAnsiTheme="majorBidi" w:cstheme="majorBidi"/>
                <w:sz w:val="24"/>
                <w:szCs w:val="24"/>
              </w:rPr>
            </w:pPr>
            <w:del w:id="1373" w:author="Deep Nidhi" w:date="2023-09-06T19:14:00Z">
              <w:r w:rsidRPr="003C1A0A" w:rsidDel="00773EBB">
                <w:rPr>
                  <w:rFonts w:asciiTheme="majorBidi" w:hAnsiTheme="majorBidi" w:cstheme="majorBidi"/>
                  <w:sz w:val="24"/>
                  <w:szCs w:val="24"/>
                </w:rPr>
                <w:delText>Provide the Add button in the add new element window to confirm adding the element.</w:delText>
              </w:r>
            </w:del>
          </w:p>
        </w:tc>
      </w:tr>
    </w:tbl>
    <w:p w14:paraId="6EB52879" w14:textId="2AF241DE" w:rsidR="00525D2E" w:rsidRPr="003C1A0A" w:rsidDel="00773EBB" w:rsidRDefault="00525D2E" w:rsidP="00525D2E">
      <w:pPr>
        <w:pStyle w:val="Heading4"/>
        <w:rPr>
          <w:del w:id="1374" w:author="Deep Nidhi" w:date="2023-09-06T19:14:00Z"/>
          <w:rFonts w:asciiTheme="majorBidi" w:hAnsiTheme="majorBidi"/>
          <w:sz w:val="28"/>
          <w:szCs w:val="28"/>
        </w:rPr>
      </w:pPr>
      <w:del w:id="1375" w:author="Deep Nidhi" w:date="2023-09-06T19:14:00Z">
        <w:r w:rsidRPr="003C1A0A" w:rsidDel="00773EBB">
          <w:rPr>
            <w:rFonts w:asciiTheme="majorBidi" w:hAnsiTheme="majorBidi"/>
            <w:sz w:val="28"/>
            <w:szCs w:val="28"/>
          </w:rPr>
          <w:lastRenderedPageBreak/>
          <w:delText>Goal</w:delText>
        </w:r>
        <w:r w:rsidR="00A349A5" w:rsidRPr="003C1A0A" w:rsidDel="00773EBB">
          <w:rPr>
            <w:rFonts w:asciiTheme="majorBidi" w:hAnsiTheme="majorBidi"/>
            <w:b w:val="0"/>
            <w:bCs/>
            <w:sz w:val="28"/>
            <w:szCs w:val="28"/>
          </w:rPr>
          <w:delText>-</w:delText>
        </w:r>
        <w:r w:rsidR="00A349A5" w:rsidRPr="003C1A0A" w:rsidDel="00773EBB">
          <w:rPr>
            <w:rFonts w:asciiTheme="majorBidi" w:hAnsiTheme="majorBidi"/>
            <w:sz w:val="28"/>
            <w:szCs w:val="28"/>
          </w:rPr>
          <w:delText>Target</w:delText>
        </w:r>
      </w:del>
    </w:p>
    <w:p w14:paraId="36DEA0CB" w14:textId="61C63BC4" w:rsidR="00525D2E" w:rsidRPr="003C1A0A" w:rsidDel="00773EBB" w:rsidRDefault="00525D2E" w:rsidP="00525D2E">
      <w:pPr>
        <w:spacing w:before="100" w:beforeAutospacing="1" w:after="100" w:afterAutospacing="1" w:line="240" w:lineRule="auto"/>
        <w:jc w:val="both"/>
        <w:rPr>
          <w:del w:id="1376" w:author="Deep Nidhi" w:date="2023-09-06T19:14:00Z"/>
          <w:rFonts w:asciiTheme="majorBidi" w:hAnsiTheme="majorBidi" w:cstheme="majorBidi"/>
          <w:b/>
          <w:bCs/>
          <w:sz w:val="24"/>
          <w:szCs w:val="24"/>
        </w:rPr>
      </w:pPr>
      <w:del w:id="1377" w:author="Deep Nidhi" w:date="2023-09-06T19:14:00Z">
        <w:r w:rsidRPr="003C1A0A" w:rsidDel="00773EBB">
          <w:rPr>
            <w:rFonts w:asciiTheme="majorBidi" w:hAnsiTheme="majorBidi" w:cstheme="majorBidi"/>
            <w:b/>
            <w:bCs/>
            <w:sz w:val="24"/>
            <w:szCs w:val="24"/>
          </w:rPr>
          <w:delText>Description</w:delText>
        </w:r>
      </w:del>
    </w:p>
    <w:p w14:paraId="15CB68E3" w14:textId="25738D59" w:rsidR="00525D2E" w:rsidRPr="003C1A0A" w:rsidDel="00773EBB" w:rsidRDefault="00525D2E" w:rsidP="00525D2E">
      <w:pPr>
        <w:spacing w:before="100" w:beforeAutospacing="1" w:after="100" w:afterAutospacing="1" w:line="360" w:lineRule="auto"/>
        <w:jc w:val="both"/>
        <w:rPr>
          <w:del w:id="1378" w:author="Deep Nidhi" w:date="2023-09-06T19:14:00Z"/>
          <w:rFonts w:asciiTheme="majorBidi" w:hAnsiTheme="majorBidi" w:cstheme="majorBidi"/>
          <w:sz w:val="24"/>
          <w:szCs w:val="24"/>
        </w:rPr>
      </w:pPr>
      <w:del w:id="1379" w:author="Deep Nidhi" w:date="2023-09-06T19:14:00Z">
        <w:r w:rsidRPr="003C1A0A" w:rsidDel="00773EBB">
          <w:rPr>
            <w:rFonts w:asciiTheme="majorBidi" w:hAnsiTheme="majorBidi" w:cstheme="majorBidi"/>
            <w:sz w:val="24"/>
            <w:szCs w:val="24"/>
          </w:rPr>
          <w:delText>This sub module will allow users to manage the list of the sustainable development goals. You will have the options to add, edit and show/hide the elements.</w:delText>
        </w:r>
      </w:del>
    </w:p>
    <w:p w14:paraId="37837779" w14:textId="3C1D019C" w:rsidR="00525D2E" w:rsidRPr="003C1A0A" w:rsidDel="00773EBB" w:rsidRDefault="00525D2E" w:rsidP="00525D2E">
      <w:pPr>
        <w:spacing w:before="100" w:beforeAutospacing="1" w:after="100" w:afterAutospacing="1" w:line="240" w:lineRule="auto"/>
        <w:jc w:val="both"/>
        <w:rPr>
          <w:del w:id="1380" w:author="Deep Nidhi" w:date="2023-09-06T19:14:00Z"/>
          <w:rFonts w:asciiTheme="majorBidi" w:hAnsiTheme="majorBidi" w:cstheme="majorBidi"/>
          <w:b/>
          <w:bCs/>
          <w:sz w:val="24"/>
          <w:szCs w:val="24"/>
        </w:rPr>
      </w:pPr>
      <w:del w:id="1381" w:author="Deep Nidhi" w:date="2023-09-06T19:14:00Z">
        <w:r w:rsidRPr="003C1A0A" w:rsidDel="00773EBB">
          <w:rPr>
            <w:rFonts w:asciiTheme="majorBidi" w:hAnsiTheme="majorBidi" w:cstheme="majorBidi"/>
            <w:b/>
            <w:bCs/>
            <w:sz w:val="24"/>
            <w:szCs w:val="24"/>
          </w:rPr>
          <w:delText>Functional Requirements</w:delText>
        </w:r>
      </w:del>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8190"/>
      </w:tblGrid>
      <w:tr w:rsidR="00525D2E" w:rsidRPr="003C1A0A" w:rsidDel="00773EBB" w14:paraId="72A69C64" w14:textId="7C6F50AF" w:rsidTr="00111D99">
        <w:trPr>
          <w:trHeight w:val="1520"/>
          <w:del w:id="1382" w:author="Deep Nidhi" w:date="2023-09-06T19:14:00Z"/>
        </w:trPr>
        <w:tc>
          <w:tcPr>
            <w:tcW w:w="1260" w:type="dxa"/>
          </w:tcPr>
          <w:p w14:paraId="498B40D6" w14:textId="35343992" w:rsidR="00525D2E" w:rsidRPr="003C1A0A" w:rsidDel="00773EBB" w:rsidRDefault="00525D2E" w:rsidP="00111D99">
            <w:pPr>
              <w:spacing w:before="240" w:line="360" w:lineRule="auto"/>
              <w:ind w:left="30"/>
              <w:jc w:val="both"/>
              <w:rPr>
                <w:del w:id="1383" w:author="Deep Nidhi" w:date="2023-09-06T19:14:00Z"/>
                <w:rFonts w:asciiTheme="majorBidi" w:hAnsiTheme="majorBidi" w:cstheme="majorBidi"/>
                <w:sz w:val="24"/>
                <w:szCs w:val="24"/>
              </w:rPr>
            </w:pPr>
            <w:del w:id="1384" w:author="Deep Nidhi" w:date="2023-09-06T19:14:00Z">
              <w:r w:rsidRPr="003C1A0A" w:rsidDel="00773EBB">
                <w:rPr>
                  <w:rFonts w:asciiTheme="majorBidi" w:hAnsiTheme="majorBidi" w:cstheme="majorBidi"/>
                  <w:sz w:val="24"/>
                  <w:szCs w:val="24"/>
                </w:rPr>
                <w:delText>REQ 1</w:delText>
              </w:r>
            </w:del>
          </w:p>
        </w:tc>
        <w:tc>
          <w:tcPr>
            <w:tcW w:w="8190" w:type="dxa"/>
          </w:tcPr>
          <w:p w14:paraId="7E433073" w14:textId="7858A999" w:rsidR="00525D2E" w:rsidRPr="003C1A0A" w:rsidDel="00773EBB" w:rsidRDefault="00525D2E" w:rsidP="00111D99">
            <w:pPr>
              <w:spacing w:before="240" w:line="360" w:lineRule="auto"/>
              <w:ind w:left="30"/>
              <w:jc w:val="both"/>
              <w:rPr>
                <w:del w:id="1385" w:author="Deep Nidhi" w:date="2023-09-06T19:14:00Z"/>
                <w:rFonts w:asciiTheme="majorBidi" w:hAnsiTheme="majorBidi" w:cstheme="majorBidi"/>
                <w:sz w:val="24"/>
                <w:szCs w:val="24"/>
              </w:rPr>
            </w:pPr>
            <w:del w:id="1386" w:author="Deep Nidhi" w:date="2023-09-06T19:14:00Z">
              <w:r w:rsidRPr="003C1A0A" w:rsidDel="00773EBB">
                <w:rPr>
                  <w:rFonts w:asciiTheme="majorBidi" w:hAnsiTheme="majorBidi" w:cstheme="majorBidi"/>
                  <w:sz w:val="24"/>
                  <w:szCs w:val="24"/>
                </w:rPr>
                <w:delText>Show the existing list of the goals in a tabular grid after selecting the master element type as Goal. Provide option to view the list by pages along with pagination option to customize the view.</w:delText>
              </w:r>
            </w:del>
          </w:p>
        </w:tc>
      </w:tr>
      <w:tr w:rsidR="00525D2E" w:rsidRPr="003C1A0A" w:rsidDel="00773EBB" w14:paraId="0DF3CF2B" w14:textId="3D930B5A" w:rsidTr="00111D99">
        <w:trPr>
          <w:del w:id="1387" w:author="Deep Nidhi" w:date="2023-09-06T19:14:00Z"/>
        </w:trPr>
        <w:tc>
          <w:tcPr>
            <w:tcW w:w="1260" w:type="dxa"/>
          </w:tcPr>
          <w:p w14:paraId="7CCAA8D4" w14:textId="5AA13CB2" w:rsidR="00525D2E" w:rsidRPr="003C1A0A" w:rsidDel="00773EBB" w:rsidRDefault="00525D2E" w:rsidP="00111D99">
            <w:pPr>
              <w:spacing w:before="240" w:line="360" w:lineRule="auto"/>
              <w:ind w:left="30"/>
              <w:jc w:val="both"/>
              <w:rPr>
                <w:del w:id="1388" w:author="Deep Nidhi" w:date="2023-09-06T19:14:00Z"/>
                <w:rFonts w:asciiTheme="majorBidi" w:hAnsiTheme="majorBidi" w:cstheme="majorBidi"/>
                <w:sz w:val="24"/>
                <w:szCs w:val="24"/>
              </w:rPr>
            </w:pPr>
            <w:del w:id="1389" w:author="Deep Nidhi" w:date="2023-09-06T19:14:00Z">
              <w:r w:rsidRPr="003C1A0A" w:rsidDel="00773EBB">
                <w:rPr>
                  <w:rFonts w:asciiTheme="majorBidi" w:hAnsiTheme="majorBidi" w:cstheme="majorBidi"/>
                  <w:sz w:val="24"/>
                  <w:szCs w:val="24"/>
                </w:rPr>
                <w:delText>REQ 2</w:delText>
              </w:r>
            </w:del>
          </w:p>
        </w:tc>
        <w:tc>
          <w:tcPr>
            <w:tcW w:w="8190" w:type="dxa"/>
          </w:tcPr>
          <w:p w14:paraId="05BBBAA4" w14:textId="4F20EF8E" w:rsidR="00525D2E" w:rsidRPr="003C1A0A" w:rsidDel="00773EBB" w:rsidRDefault="00525D2E" w:rsidP="00111D99">
            <w:pPr>
              <w:spacing w:before="240" w:line="360" w:lineRule="auto"/>
              <w:ind w:left="30"/>
              <w:jc w:val="both"/>
              <w:rPr>
                <w:del w:id="1390" w:author="Deep Nidhi" w:date="2023-09-06T19:14:00Z"/>
                <w:rFonts w:asciiTheme="majorBidi" w:hAnsiTheme="majorBidi" w:cstheme="majorBidi"/>
                <w:sz w:val="24"/>
                <w:szCs w:val="24"/>
              </w:rPr>
            </w:pPr>
            <w:del w:id="1391" w:author="Deep Nidhi" w:date="2023-09-06T19:14:00Z">
              <w:r w:rsidRPr="003C1A0A" w:rsidDel="00773EBB">
                <w:rPr>
                  <w:rFonts w:asciiTheme="majorBidi" w:hAnsiTheme="majorBidi" w:cstheme="majorBidi"/>
                  <w:sz w:val="24"/>
                  <w:szCs w:val="24"/>
                </w:rPr>
                <w:delText>Provide option to search, sort and navigate the existing list.</w:delText>
              </w:r>
            </w:del>
          </w:p>
        </w:tc>
      </w:tr>
      <w:tr w:rsidR="00525D2E" w:rsidRPr="003C1A0A" w:rsidDel="00773EBB" w14:paraId="78B40E1B" w14:textId="23400307" w:rsidTr="00111D99">
        <w:trPr>
          <w:del w:id="1392" w:author="Deep Nidhi" w:date="2023-09-06T19:14:00Z"/>
        </w:trPr>
        <w:tc>
          <w:tcPr>
            <w:tcW w:w="1260" w:type="dxa"/>
          </w:tcPr>
          <w:p w14:paraId="5D5F50D4" w14:textId="7B2881FF" w:rsidR="00525D2E" w:rsidRPr="003C1A0A" w:rsidDel="00773EBB" w:rsidRDefault="00525D2E" w:rsidP="00111D99">
            <w:pPr>
              <w:spacing w:before="240" w:line="360" w:lineRule="auto"/>
              <w:ind w:left="30"/>
              <w:jc w:val="both"/>
              <w:rPr>
                <w:del w:id="1393" w:author="Deep Nidhi" w:date="2023-09-06T19:14:00Z"/>
                <w:rFonts w:asciiTheme="majorBidi" w:hAnsiTheme="majorBidi" w:cstheme="majorBidi"/>
                <w:sz w:val="24"/>
                <w:szCs w:val="24"/>
              </w:rPr>
            </w:pPr>
            <w:del w:id="1394" w:author="Deep Nidhi" w:date="2023-09-06T19:14:00Z">
              <w:r w:rsidRPr="003C1A0A" w:rsidDel="00773EBB">
                <w:rPr>
                  <w:rFonts w:asciiTheme="majorBidi" w:hAnsiTheme="majorBidi" w:cstheme="majorBidi"/>
                  <w:sz w:val="24"/>
                  <w:szCs w:val="24"/>
                </w:rPr>
                <w:delText>REQ 3</w:delText>
              </w:r>
            </w:del>
          </w:p>
        </w:tc>
        <w:tc>
          <w:tcPr>
            <w:tcW w:w="8190" w:type="dxa"/>
          </w:tcPr>
          <w:p w14:paraId="2CACB54D" w14:textId="6E0725BF" w:rsidR="00525D2E" w:rsidRPr="003C1A0A" w:rsidDel="00773EBB" w:rsidRDefault="00525D2E" w:rsidP="00111D99">
            <w:pPr>
              <w:spacing w:before="240" w:line="360" w:lineRule="auto"/>
              <w:ind w:left="30"/>
              <w:jc w:val="both"/>
              <w:rPr>
                <w:del w:id="1395" w:author="Deep Nidhi" w:date="2023-09-06T19:14:00Z"/>
                <w:rFonts w:asciiTheme="majorBidi" w:hAnsiTheme="majorBidi" w:cstheme="majorBidi"/>
                <w:sz w:val="24"/>
                <w:szCs w:val="24"/>
              </w:rPr>
            </w:pPr>
            <w:del w:id="1396" w:author="Deep Nidhi" w:date="2023-09-06T19:14:00Z">
              <w:r w:rsidRPr="003C1A0A" w:rsidDel="00773EBB">
                <w:rPr>
                  <w:rFonts w:asciiTheme="majorBidi" w:hAnsiTheme="majorBidi" w:cstheme="majorBidi"/>
                  <w:sz w:val="24"/>
                  <w:szCs w:val="24"/>
                </w:rPr>
                <w:delText>Provide option to add and edit an element.</w:delText>
              </w:r>
            </w:del>
          </w:p>
        </w:tc>
      </w:tr>
      <w:tr w:rsidR="00525D2E" w:rsidRPr="003C1A0A" w:rsidDel="00773EBB" w14:paraId="1E946619" w14:textId="06709579" w:rsidTr="00111D99">
        <w:trPr>
          <w:del w:id="1397" w:author="Deep Nidhi" w:date="2023-09-06T19:14:00Z"/>
        </w:trPr>
        <w:tc>
          <w:tcPr>
            <w:tcW w:w="1260" w:type="dxa"/>
          </w:tcPr>
          <w:p w14:paraId="2E8E186C" w14:textId="2B46EFF7" w:rsidR="00525D2E" w:rsidRPr="003C1A0A" w:rsidDel="00773EBB" w:rsidRDefault="00525D2E" w:rsidP="00111D99">
            <w:pPr>
              <w:spacing w:before="240" w:line="360" w:lineRule="auto"/>
              <w:ind w:left="30"/>
              <w:jc w:val="both"/>
              <w:rPr>
                <w:del w:id="1398" w:author="Deep Nidhi" w:date="2023-09-06T19:14:00Z"/>
                <w:rFonts w:asciiTheme="majorBidi" w:hAnsiTheme="majorBidi" w:cstheme="majorBidi"/>
                <w:sz w:val="24"/>
                <w:szCs w:val="24"/>
              </w:rPr>
            </w:pPr>
            <w:del w:id="1399" w:author="Deep Nidhi" w:date="2023-09-06T19:14:00Z">
              <w:r w:rsidRPr="003C1A0A" w:rsidDel="00773EBB">
                <w:rPr>
                  <w:rFonts w:asciiTheme="majorBidi" w:hAnsiTheme="majorBidi" w:cstheme="majorBidi"/>
                  <w:sz w:val="24"/>
                  <w:szCs w:val="24"/>
                </w:rPr>
                <w:delText>REQ 4</w:delText>
              </w:r>
            </w:del>
          </w:p>
        </w:tc>
        <w:tc>
          <w:tcPr>
            <w:tcW w:w="8190" w:type="dxa"/>
          </w:tcPr>
          <w:p w14:paraId="1C4BAF65" w14:textId="0B8EF599" w:rsidR="00525D2E" w:rsidRPr="003C1A0A" w:rsidDel="00773EBB" w:rsidRDefault="00525D2E" w:rsidP="00111D99">
            <w:pPr>
              <w:spacing w:before="240" w:line="360" w:lineRule="auto"/>
              <w:ind w:left="30"/>
              <w:jc w:val="both"/>
              <w:rPr>
                <w:del w:id="1400" w:author="Deep Nidhi" w:date="2023-09-06T19:14:00Z"/>
                <w:rFonts w:asciiTheme="majorBidi" w:hAnsiTheme="majorBidi" w:cstheme="majorBidi"/>
                <w:sz w:val="24"/>
                <w:szCs w:val="24"/>
              </w:rPr>
            </w:pPr>
            <w:del w:id="1401" w:author="Deep Nidhi" w:date="2023-09-06T19:14:00Z">
              <w:r w:rsidRPr="003C1A0A" w:rsidDel="00773EBB">
                <w:rPr>
                  <w:rFonts w:asciiTheme="majorBidi" w:hAnsiTheme="majorBidi" w:cstheme="majorBidi"/>
                  <w:sz w:val="24"/>
                  <w:szCs w:val="24"/>
                </w:rPr>
                <w:delText>Provide option to show/hide an existing element.</w:delText>
              </w:r>
            </w:del>
          </w:p>
        </w:tc>
      </w:tr>
      <w:tr w:rsidR="00525D2E" w:rsidRPr="003C1A0A" w:rsidDel="00773EBB" w14:paraId="6EC8771C" w14:textId="7D4FE6BC" w:rsidTr="00111D99">
        <w:trPr>
          <w:del w:id="1402" w:author="Deep Nidhi" w:date="2023-09-06T19:14:00Z"/>
        </w:trPr>
        <w:tc>
          <w:tcPr>
            <w:tcW w:w="1260" w:type="dxa"/>
          </w:tcPr>
          <w:p w14:paraId="3E1D8D99" w14:textId="61E46005" w:rsidR="00525D2E" w:rsidRPr="003C1A0A" w:rsidDel="00773EBB" w:rsidRDefault="00525D2E" w:rsidP="00111D99">
            <w:pPr>
              <w:spacing w:before="240" w:line="360" w:lineRule="auto"/>
              <w:ind w:left="30"/>
              <w:jc w:val="both"/>
              <w:rPr>
                <w:del w:id="1403" w:author="Deep Nidhi" w:date="2023-09-06T19:14:00Z"/>
                <w:rFonts w:asciiTheme="majorBidi" w:hAnsiTheme="majorBidi" w:cstheme="majorBidi"/>
                <w:sz w:val="24"/>
                <w:szCs w:val="24"/>
              </w:rPr>
            </w:pPr>
            <w:del w:id="1404" w:author="Deep Nidhi" w:date="2023-09-06T19:14:00Z">
              <w:r w:rsidRPr="003C1A0A" w:rsidDel="00773EBB">
                <w:rPr>
                  <w:rFonts w:asciiTheme="majorBidi" w:hAnsiTheme="majorBidi" w:cstheme="majorBidi"/>
                  <w:sz w:val="24"/>
                  <w:szCs w:val="24"/>
                </w:rPr>
                <w:delText>REQ 5</w:delText>
              </w:r>
            </w:del>
          </w:p>
        </w:tc>
        <w:tc>
          <w:tcPr>
            <w:tcW w:w="8190" w:type="dxa"/>
          </w:tcPr>
          <w:p w14:paraId="0ECDE91F" w14:textId="0B4F4FF5" w:rsidR="00525D2E" w:rsidRPr="003C1A0A" w:rsidDel="00773EBB" w:rsidRDefault="00525D2E" w:rsidP="00111D99">
            <w:pPr>
              <w:spacing w:before="240" w:line="360" w:lineRule="auto"/>
              <w:ind w:left="30"/>
              <w:jc w:val="both"/>
              <w:rPr>
                <w:del w:id="1405" w:author="Deep Nidhi" w:date="2023-09-06T19:14:00Z"/>
                <w:rFonts w:asciiTheme="majorBidi" w:hAnsiTheme="majorBidi" w:cstheme="majorBidi"/>
                <w:sz w:val="24"/>
                <w:szCs w:val="24"/>
              </w:rPr>
            </w:pPr>
            <w:del w:id="1406" w:author="Deep Nidhi" w:date="2023-09-06T19:14:00Z">
              <w:r w:rsidRPr="003C1A0A" w:rsidDel="00773EBB">
                <w:rPr>
                  <w:rFonts w:asciiTheme="majorBidi" w:hAnsiTheme="majorBidi" w:cstheme="majorBidi"/>
                  <w:sz w:val="24"/>
                  <w:szCs w:val="24"/>
                </w:rPr>
                <w:delText>When adding a new element, provide the following entries and validations -</w:delText>
              </w:r>
            </w:del>
          </w:p>
          <w:p w14:paraId="0C750921" w14:textId="30ABF1C3" w:rsidR="00525D2E" w:rsidRPr="003C1A0A" w:rsidDel="00773EBB" w:rsidRDefault="00525D2E" w:rsidP="00405E8C">
            <w:pPr>
              <w:pStyle w:val="ListParagraph"/>
              <w:numPr>
                <w:ilvl w:val="0"/>
                <w:numId w:val="46"/>
              </w:numPr>
              <w:spacing w:before="240" w:line="360" w:lineRule="auto"/>
              <w:jc w:val="both"/>
              <w:rPr>
                <w:del w:id="1407" w:author="Deep Nidhi" w:date="2023-09-06T19:14:00Z"/>
                <w:rFonts w:asciiTheme="majorBidi" w:hAnsiTheme="majorBidi" w:cstheme="majorBidi"/>
                <w:sz w:val="24"/>
                <w:szCs w:val="24"/>
              </w:rPr>
            </w:pPr>
            <w:del w:id="1408" w:author="Deep Nidhi" w:date="2023-09-06T19:14:00Z">
              <w:r w:rsidRPr="003C1A0A" w:rsidDel="00773EBB">
                <w:rPr>
                  <w:rFonts w:asciiTheme="majorBidi" w:hAnsiTheme="majorBidi" w:cstheme="majorBidi"/>
                  <w:sz w:val="24"/>
                  <w:szCs w:val="24"/>
                </w:rPr>
                <w:delText>Goal should be selected and cannot be blank.</w:delText>
              </w:r>
            </w:del>
          </w:p>
          <w:p w14:paraId="00EBF9AE" w14:textId="2EE069B2" w:rsidR="00525D2E" w:rsidRPr="003C1A0A" w:rsidDel="00773EBB" w:rsidRDefault="00525D2E" w:rsidP="00405E8C">
            <w:pPr>
              <w:pStyle w:val="ListParagraph"/>
              <w:numPr>
                <w:ilvl w:val="0"/>
                <w:numId w:val="46"/>
              </w:numPr>
              <w:spacing w:before="240" w:line="360" w:lineRule="auto"/>
              <w:jc w:val="both"/>
              <w:rPr>
                <w:del w:id="1409" w:author="Deep Nidhi" w:date="2023-09-06T19:14:00Z"/>
                <w:rFonts w:asciiTheme="majorBidi" w:hAnsiTheme="majorBidi" w:cstheme="majorBidi"/>
                <w:sz w:val="24"/>
                <w:szCs w:val="24"/>
              </w:rPr>
            </w:pPr>
            <w:del w:id="1410" w:author="Deep Nidhi" w:date="2023-09-06T19:14:00Z">
              <w:r w:rsidRPr="003C1A0A" w:rsidDel="00773EBB">
                <w:rPr>
                  <w:rFonts w:asciiTheme="majorBidi" w:hAnsiTheme="majorBidi" w:cstheme="majorBidi"/>
                  <w:sz w:val="24"/>
                  <w:szCs w:val="24"/>
                </w:rPr>
                <w:delText>Target should be entered and cannot be blank.</w:delText>
              </w:r>
            </w:del>
          </w:p>
          <w:p w14:paraId="77D62EA5" w14:textId="262BE729" w:rsidR="00525D2E" w:rsidRPr="003C1A0A" w:rsidDel="00773EBB" w:rsidRDefault="00525D2E" w:rsidP="00405E8C">
            <w:pPr>
              <w:pStyle w:val="ListParagraph"/>
              <w:numPr>
                <w:ilvl w:val="0"/>
                <w:numId w:val="46"/>
              </w:numPr>
              <w:spacing w:before="240" w:line="360" w:lineRule="auto"/>
              <w:jc w:val="both"/>
              <w:rPr>
                <w:del w:id="1411" w:author="Deep Nidhi" w:date="2023-09-06T19:14:00Z"/>
                <w:rFonts w:asciiTheme="majorBidi" w:hAnsiTheme="majorBidi" w:cstheme="majorBidi"/>
                <w:sz w:val="24"/>
                <w:szCs w:val="24"/>
              </w:rPr>
            </w:pPr>
            <w:del w:id="1412" w:author="Deep Nidhi" w:date="2023-09-06T19:14:00Z">
              <w:r w:rsidRPr="003C1A0A" w:rsidDel="00773EBB">
                <w:rPr>
                  <w:rFonts w:asciiTheme="majorBidi" w:hAnsiTheme="majorBidi" w:cstheme="majorBidi"/>
                  <w:sz w:val="24"/>
                  <w:szCs w:val="24"/>
                </w:rPr>
                <w:delText>Goal cannot be duplicate.</w:delText>
              </w:r>
            </w:del>
          </w:p>
        </w:tc>
      </w:tr>
      <w:tr w:rsidR="00525D2E" w:rsidRPr="003C1A0A" w:rsidDel="00773EBB" w14:paraId="4B4B0A36" w14:textId="4EA9FE17" w:rsidTr="00111D99">
        <w:trPr>
          <w:del w:id="1413" w:author="Deep Nidhi" w:date="2023-09-06T19:14:00Z"/>
        </w:trPr>
        <w:tc>
          <w:tcPr>
            <w:tcW w:w="1260" w:type="dxa"/>
          </w:tcPr>
          <w:p w14:paraId="1B8E6CA1" w14:textId="0D665203" w:rsidR="00525D2E" w:rsidRPr="003C1A0A" w:rsidDel="00773EBB" w:rsidRDefault="00525D2E" w:rsidP="00111D99">
            <w:pPr>
              <w:spacing w:before="240" w:line="360" w:lineRule="auto"/>
              <w:ind w:left="30"/>
              <w:jc w:val="both"/>
              <w:rPr>
                <w:del w:id="1414" w:author="Deep Nidhi" w:date="2023-09-06T19:14:00Z"/>
                <w:rFonts w:asciiTheme="majorBidi" w:hAnsiTheme="majorBidi" w:cstheme="majorBidi"/>
                <w:sz w:val="24"/>
                <w:szCs w:val="24"/>
              </w:rPr>
            </w:pPr>
            <w:del w:id="1415" w:author="Deep Nidhi" w:date="2023-09-06T19:14:00Z">
              <w:r w:rsidRPr="003C1A0A" w:rsidDel="00773EBB">
                <w:rPr>
                  <w:rFonts w:asciiTheme="majorBidi" w:hAnsiTheme="majorBidi" w:cstheme="majorBidi"/>
                  <w:sz w:val="24"/>
                  <w:szCs w:val="24"/>
                </w:rPr>
                <w:delText>REQ 6</w:delText>
              </w:r>
            </w:del>
          </w:p>
        </w:tc>
        <w:tc>
          <w:tcPr>
            <w:tcW w:w="8190" w:type="dxa"/>
          </w:tcPr>
          <w:p w14:paraId="41EA0EEA" w14:textId="1E8AD214" w:rsidR="00525D2E" w:rsidRPr="003C1A0A" w:rsidDel="00773EBB" w:rsidRDefault="00525D2E" w:rsidP="00111D99">
            <w:pPr>
              <w:spacing w:before="240" w:line="360" w:lineRule="auto"/>
              <w:ind w:left="30"/>
              <w:jc w:val="both"/>
              <w:rPr>
                <w:del w:id="1416" w:author="Deep Nidhi" w:date="2023-09-06T19:14:00Z"/>
                <w:rFonts w:asciiTheme="majorBidi" w:hAnsiTheme="majorBidi" w:cstheme="majorBidi"/>
                <w:sz w:val="24"/>
                <w:szCs w:val="24"/>
              </w:rPr>
            </w:pPr>
            <w:del w:id="1417" w:author="Deep Nidhi" w:date="2023-09-06T19:14:00Z">
              <w:r w:rsidRPr="003C1A0A" w:rsidDel="00773EBB">
                <w:rPr>
                  <w:rFonts w:asciiTheme="majorBidi" w:hAnsiTheme="majorBidi" w:cstheme="majorBidi"/>
                  <w:sz w:val="24"/>
                  <w:szCs w:val="24"/>
                </w:rPr>
                <w:delText>Provide an option to add new target.</w:delText>
              </w:r>
            </w:del>
          </w:p>
        </w:tc>
      </w:tr>
      <w:tr w:rsidR="00525D2E" w:rsidRPr="003C1A0A" w:rsidDel="00773EBB" w14:paraId="626BF12F" w14:textId="24AB2D39" w:rsidTr="00111D99">
        <w:trPr>
          <w:del w:id="1418" w:author="Deep Nidhi" w:date="2023-09-06T19:14:00Z"/>
        </w:trPr>
        <w:tc>
          <w:tcPr>
            <w:tcW w:w="1260" w:type="dxa"/>
          </w:tcPr>
          <w:p w14:paraId="18D3A657" w14:textId="2199B616" w:rsidR="00525D2E" w:rsidRPr="003C1A0A" w:rsidDel="00773EBB" w:rsidRDefault="00525D2E" w:rsidP="00111D99">
            <w:pPr>
              <w:spacing w:before="240" w:line="360" w:lineRule="auto"/>
              <w:ind w:left="30"/>
              <w:jc w:val="both"/>
              <w:rPr>
                <w:del w:id="1419" w:author="Deep Nidhi" w:date="2023-09-06T19:14:00Z"/>
                <w:rFonts w:asciiTheme="majorBidi" w:hAnsiTheme="majorBidi" w:cstheme="majorBidi"/>
                <w:sz w:val="24"/>
                <w:szCs w:val="24"/>
              </w:rPr>
            </w:pPr>
            <w:del w:id="1420" w:author="Deep Nidhi" w:date="2023-09-06T19:14:00Z">
              <w:r w:rsidRPr="003C1A0A" w:rsidDel="00773EBB">
                <w:rPr>
                  <w:rFonts w:asciiTheme="majorBidi" w:hAnsiTheme="majorBidi" w:cstheme="majorBidi"/>
                  <w:sz w:val="24"/>
                  <w:szCs w:val="24"/>
                </w:rPr>
                <w:delText>REQ 7</w:delText>
              </w:r>
            </w:del>
          </w:p>
        </w:tc>
        <w:tc>
          <w:tcPr>
            <w:tcW w:w="8190" w:type="dxa"/>
          </w:tcPr>
          <w:p w14:paraId="0AA12097" w14:textId="7BDB3C74" w:rsidR="00525D2E" w:rsidRPr="003C1A0A" w:rsidDel="00773EBB" w:rsidRDefault="00525D2E" w:rsidP="00111D99">
            <w:pPr>
              <w:spacing w:before="240" w:line="360" w:lineRule="auto"/>
              <w:ind w:left="30"/>
              <w:jc w:val="both"/>
              <w:rPr>
                <w:del w:id="1421" w:author="Deep Nidhi" w:date="2023-09-06T19:14:00Z"/>
                <w:rFonts w:asciiTheme="majorBidi" w:hAnsiTheme="majorBidi" w:cstheme="majorBidi"/>
                <w:sz w:val="24"/>
                <w:szCs w:val="24"/>
              </w:rPr>
            </w:pPr>
            <w:del w:id="1422" w:author="Deep Nidhi" w:date="2023-09-06T19:14:00Z">
              <w:r w:rsidRPr="003C1A0A" w:rsidDel="00773EBB">
                <w:rPr>
                  <w:rFonts w:asciiTheme="majorBidi" w:hAnsiTheme="majorBidi" w:cstheme="majorBidi"/>
                  <w:sz w:val="24"/>
                  <w:szCs w:val="24"/>
                </w:rPr>
                <w:delText>Another target should be entered and cannot be blank (Incase add new target option is clicked).</w:delText>
              </w:r>
            </w:del>
          </w:p>
        </w:tc>
      </w:tr>
      <w:tr w:rsidR="00525D2E" w:rsidRPr="003C1A0A" w:rsidDel="00773EBB" w14:paraId="6CB540BE" w14:textId="1FB090E1" w:rsidTr="00111D99">
        <w:trPr>
          <w:del w:id="1423" w:author="Deep Nidhi" w:date="2023-09-06T19:14:00Z"/>
        </w:trPr>
        <w:tc>
          <w:tcPr>
            <w:tcW w:w="1260" w:type="dxa"/>
          </w:tcPr>
          <w:p w14:paraId="621077FB" w14:textId="56FAB39B" w:rsidR="00525D2E" w:rsidRPr="003C1A0A" w:rsidDel="00773EBB" w:rsidRDefault="00525D2E" w:rsidP="00111D99">
            <w:pPr>
              <w:spacing w:before="240" w:line="360" w:lineRule="auto"/>
              <w:ind w:left="30"/>
              <w:jc w:val="both"/>
              <w:rPr>
                <w:del w:id="1424" w:author="Deep Nidhi" w:date="2023-09-06T19:14:00Z"/>
                <w:rFonts w:asciiTheme="majorBidi" w:hAnsiTheme="majorBidi" w:cstheme="majorBidi"/>
                <w:sz w:val="24"/>
                <w:szCs w:val="24"/>
              </w:rPr>
            </w:pPr>
            <w:del w:id="1425" w:author="Deep Nidhi" w:date="2023-09-06T19:14:00Z">
              <w:r w:rsidRPr="003C1A0A" w:rsidDel="00773EBB">
                <w:rPr>
                  <w:rFonts w:asciiTheme="majorBidi" w:hAnsiTheme="majorBidi" w:cstheme="majorBidi"/>
                  <w:sz w:val="24"/>
                  <w:szCs w:val="24"/>
                </w:rPr>
                <w:delText>REQ 8</w:delText>
              </w:r>
            </w:del>
          </w:p>
        </w:tc>
        <w:tc>
          <w:tcPr>
            <w:tcW w:w="8190" w:type="dxa"/>
          </w:tcPr>
          <w:p w14:paraId="2CD7C535" w14:textId="434DEE02" w:rsidR="00525D2E" w:rsidRPr="003C1A0A" w:rsidDel="00773EBB" w:rsidRDefault="00525D2E" w:rsidP="00111D99">
            <w:pPr>
              <w:spacing w:before="240" w:line="360" w:lineRule="auto"/>
              <w:ind w:left="30"/>
              <w:jc w:val="both"/>
              <w:rPr>
                <w:del w:id="1426" w:author="Deep Nidhi" w:date="2023-09-06T19:14:00Z"/>
                <w:rFonts w:asciiTheme="majorBidi" w:hAnsiTheme="majorBidi" w:cstheme="majorBidi"/>
                <w:sz w:val="24"/>
                <w:szCs w:val="24"/>
              </w:rPr>
            </w:pPr>
            <w:del w:id="1427" w:author="Deep Nidhi" w:date="2023-09-06T19:14:00Z">
              <w:r w:rsidRPr="003C1A0A" w:rsidDel="00773EBB">
                <w:rPr>
                  <w:rFonts w:asciiTheme="majorBidi" w:hAnsiTheme="majorBidi" w:cstheme="majorBidi"/>
                  <w:sz w:val="24"/>
                  <w:szCs w:val="24"/>
                </w:rPr>
                <w:delText>Provide Add button in the add new element window to confirm adding the element.</w:delText>
              </w:r>
            </w:del>
          </w:p>
        </w:tc>
      </w:tr>
    </w:tbl>
    <w:p w14:paraId="0081A599" w14:textId="04149DD8" w:rsidR="00525D2E" w:rsidRPr="003C1A0A" w:rsidDel="00773EBB" w:rsidRDefault="00525D2E" w:rsidP="00525D2E">
      <w:pPr>
        <w:pStyle w:val="Heading4"/>
        <w:rPr>
          <w:del w:id="1428" w:author="Deep Nidhi" w:date="2023-09-06T19:14:00Z"/>
          <w:rFonts w:asciiTheme="majorBidi" w:hAnsiTheme="majorBidi"/>
          <w:sz w:val="28"/>
          <w:szCs w:val="28"/>
        </w:rPr>
      </w:pPr>
      <w:del w:id="1429" w:author="Deep Nidhi" w:date="2023-09-06T15:53:00Z">
        <w:r w:rsidRPr="003C1A0A" w:rsidDel="0002205F">
          <w:rPr>
            <w:rFonts w:asciiTheme="majorBidi" w:hAnsiTheme="majorBidi"/>
            <w:sz w:val="28"/>
            <w:szCs w:val="28"/>
          </w:rPr>
          <w:lastRenderedPageBreak/>
          <w:delText>Topi</w:delText>
        </w:r>
        <w:r w:rsidR="00A349A5" w:rsidRPr="003C1A0A" w:rsidDel="0002205F">
          <w:rPr>
            <w:rFonts w:asciiTheme="majorBidi" w:hAnsiTheme="majorBidi"/>
            <w:sz w:val="28"/>
            <w:szCs w:val="28"/>
          </w:rPr>
          <w:delText>c</w:delText>
        </w:r>
      </w:del>
      <w:del w:id="1430" w:author="Deep Nidhi" w:date="2023-09-06T19:14:00Z">
        <w:r w:rsidR="00A349A5" w:rsidRPr="003C1A0A" w:rsidDel="00773EBB">
          <w:rPr>
            <w:rFonts w:asciiTheme="majorBidi" w:hAnsiTheme="majorBidi"/>
            <w:b w:val="0"/>
            <w:bCs/>
            <w:sz w:val="28"/>
            <w:szCs w:val="28"/>
          </w:rPr>
          <w:delText>-</w:delText>
        </w:r>
      </w:del>
      <w:del w:id="1431" w:author="Deep Nidhi" w:date="2023-09-06T15:53:00Z">
        <w:r w:rsidR="00A349A5" w:rsidRPr="003C1A0A" w:rsidDel="0002205F">
          <w:rPr>
            <w:rFonts w:asciiTheme="majorBidi" w:hAnsiTheme="majorBidi"/>
            <w:sz w:val="28"/>
            <w:szCs w:val="28"/>
          </w:rPr>
          <w:delText>Subtopic</w:delText>
        </w:r>
      </w:del>
    </w:p>
    <w:p w14:paraId="08BA99B4" w14:textId="37B6240A" w:rsidR="00525D2E" w:rsidRPr="003C1A0A" w:rsidDel="00773EBB" w:rsidRDefault="00525D2E" w:rsidP="00525D2E">
      <w:pPr>
        <w:spacing w:before="100" w:beforeAutospacing="1" w:after="100" w:afterAutospacing="1" w:line="240" w:lineRule="auto"/>
        <w:jc w:val="both"/>
        <w:rPr>
          <w:del w:id="1432" w:author="Deep Nidhi" w:date="2023-09-06T19:14:00Z"/>
          <w:rFonts w:asciiTheme="majorBidi" w:hAnsiTheme="majorBidi" w:cstheme="majorBidi"/>
          <w:b/>
          <w:bCs/>
          <w:sz w:val="24"/>
          <w:szCs w:val="24"/>
        </w:rPr>
      </w:pPr>
      <w:del w:id="1433" w:author="Deep Nidhi" w:date="2023-09-06T19:14:00Z">
        <w:r w:rsidRPr="003C1A0A" w:rsidDel="00773EBB">
          <w:rPr>
            <w:rFonts w:asciiTheme="majorBidi" w:hAnsiTheme="majorBidi" w:cstheme="majorBidi"/>
            <w:b/>
            <w:bCs/>
            <w:sz w:val="24"/>
            <w:szCs w:val="24"/>
          </w:rPr>
          <w:delText>Description</w:delText>
        </w:r>
      </w:del>
    </w:p>
    <w:p w14:paraId="79A74DEE" w14:textId="3E8990BE" w:rsidR="00525D2E" w:rsidRPr="003C1A0A" w:rsidDel="00773EBB" w:rsidRDefault="00525D2E" w:rsidP="00525D2E">
      <w:pPr>
        <w:spacing w:before="100" w:beforeAutospacing="1" w:after="100" w:afterAutospacing="1" w:line="360" w:lineRule="auto"/>
        <w:jc w:val="both"/>
        <w:rPr>
          <w:del w:id="1434" w:author="Deep Nidhi" w:date="2023-09-06T19:14:00Z"/>
          <w:rFonts w:asciiTheme="majorBidi" w:hAnsiTheme="majorBidi" w:cstheme="majorBidi"/>
          <w:sz w:val="24"/>
          <w:szCs w:val="24"/>
        </w:rPr>
      </w:pPr>
      <w:del w:id="1435" w:author="Deep Nidhi" w:date="2023-09-06T19:14:00Z">
        <w:r w:rsidRPr="003C1A0A" w:rsidDel="00773EBB">
          <w:rPr>
            <w:rFonts w:asciiTheme="majorBidi" w:hAnsiTheme="majorBidi" w:cstheme="majorBidi"/>
            <w:sz w:val="24"/>
            <w:szCs w:val="24"/>
          </w:rPr>
          <w:delText xml:space="preserve">This sub module will allow users to manage the list of the </w:delText>
        </w:r>
      </w:del>
      <w:del w:id="1436" w:author="Deep Nidhi" w:date="2023-09-06T15:54:00Z">
        <w:r w:rsidRPr="003C1A0A" w:rsidDel="0002205F">
          <w:rPr>
            <w:rFonts w:asciiTheme="majorBidi" w:hAnsiTheme="majorBidi" w:cstheme="majorBidi"/>
            <w:sz w:val="24"/>
            <w:szCs w:val="24"/>
          </w:rPr>
          <w:delText xml:space="preserve">topics </w:delText>
        </w:r>
      </w:del>
      <w:del w:id="1437" w:author="Deep Nidhi" w:date="2023-09-06T19:14:00Z">
        <w:r w:rsidRPr="003C1A0A" w:rsidDel="00773EBB">
          <w:rPr>
            <w:rFonts w:asciiTheme="majorBidi" w:hAnsiTheme="majorBidi" w:cstheme="majorBidi"/>
            <w:sz w:val="24"/>
            <w:szCs w:val="24"/>
          </w:rPr>
          <w:delText>and sub-</w:delText>
        </w:r>
      </w:del>
      <w:del w:id="1438" w:author="Deep Nidhi" w:date="2023-09-06T15:54:00Z">
        <w:r w:rsidRPr="003C1A0A" w:rsidDel="0002205F">
          <w:rPr>
            <w:rFonts w:asciiTheme="majorBidi" w:hAnsiTheme="majorBidi" w:cstheme="majorBidi"/>
            <w:sz w:val="24"/>
            <w:szCs w:val="24"/>
          </w:rPr>
          <w:delText>topic</w:delText>
        </w:r>
      </w:del>
      <w:del w:id="1439" w:author="Deep Nidhi" w:date="2023-09-06T19:14:00Z">
        <w:r w:rsidRPr="003C1A0A" w:rsidDel="00773EBB">
          <w:rPr>
            <w:rFonts w:asciiTheme="majorBidi" w:hAnsiTheme="majorBidi" w:cstheme="majorBidi"/>
            <w:sz w:val="24"/>
            <w:szCs w:val="24"/>
          </w:rPr>
          <w:delText>s. You will have the options to add, edit and show/hide the elements.</w:delText>
        </w:r>
      </w:del>
    </w:p>
    <w:p w14:paraId="22658A01" w14:textId="36247925" w:rsidR="00525D2E" w:rsidRPr="003C1A0A" w:rsidDel="00773EBB" w:rsidRDefault="00525D2E" w:rsidP="00525D2E">
      <w:pPr>
        <w:tabs>
          <w:tab w:val="left" w:pos="90"/>
        </w:tabs>
        <w:spacing w:before="100" w:beforeAutospacing="1" w:after="100" w:afterAutospacing="1" w:line="240" w:lineRule="auto"/>
        <w:jc w:val="both"/>
        <w:rPr>
          <w:del w:id="1440" w:author="Deep Nidhi" w:date="2023-09-06T19:14:00Z"/>
          <w:rFonts w:asciiTheme="majorBidi" w:hAnsiTheme="majorBidi" w:cstheme="majorBidi"/>
          <w:b/>
          <w:bCs/>
          <w:sz w:val="24"/>
          <w:szCs w:val="24"/>
        </w:rPr>
      </w:pPr>
      <w:del w:id="1441" w:author="Deep Nidhi" w:date="2023-09-06T19:14:00Z">
        <w:r w:rsidRPr="003C1A0A" w:rsidDel="00773EBB">
          <w:rPr>
            <w:rFonts w:asciiTheme="majorBidi" w:hAnsiTheme="majorBidi" w:cstheme="majorBidi"/>
            <w:b/>
            <w:bCs/>
            <w:sz w:val="24"/>
            <w:szCs w:val="24"/>
          </w:rPr>
          <w:delText>Functional Requirements</w:delText>
        </w:r>
      </w:del>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8190"/>
      </w:tblGrid>
      <w:tr w:rsidR="00525D2E" w:rsidRPr="003C1A0A" w:rsidDel="00773EBB" w14:paraId="42F48F4F" w14:textId="0472BF8A" w:rsidTr="00111D99">
        <w:trPr>
          <w:trHeight w:val="1520"/>
          <w:del w:id="1442" w:author="Deep Nidhi" w:date="2023-09-06T19:14:00Z"/>
        </w:trPr>
        <w:tc>
          <w:tcPr>
            <w:tcW w:w="1260" w:type="dxa"/>
          </w:tcPr>
          <w:p w14:paraId="2C6BFED6" w14:textId="62DECC46" w:rsidR="00525D2E" w:rsidRPr="003C1A0A" w:rsidDel="00773EBB" w:rsidRDefault="00525D2E" w:rsidP="00111D99">
            <w:pPr>
              <w:spacing w:before="240" w:line="360" w:lineRule="auto"/>
              <w:ind w:left="30"/>
              <w:jc w:val="both"/>
              <w:rPr>
                <w:del w:id="1443" w:author="Deep Nidhi" w:date="2023-09-06T19:14:00Z"/>
                <w:rFonts w:asciiTheme="majorBidi" w:hAnsiTheme="majorBidi" w:cstheme="majorBidi"/>
                <w:sz w:val="24"/>
                <w:szCs w:val="24"/>
              </w:rPr>
            </w:pPr>
            <w:del w:id="1444" w:author="Deep Nidhi" w:date="2023-09-06T19:14:00Z">
              <w:r w:rsidRPr="003C1A0A" w:rsidDel="00773EBB">
                <w:rPr>
                  <w:rFonts w:asciiTheme="majorBidi" w:hAnsiTheme="majorBidi" w:cstheme="majorBidi"/>
                  <w:sz w:val="24"/>
                  <w:szCs w:val="24"/>
                </w:rPr>
                <w:delText>REQ 1</w:delText>
              </w:r>
            </w:del>
          </w:p>
        </w:tc>
        <w:tc>
          <w:tcPr>
            <w:tcW w:w="8190" w:type="dxa"/>
          </w:tcPr>
          <w:p w14:paraId="461C339B" w14:textId="171B1148" w:rsidR="00525D2E" w:rsidRPr="003C1A0A" w:rsidDel="00773EBB" w:rsidRDefault="00525D2E" w:rsidP="00111D99">
            <w:pPr>
              <w:spacing w:before="240" w:line="360" w:lineRule="auto"/>
              <w:ind w:left="30"/>
              <w:jc w:val="both"/>
              <w:rPr>
                <w:del w:id="1445" w:author="Deep Nidhi" w:date="2023-09-06T19:14:00Z"/>
                <w:rFonts w:asciiTheme="majorBidi" w:hAnsiTheme="majorBidi" w:cstheme="majorBidi"/>
                <w:sz w:val="24"/>
                <w:szCs w:val="24"/>
              </w:rPr>
            </w:pPr>
            <w:del w:id="1446" w:author="Deep Nidhi" w:date="2023-09-06T19:14:00Z">
              <w:r w:rsidRPr="003C1A0A" w:rsidDel="00773EBB">
                <w:rPr>
                  <w:rFonts w:asciiTheme="majorBidi" w:hAnsiTheme="majorBidi" w:cstheme="majorBidi"/>
                  <w:sz w:val="24"/>
                  <w:szCs w:val="24"/>
                </w:rPr>
                <w:delText xml:space="preserve">Show the existing list of the </w:delText>
              </w:r>
            </w:del>
            <w:del w:id="1447" w:author="Deep Nidhi" w:date="2023-09-06T15:54:00Z">
              <w:r w:rsidRPr="003C1A0A" w:rsidDel="0002205F">
                <w:rPr>
                  <w:rFonts w:asciiTheme="majorBidi" w:hAnsiTheme="majorBidi" w:cstheme="majorBidi"/>
                  <w:sz w:val="24"/>
                  <w:szCs w:val="24"/>
                </w:rPr>
                <w:delText xml:space="preserve">topics </w:delText>
              </w:r>
            </w:del>
            <w:del w:id="1448" w:author="Deep Nidhi" w:date="2023-09-06T19:14:00Z">
              <w:r w:rsidRPr="003C1A0A" w:rsidDel="00773EBB">
                <w:rPr>
                  <w:rFonts w:asciiTheme="majorBidi" w:hAnsiTheme="majorBidi" w:cstheme="majorBidi"/>
                  <w:sz w:val="24"/>
                  <w:szCs w:val="24"/>
                </w:rPr>
                <w:delText>and sub</w:delText>
              </w:r>
            </w:del>
            <w:del w:id="1449" w:author="Deep Nidhi" w:date="2023-09-06T15:54:00Z">
              <w:r w:rsidRPr="003C1A0A" w:rsidDel="0002205F">
                <w:rPr>
                  <w:rFonts w:asciiTheme="majorBidi" w:hAnsiTheme="majorBidi" w:cstheme="majorBidi"/>
                  <w:sz w:val="24"/>
                  <w:szCs w:val="24"/>
                </w:rPr>
                <w:delText>-topics</w:delText>
              </w:r>
            </w:del>
            <w:del w:id="1450" w:author="Deep Nidhi" w:date="2023-09-06T19:14:00Z">
              <w:r w:rsidRPr="003C1A0A" w:rsidDel="00773EBB">
                <w:rPr>
                  <w:rFonts w:asciiTheme="majorBidi" w:hAnsiTheme="majorBidi" w:cstheme="majorBidi"/>
                  <w:sz w:val="24"/>
                  <w:szCs w:val="24"/>
                </w:rPr>
                <w:delText xml:space="preserve"> in a tabular grid after selecting master element type as Topic. Provide option to view the list by pages along with pagination option to customize the view.</w:delText>
              </w:r>
            </w:del>
          </w:p>
        </w:tc>
      </w:tr>
      <w:tr w:rsidR="00525D2E" w:rsidRPr="003C1A0A" w:rsidDel="00773EBB" w14:paraId="5D62734E" w14:textId="3461CFE1" w:rsidTr="00111D99">
        <w:trPr>
          <w:del w:id="1451" w:author="Deep Nidhi" w:date="2023-09-06T19:14:00Z"/>
        </w:trPr>
        <w:tc>
          <w:tcPr>
            <w:tcW w:w="1260" w:type="dxa"/>
          </w:tcPr>
          <w:p w14:paraId="3B2AA6E9" w14:textId="23718791" w:rsidR="00525D2E" w:rsidRPr="003C1A0A" w:rsidDel="00773EBB" w:rsidRDefault="00525D2E" w:rsidP="00111D99">
            <w:pPr>
              <w:spacing w:before="240" w:line="360" w:lineRule="auto"/>
              <w:ind w:left="30"/>
              <w:jc w:val="both"/>
              <w:rPr>
                <w:del w:id="1452" w:author="Deep Nidhi" w:date="2023-09-06T19:14:00Z"/>
                <w:rFonts w:asciiTheme="majorBidi" w:hAnsiTheme="majorBidi" w:cstheme="majorBidi"/>
                <w:sz w:val="24"/>
                <w:szCs w:val="24"/>
              </w:rPr>
            </w:pPr>
            <w:del w:id="1453" w:author="Deep Nidhi" w:date="2023-09-06T19:14:00Z">
              <w:r w:rsidRPr="003C1A0A" w:rsidDel="00773EBB">
                <w:rPr>
                  <w:rFonts w:asciiTheme="majorBidi" w:hAnsiTheme="majorBidi" w:cstheme="majorBidi"/>
                  <w:sz w:val="24"/>
                  <w:szCs w:val="24"/>
                </w:rPr>
                <w:delText>REQ 2</w:delText>
              </w:r>
            </w:del>
          </w:p>
        </w:tc>
        <w:tc>
          <w:tcPr>
            <w:tcW w:w="8190" w:type="dxa"/>
          </w:tcPr>
          <w:p w14:paraId="6E5210FC" w14:textId="732382E7" w:rsidR="00525D2E" w:rsidRPr="003C1A0A" w:rsidDel="00773EBB" w:rsidRDefault="00525D2E" w:rsidP="00111D99">
            <w:pPr>
              <w:spacing w:before="240" w:line="360" w:lineRule="auto"/>
              <w:ind w:left="30"/>
              <w:jc w:val="both"/>
              <w:rPr>
                <w:del w:id="1454" w:author="Deep Nidhi" w:date="2023-09-06T19:14:00Z"/>
                <w:rFonts w:asciiTheme="majorBidi" w:hAnsiTheme="majorBidi" w:cstheme="majorBidi"/>
                <w:sz w:val="24"/>
                <w:szCs w:val="24"/>
              </w:rPr>
            </w:pPr>
            <w:del w:id="1455" w:author="Deep Nidhi" w:date="2023-09-06T19:14:00Z">
              <w:r w:rsidRPr="003C1A0A" w:rsidDel="00773EBB">
                <w:rPr>
                  <w:rFonts w:asciiTheme="majorBidi" w:hAnsiTheme="majorBidi" w:cstheme="majorBidi"/>
                  <w:sz w:val="24"/>
                  <w:szCs w:val="24"/>
                </w:rPr>
                <w:delText>Provide option to search, sort and navigate the existing list.</w:delText>
              </w:r>
            </w:del>
          </w:p>
        </w:tc>
      </w:tr>
      <w:tr w:rsidR="00525D2E" w:rsidRPr="003C1A0A" w:rsidDel="00773EBB" w14:paraId="3C414A56" w14:textId="6569E55D" w:rsidTr="00111D99">
        <w:trPr>
          <w:del w:id="1456" w:author="Deep Nidhi" w:date="2023-09-06T19:14:00Z"/>
        </w:trPr>
        <w:tc>
          <w:tcPr>
            <w:tcW w:w="1260" w:type="dxa"/>
          </w:tcPr>
          <w:p w14:paraId="24EE5692" w14:textId="2B18801D" w:rsidR="00525D2E" w:rsidRPr="003C1A0A" w:rsidDel="00773EBB" w:rsidRDefault="00525D2E" w:rsidP="00111D99">
            <w:pPr>
              <w:spacing w:before="240" w:line="360" w:lineRule="auto"/>
              <w:ind w:left="30"/>
              <w:jc w:val="both"/>
              <w:rPr>
                <w:del w:id="1457" w:author="Deep Nidhi" w:date="2023-09-06T19:14:00Z"/>
                <w:rFonts w:asciiTheme="majorBidi" w:hAnsiTheme="majorBidi" w:cstheme="majorBidi"/>
                <w:sz w:val="24"/>
                <w:szCs w:val="24"/>
              </w:rPr>
            </w:pPr>
            <w:del w:id="1458" w:author="Deep Nidhi" w:date="2023-09-06T19:14:00Z">
              <w:r w:rsidRPr="003C1A0A" w:rsidDel="00773EBB">
                <w:rPr>
                  <w:rFonts w:asciiTheme="majorBidi" w:hAnsiTheme="majorBidi" w:cstheme="majorBidi"/>
                  <w:sz w:val="24"/>
                  <w:szCs w:val="24"/>
                </w:rPr>
                <w:delText>REQ 3</w:delText>
              </w:r>
            </w:del>
          </w:p>
        </w:tc>
        <w:tc>
          <w:tcPr>
            <w:tcW w:w="8190" w:type="dxa"/>
          </w:tcPr>
          <w:p w14:paraId="667BF3B5" w14:textId="67B9FE9E" w:rsidR="00525D2E" w:rsidRPr="003C1A0A" w:rsidDel="00773EBB" w:rsidRDefault="00525D2E" w:rsidP="00111D99">
            <w:pPr>
              <w:spacing w:before="240" w:line="360" w:lineRule="auto"/>
              <w:ind w:left="30"/>
              <w:jc w:val="both"/>
              <w:rPr>
                <w:del w:id="1459" w:author="Deep Nidhi" w:date="2023-09-06T19:14:00Z"/>
                <w:rFonts w:asciiTheme="majorBidi" w:hAnsiTheme="majorBidi" w:cstheme="majorBidi"/>
                <w:sz w:val="24"/>
                <w:szCs w:val="24"/>
              </w:rPr>
            </w:pPr>
            <w:del w:id="1460" w:author="Deep Nidhi" w:date="2023-09-06T19:14:00Z">
              <w:r w:rsidRPr="003C1A0A" w:rsidDel="00773EBB">
                <w:rPr>
                  <w:rFonts w:asciiTheme="majorBidi" w:hAnsiTheme="majorBidi" w:cstheme="majorBidi"/>
                  <w:sz w:val="24"/>
                  <w:szCs w:val="24"/>
                </w:rPr>
                <w:delText>Provide option to add and edit an element.</w:delText>
              </w:r>
            </w:del>
          </w:p>
        </w:tc>
      </w:tr>
      <w:tr w:rsidR="00525D2E" w:rsidRPr="003C1A0A" w:rsidDel="00773EBB" w14:paraId="07F2F8EF" w14:textId="16B454F1" w:rsidTr="00111D99">
        <w:trPr>
          <w:del w:id="1461" w:author="Deep Nidhi" w:date="2023-09-06T19:14:00Z"/>
        </w:trPr>
        <w:tc>
          <w:tcPr>
            <w:tcW w:w="1260" w:type="dxa"/>
          </w:tcPr>
          <w:p w14:paraId="2FCD8814" w14:textId="1880EB91" w:rsidR="00525D2E" w:rsidRPr="003C1A0A" w:rsidDel="00773EBB" w:rsidRDefault="00525D2E" w:rsidP="00111D99">
            <w:pPr>
              <w:spacing w:before="240" w:line="360" w:lineRule="auto"/>
              <w:ind w:left="30"/>
              <w:jc w:val="both"/>
              <w:rPr>
                <w:del w:id="1462" w:author="Deep Nidhi" w:date="2023-09-06T19:14:00Z"/>
                <w:rFonts w:asciiTheme="majorBidi" w:hAnsiTheme="majorBidi" w:cstheme="majorBidi"/>
                <w:sz w:val="24"/>
                <w:szCs w:val="24"/>
              </w:rPr>
            </w:pPr>
            <w:del w:id="1463" w:author="Deep Nidhi" w:date="2023-09-06T19:14:00Z">
              <w:r w:rsidRPr="003C1A0A" w:rsidDel="00773EBB">
                <w:rPr>
                  <w:rFonts w:asciiTheme="majorBidi" w:hAnsiTheme="majorBidi" w:cstheme="majorBidi"/>
                  <w:sz w:val="24"/>
                  <w:szCs w:val="24"/>
                </w:rPr>
                <w:delText>REQ 4</w:delText>
              </w:r>
            </w:del>
          </w:p>
        </w:tc>
        <w:tc>
          <w:tcPr>
            <w:tcW w:w="8190" w:type="dxa"/>
          </w:tcPr>
          <w:p w14:paraId="7AEA4200" w14:textId="001DEA5B" w:rsidR="00525D2E" w:rsidRPr="003C1A0A" w:rsidDel="00773EBB" w:rsidRDefault="00525D2E" w:rsidP="00111D99">
            <w:pPr>
              <w:spacing w:before="240" w:line="360" w:lineRule="auto"/>
              <w:ind w:left="30"/>
              <w:jc w:val="both"/>
              <w:rPr>
                <w:del w:id="1464" w:author="Deep Nidhi" w:date="2023-09-06T19:14:00Z"/>
                <w:rFonts w:asciiTheme="majorBidi" w:hAnsiTheme="majorBidi" w:cstheme="majorBidi"/>
                <w:sz w:val="24"/>
                <w:szCs w:val="24"/>
              </w:rPr>
            </w:pPr>
            <w:del w:id="1465" w:author="Deep Nidhi" w:date="2023-09-06T19:14:00Z">
              <w:r w:rsidRPr="003C1A0A" w:rsidDel="00773EBB">
                <w:rPr>
                  <w:rFonts w:asciiTheme="majorBidi" w:hAnsiTheme="majorBidi" w:cstheme="majorBidi"/>
                  <w:sz w:val="24"/>
                  <w:szCs w:val="24"/>
                </w:rPr>
                <w:delText>Provide option to show/hide an existing element.</w:delText>
              </w:r>
            </w:del>
          </w:p>
        </w:tc>
      </w:tr>
      <w:tr w:rsidR="00525D2E" w:rsidRPr="003C1A0A" w:rsidDel="00773EBB" w14:paraId="2ADB047A" w14:textId="4CEE86CB" w:rsidTr="00111D99">
        <w:trPr>
          <w:del w:id="1466" w:author="Deep Nidhi" w:date="2023-09-06T19:14:00Z"/>
        </w:trPr>
        <w:tc>
          <w:tcPr>
            <w:tcW w:w="1260" w:type="dxa"/>
          </w:tcPr>
          <w:p w14:paraId="0F4490EA" w14:textId="5CCE690E" w:rsidR="00525D2E" w:rsidRPr="003C1A0A" w:rsidDel="00773EBB" w:rsidRDefault="00525D2E" w:rsidP="00111D99">
            <w:pPr>
              <w:spacing w:before="240" w:line="360" w:lineRule="auto"/>
              <w:ind w:left="30"/>
              <w:jc w:val="both"/>
              <w:rPr>
                <w:del w:id="1467" w:author="Deep Nidhi" w:date="2023-09-06T19:14:00Z"/>
                <w:rFonts w:asciiTheme="majorBidi" w:hAnsiTheme="majorBidi" w:cstheme="majorBidi"/>
                <w:sz w:val="24"/>
                <w:szCs w:val="24"/>
              </w:rPr>
            </w:pPr>
            <w:del w:id="1468" w:author="Deep Nidhi" w:date="2023-09-06T19:14:00Z">
              <w:r w:rsidRPr="003C1A0A" w:rsidDel="00773EBB">
                <w:rPr>
                  <w:rFonts w:asciiTheme="majorBidi" w:hAnsiTheme="majorBidi" w:cstheme="majorBidi"/>
                  <w:sz w:val="24"/>
                  <w:szCs w:val="24"/>
                </w:rPr>
                <w:delText>REQ 5</w:delText>
              </w:r>
            </w:del>
          </w:p>
        </w:tc>
        <w:tc>
          <w:tcPr>
            <w:tcW w:w="8190" w:type="dxa"/>
          </w:tcPr>
          <w:p w14:paraId="54781B4D" w14:textId="41E5DC56" w:rsidR="00525D2E" w:rsidRPr="003C1A0A" w:rsidDel="00773EBB" w:rsidRDefault="00525D2E" w:rsidP="00111D99">
            <w:pPr>
              <w:spacing w:before="240" w:line="360" w:lineRule="auto"/>
              <w:ind w:left="30"/>
              <w:jc w:val="both"/>
              <w:rPr>
                <w:del w:id="1469" w:author="Deep Nidhi" w:date="2023-09-06T19:14:00Z"/>
                <w:rFonts w:asciiTheme="majorBidi" w:hAnsiTheme="majorBidi" w:cstheme="majorBidi"/>
                <w:sz w:val="24"/>
                <w:szCs w:val="24"/>
              </w:rPr>
            </w:pPr>
            <w:del w:id="1470" w:author="Deep Nidhi" w:date="2023-09-06T19:14:00Z">
              <w:r w:rsidRPr="003C1A0A" w:rsidDel="00773EBB">
                <w:rPr>
                  <w:rFonts w:asciiTheme="majorBidi" w:hAnsiTheme="majorBidi" w:cstheme="majorBidi"/>
                  <w:sz w:val="24"/>
                  <w:szCs w:val="24"/>
                </w:rPr>
                <w:delText>When adding a new element, provide the following entries and validations -</w:delText>
              </w:r>
            </w:del>
          </w:p>
          <w:p w14:paraId="1EBC3EF4" w14:textId="5A745B44" w:rsidR="00525D2E" w:rsidRPr="003C1A0A" w:rsidDel="00773EBB" w:rsidRDefault="00525D2E" w:rsidP="00111D99">
            <w:pPr>
              <w:spacing w:before="240" w:line="360" w:lineRule="auto"/>
              <w:ind w:left="30"/>
              <w:jc w:val="both"/>
              <w:rPr>
                <w:del w:id="1471" w:author="Deep Nidhi" w:date="2023-09-06T19:14:00Z"/>
                <w:rFonts w:asciiTheme="majorBidi" w:hAnsiTheme="majorBidi" w:cstheme="majorBidi"/>
                <w:sz w:val="24"/>
                <w:szCs w:val="24"/>
              </w:rPr>
            </w:pPr>
            <w:del w:id="1472" w:author="Deep Nidhi" w:date="2023-09-06T19:14:00Z">
              <w:r w:rsidRPr="003C1A0A" w:rsidDel="00773EBB">
                <w:rPr>
                  <w:rFonts w:asciiTheme="majorBidi" w:hAnsiTheme="majorBidi" w:cstheme="majorBidi"/>
                  <w:sz w:val="24"/>
                  <w:szCs w:val="24"/>
                </w:rPr>
                <w:delText>Topic should be entered and cannot be blank.</w:delText>
              </w:r>
            </w:del>
          </w:p>
          <w:p w14:paraId="36C7D249" w14:textId="304472A2" w:rsidR="00525D2E" w:rsidRPr="003C1A0A" w:rsidDel="00773EBB" w:rsidRDefault="00525D2E" w:rsidP="00111D99">
            <w:pPr>
              <w:spacing w:before="240" w:line="360" w:lineRule="auto"/>
              <w:jc w:val="both"/>
              <w:rPr>
                <w:del w:id="1473" w:author="Deep Nidhi" w:date="2023-09-06T19:14:00Z"/>
                <w:rFonts w:asciiTheme="majorBidi" w:hAnsiTheme="majorBidi" w:cstheme="majorBidi"/>
                <w:sz w:val="24"/>
                <w:szCs w:val="24"/>
              </w:rPr>
            </w:pPr>
            <w:del w:id="1474" w:author="Deep Nidhi" w:date="2023-09-06T19:14:00Z">
              <w:r w:rsidRPr="003C1A0A" w:rsidDel="00773EBB">
                <w:rPr>
                  <w:rFonts w:asciiTheme="majorBidi" w:hAnsiTheme="majorBidi" w:cstheme="majorBidi"/>
                  <w:sz w:val="24"/>
                  <w:szCs w:val="24"/>
                </w:rPr>
                <w:delText>Sub-topic should be entered and cannot be blank.</w:delText>
              </w:r>
            </w:del>
          </w:p>
        </w:tc>
      </w:tr>
      <w:tr w:rsidR="00525D2E" w:rsidRPr="003C1A0A" w:rsidDel="00773EBB" w14:paraId="30FE1669" w14:textId="32DB29A0" w:rsidTr="00111D99">
        <w:trPr>
          <w:del w:id="1475" w:author="Deep Nidhi" w:date="2023-09-06T19:14:00Z"/>
        </w:trPr>
        <w:tc>
          <w:tcPr>
            <w:tcW w:w="1260" w:type="dxa"/>
          </w:tcPr>
          <w:p w14:paraId="2F477A83" w14:textId="62459C88" w:rsidR="00525D2E" w:rsidRPr="003C1A0A" w:rsidDel="00773EBB" w:rsidRDefault="00525D2E" w:rsidP="00111D99">
            <w:pPr>
              <w:spacing w:before="240" w:line="360" w:lineRule="auto"/>
              <w:ind w:left="30"/>
              <w:jc w:val="both"/>
              <w:rPr>
                <w:del w:id="1476" w:author="Deep Nidhi" w:date="2023-09-06T19:14:00Z"/>
                <w:rFonts w:asciiTheme="majorBidi" w:hAnsiTheme="majorBidi" w:cstheme="majorBidi"/>
                <w:sz w:val="24"/>
                <w:szCs w:val="24"/>
              </w:rPr>
            </w:pPr>
            <w:del w:id="1477" w:author="Deep Nidhi" w:date="2023-09-06T19:14:00Z">
              <w:r w:rsidRPr="003C1A0A" w:rsidDel="00773EBB">
                <w:rPr>
                  <w:rFonts w:asciiTheme="majorBidi" w:hAnsiTheme="majorBidi" w:cstheme="majorBidi"/>
                  <w:sz w:val="24"/>
                  <w:szCs w:val="24"/>
                </w:rPr>
                <w:delText>REQ 6</w:delText>
              </w:r>
            </w:del>
          </w:p>
        </w:tc>
        <w:tc>
          <w:tcPr>
            <w:tcW w:w="8190" w:type="dxa"/>
          </w:tcPr>
          <w:p w14:paraId="6433C449" w14:textId="56D7E0E2" w:rsidR="00525D2E" w:rsidRPr="003C1A0A" w:rsidDel="00773EBB" w:rsidRDefault="00525D2E" w:rsidP="00111D99">
            <w:pPr>
              <w:spacing w:before="240" w:line="360" w:lineRule="auto"/>
              <w:ind w:left="30"/>
              <w:jc w:val="both"/>
              <w:rPr>
                <w:del w:id="1478" w:author="Deep Nidhi" w:date="2023-09-06T19:14:00Z"/>
                <w:rFonts w:asciiTheme="majorBidi" w:hAnsiTheme="majorBidi" w:cstheme="majorBidi"/>
                <w:sz w:val="24"/>
                <w:szCs w:val="24"/>
              </w:rPr>
            </w:pPr>
            <w:del w:id="1479" w:author="Deep Nidhi" w:date="2023-09-06T19:14:00Z">
              <w:r w:rsidRPr="003C1A0A" w:rsidDel="00773EBB">
                <w:rPr>
                  <w:rFonts w:asciiTheme="majorBidi" w:hAnsiTheme="majorBidi" w:cstheme="majorBidi"/>
                  <w:sz w:val="24"/>
                  <w:szCs w:val="24"/>
                </w:rPr>
                <w:delText>Provide an option to add new sub-topic.</w:delText>
              </w:r>
            </w:del>
          </w:p>
        </w:tc>
      </w:tr>
      <w:tr w:rsidR="00525D2E" w:rsidRPr="003C1A0A" w:rsidDel="00773EBB" w14:paraId="525FA47C" w14:textId="1A025363" w:rsidTr="00111D99">
        <w:trPr>
          <w:del w:id="1480" w:author="Deep Nidhi" w:date="2023-09-06T19:14:00Z"/>
        </w:trPr>
        <w:tc>
          <w:tcPr>
            <w:tcW w:w="1260" w:type="dxa"/>
          </w:tcPr>
          <w:p w14:paraId="1EAE9795" w14:textId="3F3FE44B" w:rsidR="00525D2E" w:rsidRPr="003C1A0A" w:rsidDel="00773EBB" w:rsidRDefault="00525D2E" w:rsidP="00111D99">
            <w:pPr>
              <w:spacing w:before="240" w:line="360" w:lineRule="auto"/>
              <w:ind w:left="30"/>
              <w:jc w:val="both"/>
              <w:rPr>
                <w:del w:id="1481" w:author="Deep Nidhi" w:date="2023-09-06T19:14:00Z"/>
                <w:rFonts w:asciiTheme="majorBidi" w:hAnsiTheme="majorBidi" w:cstheme="majorBidi"/>
                <w:sz w:val="24"/>
                <w:szCs w:val="24"/>
              </w:rPr>
            </w:pPr>
            <w:del w:id="1482" w:author="Deep Nidhi" w:date="2023-09-06T19:14:00Z">
              <w:r w:rsidRPr="003C1A0A" w:rsidDel="00773EBB">
                <w:rPr>
                  <w:rFonts w:asciiTheme="majorBidi" w:hAnsiTheme="majorBidi" w:cstheme="majorBidi"/>
                  <w:sz w:val="24"/>
                  <w:szCs w:val="24"/>
                </w:rPr>
                <w:delText>REQ 7</w:delText>
              </w:r>
            </w:del>
          </w:p>
        </w:tc>
        <w:tc>
          <w:tcPr>
            <w:tcW w:w="8190" w:type="dxa"/>
          </w:tcPr>
          <w:p w14:paraId="2AF9F603" w14:textId="0CD9C90B" w:rsidR="00525D2E" w:rsidRPr="003C1A0A" w:rsidDel="00773EBB" w:rsidRDefault="00525D2E" w:rsidP="00111D99">
            <w:pPr>
              <w:spacing w:before="240" w:line="360" w:lineRule="auto"/>
              <w:jc w:val="both"/>
              <w:rPr>
                <w:del w:id="1483" w:author="Deep Nidhi" w:date="2023-09-06T19:14:00Z"/>
                <w:rFonts w:asciiTheme="majorBidi" w:hAnsiTheme="majorBidi" w:cstheme="majorBidi"/>
                <w:sz w:val="24"/>
                <w:szCs w:val="24"/>
              </w:rPr>
            </w:pPr>
            <w:del w:id="1484" w:author="Deep Nidhi" w:date="2023-09-06T19:14:00Z">
              <w:r w:rsidRPr="003C1A0A" w:rsidDel="00773EBB">
                <w:rPr>
                  <w:rFonts w:asciiTheme="majorBidi" w:hAnsiTheme="majorBidi" w:cstheme="majorBidi"/>
                  <w:sz w:val="24"/>
                  <w:szCs w:val="24"/>
                </w:rPr>
                <w:delText>Another sub-topic should be entered and cannot be blank (Incase add new sub-topic option is clicked).</w:delText>
              </w:r>
            </w:del>
          </w:p>
        </w:tc>
      </w:tr>
      <w:tr w:rsidR="00525D2E" w:rsidRPr="003C1A0A" w:rsidDel="00773EBB" w14:paraId="1E1C90D0" w14:textId="430D98DF" w:rsidTr="00111D99">
        <w:trPr>
          <w:del w:id="1485" w:author="Deep Nidhi" w:date="2023-09-06T19:14:00Z"/>
        </w:trPr>
        <w:tc>
          <w:tcPr>
            <w:tcW w:w="1260" w:type="dxa"/>
          </w:tcPr>
          <w:p w14:paraId="3A360941" w14:textId="1A01D710" w:rsidR="00525D2E" w:rsidRPr="003C1A0A" w:rsidDel="00773EBB" w:rsidRDefault="00525D2E" w:rsidP="00111D99">
            <w:pPr>
              <w:spacing w:before="240" w:line="360" w:lineRule="auto"/>
              <w:ind w:left="30"/>
              <w:jc w:val="both"/>
              <w:rPr>
                <w:del w:id="1486" w:author="Deep Nidhi" w:date="2023-09-06T19:14:00Z"/>
                <w:rFonts w:asciiTheme="majorBidi" w:hAnsiTheme="majorBidi" w:cstheme="majorBidi"/>
                <w:sz w:val="24"/>
                <w:szCs w:val="24"/>
              </w:rPr>
            </w:pPr>
            <w:del w:id="1487" w:author="Deep Nidhi" w:date="2023-09-06T19:14:00Z">
              <w:r w:rsidRPr="003C1A0A" w:rsidDel="00773EBB">
                <w:rPr>
                  <w:rFonts w:asciiTheme="majorBidi" w:hAnsiTheme="majorBidi" w:cstheme="majorBidi"/>
                  <w:sz w:val="24"/>
                  <w:szCs w:val="24"/>
                </w:rPr>
                <w:delText>REQ 8</w:delText>
              </w:r>
            </w:del>
          </w:p>
        </w:tc>
        <w:tc>
          <w:tcPr>
            <w:tcW w:w="8190" w:type="dxa"/>
          </w:tcPr>
          <w:p w14:paraId="460DE525" w14:textId="5EE99BDF" w:rsidR="00525D2E" w:rsidRPr="003C1A0A" w:rsidDel="00773EBB" w:rsidRDefault="00525D2E" w:rsidP="00111D99">
            <w:pPr>
              <w:spacing w:before="240" w:line="360" w:lineRule="auto"/>
              <w:ind w:left="30"/>
              <w:jc w:val="both"/>
              <w:rPr>
                <w:del w:id="1488" w:author="Deep Nidhi" w:date="2023-09-06T19:14:00Z"/>
                <w:rFonts w:asciiTheme="majorBidi" w:hAnsiTheme="majorBidi" w:cstheme="majorBidi"/>
                <w:sz w:val="24"/>
                <w:szCs w:val="24"/>
              </w:rPr>
            </w:pPr>
            <w:del w:id="1489" w:author="Deep Nidhi" w:date="2023-09-06T19:14:00Z">
              <w:r w:rsidRPr="003C1A0A" w:rsidDel="00773EBB">
                <w:rPr>
                  <w:rFonts w:asciiTheme="majorBidi" w:hAnsiTheme="majorBidi" w:cstheme="majorBidi"/>
                  <w:sz w:val="24"/>
                  <w:szCs w:val="24"/>
                </w:rPr>
                <w:delText>Provide Add button in the add new element window to confirm adding the element.</w:delText>
              </w:r>
            </w:del>
          </w:p>
        </w:tc>
      </w:tr>
    </w:tbl>
    <w:p w14:paraId="2AACF63F" w14:textId="6FB94BB6" w:rsidR="00525D2E" w:rsidRPr="003C1A0A" w:rsidDel="00773EBB" w:rsidRDefault="00525D2E" w:rsidP="00D453C1">
      <w:pPr>
        <w:pStyle w:val="Heading4"/>
        <w:spacing w:before="160" w:beforeAutospacing="0" w:after="120" w:afterAutospacing="0"/>
        <w:rPr>
          <w:del w:id="1490" w:author="Deep Nidhi" w:date="2023-09-06T19:14:00Z"/>
          <w:rFonts w:asciiTheme="majorBidi" w:hAnsiTheme="majorBidi"/>
          <w:sz w:val="28"/>
          <w:szCs w:val="28"/>
        </w:rPr>
      </w:pPr>
      <w:del w:id="1491" w:author="Deep Nidhi" w:date="2023-09-06T19:14:00Z">
        <w:r w:rsidRPr="003C1A0A" w:rsidDel="00773EBB">
          <w:rPr>
            <w:rFonts w:asciiTheme="majorBidi" w:hAnsiTheme="majorBidi"/>
            <w:sz w:val="28"/>
            <w:szCs w:val="28"/>
          </w:rPr>
          <w:lastRenderedPageBreak/>
          <w:delText>Indicator</w:delText>
        </w:r>
      </w:del>
    </w:p>
    <w:p w14:paraId="486F9565" w14:textId="693F1778" w:rsidR="00525D2E" w:rsidRPr="003C1A0A" w:rsidDel="00773EBB" w:rsidRDefault="00525D2E" w:rsidP="00525D2E">
      <w:pPr>
        <w:spacing w:before="100" w:beforeAutospacing="1" w:after="100" w:afterAutospacing="1" w:line="240" w:lineRule="auto"/>
        <w:jc w:val="both"/>
        <w:rPr>
          <w:del w:id="1492" w:author="Deep Nidhi" w:date="2023-09-06T19:14:00Z"/>
          <w:rFonts w:asciiTheme="majorBidi" w:hAnsiTheme="majorBidi" w:cstheme="majorBidi"/>
          <w:b/>
          <w:bCs/>
          <w:sz w:val="24"/>
          <w:szCs w:val="24"/>
        </w:rPr>
      </w:pPr>
      <w:del w:id="1493" w:author="Deep Nidhi" w:date="2023-09-06T19:14:00Z">
        <w:r w:rsidRPr="003C1A0A" w:rsidDel="00773EBB">
          <w:rPr>
            <w:rFonts w:asciiTheme="majorBidi" w:hAnsiTheme="majorBidi" w:cstheme="majorBidi"/>
            <w:b/>
            <w:bCs/>
            <w:sz w:val="24"/>
            <w:szCs w:val="24"/>
          </w:rPr>
          <w:delText>Description</w:delText>
        </w:r>
      </w:del>
    </w:p>
    <w:p w14:paraId="7BC31A9B" w14:textId="6D3E4CC5" w:rsidR="00525D2E" w:rsidRPr="003C1A0A" w:rsidDel="00773EBB" w:rsidRDefault="00525D2E" w:rsidP="00525D2E">
      <w:pPr>
        <w:spacing w:before="100" w:beforeAutospacing="1" w:after="100" w:afterAutospacing="1" w:line="360" w:lineRule="auto"/>
        <w:ind w:right="45"/>
        <w:jc w:val="both"/>
        <w:rPr>
          <w:del w:id="1494" w:author="Deep Nidhi" w:date="2023-09-06T19:14:00Z"/>
          <w:rFonts w:asciiTheme="majorBidi" w:hAnsiTheme="majorBidi" w:cstheme="majorBidi"/>
          <w:sz w:val="24"/>
          <w:szCs w:val="24"/>
        </w:rPr>
      </w:pPr>
      <w:del w:id="1495" w:author="Deep Nidhi" w:date="2023-09-06T19:14:00Z">
        <w:r w:rsidRPr="003C1A0A" w:rsidDel="00773EBB">
          <w:rPr>
            <w:rFonts w:asciiTheme="majorBidi" w:hAnsiTheme="majorBidi" w:cstheme="majorBidi"/>
            <w:sz w:val="24"/>
            <w:szCs w:val="24"/>
          </w:rPr>
          <w:delText>This sub module will allow users to create and manage the list of indicators. You will have the options to add, edit, import, export and show/hide the indicators. When creating indicators, the platform will allow to create IU combinations i.e. Each indicator will be linked to its unit of measurement (Unit). Below is the detailed functionality requirement of this module.</w:delText>
        </w:r>
      </w:del>
    </w:p>
    <w:p w14:paraId="06E0A120" w14:textId="420FAC59" w:rsidR="00525D2E" w:rsidRPr="003C1A0A" w:rsidDel="00773EBB" w:rsidRDefault="00525D2E" w:rsidP="00525D2E">
      <w:pPr>
        <w:spacing w:before="100" w:beforeAutospacing="1" w:after="100" w:afterAutospacing="1" w:line="240" w:lineRule="auto"/>
        <w:jc w:val="both"/>
        <w:rPr>
          <w:del w:id="1496" w:author="Deep Nidhi" w:date="2023-09-06T19:14:00Z"/>
          <w:rFonts w:asciiTheme="majorBidi" w:hAnsiTheme="majorBidi" w:cstheme="majorBidi"/>
          <w:b/>
          <w:bCs/>
          <w:sz w:val="24"/>
          <w:szCs w:val="24"/>
        </w:rPr>
      </w:pPr>
      <w:del w:id="1497" w:author="Deep Nidhi" w:date="2023-09-06T19:14:00Z">
        <w:r w:rsidRPr="003C1A0A" w:rsidDel="00773EBB">
          <w:rPr>
            <w:rFonts w:asciiTheme="majorBidi" w:hAnsiTheme="majorBidi" w:cstheme="majorBidi"/>
            <w:b/>
            <w:bCs/>
            <w:sz w:val="24"/>
            <w:szCs w:val="24"/>
          </w:rPr>
          <w:delText>Functional Requirements</w:delText>
        </w:r>
      </w:del>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80"/>
        <w:gridCol w:w="8280"/>
      </w:tblGrid>
      <w:tr w:rsidR="00525D2E" w:rsidRPr="003C1A0A" w:rsidDel="00773EBB" w14:paraId="4C46BD61" w14:textId="398B4214" w:rsidTr="00111D99">
        <w:trPr>
          <w:del w:id="1498" w:author="Deep Nidhi" w:date="2023-09-06T19:14:00Z"/>
        </w:trPr>
        <w:tc>
          <w:tcPr>
            <w:tcW w:w="1080" w:type="dxa"/>
          </w:tcPr>
          <w:p w14:paraId="729202FE" w14:textId="1D81E8D2" w:rsidR="00525D2E" w:rsidRPr="003C1A0A" w:rsidDel="00773EBB" w:rsidRDefault="00525D2E" w:rsidP="00111D99">
            <w:pPr>
              <w:spacing w:before="100" w:beforeAutospacing="1" w:after="100" w:afterAutospacing="1" w:line="360" w:lineRule="auto"/>
              <w:jc w:val="both"/>
              <w:rPr>
                <w:del w:id="1499" w:author="Deep Nidhi" w:date="2023-09-06T19:14:00Z"/>
                <w:rFonts w:asciiTheme="majorBidi" w:hAnsiTheme="majorBidi" w:cstheme="majorBidi"/>
                <w:sz w:val="24"/>
                <w:szCs w:val="24"/>
              </w:rPr>
            </w:pPr>
            <w:del w:id="1500" w:author="Deep Nidhi" w:date="2023-09-06T19:14:00Z">
              <w:r w:rsidRPr="003C1A0A" w:rsidDel="00773EBB">
                <w:rPr>
                  <w:rFonts w:asciiTheme="majorBidi" w:hAnsiTheme="majorBidi" w:cstheme="majorBidi"/>
                  <w:sz w:val="24"/>
                  <w:szCs w:val="24"/>
                </w:rPr>
                <w:delText>REQ 1</w:delText>
              </w:r>
            </w:del>
          </w:p>
        </w:tc>
        <w:tc>
          <w:tcPr>
            <w:tcW w:w="8280" w:type="dxa"/>
          </w:tcPr>
          <w:p w14:paraId="6689B738" w14:textId="4CCB97CC" w:rsidR="00525D2E" w:rsidRPr="003C1A0A" w:rsidDel="00773EBB" w:rsidRDefault="00525D2E" w:rsidP="00111D99">
            <w:pPr>
              <w:spacing w:before="100" w:beforeAutospacing="1" w:after="100" w:afterAutospacing="1" w:line="360" w:lineRule="auto"/>
              <w:jc w:val="both"/>
              <w:rPr>
                <w:del w:id="1501" w:author="Deep Nidhi" w:date="2023-09-06T19:14:00Z"/>
                <w:rFonts w:asciiTheme="majorBidi" w:hAnsiTheme="majorBidi" w:cstheme="majorBidi"/>
                <w:sz w:val="24"/>
                <w:szCs w:val="24"/>
              </w:rPr>
            </w:pPr>
            <w:del w:id="1502" w:author="Deep Nidhi" w:date="2023-09-06T19:14:00Z">
              <w:r w:rsidRPr="003C1A0A" w:rsidDel="00773EBB">
                <w:rPr>
                  <w:rFonts w:asciiTheme="majorBidi" w:hAnsiTheme="majorBidi" w:cstheme="majorBidi"/>
                  <w:sz w:val="24"/>
                  <w:szCs w:val="24"/>
                </w:rPr>
                <w:delText>Show the existing list of the indicators in a tabular grid after selecting master element type as Indicator. Provide option to view the list by pages along with pagination option to customize the view.</w:delText>
              </w:r>
            </w:del>
          </w:p>
        </w:tc>
      </w:tr>
      <w:tr w:rsidR="00525D2E" w:rsidRPr="003C1A0A" w:rsidDel="00773EBB" w14:paraId="22AA1CE0" w14:textId="759A1B0C" w:rsidTr="00111D99">
        <w:trPr>
          <w:trHeight w:val="467"/>
          <w:del w:id="1503" w:author="Deep Nidhi" w:date="2023-09-06T19:14:00Z"/>
        </w:trPr>
        <w:tc>
          <w:tcPr>
            <w:tcW w:w="1080" w:type="dxa"/>
          </w:tcPr>
          <w:p w14:paraId="50DC0A81" w14:textId="05FCC5C7" w:rsidR="00525D2E" w:rsidRPr="003C1A0A" w:rsidDel="00773EBB" w:rsidRDefault="00525D2E" w:rsidP="00111D99">
            <w:pPr>
              <w:spacing w:before="100" w:beforeAutospacing="1" w:after="100" w:afterAutospacing="1" w:line="360" w:lineRule="auto"/>
              <w:jc w:val="both"/>
              <w:rPr>
                <w:del w:id="1504" w:author="Deep Nidhi" w:date="2023-09-06T19:14:00Z"/>
                <w:rFonts w:asciiTheme="majorBidi" w:hAnsiTheme="majorBidi" w:cstheme="majorBidi"/>
                <w:sz w:val="24"/>
                <w:szCs w:val="24"/>
              </w:rPr>
            </w:pPr>
            <w:del w:id="1505" w:author="Deep Nidhi" w:date="2023-09-06T19:14:00Z">
              <w:r w:rsidRPr="003C1A0A" w:rsidDel="00773EBB">
                <w:rPr>
                  <w:rFonts w:asciiTheme="majorBidi" w:hAnsiTheme="majorBidi" w:cstheme="majorBidi"/>
                  <w:sz w:val="24"/>
                  <w:szCs w:val="24"/>
                </w:rPr>
                <w:delText>REQ 2</w:delText>
              </w:r>
            </w:del>
          </w:p>
        </w:tc>
        <w:tc>
          <w:tcPr>
            <w:tcW w:w="8280" w:type="dxa"/>
          </w:tcPr>
          <w:p w14:paraId="248BCFA8" w14:textId="159E511A" w:rsidR="00525D2E" w:rsidRPr="003C1A0A" w:rsidDel="00773EBB" w:rsidRDefault="00525D2E" w:rsidP="00111D99">
            <w:pPr>
              <w:spacing w:before="100" w:beforeAutospacing="1" w:after="100" w:afterAutospacing="1" w:line="360" w:lineRule="auto"/>
              <w:jc w:val="both"/>
              <w:rPr>
                <w:del w:id="1506" w:author="Deep Nidhi" w:date="2023-09-06T19:14:00Z"/>
                <w:rFonts w:asciiTheme="majorBidi" w:hAnsiTheme="majorBidi" w:cstheme="majorBidi"/>
                <w:sz w:val="24"/>
                <w:szCs w:val="24"/>
              </w:rPr>
            </w:pPr>
            <w:del w:id="1507" w:author="Deep Nidhi" w:date="2023-09-06T19:14:00Z">
              <w:r w:rsidRPr="003C1A0A" w:rsidDel="00773EBB">
                <w:rPr>
                  <w:rFonts w:asciiTheme="majorBidi" w:hAnsiTheme="majorBidi" w:cstheme="majorBidi"/>
                  <w:sz w:val="24"/>
                  <w:szCs w:val="24"/>
                </w:rPr>
                <w:delText>Provide option to search, sort and navigate the existing list.</w:delText>
              </w:r>
            </w:del>
          </w:p>
        </w:tc>
      </w:tr>
      <w:tr w:rsidR="00525D2E" w:rsidRPr="003C1A0A" w:rsidDel="00773EBB" w14:paraId="2B2656A3" w14:textId="0C5A741C" w:rsidTr="00111D99">
        <w:trPr>
          <w:trHeight w:val="530"/>
          <w:del w:id="1508" w:author="Deep Nidhi" w:date="2023-09-06T19:14:00Z"/>
        </w:trPr>
        <w:tc>
          <w:tcPr>
            <w:tcW w:w="1080" w:type="dxa"/>
          </w:tcPr>
          <w:p w14:paraId="732283BB" w14:textId="62C71456" w:rsidR="00525D2E" w:rsidRPr="003C1A0A" w:rsidDel="00773EBB" w:rsidRDefault="00525D2E" w:rsidP="00111D99">
            <w:pPr>
              <w:spacing w:before="100" w:beforeAutospacing="1" w:after="100" w:afterAutospacing="1" w:line="360" w:lineRule="auto"/>
              <w:jc w:val="both"/>
              <w:rPr>
                <w:del w:id="1509" w:author="Deep Nidhi" w:date="2023-09-06T19:14:00Z"/>
                <w:rFonts w:asciiTheme="majorBidi" w:hAnsiTheme="majorBidi" w:cstheme="majorBidi"/>
                <w:sz w:val="24"/>
                <w:szCs w:val="24"/>
              </w:rPr>
            </w:pPr>
            <w:del w:id="1510" w:author="Deep Nidhi" w:date="2023-09-06T19:14:00Z">
              <w:r w:rsidRPr="003C1A0A" w:rsidDel="00773EBB">
                <w:rPr>
                  <w:rFonts w:asciiTheme="majorBidi" w:hAnsiTheme="majorBidi" w:cstheme="majorBidi"/>
                  <w:sz w:val="24"/>
                  <w:szCs w:val="24"/>
                </w:rPr>
                <w:delText>REQ 3</w:delText>
              </w:r>
            </w:del>
          </w:p>
        </w:tc>
        <w:tc>
          <w:tcPr>
            <w:tcW w:w="8280" w:type="dxa"/>
          </w:tcPr>
          <w:p w14:paraId="0E248C48" w14:textId="3C22566D" w:rsidR="00525D2E" w:rsidRPr="003C1A0A" w:rsidDel="00773EBB" w:rsidRDefault="00525D2E" w:rsidP="00111D99">
            <w:pPr>
              <w:spacing w:before="100" w:beforeAutospacing="1" w:after="100" w:afterAutospacing="1" w:line="360" w:lineRule="auto"/>
              <w:jc w:val="both"/>
              <w:rPr>
                <w:del w:id="1511" w:author="Deep Nidhi" w:date="2023-09-06T19:14:00Z"/>
                <w:rFonts w:asciiTheme="majorBidi" w:hAnsiTheme="majorBidi" w:cstheme="majorBidi"/>
                <w:sz w:val="24"/>
                <w:szCs w:val="24"/>
              </w:rPr>
            </w:pPr>
            <w:del w:id="1512" w:author="Deep Nidhi" w:date="2023-09-06T19:14:00Z">
              <w:r w:rsidRPr="003C1A0A" w:rsidDel="00773EBB">
                <w:rPr>
                  <w:rFonts w:asciiTheme="majorBidi" w:hAnsiTheme="majorBidi" w:cstheme="majorBidi"/>
                  <w:sz w:val="24"/>
                  <w:szCs w:val="24"/>
                </w:rPr>
                <w:delText>Provide option to add and edit an element.</w:delText>
              </w:r>
            </w:del>
          </w:p>
        </w:tc>
      </w:tr>
      <w:tr w:rsidR="00525D2E" w:rsidRPr="003C1A0A" w:rsidDel="00773EBB" w14:paraId="188D03BB" w14:textId="3321A83D" w:rsidTr="00111D99">
        <w:trPr>
          <w:trHeight w:val="530"/>
          <w:del w:id="1513" w:author="Deep Nidhi" w:date="2023-09-06T19:14:00Z"/>
        </w:trPr>
        <w:tc>
          <w:tcPr>
            <w:tcW w:w="1080" w:type="dxa"/>
          </w:tcPr>
          <w:p w14:paraId="78D672B1" w14:textId="78AAFA14" w:rsidR="00525D2E" w:rsidRPr="003C1A0A" w:rsidDel="00773EBB" w:rsidRDefault="00525D2E" w:rsidP="00111D99">
            <w:pPr>
              <w:spacing w:before="100" w:beforeAutospacing="1" w:after="100" w:afterAutospacing="1" w:line="360" w:lineRule="auto"/>
              <w:jc w:val="both"/>
              <w:rPr>
                <w:del w:id="1514" w:author="Deep Nidhi" w:date="2023-09-06T19:14:00Z"/>
                <w:rFonts w:asciiTheme="majorBidi" w:hAnsiTheme="majorBidi" w:cstheme="majorBidi"/>
                <w:sz w:val="24"/>
                <w:szCs w:val="24"/>
              </w:rPr>
            </w:pPr>
            <w:del w:id="1515" w:author="Deep Nidhi" w:date="2023-09-06T19:14:00Z">
              <w:r w:rsidRPr="003C1A0A" w:rsidDel="00773EBB">
                <w:rPr>
                  <w:rFonts w:asciiTheme="majorBidi" w:hAnsiTheme="majorBidi" w:cstheme="majorBidi"/>
                  <w:sz w:val="24"/>
                  <w:szCs w:val="24"/>
                </w:rPr>
                <w:delText>REQ 4</w:delText>
              </w:r>
            </w:del>
          </w:p>
        </w:tc>
        <w:tc>
          <w:tcPr>
            <w:tcW w:w="8280" w:type="dxa"/>
          </w:tcPr>
          <w:p w14:paraId="55FAFB71" w14:textId="4C1A970D" w:rsidR="00525D2E" w:rsidRPr="003C1A0A" w:rsidDel="00773EBB" w:rsidRDefault="00525D2E" w:rsidP="00111D99">
            <w:pPr>
              <w:spacing w:before="100" w:beforeAutospacing="1" w:after="100" w:afterAutospacing="1" w:line="360" w:lineRule="auto"/>
              <w:jc w:val="both"/>
              <w:rPr>
                <w:del w:id="1516" w:author="Deep Nidhi" w:date="2023-09-06T19:14:00Z"/>
                <w:rFonts w:asciiTheme="majorBidi" w:hAnsiTheme="majorBidi" w:cstheme="majorBidi"/>
                <w:sz w:val="24"/>
                <w:szCs w:val="24"/>
              </w:rPr>
            </w:pPr>
            <w:del w:id="1517" w:author="Deep Nidhi" w:date="2023-09-06T19:14:00Z">
              <w:r w:rsidRPr="003C1A0A" w:rsidDel="00773EBB">
                <w:rPr>
                  <w:rFonts w:asciiTheme="majorBidi" w:hAnsiTheme="majorBidi" w:cstheme="majorBidi"/>
                  <w:sz w:val="24"/>
                  <w:szCs w:val="24"/>
                </w:rPr>
                <w:delText>Provide option to show/hide an existing element.</w:delText>
              </w:r>
            </w:del>
          </w:p>
        </w:tc>
      </w:tr>
      <w:tr w:rsidR="00525D2E" w:rsidRPr="003C1A0A" w:rsidDel="00773EBB" w14:paraId="76AF8521" w14:textId="76577027" w:rsidTr="00111D99">
        <w:trPr>
          <w:trHeight w:val="530"/>
          <w:del w:id="1518" w:author="Deep Nidhi" w:date="2023-09-06T19:14:00Z"/>
        </w:trPr>
        <w:tc>
          <w:tcPr>
            <w:tcW w:w="1080" w:type="dxa"/>
          </w:tcPr>
          <w:p w14:paraId="74D4E310" w14:textId="08E025F5" w:rsidR="00525D2E" w:rsidRPr="003C1A0A" w:rsidDel="00773EBB" w:rsidRDefault="00525D2E" w:rsidP="00111D99">
            <w:pPr>
              <w:spacing w:before="100" w:beforeAutospacing="1" w:after="100" w:afterAutospacing="1" w:line="360" w:lineRule="auto"/>
              <w:jc w:val="both"/>
              <w:rPr>
                <w:del w:id="1519" w:author="Deep Nidhi" w:date="2023-09-06T19:14:00Z"/>
                <w:rFonts w:asciiTheme="majorBidi" w:hAnsiTheme="majorBidi" w:cstheme="majorBidi"/>
                <w:sz w:val="24"/>
                <w:szCs w:val="24"/>
              </w:rPr>
            </w:pPr>
            <w:del w:id="1520" w:author="Deep Nidhi" w:date="2023-09-06T19:14:00Z">
              <w:r w:rsidRPr="003C1A0A" w:rsidDel="00773EBB">
                <w:rPr>
                  <w:rFonts w:asciiTheme="majorBidi" w:hAnsiTheme="majorBidi" w:cstheme="majorBidi"/>
                  <w:sz w:val="24"/>
                  <w:szCs w:val="24"/>
                </w:rPr>
                <w:delText>REQ 5</w:delText>
              </w:r>
            </w:del>
          </w:p>
        </w:tc>
        <w:tc>
          <w:tcPr>
            <w:tcW w:w="8280" w:type="dxa"/>
          </w:tcPr>
          <w:p w14:paraId="2617DD9E" w14:textId="6A0A2F79" w:rsidR="00525D2E" w:rsidRPr="003C1A0A" w:rsidDel="00773EBB" w:rsidRDefault="00525D2E" w:rsidP="00111D99">
            <w:pPr>
              <w:spacing w:before="100" w:beforeAutospacing="1" w:after="100" w:afterAutospacing="1" w:line="276" w:lineRule="auto"/>
              <w:jc w:val="both"/>
              <w:rPr>
                <w:del w:id="1521" w:author="Deep Nidhi" w:date="2023-09-06T19:14:00Z"/>
                <w:rFonts w:asciiTheme="majorBidi" w:hAnsiTheme="majorBidi" w:cstheme="majorBidi"/>
                <w:sz w:val="24"/>
                <w:szCs w:val="24"/>
              </w:rPr>
            </w:pPr>
            <w:del w:id="1522" w:author="Deep Nidhi" w:date="2023-09-06T19:14:00Z">
              <w:r w:rsidRPr="003C1A0A" w:rsidDel="00773EBB">
                <w:rPr>
                  <w:rFonts w:asciiTheme="majorBidi" w:hAnsiTheme="majorBidi" w:cstheme="majorBidi"/>
                  <w:sz w:val="24"/>
                  <w:szCs w:val="24"/>
                </w:rPr>
                <w:delText>When adding a new element, provide the following entries and validations -</w:delText>
              </w:r>
            </w:del>
          </w:p>
          <w:p w14:paraId="7C9DB329" w14:textId="69F57086" w:rsidR="00525D2E" w:rsidRPr="003C1A0A" w:rsidDel="00773EBB" w:rsidRDefault="00525D2E" w:rsidP="00405E8C">
            <w:pPr>
              <w:pStyle w:val="ListParagraph"/>
              <w:numPr>
                <w:ilvl w:val="0"/>
                <w:numId w:val="47"/>
              </w:numPr>
              <w:spacing w:before="100" w:beforeAutospacing="1" w:after="100" w:afterAutospacing="1" w:line="360" w:lineRule="auto"/>
              <w:jc w:val="both"/>
              <w:rPr>
                <w:del w:id="1523" w:author="Deep Nidhi" w:date="2023-09-06T19:14:00Z"/>
                <w:rFonts w:asciiTheme="majorBidi" w:hAnsiTheme="majorBidi" w:cstheme="majorBidi"/>
                <w:sz w:val="24"/>
                <w:szCs w:val="24"/>
              </w:rPr>
            </w:pPr>
            <w:del w:id="1524" w:author="Deep Nidhi" w:date="2023-09-06T19:14:00Z">
              <w:r w:rsidRPr="003C1A0A" w:rsidDel="00773EBB">
                <w:rPr>
                  <w:rFonts w:asciiTheme="majorBidi" w:hAnsiTheme="majorBidi" w:cstheme="majorBidi"/>
                  <w:sz w:val="24"/>
                  <w:szCs w:val="24"/>
                </w:rPr>
                <w:delText>Indicator should be entered and cannot be blank.</w:delText>
              </w:r>
            </w:del>
          </w:p>
          <w:p w14:paraId="48EF3803" w14:textId="52F4D644" w:rsidR="00525D2E" w:rsidRPr="003C1A0A" w:rsidDel="00773EBB" w:rsidRDefault="00525D2E" w:rsidP="00405E8C">
            <w:pPr>
              <w:pStyle w:val="ListParagraph"/>
              <w:numPr>
                <w:ilvl w:val="0"/>
                <w:numId w:val="47"/>
              </w:numPr>
              <w:spacing w:before="100" w:beforeAutospacing="1" w:after="100" w:afterAutospacing="1" w:line="360" w:lineRule="auto"/>
              <w:jc w:val="both"/>
              <w:rPr>
                <w:del w:id="1525" w:author="Deep Nidhi" w:date="2023-09-06T19:14:00Z"/>
                <w:rFonts w:asciiTheme="majorBidi" w:hAnsiTheme="majorBidi" w:cstheme="majorBidi"/>
                <w:sz w:val="24"/>
                <w:szCs w:val="24"/>
              </w:rPr>
            </w:pPr>
            <w:del w:id="1526" w:author="Deep Nidhi" w:date="2023-09-06T19:14:00Z">
              <w:r w:rsidRPr="003C1A0A" w:rsidDel="00773EBB">
                <w:rPr>
                  <w:rFonts w:asciiTheme="majorBidi" w:hAnsiTheme="majorBidi" w:cstheme="majorBidi"/>
                  <w:sz w:val="24"/>
                  <w:szCs w:val="24"/>
                </w:rPr>
                <w:delText>Unit should be entered and cannot be blank.</w:delText>
              </w:r>
            </w:del>
          </w:p>
          <w:p w14:paraId="1C449858" w14:textId="6E38D704" w:rsidR="00525D2E" w:rsidRPr="003C1A0A" w:rsidDel="00773EBB" w:rsidRDefault="00525D2E" w:rsidP="00405E8C">
            <w:pPr>
              <w:pStyle w:val="ListParagraph"/>
              <w:numPr>
                <w:ilvl w:val="0"/>
                <w:numId w:val="47"/>
              </w:numPr>
              <w:spacing w:before="100" w:beforeAutospacing="1" w:after="100" w:afterAutospacing="1" w:line="360" w:lineRule="auto"/>
              <w:jc w:val="both"/>
              <w:rPr>
                <w:del w:id="1527" w:author="Deep Nidhi" w:date="2023-09-06T19:14:00Z"/>
                <w:rFonts w:asciiTheme="majorBidi" w:hAnsiTheme="majorBidi" w:cstheme="majorBidi"/>
                <w:sz w:val="24"/>
                <w:szCs w:val="24"/>
              </w:rPr>
            </w:pPr>
            <w:del w:id="1528" w:author="Deep Nidhi" w:date="2023-09-06T19:14:00Z">
              <w:r w:rsidRPr="003C1A0A" w:rsidDel="00773EBB">
                <w:rPr>
                  <w:rFonts w:asciiTheme="majorBidi" w:hAnsiTheme="majorBidi" w:cstheme="majorBidi"/>
                  <w:sz w:val="24"/>
                  <w:szCs w:val="24"/>
                </w:rPr>
                <w:delText>Select is this indicator High is Good</w:delText>
              </w:r>
            </w:del>
          </w:p>
          <w:p w14:paraId="0E9525DD" w14:textId="5CC6D29C" w:rsidR="00525D2E" w:rsidRPr="003C1A0A" w:rsidDel="00773EBB" w:rsidRDefault="00525D2E" w:rsidP="00405E8C">
            <w:pPr>
              <w:pStyle w:val="ListParagraph"/>
              <w:numPr>
                <w:ilvl w:val="0"/>
                <w:numId w:val="47"/>
              </w:numPr>
              <w:spacing w:before="100" w:beforeAutospacing="1" w:after="100" w:afterAutospacing="1" w:line="360" w:lineRule="auto"/>
              <w:jc w:val="both"/>
              <w:rPr>
                <w:del w:id="1529" w:author="Deep Nidhi" w:date="2023-09-06T19:14:00Z"/>
                <w:rFonts w:asciiTheme="majorBidi" w:hAnsiTheme="majorBidi" w:cstheme="majorBidi"/>
                <w:sz w:val="24"/>
                <w:szCs w:val="24"/>
              </w:rPr>
            </w:pPr>
            <w:del w:id="1530" w:author="Deep Nidhi" w:date="2023-09-06T19:14:00Z">
              <w:r w:rsidRPr="003C1A0A" w:rsidDel="00773EBB">
                <w:rPr>
                  <w:rFonts w:asciiTheme="majorBidi" w:hAnsiTheme="majorBidi" w:cstheme="majorBidi"/>
                  <w:sz w:val="24"/>
                  <w:szCs w:val="24"/>
                </w:rPr>
                <w:delText>Goal Name should be selected.</w:delText>
              </w:r>
            </w:del>
          </w:p>
          <w:p w14:paraId="0ADA441D" w14:textId="337CE978" w:rsidR="00525D2E" w:rsidRPr="003C1A0A" w:rsidDel="00773EBB" w:rsidRDefault="00525D2E" w:rsidP="00405E8C">
            <w:pPr>
              <w:pStyle w:val="ListParagraph"/>
              <w:numPr>
                <w:ilvl w:val="0"/>
                <w:numId w:val="47"/>
              </w:numPr>
              <w:spacing w:before="100" w:beforeAutospacing="1" w:after="100" w:afterAutospacing="1" w:line="360" w:lineRule="auto"/>
              <w:jc w:val="both"/>
              <w:rPr>
                <w:del w:id="1531" w:author="Deep Nidhi" w:date="2023-09-06T19:14:00Z"/>
                <w:rFonts w:asciiTheme="majorBidi" w:hAnsiTheme="majorBidi" w:cstheme="majorBidi"/>
                <w:sz w:val="24"/>
                <w:szCs w:val="24"/>
              </w:rPr>
            </w:pPr>
            <w:del w:id="1532" w:author="Deep Nidhi" w:date="2023-09-06T19:14:00Z">
              <w:r w:rsidRPr="003C1A0A" w:rsidDel="00773EBB">
                <w:rPr>
                  <w:rFonts w:asciiTheme="majorBidi" w:hAnsiTheme="majorBidi" w:cstheme="majorBidi"/>
                  <w:sz w:val="24"/>
                  <w:szCs w:val="24"/>
                </w:rPr>
                <w:delText xml:space="preserve">Target should be selected and cannot be blank </w:delText>
              </w:r>
              <w:r w:rsidRPr="003C1A0A" w:rsidDel="00773EBB">
                <w:rPr>
                  <w:rFonts w:asciiTheme="majorBidi" w:hAnsiTheme="majorBidi" w:cstheme="majorBidi"/>
                  <w:i/>
                  <w:iCs/>
                  <w:sz w:val="24"/>
                  <w:szCs w:val="24"/>
                </w:rPr>
                <w:delText>(Incase goal is selected).</w:delText>
              </w:r>
            </w:del>
          </w:p>
          <w:p w14:paraId="7273C22E" w14:textId="0351D9A8" w:rsidR="00525D2E" w:rsidRPr="003C1A0A" w:rsidDel="00773EBB" w:rsidRDefault="00525D2E" w:rsidP="00405E8C">
            <w:pPr>
              <w:pStyle w:val="ListParagraph"/>
              <w:numPr>
                <w:ilvl w:val="0"/>
                <w:numId w:val="47"/>
              </w:numPr>
              <w:spacing w:before="100" w:beforeAutospacing="1" w:after="100" w:afterAutospacing="1" w:line="360" w:lineRule="auto"/>
              <w:jc w:val="both"/>
              <w:rPr>
                <w:del w:id="1533" w:author="Deep Nidhi" w:date="2023-09-06T19:14:00Z"/>
                <w:rFonts w:asciiTheme="majorBidi" w:hAnsiTheme="majorBidi" w:cstheme="majorBidi"/>
                <w:sz w:val="24"/>
                <w:szCs w:val="24"/>
              </w:rPr>
            </w:pPr>
            <w:del w:id="1534" w:author="Deep Nidhi" w:date="2023-09-06T19:14:00Z">
              <w:r w:rsidRPr="003C1A0A" w:rsidDel="00773EBB">
                <w:rPr>
                  <w:rFonts w:asciiTheme="majorBidi" w:hAnsiTheme="majorBidi" w:cstheme="majorBidi"/>
                  <w:sz w:val="24"/>
                  <w:szCs w:val="24"/>
                </w:rPr>
                <w:delText>Topic should be selected.</w:delText>
              </w:r>
            </w:del>
          </w:p>
          <w:p w14:paraId="5DED6102" w14:textId="4E00234F" w:rsidR="00525D2E" w:rsidRPr="003C1A0A" w:rsidDel="00773EBB" w:rsidRDefault="00525D2E" w:rsidP="00405E8C">
            <w:pPr>
              <w:pStyle w:val="ListParagraph"/>
              <w:numPr>
                <w:ilvl w:val="0"/>
                <w:numId w:val="47"/>
              </w:numPr>
              <w:spacing w:before="100" w:beforeAutospacing="1" w:after="100" w:afterAutospacing="1" w:line="360" w:lineRule="auto"/>
              <w:jc w:val="both"/>
              <w:rPr>
                <w:del w:id="1535" w:author="Deep Nidhi" w:date="2023-09-06T19:14:00Z"/>
                <w:rFonts w:asciiTheme="majorBidi" w:hAnsiTheme="majorBidi" w:cstheme="majorBidi"/>
                <w:sz w:val="24"/>
                <w:szCs w:val="24"/>
              </w:rPr>
            </w:pPr>
            <w:del w:id="1536" w:author="Deep Nidhi" w:date="2023-09-06T19:14:00Z">
              <w:r w:rsidRPr="003C1A0A" w:rsidDel="00773EBB">
                <w:rPr>
                  <w:rFonts w:asciiTheme="majorBidi" w:hAnsiTheme="majorBidi" w:cstheme="majorBidi"/>
                  <w:sz w:val="24"/>
                  <w:szCs w:val="24"/>
                </w:rPr>
                <w:delText xml:space="preserve">Sub-topic should be selected and cannot be blank </w:delText>
              </w:r>
              <w:r w:rsidRPr="003C1A0A" w:rsidDel="00773EBB">
                <w:rPr>
                  <w:rFonts w:asciiTheme="majorBidi" w:hAnsiTheme="majorBidi" w:cstheme="majorBidi"/>
                  <w:i/>
                  <w:iCs/>
                  <w:sz w:val="24"/>
                  <w:szCs w:val="24"/>
                </w:rPr>
                <w:delText>(Incase topic is selected).</w:delText>
              </w:r>
            </w:del>
          </w:p>
        </w:tc>
      </w:tr>
      <w:tr w:rsidR="00525D2E" w:rsidRPr="003C1A0A" w:rsidDel="00773EBB" w14:paraId="4F789003" w14:textId="0F588636" w:rsidTr="00111D99">
        <w:trPr>
          <w:del w:id="1537" w:author="Deep Nidhi" w:date="2023-09-06T19:14:00Z"/>
        </w:trPr>
        <w:tc>
          <w:tcPr>
            <w:tcW w:w="1080" w:type="dxa"/>
          </w:tcPr>
          <w:p w14:paraId="46934969" w14:textId="437D4BBA" w:rsidR="00525D2E" w:rsidRPr="003C1A0A" w:rsidDel="00773EBB" w:rsidRDefault="00525D2E" w:rsidP="00111D99">
            <w:pPr>
              <w:spacing w:before="100" w:beforeAutospacing="1" w:after="100" w:afterAutospacing="1" w:line="360" w:lineRule="auto"/>
              <w:jc w:val="both"/>
              <w:rPr>
                <w:del w:id="1538" w:author="Deep Nidhi" w:date="2023-09-06T19:14:00Z"/>
                <w:rFonts w:asciiTheme="majorBidi" w:hAnsiTheme="majorBidi" w:cstheme="majorBidi"/>
                <w:sz w:val="24"/>
                <w:szCs w:val="24"/>
              </w:rPr>
            </w:pPr>
            <w:del w:id="1539" w:author="Deep Nidhi" w:date="2023-09-06T19:14:00Z">
              <w:r w:rsidRPr="003C1A0A" w:rsidDel="00773EBB">
                <w:rPr>
                  <w:rFonts w:asciiTheme="majorBidi" w:hAnsiTheme="majorBidi" w:cstheme="majorBidi"/>
                  <w:sz w:val="24"/>
                  <w:szCs w:val="24"/>
                </w:rPr>
                <w:delText>REQ 6</w:delText>
              </w:r>
            </w:del>
          </w:p>
        </w:tc>
        <w:tc>
          <w:tcPr>
            <w:tcW w:w="8280" w:type="dxa"/>
          </w:tcPr>
          <w:p w14:paraId="1B7415E4" w14:textId="771F85AF" w:rsidR="00525D2E" w:rsidRPr="003C1A0A" w:rsidDel="00773EBB" w:rsidRDefault="00525D2E" w:rsidP="00111D99">
            <w:pPr>
              <w:spacing w:before="100" w:beforeAutospacing="1" w:after="100" w:afterAutospacing="1" w:line="360" w:lineRule="auto"/>
              <w:jc w:val="both"/>
              <w:rPr>
                <w:del w:id="1540" w:author="Deep Nidhi" w:date="2023-09-06T19:14:00Z"/>
                <w:rFonts w:asciiTheme="majorBidi" w:hAnsiTheme="majorBidi" w:cstheme="majorBidi"/>
                <w:sz w:val="24"/>
                <w:szCs w:val="24"/>
              </w:rPr>
            </w:pPr>
            <w:del w:id="1541" w:author="Deep Nidhi" w:date="2023-09-06T19:14:00Z">
              <w:r w:rsidRPr="003C1A0A" w:rsidDel="00773EBB">
                <w:rPr>
                  <w:rFonts w:asciiTheme="majorBidi" w:hAnsiTheme="majorBidi" w:cstheme="majorBidi"/>
                  <w:sz w:val="24"/>
                  <w:szCs w:val="24"/>
                </w:rPr>
                <w:delText>Provide Add button in the add new element window to confirm adding the element.</w:delText>
              </w:r>
            </w:del>
          </w:p>
        </w:tc>
      </w:tr>
    </w:tbl>
    <w:p w14:paraId="5F39A82B" w14:textId="18B620E7" w:rsidR="00525D2E" w:rsidRPr="003C1A0A" w:rsidDel="00773EBB" w:rsidRDefault="00525D2E" w:rsidP="00525D2E">
      <w:pPr>
        <w:spacing w:before="100" w:beforeAutospacing="1" w:after="100" w:afterAutospacing="1" w:line="360" w:lineRule="auto"/>
        <w:jc w:val="both"/>
        <w:rPr>
          <w:del w:id="1542" w:author="Deep Nidhi" w:date="2023-09-06T19:14:00Z"/>
          <w:rFonts w:asciiTheme="majorBidi" w:hAnsiTheme="majorBidi" w:cstheme="majorBidi"/>
          <w:sz w:val="24"/>
          <w:szCs w:val="24"/>
        </w:rPr>
      </w:pPr>
      <w:del w:id="1543" w:author="Deep Nidhi" w:date="2023-09-06T19:14:00Z">
        <w:r w:rsidRPr="003C1A0A" w:rsidDel="00773EBB">
          <w:rPr>
            <w:rFonts w:asciiTheme="majorBidi" w:hAnsiTheme="majorBidi" w:cstheme="majorBidi"/>
            <w:sz w:val="24"/>
            <w:szCs w:val="24"/>
          </w:rPr>
          <w:delText>The following options will be available in this module:</w:delText>
        </w:r>
      </w:del>
    </w:p>
    <w:p w14:paraId="41F554BC" w14:textId="3F6450AE" w:rsidR="00525D2E" w:rsidRPr="003C1A0A" w:rsidDel="00773EBB" w:rsidRDefault="00525D2E" w:rsidP="00405E8C">
      <w:pPr>
        <w:pStyle w:val="ListParagraph"/>
        <w:numPr>
          <w:ilvl w:val="0"/>
          <w:numId w:val="16"/>
        </w:numPr>
        <w:spacing w:before="100" w:beforeAutospacing="1" w:after="100" w:afterAutospacing="1" w:line="360" w:lineRule="auto"/>
        <w:jc w:val="both"/>
        <w:rPr>
          <w:del w:id="1544" w:author="Deep Nidhi" w:date="2023-09-06T19:14:00Z"/>
          <w:rFonts w:asciiTheme="majorBidi" w:hAnsiTheme="majorBidi" w:cstheme="majorBidi"/>
          <w:sz w:val="24"/>
          <w:szCs w:val="24"/>
        </w:rPr>
      </w:pPr>
      <w:del w:id="1545" w:author="Deep Nidhi" w:date="2023-09-06T19:14:00Z">
        <w:r w:rsidRPr="003C1A0A" w:rsidDel="00773EBB">
          <w:rPr>
            <w:rFonts w:asciiTheme="majorBidi" w:hAnsiTheme="majorBidi" w:cstheme="majorBidi"/>
            <w:sz w:val="24"/>
            <w:szCs w:val="24"/>
          </w:rPr>
          <w:delText>Export Indicator</w:delText>
        </w:r>
      </w:del>
    </w:p>
    <w:p w14:paraId="7BC08556" w14:textId="44F444BB" w:rsidR="00525D2E" w:rsidRPr="003C1A0A" w:rsidDel="00773EBB" w:rsidRDefault="00525D2E" w:rsidP="00405E8C">
      <w:pPr>
        <w:pStyle w:val="ListParagraph"/>
        <w:numPr>
          <w:ilvl w:val="0"/>
          <w:numId w:val="16"/>
        </w:numPr>
        <w:spacing w:before="100" w:beforeAutospacing="1" w:after="100" w:afterAutospacing="1" w:line="360" w:lineRule="auto"/>
        <w:jc w:val="both"/>
        <w:rPr>
          <w:del w:id="1546" w:author="Deep Nidhi" w:date="2023-09-06T19:14:00Z"/>
          <w:rFonts w:asciiTheme="majorBidi" w:hAnsiTheme="majorBidi" w:cstheme="majorBidi"/>
          <w:sz w:val="24"/>
          <w:szCs w:val="24"/>
        </w:rPr>
      </w:pPr>
      <w:del w:id="1547" w:author="Deep Nidhi" w:date="2023-09-06T19:14:00Z">
        <w:r w:rsidRPr="003C1A0A" w:rsidDel="00773EBB">
          <w:rPr>
            <w:rFonts w:asciiTheme="majorBidi" w:hAnsiTheme="majorBidi" w:cstheme="majorBidi"/>
            <w:sz w:val="24"/>
            <w:szCs w:val="24"/>
          </w:rPr>
          <w:delText>Import Indicator</w:delText>
        </w:r>
      </w:del>
    </w:p>
    <w:p w14:paraId="23C83AAA" w14:textId="3EE75271" w:rsidR="00525D2E" w:rsidRPr="003C1A0A" w:rsidDel="00773EBB" w:rsidRDefault="00525D2E" w:rsidP="00405E8C">
      <w:pPr>
        <w:pStyle w:val="ListParagraph"/>
        <w:numPr>
          <w:ilvl w:val="0"/>
          <w:numId w:val="16"/>
        </w:numPr>
        <w:spacing w:before="100" w:beforeAutospacing="1" w:after="100" w:afterAutospacing="1" w:line="360" w:lineRule="auto"/>
        <w:jc w:val="both"/>
        <w:rPr>
          <w:del w:id="1548" w:author="Deep Nidhi" w:date="2023-09-06T19:14:00Z"/>
          <w:rFonts w:asciiTheme="majorBidi" w:hAnsiTheme="majorBidi" w:cstheme="majorBidi"/>
          <w:sz w:val="24"/>
          <w:szCs w:val="24"/>
        </w:rPr>
      </w:pPr>
      <w:del w:id="1549" w:author="Deep Nidhi" w:date="2023-09-06T19:14:00Z">
        <w:r w:rsidRPr="003C1A0A" w:rsidDel="00773EBB">
          <w:rPr>
            <w:rFonts w:asciiTheme="majorBidi" w:hAnsiTheme="majorBidi" w:cstheme="majorBidi"/>
            <w:sz w:val="24"/>
            <w:szCs w:val="24"/>
          </w:rPr>
          <w:delText>Add Indicator</w:delText>
        </w:r>
      </w:del>
    </w:p>
    <w:p w14:paraId="537F6080" w14:textId="36E048C6" w:rsidR="00525D2E" w:rsidRPr="003C1A0A" w:rsidDel="00773EBB" w:rsidRDefault="00525D2E" w:rsidP="00405E8C">
      <w:pPr>
        <w:pStyle w:val="ListParagraph"/>
        <w:numPr>
          <w:ilvl w:val="0"/>
          <w:numId w:val="16"/>
        </w:numPr>
        <w:spacing w:before="100" w:beforeAutospacing="1" w:after="100" w:afterAutospacing="1" w:line="360" w:lineRule="auto"/>
        <w:jc w:val="both"/>
        <w:rPr>
          <w:del w:id="1550" w:author="Deep Nidhi" w:date="2023-09-06T19:14:00Z"/>
          <w:rFonts w:asciiTheme="majorBidi" w:hAnsiTheme="majorBidi" w:cstheme="majorBidi"/>
          <w:sz w:val="24"/>
          <w:szCs w:val="24"/>
        </w:rPr>
      </w:pPr>
      <w:del w:id="1551" w:author="Deep Nidhi" w:date="2023-09-06T19:14:00Z">
        <w:r w:rsidRPr="003C1A0A" w:rsidDel="00773EBB">
          <w:rPr>
            <w:rFonts w:asciiTheme="majorBidi" w:hAnsiTheme="majorBidi" w:cstheme="majorBidi"/>
            <w:sz w:val="24"/>
            <w:szCs w:val="24"/>
          </w:rPr>
          <w:lastRenderedPageBreak/>
          <w:delText>Edit Indicator</w:delText>
        </w:r>
      </w:del>
    </w:p>
    <w:p w14:paraId="58A5F90C" w14:textId="29793452" w:rsidR="00525D2E" w:rsidRPr="003C1A0A" w:rsidDel="00773EBB" w:rsidRDefault="00525D2E" w:rsidP="00405E8C">
      <w:pPr>
        <w:pStyle w:val="ListParagraph"/>
        <w:numPr>
          <w:ilvl w:val="0"/>
          <w:numId w:val="16"/>
        </w:numPr>
        <w:spacing w:before="100" w:beforeAutospacing="1" w:after="100" w:afterAutospacing="1" w:line="360" w:lineRule="auto"/>
        <w:jc w:val="both"/>
        <w:rPr>
          <w:del w:id="1552" w:author="Deep Nidhi" w:date="2023-09-06T19:14:00Z"/>
          <w:rFonts w:asciiTheme="majorBidi" w:hAnsiTheme="majorBidi" w:cstheme="majorBidi"/>
          <w:sz w:val="24"/>
          <w:szCs w:val="24"/>
        </w:rPr>
      </w:pPr>
      <w:del w:id="1553" w:author="Deep Nidhi" w:date="2023-09-06T19:14:00Z">
        <w:r w:rsidRPr="003C1A0A" w:rsidDel="00773EBB">
          <w:rPr>
            <w:rFonts w:asciiTheme="majorBidi" w:hAnsiTheme="majorBidi" w:cstheme="majorBidi"/>
            <w:sz w:val="24"/>
            <w:szCs w:val="24"/>
          </w:rPr>
          <w:delText>Show/Hide Indicator</w:delText>
        </w:r>
      </w:del>
    </w:p>
    <w:p w14:paraId="7250266F" w14:textId="05CA1FE1" w:rsidR="00525D2E" w:rsidRPr="003C1A0A" w:rsidDel="00773EBB" w:rsidRDefault="00525D2E" w:rsidP="00525D2E">
      <w:pPr>
        <w:spacing w:before="100" w:beforeAutospacing="1" w:after="100" w:afterAutospacing="1" w:line="360" w:lineRule="auto"/>
        <w:jc w:val="both"/>
        <w:rPr>
          <w:del w:id="1554" w:author="Deep Nidhi" w:date="2023-09-06T19:14:00Z"/>
          <w:rFonts w:asciiTheme="majorBidi" w:hAnsiTheme="majorBidi" w:cstheme="majorBidi"/>
          <w:b/>
          <w:bCs/>
          <w:sz w:val="24"/>
          <w:szCs w:val="24"/>
        </w:rPr>
      </w:pPr>
      <w:del w:id="1555" w:author="Deep Nidhi" w:date="2023-09-06T19:14:00Z">
        <w:r w:rsidRPr="003C1A0A" w:rsidDel="00773EBB">
          <w:rPr>
            <w:rFonts w:asciiTheme="majorBidi" w:hAnsiTheme="majorBidi" w:cstheme="majorBidi"/>
            <w:b/>
            <w:bCs/>
            <w:sz w:val="24"/>
            <w:szCs w:val="24"/>
          </w:rPr>
          <w:delText>Export Indicators</w:delText>
        </w:r>
      </w:del>
    </w:p>
    <w:p w14:paraId="07DF71CE" w14:textId="45D0957D" w:rsidR="00525D2E" w:rsidRPr="003C1A0A" w:rsidDel="00773EBB" w:rsidRDefault="00525D2E" w:rsidP="00525D2E">
      <w:pPr>
        <w:spacing w:before="100" w:beforeAutospacing="1" w:after="100" w:afterAutospacing="1" w:line="360" w:lineRule="auto"/>
        <w:jc w:val="both"/>
        <w:rPr>
          <w:del w:id="1556" w:author="Deep Nidhi" w:date="2023-09-06T19:14:00Z"/>
          <w:rFonts w:asciiTheme="majorBidi" w:hAnsiTheme="majorBidi" w:cstheme="majorBidi"/>
          <w:sz w:val="24"/>
          <w:szCs w:val="24"/>
        </w:rPr>
      </w:pPr>
      <w:del w:id="1557" w:author="Deep Nidhi" w:date="2023-09-06T19:14:00Z">
        <w:r w:rsidRPr="003C1A0A" w:rsidDel="00773EBB">
          <w:rPr>
            <w:rFonts w:asciiTheme="majorBidi" w:hAnsiTheme="majorBidi" w:cstheme="majorBidi"/>
            <w:sz w:val="24"/>
            <w:szCs w:val="24"/>
          </w:rPr>
          <w:delText>In this option the following operations will be performed:</w:delText>
        </w:r>
      </w:del>
    </w:p>
    <w:p w14:paraId="221D9A85" w14:textId="1CECC406" w:rsidR="00525D2E" w:rsidRPr="003C1A0A" w:rsidDel="00773EBB" w:rsidRDefault="00525D2E" w:rsidP="00405E8C">
      <w:pPr>
        <w:pStyle w:val="ListParagraph"/>
        <w:numPr>
          <w:ilvl w:val="0"/>
          <w:numId w:val="18"/>
        </w:numPr>
        <w:spacing w:before="100" w:beforeAutospacing="1" w:after="100" w:afterAutospacing="1" w:line="360" w:lineRule="auto"/>
        <w:jc w:val="both"/>
        <w:rPr>
          <w:del w:id="1558" w:author="Deep Nidhi" w:date="2023-09-06T19:14:00Z"/>
          <w:rFonts w:asciiTheme="majorBidi" w:hAnsiTheme="majorBidi" w:cstheme="majorBidi"/>
          <w:sz w:val="24"/>
          <w:szCs w:val="24"/>
        </w:rPr>
      </w:pPr>
      <w:del w:id="1559" w:author="Deep Nidhi" w:date="2023-09-06T19:14:00Z">
        <w:r w:rsidRPr="003C1A0A" w:rsidDel="00773EBB">
          <w:rPr>
            <w:rFonts w:asciiTheme="majorBidi" w:hAnsiTheme="majorBidi" w:cstheme="majorBidi"/>
            <w:sz w:val="24"/>
            <w:szCs w:val="24"/>
          </w:rPr>
          <w:delText>Download empty indicator template</w:delText>
        </w:r>
      </w:del>
    </w:p>
    <w:p w14:paraId="64BD9A02" w14:textId="33522D19" w:rsidR="00525D2E" w:rsidRPr="003C1A0A" w:rsidDel="00773EBB" w:rsidRDefault="00525D2E" w:rsidP="00405E8C">
      <w:pPr>
        <w:pStyle w:val="ListParagraph"/>
        <w:numPr>
          <w:ilvl w:val="0"/>
          <w:numId w:val="18"/>
        </w:numPr>
        <w:spacing w:before="100" w:beforeAutospacing="1" w:after="100" w:afterAutospacing="1" w:line="360" w:lineRule="auto"/>
        <w:jc w:val="both"/>
        <w:rPr>
          <w:del w:id="1560" w:author="Deep Nidhi" w:date="2023-09-06T19:14:00Z"/>
          <w:rFonts w:asciiTheme="majorBidi" w:hAnsiTheme="majorBidi" w:cstheme="majorBidi"/>
          <w:sz w:val="24"/>
          <w:szCs w:val="24"/>
        </w:rPr>
      </w:pPr>
      <w:del w:id="1561" w:author="Deep Nidhi" w:date="2023-09-06T19:14:00Z">
        <w:r w:rsidRPr="003C1A0A" w:rsidDel="00773EBB">
          <w:rPr>
            <w:rFonts w:asciiTheme="majorBidi" w:hAnsiTheme="majorBidi" w:cstheme="majorBidi"/>
            <w:sz w:val="24"/>
            <w:szCs w:val="24"/>
          </w:rPr>
          <w:delText>Download indicator template with data (if data exists)</w:delText>
        </w:r>
      </w:del>
    </w:p>
    <w:p w14:paraId="58CA39AF" w14:textId="718E3081" w:rsidR="00525D2E" w:rsidRPr="003C1A0A" w:rsidDel="00773EBB" w:rsidRDefault="00525D2E" w:rsidP="00525D2E">
      <w:pPr>
        <w:spacing w:before="100" w:beforeAutospacing="1" w:after="100" w:afterAutospacing="1" w:line="240" w:lineRule="auto"/>
        <w:jc w:val="both"/>
        <w:rPr>
          <w:del w:id="1562" w:author="Deep Nidhi" w:date="2023-09-06T19:14:00Z"/>
          <w:rFonts w:asciiTheme="majorBidi" w:hAnsiTheme="majorBidi" w:cstheme="majorBidi"/>
          <w:b/>
          <w:bCs/>
          <w:sz w:val="24"/>
          <w:szCs w:val="24"/>
        </w:rPr>
      </w:pPr>
      <w:del w:id="1563" w:author="Deep Nidhi" w:date="2023-09-06T19:14:00Z">
        <w:r w:rsidRPr="003C1A0A" w:rsidDel="00773EBB">
          <w:rPr>
            <w:rFonts w:asciiTheme="majorBidi" w:hAnsiTheme="majorBidi" w:cstheme="majorBidi"/>
            <w:b/>
            <w:bCs/>
            <w:sz w:val="24"/>
            <w:szCs w:val="24"/>
          </w:rPr>
          <w:delText>Functional Requirements</w:delText>
        </w:r>
      </w:del>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8168"/>
      </w:tblGrid>
      <w:tr w:rsidR="00525D2E" w:rsidRPr="003C1A0A" w:rsidDel="00773EBB" w14:paraId="3296780E" w14:textId="1B37DF56" w:rsidTr="00111D99">
        <w:trPr>
          <w:del w:id="1564" w:author="Deep Nidhi" w:date="2023-09-06T19:14:00Z"/>
        </w:trPr>
        <w:tc>
          <w:tcPr>
            <w:tcW w:w="1080" w:type="dxa"/>
          </w:tcPr>
          <w:p w14:paraId="6113CB2F" w14:textId="3520E7AE" w:rsidR="00525D2E" w:rsidRPr="003C1A0A" w:rsidDel="00773EBB" w:rsidRDefault="00525D2E" w:rsidP="00111D99">
            <w:pPr>
              <w:spacing w:before="100" w:beforeAutospacing="1" w:after="100" w:afterAutospacing="1" w:line="360" w:lineRule="auto"/>
              <w:jc w:val="both"/>
              <w:rPr>
                <w:del w:id="1565" w:author="Deep Nidhi" w:date="2023-09-06T19:14:00Z"/>
                <w:rFonts w:asciiTheme="majorBidi" w:hAnsiTheme="majorBidi" w:cstheme="majorBidi"/>
                <w:sz w:val="24"/>
                <w:szCs w:val="24"/>
              </w:rPr>
            </w:pPr>
            <w:del w:id="1566" w:author="Deep Nidhi" w:date="2023-09-06T19:14:00Z">
              <w:r w:rsidRPr="003C1A0A" w:rsidDel="00773EBB">
                <w:rPr>
                  <w:rFonts w:asciiTheme="majorBidi" w:hAnsiTheme="majorBidi" w:cstheme="majorBidi"/>
                  <w:sz w:val="24"/>
                  <w:szCs w:val="24"/>
                </w:rPr>
                <w:delText>REQ 1</w:delText>
              </w:r>
            </w:del>
          </w:p>
        </w:tc>
        <w:tc>
          <w:tcPr>
            <w:tcW w:w="8280" w:type="dxa"/>
          </w:tcPr>
          <w:p w14:paraId="4F66B765" w14:textId="1AA7320D" w:rsidR="00525D2E" w:rsidRPr="003C1A0A" w:rsidDel="00773EBB" w:rsidRDefault="00525D2E" w:rsidP="00111D99">
            <w:pPr>
              <w:spacing w:before="100" w:beforeAutospacing="1" w:after="100" w:afterAutospacing="1" w:line="360" w:lineRule="auto"/>
              <w:jc w:val="both"/>
              <w:rPr>
                <w:del w:id="1567" w:author="Deep Nidhi" w:date="2023-09-06T19:14:00Z"/>
                <w:rFonts w:asciiTheme="majorBidi" w:hAnsiTheme="majorBidi" w:cstheme="majorBidi"/>
                <w:sz w:val="24"/>
                <w:szCs w:val="24"/>
              </w:rPr>
            </w:pPr>
            <w:del w:id="1568" w:author="Deep Nidhi" w:date="2023-09-06T19:14:00Z">
              <w:r w:rsidRPr="003C1A0A" w:rsidDel="00773EBB">
                <w:rPr>
                  <w:rFonts w:asciiTheme="majorBidi" w:hAnsiTheme="majorBidi" w:cstheme="majorBidi"/>
                  <w:sz w:val="24"/>
                  <w:szCs w:val="24"/>
                </w:rPr>
                <w:delText>Provide option to download an empty indicator template in CSV (Comma Separated Value) formatted file.</w:delText>
              </w:r>
            </w:del>
          </w:p>
        </w:tc>
      </w:tr>
      <w:tr w:rsidR="00525D2E" w:rsidRPr="003C1A0A" w:rsidDel="00773EBB" w14:paraId="1AA98064" w14:textId="6BD80FA8" w:rsidTr="00111D99">
        <w:trPr>
          <w:del w:id="1569" w:author="Deep Nidhi" w:date="2023-09-06T19:14:00Z"/>
        </w:trPr>
        <w:tc>
          <w:tcPr>
            <w:tcW w:w="1080" w:type="dxa"/>
          </w:tcPr>
          <w:p w14:paraId="51888D2C" w14:textId="41F939D5" w:rsidR="00525D2E" w:rsidRPr="003C1A0A" w:rsidDel="00773EBB" w:rsidRDefault="00525D2E" w:rsidP="00111D99">
            <w:pPr>
              <w:spacing w:before="100" w:beforeAutospacing="1" w:after="100" w:afterAutospacing="1" w:line="360" w:lineRule="auto"/>
              <w:jc w:val="both"/>
              <w:rPr>
                <w:del w:id="1570" w:author="Deep Nidhi" w:date="2023-09-06T19:14:00Z"/>
                <w:rFonts w:asciiTheme="majorBidi" w:hAnsiTheme="majorBidi" w:cstheme="majorBidi"/>
                <w:sz w:val="24"/>
                <w:szCs w:val="24"/>
              </w:rPr>
            </w:pPr>
            <w:del w:id="1571" w:author="Deep Nidhi" w:date="2023-09-06T19:14:00Z">
              <w:r w:rsidRPr="003C1A0A" w:rsidDel="00773EBB">
                <w:rPr>
                  <w:rFonts w:asciiTheme="majorBidi" w:hAnsiTheme="majorBidi" w:cstheme="majorBidi"/>
                  <w:sz w:val="24"/>
                  <w:szCs w:val="24"/>
                </w:rPr>
                <w:delText>REQ 2</w:delText>
              </w:r>
            </w:del>
          </w:p>
        </w:tc>
        <w:tc>
          <w:tcPr>
            <w:tcW w:w="8280" w:type="dxa"/>
          </w:tcPr>
          <w:p w14:paraId="7E9CB3E3" w14:textId="2347F353" w:rsidR="00525D2E" w:rsidRPr="003C1A0A" w:rsidDel="00773EBB" w:rsidRDefault="00525D2E" w:rsidP="00111D99">
            <w:pPr>
              <w:spacing w:before="100" w:beforeAutospacing="1" w:after="100" w:afterAutospacing="1" w:line="360" w:lineRule="auto"/>
              <w:jc w:val="both"/>
              <w:rPr>
                <w:del w:id="1572" w:author="Deep Nidhi" w:date="2023-09-06T19:14:00Z"/>
                <w:rFonts w:asciiTheme="majorBidi" w:hAnsiTheme="majorBidi" w:cstheme="majorBidi"/>
                <w:sz w:val="24"/>
                <w:szCs w:val="24"/>
              </w:rPr>
            </w:pPr>
            <w:del w:id="1573" w:author="Deep Nidhi" w:date="2023-09-06T19:14:00Z">
              <w:r w:rsidRPr="003C1A0A" w:rsidDel="00773EBB">
                <w:rPr>
                  <w:rFonts w:asciiTheme="majorBidi" w:hAnsiTheme="majorBidi" w:cstheme="majorBidi"/>
                  <w:sz w:val="24"/>
                  <w:szCs w:val="24"/>
                </w:rPr>
                <w:delText>Provide an option to download the template with the columns - Goal, Target, Topic, Sub-Topic, Dataset, Indicator, Unit, Indicator Type, High is Good.</w:delText>
              </w:r>
            </w:del>
          </w:p>
          <w:p w14:paraId="5CAE02AD" w14:textId="4DA2710E" w:rsidR="00525D2E" w:rsidRPr="003C1A0A" w:rsidDel="00773EBB" w:rsidRDefault="00525D2E" w:rsidP="00111D99">
            <w:pPr>
              <w:spacing w:before="100" w:beforeAutospacing="1" w:after="100" w:afterAutospacing="1" w:line="360" w:lineRule="auto"/>
              <w:jc w:val="both"/>
              <w:rPr>
                <w:del w:id="1574" w:author="Deep Nidhi" w:date="2023-09-06T19:14:00Z"/>
                <w:rFonts w:asciiTheme="majorBidi" w:hAnsiTheme="majorBidi" w:cstheme="majorBidi"/>
                <w:sz w:val="24"/>
                <w:szCs w:val="24"/>
              </w:rPr>
            </w:pPr>
            <w:del w:id="1575" w:author="Deep Nidhi" w:date="2023-09-06T19:14:00Z">
              <w:r w:rsidRPr="003C1A0A" w:rsidDel="00773EBB">
                <w:rPr>
                  <w:rFonts w:asciiTheme="majorBidi" w:hAnsiTheme="majorBidi" w:cstheme="majorBidi"/>
                  <w:sz w:val="24"/>
                  <w:szCs w:val="24"/>
                </w:rPr>
                <w:delText>Unit will be measurement unit like Number, Percent.</w:delText>
              </w:r>
            </w:del>
          </w:p>
        </w:tc>
      </w:tr>
      <w:tr w:rsidR="00525D2E" w:rsidRPr="003C1A0A" w:rsidDel="00773EBB" w14:paraId="0BE4FE4E" w14:textId="583EE8C5" w:rsidTr="00111D99">
        <w:trPr>
          <w:del w:id="1576" w:author="Deep Nidhi" w:date="2023-09-06T19:14:00Z"/>
        </w:trPr>
        <w:tc>
          <w:tcPr>
            <w:tcW w:w="1080" w:type="dxa"/>
          </w:tcPr>
          <w:p w14:paraId="73AF3220" w14:textId="02F45400" w:rsidR="00525D2E" w:rsidRPr="003C1A0A" w:rsidDel="00773EBB" w:rsidRDefault="00525D2E" w:rsidP="00111D99">
            <w:pPr>
              <w:spacing w:before="100" w:beforeAutospacing="1" w:after="100" w:afterAutospacing="1" w:line="360" w:lineRule="auto"/>
              <w:jc w:val="both"/>
              <w:rPr>
                <w:del w:id="1577" w:author="Deep Nidhi" w:date="2023-09-06T19:14:00Z"/>
                <w:rFonts w:asciiTheme="majorBidi" w:hAnsiTheme="majorBidi" w:cstheme="majorBidi"/>
                <w:sz w:val="24"/>
                <w:szCs w:val="24"/>
              </w:rPr>
            </w:pPr>
            <w:del w:id="1578" w:author="Deep Nidhi" w:date="2023-09-06T19:14:00Z">
              <w:r w:rsidRPr="003C1A0A" w:rsidDel="00773EBB">
                <w:rPr>
                  <w:rFonts w:asciiTheme="majorBidi" w:hAnsiTheme="majorBidi" w:cstheme="majorBidi"/>
                  <w:sz w:val="24"/>
                  <w:szCs w:val="24"/>
                </w:rPr>
                <w:delText>REQ 3</w:delText>
              </w:r>
            </w:del>
          </w:p>
        </w:tc>
        <w:tc>
          <w:tcPr>
            <w:tcW w:w="8280" w:type="dxa"/>
          </w:tcPr>
          <w:p w14:paraId="2322DF80" w14:textId="2FB545AE" w:rsidR="00525D2E" w:rsidRPr="003C1A0A" w:rsidDel="00773EBB" w:rsidRDefault="00525D2E" w:rsidP="00111D99">
            <w:pPr>
              <w:spacing w:before="100" w:beforeAutospacing="1" w:after="100" w:afterAutospacing="1" w:line="360" w:lineRule="auto"/>
              <w:jc w:val="both"/>
              <w:rPr>
                <w:del w:id="1579" w:author="Deep Nidhi" w:date="2023-09-06T19:14:00Z"/>
                <w:rFonts w:asciiTheme="majorBidi" w:hAnsiTheme="majorBidi" w:cstheme="majorBidi"/>
                <w:sz w:val="24"/>
                <w:szCs w:val="24"/>
              </w:rPr>
            </w:pPr>
            <w:del w:id="1580" w:author="Deep Nidhi" w:date="2023-09-06T19:14:00Z">
              <w:r w:rsidRPr="003C1A0A" w:rsidDel="00773EBB">
                <w:rPr>
                  <w:rFonts w:asciiTheme="majorBidi" w:hAnsiTheme="majorBidi" w:cstheme="majorBidi"/>
                  <w:sz w:val="24"/>
                  <w:szCs w:val="24"/>
                </w:rPr>
                <w:delText>The Downloaded file name should be: MauStats_ Indicator Template _ Current Date.</w:delText>
              </w:r>
            </w:del>
          </w:p>
        </w:tc>
      </w:tr>
    </w:tbl>
    <w:p w14:paraId="6AFCB0C7" w14:textId="176F2523" w:rsidR="00525D2E" w:rsidRPr="003C1A0A" w:rsidDel="00773EBB" w:rsidRDefault="00525D2E" w:rsidP="00525D2E">
      <w:pPr>
        <w:spacing w:before="100" w:beforeAutospacing="1" w:after="100" w:afterAutospacing="1" w:line="360" w:lineRule="auto"/>
        <w:jc w:val="both"/>
        <w:rPr>
          <w:del w:id="1581" w:author="Deep Nidhi" w:date="2023-09-06T19:14:00Z"/>
          <w:rFonts w:asciiTheme="majorBidi" w:hAnsiTheme="majorBidi" w:cstheme="majorBidi"/>
          <w:b/>
          <w:bCs/>
          <w:sz w:val="24"/>
          <w:szCs w:val="24"/>
        </w:rPr>
      </w:pPr>
      <w:del w:id="1582" w:author="Deep Nidhi" w:date="2023-09-06T19:14:00Z">
        <w:r w:rsidRPr="003C1A0A" w:rsidDel="00773EBB">
          <w:rPr>
            <w:rFonts w:asciiTheme="majorBidi" w:hAnsiTheme="majorBidi" w:cstheme="majorBidi"/>
            <w:b/>
            <w:bCs/>
            <w:sz w:val="24"/>
            <w:szCs w:val="24"/>
          </w:rPr>
          <w:delText>Import Indicators</w:delText>
        </w:r>
      </w:del>
    </w:p>
    <w:p w14:paraId="7B16B634" w14:textId="29AA1105" w:rsidR="00525D2E" w:rsidRPr="003C1A0A" w:rsidDel="00773EBB" w:rsidRDefault="00525D2E" w:rsidP="00525D2E">
      <w:pPr>
        <w:spacing w:before="100" w:beforeAutospacing="1" w:after="100" w:afterAutospacing="1" w:line="360" w:lineRule="auto"/>
        <w:jc w:val="both"/>
        <w:rPr>
          <w:del w:id="1583" w:author="Deep Nidhi" w:date="2023-09-06T19:14:00Z"/>
          <w:rFonts w:asciiTheme="majorBidi" w:hAnsiTheme="majorBidi" w:cstheme="majorBidi"/>
          <w:sz w:val="24"/>
          <w:szCs w:val="24"/>
        </w:rPr>
      </w:pPr>
      <w:del w:id="1584" w:author="Deep Nidhi" w:date="2023-09-06T19:14:00Z">
        <w:r w:rsidRPr="003C1A0A" w:rsidDel="00773EBB">
          <w:rPr>
            <w:rFonts w:asciiTheme="majorBidi" w:hAnsiTheme="majorBidi" w:cstheme="majorBidi"/>
            <w:sz w:val="24"/>
            <w:szCs w:val="24"/>
          </w:rPr>
          <w:delText>In this option the following operations will be performed:</w:delText>
        </w:r>
      </w:del>
    </w:p>
    <w:p w14:paraId="3158E918" w14:textId="6558B9DD" w:rsidR="00525D2E" w:rsidRPr="003C1A0A" w:rsidDel="00773EBB" w:rsidRDefault="00525D2E" w:rsidP="00405E8C">
      <w:pPr>
        <w:pStyle w:val="ListParagraph"/>
        <w:numPr>
          <w:ilvl w:val="0"/>
          <w:numId w:val="17"/>
        </w:numPr>
        <w:spacing w:before="100" w:beforeAutospacing="1" w:after="100" w:afterAutospacing="1" w:line="360" w:lineRule="auto"/>
        <w:jc w:val="both"/>
        <w:rPr>
          <w:del w:id="1585" w:author="Deep Nidhi" w:date="2023-09-06T19:14:00Z"/>
          <w:rFonts w:asciiTheme="majorBidi" w:hAnsiTheme="majorBidi" w:cstheme="majorBidi"/>
          <w:sz w:val="24"/>
          <w:szCs w:val="24"/>
        </w:rPr>
      </w:pPr>
      <w:del w:id="1586" w:author="Deep Nidhi" w:date="2023-09-06T19:14:00Z">
        <w:r w:rsidRPr="003C1A0A" w:rsidDel="00773EBB">
          <w:rPr>
            <w:rFonts w:asciiTheme="majorBidi" w:hAnsiTheme="majorBidi" w:cstheme="majorBidi"/>
            <w:sz w:val="24"/>
            <w:szCs w:val="24"/>
          </w:rPr>
          <w:delText>Browse and upload indicator template</w:delText>
        </w:r>
      </w:del>
    </w:p>
    <w:p w14:paraId="3AF30F77" w14:textId="6BEF06F6" w:rsidR="00525D2E" w:rsidRPr="003C1A0A" w:rsidDel="00773EBB" w:rsidRDefault="00525D2E" w:rsidP="00405E8C">
      <w:pPr>
        <w:pStyle w:val="ListParagraph"/>
        <w:numPr>
          <w:ilvl w:val="0"/>
          <w:numId w:val="17"/>
        </w:numPr>
        <w:spacing w:before="100" w:beforeAutospacing="1" w:after="100" w:afterAutospacing="1" w:line="360" w:lineRule="auto"/>
        <w:jc w:val="both"/>
        <w:rPr>
          <w:del w:id="1587" w:author="Deep Nidhi" w:date="2023-09-06T19:14:00Z"/>
          <w:rFonts w:asciiTheme="majorBidi" w:hAnsiTheme="majorBidi" w:cstheme="majorBidi"/>
          <w:sz w:val="24"/>
          <w:szCs w:val="24"/>
        </w:rPr>
      </w:pPr>
      <w:del w:id="1588" w:author="Deep Nidhi" w:date="2023-09-06T19:14:00Z">
        <w:r w:rsidRPr="003C1A0A" w:rsidDel="00773EBB">
          <w:rPr>
            <w:rFonts w:asciiTheme="majorBidi" w:hAnsiTheme="majorBidi" w:cstheme="majorBidi"/>
            <w:sz w:val="24"/>
            <w:szCs w:val="24"/>
          </w:rPr>
          <w:delText>Import the indicator template into the database</w:delText>
        </w:r>
      </w:del>
    </w:p>
    <w:p w14:paraId="19A52897" w14:textId="1144C784" w:rsidR="00525D2E" w:rsidRPr="003C1A0A" w:rsidDel="00773EBB" w:rsidRDefault="00525D2E" w:rsidP="00525D2E">
      <w:pPr>
        <w:spacing w:before="100" w:beforeAutospacing="1" w:after="100" w:afterAutospacing="1" w:line="360" w:lineRule="auto"/>
        <w:jc w:val="both"/>
        <w:rPr>
          <w:del w:id="1589" w:author="Deep Nidhi" w:date="2023-09-06T19:14:00Z"/>
          <w:rFonts w:asciiTheme="majorBidi" w:hAnsiTheme="majorBidi" w:cstheme="majorBidi"/>
          <w:sz w:val="24"/>
          <w:szCs w:val="24"/>
        </w:rPr>
      </w:pPr>
      <w:del w:id="1590" w:author="Deep Nidhi" w:date="2023-09-06T19:14:00Z">
        <w:r w:rsidRPr="003C1A0A" w:rsidDel="00773EBB">
          <w:rPr>
            <w:rFonts w:asciiTheme="majorBidi" w:hAnsiTheme="majorBidi" w:cstheme="majorBidi"/>
            <w:sz w:val="24"/>
            <w:szCs w:val="24"/>
          </w:rPr>
          <w:delText xml:space="preserve">The administrator after entering the data into the template will be able to import the indicator into the database. </w:delText>
        </w:r>
      </w:del>
    </w:p>
    <w:p w14:paraId="7012F2F5" w14:textId="41DF791B" w:rsidR="00525D2E" w:rsidRPr="003C1A0A" w:rsidDel="00773EBB" w:rsidRDefault="00525D2E" w:rsidP="00525D2E">
      <w:pPr>
        <w:spacing w:before="100" w:beforeAutospacing="1" w:after="100" w:afterAutospacing="1" w:line="240" w:lineRule="auto"/>
        <w:jc w:val="both"/>
        <w:rPr>
          <w:del w:id="1591" w:author="Deep Nidhi" w:date="2023-09-06T19:14:00Z"/>
          <w:rFonts w:asciiTheme="majorBidi" w:hAnsiTheme="majorBidi" w:cstheme="majorBidi"/>
          <w:b/>
          <w:bCs/>
          <w:sz w:val="24"/>
          <w:szCs w:val="24"/>
        </w:rPr>
      </w:pPr>
      <w:del w:id="1592" w:author="Deep Nidhi" w:date="2023-09-06T19:14:00Z">
        <w:r w:rsidRPr="003C1A0A" w:rsidDel="00773EBB">
          <w:rPr>
            <w:rFonts w:asciiTheme="majorBidi" w:hAnsiTheme="majorBidi" w:cstheme="majorBidi"/>
            <w:b/>
            <w:bCs/>
            <w:sz w:val="24"/>
            <w:szCs w:val="24"/>
          </w:rPr>
          <w:delText>Functional Requirements</w:delText>
        </w:r>
      </w:del>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113"/>
        <w:gridCol w:w="8167"/>
      </w:tblGrid>
      <w:tr w:rsidR="00525D2E" w:rsidRPr="003C1A0A" w:rsidDel="00773EBB" w14:paraId="3CC38E7F" w14:textId="0DA940C5" w:rsidTr="00111D99">
        <w:trPr>
          <w:del w:id="1593" w:author="Deep Nidhi" w:date="2023-09-06T19:14:00Z"/>
        </w:trPr>
        <w:tc>
          <w:tcPr>
            <w:tcW w:w="1080" w:type="dxa"/>
            <w:gridSpan w:val="2"/>
          </w:tcPr>
          <w:p w14:paraId="21FF937F" w14:textId="6CCFF275" w:rsidR="00525D2E" w:rsidRPr="003C1A0A" w:rsidDel="00773EBB" w:rsidRDefault="00525D2E" w:rsidP="00111D99">
            <w:pPr>
              <w:spacing w:before="100" w:beforeAutospacing="1" w:after="100" w:afterAutospacing="1" w:line="360" w:lineRule="auto"/>
              <w:jc w:val="both"/>
              <w:rPr>
                <w:del w:id="1594" w:author="Deep Nidhi" w:date="2023-09-06T19:14:00Z"/>
                <w:rFonts w:asciiTheme="majorBidi" w:hAnsiTheme="majorBidi" w:cstheme="majorBidi"/>
                <w:sz w:val="24"/>
                <w:szCs w:val="24"/>
              </w:rPr>
            </w:pPr>
            <w:del w:id="1595" w:author="Deep Nidhi" w:date="2023-09-06T19:14:00Z">
              <w:r w:rsidRPr="003C1A0A" w:rsidDel="00773EBB">
                <w:rPr>
                  <w:rFonts w:asciiTheme="majorBidi" w:hAnsiTheme="majorBidi" w:cstheme="majorBidi"/>
                  <w:sz w:val="24"/>
                  <w:szCs w:val="24"/>
                </w:rPr>
                <w:delText>REQ 1</w:delText>
              </w:r>
            </w:del>
          </w:p>
        </w:tc>
        <w:tc>
          <w:tcPr>
            <w:tcW w:w="8167" w:type="dxa"/>
          </w:tcPr>
          <w:p w14:paraId="64CA3797" w14:textId="007B1A36" w:rsidR="00525D2E" w:rsidRPr="003C1A0A" w:rsidDel="00773EBB" w:rsidRDefault="00525D2E" w:rsidP="00111D99">
            <w:pPr>
              <w:spacing w:before="100" w:beforeAutospacing="1" w:after="100" w:afterAutospacing="1" w:line="360" w:lineRule="auto"/>
              <w:jc w:val="both"/>
              <w:rPr>
                <w:del w:id="1596" w:author="Deep Nidhi" w:date="2023-09-06T19:14:00Z"/>
                <w:rFonts w:asciiTheme="majorBidi" w:hAnsiTheme="majorBidi" w:cstheme="majorBidi"/>
                <w:sz w:val="24"/>
                <w:szCs w:val="24"/>
              </w:rPr>
            </w:pPr>
            <w:del w:id="1597" w:author="Deep Nidhi" w:date="2023-09-06T19:14:00Z">
              <w:r w:rsidRPr="003C1A0A" w:rsidDel="00773EBB">
                <w:rPr>
                  <w:rFonts w:asciiTheme="majorBidi" w:hAnsiTheme="majorBidi" w:cstheme="majorBidi"/>
                  <w:sz w:val="24"/>
                  <w:szCs w:val="24"/>
                </w:rPr>
                <w:delText>Provide option to browse and upload indicator template with data in CSV (Comma Separated Value) formatted file.</w:delText>
              </w:r>
            </w:del>
          </w:p>
        </w:tc>
      </w:tr>
      <w:tr w:rsidR="00525D2E" w:rsidRPr="003C1A0A" w:rsidDel="00773EBB" w14:paraId="0BD899C2" w14:textId="380B3E6F" w:rsidTr="00111D99">
        <w:trPr>
          <w:trHeight w:val="1829"/>
          <w:del w:id="1598" w:author="Deep Nidhi" w:date="2023-09-06T19:14:00Z"/>
        </w:trPr>
        <w:tc>
          <w:tcPr>
            <w:tcW w:w="967" w:type="dxa"/>
          </w:tcPr>
          <w:p w14:paraId="353E7488" w14:textId="2BEBA682" w:rsidR="00525D2E" w:rsidRPr="003C1A0A" w:rsidDel="00773EBB" w:rsidRDefault="00525D2E" w:rsidP="00111D99">
            <w:pPr>
              <w:spacing w:before="100" w:beforeAutospacing="1" w:after="100" w:afterAutospacing="1" w:line="360" w:lineRule="auto"/>
              <w:jc w:val="both"/>
              <w:rPr>
                <w:del w:id="1599" w:author="Deep Nidhi" w:date="2023-09-06T19:14:00Z"/>
                <w:rFonts w:asciiTheme="majorBidi" w:hAnsiTheme="majorBidi" w:cstheme="majorBidi"/>
                <w:sz w:val="24"/>
                <w:szCs w:val="24"/>
              </w:rPr>
            </w:pPr>
            <w:del w:id="1600" w:author="Deep Nidhi" w:date="2023-09-06T19:14:00Z">
              <w:r w:rsidRPr="003C1A0A" w:rsidDel="00773EBB">
                <w:rPr>
                  <w:rFonts w:asciiTheme="majorBidi" w:hAnsiTheme="majorBidi" w:cstheme="majorBidi"/>
                  <w:sz w:val="24"/>
                  <w:szCs w:val="24"/>
                </w:rPr>
                <w:lastRenderedPageBreak/>
                <w:delText>REQ 2</w:delText>
              </w:r>
            </w:del>
          </w:p>
        </w:tc>
        <w:tc>
          <w:tcPr>
            <w:tcW w:w="8280" w:type="dxa"/>
            <w:gridSpan w:val="2"/>
          </w:tcPr>
          <w:p w14:paraId="38094971" w14:textId="0EAE2B11" w:rsidR="00525D2E" w:rsidRPr="003C1A0A" w:rsidDel="00773EBB" w:rsidRDefault="00525D2E" w:rsidP="00111D99">
            <w:pPr>
              <w:spacing w:before="100" w:beforeAutospacing="1" w:after="100" w:afterAutospacing="1" w:line="360" w:lineRule="auto"/>
              <w:jc w:val="both"/>
              <w:rPr>
                <w:del w:id="1601" w:author="Deep Nidhi" w:date="2023-09-06T19:14:00Z"/>
                <w:rFonts w:asciiTheme="majorBidi" w:hAnsiTheme="majorBidi" w:cstheme="majorBidi"/>
                <w:sz w:val="24"/>
                <w:szCs w:val="24"/>
              </w:rPr>
            </w:pPr>
            <w:del w:id="1602" w:author="Deep Nidhi" w:date="2023-09-06T19:14:00Z">
              <w:r w:rsidRPr="003C1A0A" w:rsidDel="00773EBB">
                <w:rPr>
                  <w:rFonts w:asciiTheme="majorBidi" w:hAnsiTheme="majorBidi" w:cstheme="majorBidi"/>
                  <w:sz w:val="24"/>
                  <w:szCs w:val="24"/>
                </w:rPr>
                <w:delText>Implement the following validations when entering the Indicator ID and Unit:</w:delText>
              </w:r>
            </w:del>
          </w:p>
          <w:p w14:paraId="57534B31" w14:textId="65DD1F03" w:rsidR="00525D2E" w:rsidRPr="003C1A0A" w:rsidDel="00773EBB" w:rsidRDefault="00525D2E" w:rsidP="00405E8C">
            <w:pPr>
              <w:pStyle w:val="ListParagraph"/>
              <w:numPr>
                <w:ilvl w:val="0"/>
                <w:numId w:val="45"/>
              </w:numPr>
              <w:spacing w:before="100" w:beforeAutospacing="1" w:after="100" w:afterAutospacing="1" w:line="360" w:lineRule="auto"/>
              <w:jc w:val="both"/>
              <w:rPr>
                <w:del w:id="1603" w:author="Deep Nidhi" w:date="2023-09-06T19:14:00Z"/>
                <w:rFonts w:asciiTheme="majorBidi" w:hAnsiTheme="majorBidi" w:cstheme="majorBidi"/>
                <w:sz w:val="24"/>
                <w:szCs w:val="24"/>
              </w:rPr>
            </w:pPr>
            <w:del w:id="1604" w:author="Deep Nidhi" w:date="2023-09-06T19:14:00Z">
              <w:r w:rsidRPr="003C1A0A" w:rsidDel="00773EBB">
                <w:rPr>
                  <w:rFonts w:asciiTheme="majorBidi" w:hAnsiTheme="majorBidi" w:cstheme="majorBidi"/>
                  <w:sz w:val="24"/>
                  <w:szCs w:val="24"/>
                </w:rPr>
                <w:delText>All the elements are mandatory and cannot be left blank or should contain special characters.</w:delText>
              </w:r>
            </w:del>
          </w:p>
          <w:p w14:paraId="31787A28" w14:textId="482B9CD3" w:rsidR="00525D2E" w:rsidRPr="003C1A0A" w:rsidDel="00773EBB" w:rsidRDefault="00525D2E" w:rsidP="00405E8C">
            <w:pPr>
              <w:pStyle w:val="ListParagraph"/>
              <w:numPr>
                <w:ilvl w:val="0"/>
                <w:numId w:val="45"/>
              </w:numPr>
              <w:spacing w:before="100" w:beforeAutospacing="1" w:after="100" w:afterAutospacing="1" w:line="360" w:lineRule="auto"/>
              <w:jc w:val="both"/>
              <w:rPr>
                <w:del w:id="1605" w:author="Deep Nidhi" w:date="2023-09-06T19:14:00Z"/>
                <w:rFonts w:asciiTheme="majorBidi" w:hAnsiTheme="majorBidi" w:cstheme="majorBidi"/>
                <w:sz w:val="24"/>
                <w:szCs w:val="24"/>
              </w:rPr>
            </w:pPr>
            <w:del w:id="1606" w:author="Deep Nidhi" w:date="2023-09-06T19:14:00Z">
              <w:r w:rsidRPr="003C1A0A" w:rsidDel="00773EBB">
                <w:rPr>
                  <w:rFonts w:asciiTheme="majorBidi" w:hAnsiTheme="majorBidi" w:cstheme="majorBidi"/>
                  <w:sz w:val="24"/>
                  <w:szCs w:val="24"/>
                </w:rPr>
                <w:delText>The combination of Indicator – Unit should not be duplicate.</w:delText>
              </w:r>
            </w:del>
          </w:p>
          <w:p w14:paraId="75F324D3" w14:textId="55ABB9FF" w:rsidR="00525D2E" w:rsidRPr="003C1A0A" w:rsidDel="00773EBB" w:rsidRDefault="00525D2E" w:rsidP="00405E8C">
            <w:pPr>
              <w:pStyle w:val="ListParagraph"/>
              <w:numPr>
                <w:ilvl w:val="0"/>
                <w:numId w:val="45"/>
              </w:numPr>
              <w:spacing w:before="100" w:beforeAutospacing="1" w:after="100" w:afterAutospacing="1" w:line="360" w:lineRule="auto"/>
              <w:jc w:val="both"/>
              <w:rPr>
                <w:del w:id="1607" w:author="Deep Nidhi" w:date="2023-09-06T19:14:00Z"/>
                <w:rFonts w:asciiTheme="majorBidi" w:hAnsiTheme="majorBidi" w:cstheme="majorBidi"/>
                <w:sz w:val="24"/>
                <w:szCs w:val="24"/>
              </w:rPr>
            </w:pPr>
            <w:del w:id="1608" w:author="Deep Nidhi" w:date="2023-09-06T19:14:00Z">
              <w:r w:rsidRPr="003C1A0A" w:rsidDel="00773EBB">
                <w:rPr>
                  <w:rFonts w:asciiTheme="majorBidi" w:hAnsiTheme="majorBidi" w:cstheme="majorBidi"/>
                  <w:sz w:val="24"/>
                  <w:szCs w:val="24"/>
                </w:rPr>
                <w:delText>High Is Good should be either 0 or 1.</w:delText>
              </w:r>
            </w:del>
          </w:p>
        </w:tc>
      </w:tr>
      <w:tr w:rsidR="00525D2E" w:rsidRPr="003C1A0A" w:rsidDel="00773EBB" w14:paraId="3AC7DDF4" w14:textId="6C2379A4" w:rsidTr="00111D99">
        <w:trPr>
          <w:trHeight w:val="809"/>
          <w:del w:id="1609" w:author="Deep Nidhi" w:date="2023-09-06T19:14:00Z"/>
        </w:trPr>
        <w:tc>
          <w:tcPr>
            <w:tcW w:w="967" w:type="dxa"/>
          </w:tcPr>
          <w:p w14:paraId="0F8F588F" w14:textId="632449F0" w:rsidR="00525D2E" w:rsidRPr="003C1A0A" w:rsidDel="00773EBB" w:rsidRDefault="00525D2E" w:rsidP="00111D99">
            <w:pPr>
              <w:spacing w:before="100" w:beforeAutospacing="1" w:after="100" w:afterAutospacing="1" w:line="360" w:lineRule="auto"/>
              <w:jc w:val="both"/>
              <w:rPr>
                <w:del w:id="1610" w:author="Deep Nidhi" w:date="2023-09-06T19:14:00Z"/>
                <w:rFonts w:asciiTheme="majorBidi" w:hAnsiTheme="majorBidi" w:cstheme="majorBidi"/>
                <w:sz w:val="24"/>
                <w:szCs w:val="24"/>
              </w:rPr>
            </w:pPr>
            <w:del w:id="1611" w:author="Deep Nidhi" w:date="2023-09-06T19:14:00Z">
              <w:r w:rsidRPr="003C1A0A" w:rsidDel="00773EBB">
                <w:rPr>
                  <w:rFonts w:asciiTheme="majorBidi" w:hAnsiTheme="majorBidi" w:cstheme="majorBidi"/>
                  <w:sz w:val="24"/>
                  <w:szCs w:val="24"/>
                </w:rPr>
                <w:delText>REQ 3</w:delText>
              </w:r>
            </w:del>
          </w:p>
        </w:tc>
        <w:tc>
          <w:tcPr>
            <w:tcW w:w="8280" w:type="dxa"/>
            <w:gridSpan w:val="2"/>
          </w:tcPr>
          <w:p w14:paraId="09451874" w14:textId="24304DC0" w:rsidR="00525D2E" w:rsidRPr="003C1A0A" w:rsidDel="00773EBB" w:rsidRDefault="00525D2E" w:rsidP="00111D99">
            <w:pPr>
              <w:spacing w:before="100" w:beforeAutospacing="1" w:after="100" w:afterAutospacing="1" w:line="360" w:lineRule="auto"/>
              <w:jc w:val="both"/>
              <w:rPr>
                <w:del w:id="1612" w:author="Deep Nidhi" w:date="2023-09-06T19:14:00Z"/>
                <w:rFonts w:asciiTheme="majorBidi" w:hAnsiTheme="majorBidi" w:cstheme="majorBidi"/>
                <w:sz w:val="24"/>
                <w:szCs w:val="24"/>
              </w:rPr>
            </w:pPr>
            <w:del w:id="1613" w:author="Deep Nidhi" w:date="2023-09-06T19:14:00Z">
              <w:r w:rsidRPr="003C1A0A" w:rsidDel="00773EBB">
                <w:rPr>
                  <w:rFonts w:asciiTheme="majorBidi" w:hAnsiTheme="majorBidi" w:cstheme="majorBidi"/>
                  <w:sz w:val="24"/>
                  <w:szCs w:val="24"/>
                </w:rPr>
                <w:delText>An import log should be generated after each import process to capture the rows which are failed to import due to the above validation.</w:delText>
              </w:r>
            </w:del>
          </w:p>
        </w:tc>
      </w:tr>
    </w:tbl>
    <w:p w14:paraId="209A9BE1" w14:textId="697F01A9" w:rsidR="00525D2E" w:rsidRPr="003C1A0A" w:rsidDel="00773EBB" w:rsidRDefault="00525D2E" w:rsidP="00525D2E">
      <w:pPr>
        <w:pStyle w:val="Heading4"/>
        <w:rPr>
          <w:del w:id="1614" w:author="Deep Nidhi" w:date="2023-09-06T19:14:00Z"/>
          <w:rFonts w:asciiTheme="majorBidi" w:hAnsiTheme="majorBidi"/>
          <w:sz w:val="28"/>
          <w:szCs w:val="28"/>
        </w:rPr>
      </w:pPr>
      <w:del w:id="1615" w:author="Deep Nidhi" w:date="2023-09-06T19:14:00Z">
        <w:r w:rsidRPr="003C1A0A" w:rsidDel="00773EBB">
          <w:rPr>
            <w:rFonts w:asciiTheme="majorBidi" w:hAnsiTheme="majorBidi"/>
            <w:sz w:val="28"/>
            <w:szCs w:val="28"/>
          </w:rPr>
          <w:delText>Subgroup</w:delText>
        </w:r>
      </w:del>
    </w:p>
    <w:p w14:paraId="665AD017" w14:textId="7EF39978" w:rsidR="00525D2E" w:rsidRPr="003C1A0A" w:rsidDel="00773EBB" w:rsidRDefault="00525D2E" w:rsidP="00525D2E">
      <w:pPr>
        <w:spacing w:before="100" w:beforeAutospacing="1" w:after="100" w:afterAutospacing="1" w:line="240" w:lineRule="auto"/>
        <w:jc w:val="both"/>
        <w:rPr>
          <w:del w:id="1616" w:author="Deep Nidhi" w:date="2023-09-06T19:14:00Z"/>
          <w:rFonts w:asciiTheme="majorBidi" w:hAnsiTheme="majorBidi" w:cstheme="majorBidi"/>
          <w:b/>
          <w:bCs/>
          <w:sz w:val="24"/>
          <w:szCs w:val="24"/>
        </w:rPr>
      </w:pPr>
      <w:del w:id="1617" w:author="Deep Nidhi" w:date="2023-09-06T19:14:00Z">
        <w:r w:rsidRPr="003C1A0A" w:rsidDel="00773EBB">
          <w:rPr>
            <w:rFonts w:asciiTheme="majorBidi" w:hAnsiTheme="majorBidi" w:cstheme="majorBidi"/>
            <w:b/>
            <w:bCs/>
            <w:sz w:val="24"/>
            <w:szCs w:val="24"/>
          </w:rPr>
          <w:delText>Description</w:delText>
        </w:r>
      </w:del>
    </w:p>
    <w:p w14:paraId="44EDFBE4" w14:textId="5F945432" w:rsidR="00525D2E" w:rsidRPr="003C1A0A" w:rsidDel="00773EBB" w:rsidRDefault="00525D2E" w:rsidP="00525D2E">
      <w:pPr>
        <w:spacing w:before="100" w:beforeAutospacing="1" w:after="100" w:afterAutospacing="1" w:line="360" w:lineRule="auto"/>
        <w:ind w:right="45"/>
        <w:jc w:val="both"/>
        <w:rPr>
          <w:del w:id="1618" w:author="Deep Nidhi" w:date="2023-09-06T19:14:00Z"/>
          <w:rFonts w:asciiTheme="majorBidi" w:hAnsiTheme="majorBidi" w:cstheme="majorBidi"/>
          <w:sz w:val="24"/>
          <w:szCs w:val="24"/>
        </w:rPr>
      </w:pPr>
      <w:del w:id="1619" w:author="Deep Nidhi" w:date="2023-09-06T19:14:00Z">
        <w:r w:rsidRPr="003C1A0A" w:rsidDel="00773EBB">
          <w:rPr>
            <w:rFonts w:asciiTheme="majorBidi" w:hAnsiTheme="majorBidi" w:cstheme="majorBidi"/>
            <w:sz w:val="24"/>
            <w:szCs w:val="24"/>
          </w:rPr>
          <w:delText>This sub module will allow users to create and manage the list of subgroups. You will have the options to add, edit and set priorities of the subgroups. Below is the detailed functionality requirement of this module.</w:delText>
        </w:r>
      </w:del>
    </w:p>
    <w:p w14:paraId="78E52521" w14:textId="34E5EB64" w:rsidR="00525D2E" w:rsidRPr="003C1A0A" w:rsidDel="00773EBB" w:rsidRDefault="00525D2E" w:rsidP="00525D2E">
      <w:pPr>
        <w:spacing w:before="100" w:beforeAutospacing="1" w:after="100" w:afterAutospacing="1" w:line="240" w:lineRule="auto"/>
        <w:jc w:val="both"/>
        <w:rPr>
          <w:del w:id="1620" w:author="Deep Nidhi" w:date="2023-09-06T19:14:00Z"/>
          <w:rFonts w:asciiTheme="majorBidi" w:hAnsiTheme="majorBidi" w:cstheme="majorBidi"/>
          <w:b/>
          <w:bCs/>
          <w:sz w:val="24"/>
          <w:szCs w:val="24"/>
        </w:rPr>
      </w:pPr>
      <w:del w:id="1621" w:author="Deep Nidhi" w:date="2023-09-06T19:14:00Z">
        <w:r w:rsidRPr="003C1A0A" w:rsidDel="00773EBB">
          <w:rPr>
            <w:rFonts w:asciiTheme="majorBidi" w:hAnsiTheme="majorBidi" w:cstheme="majorBidi"/>
            <w:b/>
            <w:bCs/>
            <w:sz w:val="24"/>
            <w:szCs w:val="24"/>
          </w:rPr>
          <w:delText>Functional Requirements</w:delText>
        </w:r>
      </w:del>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80"/>
        <w:gridCol w:w="8280"/>
      </w:tblGrid>
      <w:tr w:rsidR="00525D2E" w:rsidRPr="003C1A0A" w:rsidDel="00773EBB" w14:paraId="5D210E9A" w14:textId="6BF9EBC6" w:rsidTr="00111D99">
        <w:trPr>
          <w:del w:id="1622" w:author="Deep Nidhi" w:date="2023-09-06T19:14:00Z"/>
        </w:trPr>
        <w:tc>
          <w:tcPr>
            <w:tcW w:w="1080" w:type="dxa"/>
          </w:tcPr>
          <w:p w14:paraId="09CE51E3" w14:textId="319C886F" w:rsidR="00525D2E" w:rsidRPr="003C1A0A" w:rsidDel="00773EBB" w:rsidRDefault="00525D2E" w:rsidP="00111D99">
            <w:pPr>
              <w:spacing w:before="100" w:beforeAutospacing="1" w:after="100" w:afterAutospacing="1" w:line="360" w:lineRule="auto"/>
              <w:jc w:val="both"/>
              <w:rPr>
                <w:del w:id="1623" w:author="Deep Nidhi" w:date="2023-09-06T19:14:00Z"/>
                <w:rFonts w:asciiTheme="majorBidi" w:hAnsiTheme="majorBidi" w:cstheme="majorBidi"/>
                <w:sz w:val="24"/>
                <w:szCs w:val="24"/>
              </w:rPr>
            </w:pPr>
            <w:del w:id="1624" w:author="Deep Nidhi" w:date="2023-09-06T19:14:00Z">
              <w:r w:rsidRPr="003C1A0A" w:rsidDel="00773EBB">
                <w:rPr>
                  <w:rFonts w:asciiTheme="majorBidi" w:hAnsiTheme="majorBidi" w:cstheme="majorBidi"/>
                  <w:sz w:val="24"/>
                  <w:szCs w:val="24"/>
                </w:rPr>
                <w:delText>REQ 1</w:delText>
              </w:r>
            </w:del>
          </w:p>
        </w:tc>
        <w:tc>
          <w:tcPr>
            <w:tcW w:w="8280" w:type="dxa"/>
          </w:tcPr>
          <w:p w14:paraId="4B281E59" w14:textId="4E3896B1" w:rsidR="00525D2E" w:rsidRPr="003C1A0A" w:rsidDel="00773EBB" w:rsidRDefault="00525D2E" w:rsidP="00111D99">
            <w:pPr>
              <w:spacing w:before="100" w:beforeAutospacing="1" w:after="100" w:afterAutospacing="1" w:line="360" w:lineRule="auto"/>
              <w:jc w:val="both"/>
              <w:rPr>
                <w:del w:id="1625" w:author="Deep Nidhi" w:date="2023-09-06T19:14:00Z"/>
                <w:rFonts w:asciiTheme="majorBidi" w:hAnsiTheme="majorBidi" w:cstheme="majorBidi"/>
                <w:sz w:val="24"/>
                <w:szCs w:val="24"/>
              </w:rPr>
            </w:pPr>
            <w:del w:id="1626" w:author="Deep Nidhi" w:date="2023-09-06T19:14:00Z">
              <w:r w:rsidRPr="003C1A0A" w:rsidDel="00773EBB">
                <w:rPr>
                  <w:rFonts w:asciiTheme="majorBidi" w:hAnsiTheme="majorBidi" w:cstheme="majorBidi"/>
                  <w:sz w:val="24"/>
                  <w:szCs w:val="24"/>
                </w:rPr>
                <w:delText>Show the existing list of the subgroups in a tabular grid with options to view the list by pages along with pagination option to customize the view.</w:delText>
              </w:r>
            </w:del>
          </w:p>
        </w:tc>
      </w:tr>
      <w:tr w:rsidR="00525D2E" w:rsidRPr="003C1A0A" w:rsidDel="00773EBB" w14:paraId="0A4D65FC" w14:textId="5A45E711" w:rsidTr="00111D99">
        <w:trPr>
          <w:trHeight w:val="467"/>
          <w:del w:id="1627" w:author="Deep Nidhi" w:date="2023-09-06T19:14:00Z"/>
        </w:trPr>
        <w:tc>
          <w:tcPr>
            <w:tcW w:w="1080" w:type="dxa"/>
          </w:tcPr>
          <w:p w14:paraId="583A14B8" w14:textId="6CEFD33D" w:rsidR="00525D2E" w:rsidRPr="003C1A0A" w:rsidDel="00773EBB" w:rsidRDefault="00525D2E" w:rsidP="00111D99">
            <w:pPr>
              <w:spacing w:before="100" w:beforeAutospacing="1" w:after="100" w:afterAutospacing="1" w:line="360" w:lineRule="auto"/>
              <w:jc w:val="both"/>
              <w:rPr>
                <w:del w:id="1628" w:author="Deep Nidhi" w:date="2023-09-06T19:14:00Z"/>
                <w:rFonts w:asciiTheme="majorBidi" w:hAnsiTheme="majorBidi" w:cstheme="majorBidi"/>
                <w:sz w:val="24"/>
                <w:szCs w:val="24"/>
              </w:rPr>
            </w:pPr>
            <w:del w:id="1629" w:author="Deep Nidhi" w:date="2023-09-06T19:14:00Z">
              <w:r w:rsidRPr="003C1A0A" w:rsidDel="00773EBB">
                <w:rPr>
                  <w:rFonts w:asciiTheme="majorBidi" w:hAnsiTheme="majorBidi" w:cstheme="majorBidi"/>
                  <w:sz w:val="24"/>
                  <w:szCs w:val="24"/>
                </w:rPr>
                <w:delText>REQ 2</w:delText>
              </w:r>
            </w:del>
          </w:p>
        </w:tc>
        <w:tc>
          <w:tcPr>
            <w:tcW w:w="8280" w:type="dxa"/>
          </w:tcPr>
          <w:p w14:paraId="4739AA77" w14:textId="3C8F2331" w:rsidR="00525D2E" w:rsidRPr="003C1A0A" w:rsidDel="00773EBB" w:rsidRDefault="00525D2E" w:rsidP="00111D99">
            <w:pPr>
              <w:spacing w:before="100" w:beforeAutospacing="1" w:after="100" w:afterAutospacing="1" w:line="360" w:lineRule="auto"/>
              <w:jc w:val="both"/>
              <w:rPr>
                <w:del w:id="1630" w:author="Deep Nidhi" w:date="2023-09-06T19:14:00Z"/>
                <w:rFonts w:asciiTheme="majorBidi" w:hAnsiTheme="majorBidi" w:cstheme="majorBidi"/>
                <w:sz w:val="24"/>
                <w:szCs w:val="24"/>
              </w:rPr>
            </w:pPr>
            <w:del w:id="1631" w:author="Deep Nidhi" w:date="2023-09-06T19:14:00Z">
              <w:r w:rsidRPr="003C1A0A" w:rsidDel="00773EBB">
                <w:rPr>
                  <w:rFonts w:asciiTheme="majorBidi" w:hAnsiTheme="majorBidi" w:cstheme="majorBidi"/>
                  <w:sz w:val="24"/>
                  <w:szCs w:val="24"/>
                </w:rPr>
                <w:delText>Provide option to search, sort and navigate the existing list.</w:delText>
              </w:r>
            </w:del>
          </w:p>
        </w:tc>
      </w:tr>
      <w:tr w:rsidR="00525D2E" w:rsidRPr="003C1A0A" w:rsidDel="00773EBB" w14:paraId="2BBE22F2" w14:textId="1A0147CD" w:rsidTr="00111D99">
        <w:trPr>
          <w:trHeight w:val="530"/>
          <w:del w:id="1632" w:author="Deep Nidhi" w:date="2023-09-06T19:14:00Z"/>
        </w:trPr>
        <w:tc>
          <w:tcPr>
            <w:tcW w:w="1080" w:type="dxa"/>
          </w:tcPr>
          <w:p w14:paraId="564E245A" w14:textId="0E0E99F0" w:rsidR="00525D2E" w:rsidRPr="003C1A0A" w:rsidDel="00773EBB" w:rsidRDefault="00525D2E" w:rsidP="00111D99">
            <w:pPr>
              <w:spacing w:before="100" w:beforeAutospacing="1" w:after="100" w:afterAutospacing="1" w:line="360" w:lineRule="auto"/>
              <w:jc w:val="both"/>
              <w:rPr>
                <w:del w:id="1633" w:author="Deep Nidhi" w:date="2023-09-06T19:14:00Z"/>
                <w:rFonts w:asciiTheme="majorBidi" w:hAnsiTheme="majorBidi" w:cstheme="majorBidi"/>
                <w:sz w:val="24"/>
                <w:szCs w:val="24"/>
              </w:rPr>
            </w:pPr>
            <w:del w:id="1634" w:author="Deep Nidhi" w:date="2023-09-06T19:14:00Z">
              <w:r w:rsidRPr="003C1A0A" w:rsidDel="00773EBB">
                <w:rPr>
                  <w:rFonts w:asciiTheme="majorBidi" w:hAnsiTheme="majorBidi" w:cstheme="majorBidi"/>
                  <w:sz w:val="24"/>
                  <w:szCs w:val="24"/>
                </w:rPr>
                <w:delText>REQ 3</w:delText>
              </w:r>
            </w:del>
          </w:p>
        </w:tc>
        <w:tc>
          <w:tcPr>
            <w:tcW w:w="8280" w:type="dxa"/>
          </w:tcPr>
          <w:p w14:paraId="0ED56631" w14:textId="2F4F8DD7" w:rsidR="00525D2E" w:rsidRPr="003C1A0A" w:rsidDel="00773EBB" w:rsidRDefault="00525D2E" w:rsidP="00111D99">
            <w:pPr>
              <w:spacing w:before="100" w:beforeAutospacing="1" w:after="100" w:afterAutospacing="1" w:line="360" w:lineRule="auto"/>
              <w:jc w:val="both"/>
              <w:rPr>
                <w:del w:id="1635" w:author="Deep Nidhi" w:date="2023-09-06T19:14:00Z"/>
                <w:rFonts w:asciiTheme="majorBidi" w:hAnsiTheme="majorBidi" w:cstheme="majorBidi"/>
                <w:sz w:val="24"/>
                <w:szCs w:val="24"/>
              </w:rPr>
            </w:pPr>
            <w:del w:id="1636" w:author="Deep Nidhi" w:date="2023-09-06T19:14:00Z">
              <w:r w:rsidRPr="003C1A0A" w:rsidDel="00773EBB">
                <w:rPr>
                  <w:rFonts w:asciiTheme="majorBidi" w:hAnsiTheme="majorBidi" w:cstheme="majorBidi"/>
                  <w:sz w:val="24"/>
                  <w:szCs w:val="24"/>
                </w:rPr>
                <w:delText>Provide option to add and edit an element.</w:delText>
              </w:r>
            </w:del>
          </w:p>
        </w:tc>
      </w:tr>
      <w:tr w:rsidR="00525D2E" w:rsidRPr="003C1A0A" w:rsidDel="00773EBB" w14:paraId="079C9C26" w14:textId="654D150C" w:rsidTr="00111D99">
        <w:trPr>
          <w:trHeight w:val="530"/>
          <w:del w:id="1637" w:author="Deep Nidhi" w:date="2023-09-06T19:14:00Z"/>
        </w:trPr>
        <w:tc>
          <w:tcPr>
            <w:tcW w:w="1080" w:type="dxa"/>
          </w:tcPr>
          <w:p w14:paraId="384F59C8" w14:textId="422DAF79" w:rsidR="00525D2E" w:rsidRPr="003C1A0A" w:rsidDel="00773EBB" w:rsidRDefault="00525D2E" w:rsidP="00111D99">
            <w:pPr>
              <w:spacing w:before="100" w:beforeAutospacing="1" w:after="100" w:afterAutospacing="1" w:line="360" w:lineRule="auto"/>
              <w:jc w:val="both"/>
              <w:rPr>
                <w:del w:id="1638" w:author="Deep Nidhi" w:date="2023-09-06T19:14:00Z"/>
                <w:rFonts w:asciiTheme="majorBidi" w:hAnsiTheme="majorBidi" w:cstheme="majorBidi"/>
                <w:sz w:val="24"/>
                <w:szCs w:val="24"/>
              </w:rPr>
            </w:pPr>
            <w:del w:id="1639" w:author="Deep Nidhi" w:date="2023-09-06T19:14:00Z">
              <w:r w:rsidRPr="003C1A0A" w:rsidDel="00773EBB">
                <w:rPr>
                  <w:rFonts w:asciiTheme="majorBidi" w:hAnsiTheme="majorBidi" w:cstheme="majorBidi"/>
                  <w:sz w:val="24"/>
                  <w:szCs w:val="24"/>
                </w:rPr>
                <w:delText>REQ 4</w:delText>
              </w:r>
            </w:del>
          </w:p>
        </w:tc>
        <w:tc>
          <w:tcPr>
            <w:tcW w:w="8280" w:type="dxa"/>
          </w:tcPr>
          <w:p w14:paraId="57342C84" w14:textId="516686C5" w:rsidR="00525D2E" w:rsidRPr="003C1A0A" w:rsidDel="00773EBB" w:rsidRDefault="00525D2E" w:rsidP="00111D99">
            <w:pPr>
              <w:spacing w:before="100" w:beforeAutospacing="1" w:after="100" w:afterAutospacing="1" w:line="360" w:lineRule="auto"/>
              <w:jc w:val="both"/>
              <w:rPr>
                <w:del w:id="1640" w:author="Deep Nidhi" w:date="2023-09-06T19:14:00Z"/>
                <w:rFonts w:asciiTheme="majorBidi" w:hAnsiTheme="majorBidi" w:cstheme="majorBidi"/>
                <w:sz w:val="24"/>
                <w:szCs w:val="24"/>
              </w:rPr>
            </w:pPr>
            <w:del w:id="1641" w:author="Deep Nidhi" w:date="2023-09-06T19:14:00Z">
              <w:r w:rsidRPr="003C1A0A" w:rsidDel="00773EBB">
                <w:rPr>
                  <w:rFonts w:asciiTheme="majorBidi" w:hAnsiTheme="majorBidi" w:cstheme="majorBidi"/>
                  <w:sz w:val="24"/>
                  <w:szCs w:val="24"/>
                </w:rPr>
                <w:delText>Provide option to show/hide an existing element.</w:delText>
              </w:r>
            </w:del>
          </w:p>
        </w:tc>
      </w:tr>
      <w:tr w:rsidR="00525D2E" w:rsidRPr="003C1A0A" w:rsidDel="00773EBB" w14:paraId="43A1E7D3" w14:textId="72AF4885" w:rsidTr="00111D99">
        <w:trPr>
          <w:del w:id="1642" w:author="Deep Nidhi" w:date="2023-09-06T19:14:00Z"/>
        </w:trPr>
        <w:tc>
          <w:tcPr>
            <w:tcW w:w="1080" w:type="dxa"/>
          </w:tcPr>
          <w:p w14:paraId="1E1F0944" w14:textId="3AE00C61" w:rsidR="00525D2E" w:rsidRPr="003C1A0A" w:rsidDel="00773EBB" w:rsidRDefault="00525D2E" w:rsidP="00111D99">
            <w:pPr>
              <w:spacing w:before="100" w:beforeAutospacing="1" w:after="100" w:afterAutospacing="1" w:line="360" w:lineRule="auto"/>
              <w:jc w:val="both"/>
              <w:rPr>
                <w:del w:id="1643" w:author="Deep Nidhi" w:date="2023-09-06T19:14:00Z"/>
                <w:rFonts w:asciiTheme="majorBidi" w:hAnsiTheme="majorBidi" w:cstheme="majorBidi"/>
                <w:sz w:val="24"/>
                <w:szCs w:val="24"/>
              </w:rPr>
            </w:pPr>
            <w:del w:id="1644" w:author="Deep Nidhi" w:date="2023-09-06T19:14:00Z">
              <w:r w:rsidRPr="003C1A0A" w:rsidDel="00773EBB">
                <w:rPr>
                  <w:rFonts w:asciiTheme="majorBidi" w:hAnsiTheme="majorBidi" w:cstheme="majorBidi"/>
                  <w:sz w:val="24"/>
                  <w:szCs w:val="24"/>
                </w:rPr>
                <w:delText>REQ 5</w:delText>
              </w:r>
            </w:del>
          </w:p>
        </w:tc>
        <w:tc>
          <w:tcPr>
            <w:tcW w:w="8280" w:type="dxa"/>
          </w:tcPr>
          <w:p w14:paraId="27B336AB" w14:textId="19B6E83F" w:rsidR="00525D2E" w:rsidRPr="003C1A0A" w:rsidDel="00773EBB" w:rsidRDefault="00525D2E" w:rsidP="00111D99">
            <w:pPr>
              <w:spacing w:before="100" w:beforeAutospacing="1" w:after="100" w:afterAutospacing="1" w:line="276" w:lineRule="auto"/>
              <w:jc w:val="both"/>
              <w:rPr>
                <w:del w:id="1645" w:author="Deep Nidhi" w:date="2023-09-06T19:14:00Z"/>
                <w:rFonts w:asciiTheme="majorBidi" w:hAnsiTheme="majorBidi" w:cstheme="majorBidi"/>
                <w:sz w:val="24"/>
                <w:szCs w:val="24"/>
              </w:rPr>
            </w:pPr>
            <w:del w:id="1646" w:author="Deep Nidhi" w:date="2023-09-06T19:14:00Z">
              <w:r w:rsidRPr="003C1A0A" w:rsidDel="00773EBB">
                <w:rPr>
                  <w:rFonts w:asciiTheme="majorBidi" w:hAnsiTheme="majorBidi" w:cstheme="majorBidi"/>
                  <w:sz w:val="24"/>
                  <w:szCs w:val="24"/>
                </w:rPr>
                <w:delText>When adding a new element, provide the following entries and validations -</w:delText>
              </w:r>
            </w:del>
          </w:p>
          <w:p w14:paraId="2145041B" w14:textId="34A44518" w:rsidR="00525D2E" w:rsidRPr="003C1A0A" w:rsidDel="00773EBB" w:rsidRDefault="00525D2E" w:rsidP="00405E8C">
            <w:pPr>
              <w:pStyle w:val="ListParagraph"/>
              <w:numPr>
                <w:ilvl w:val="0"/>
                <w:numId w:val="48"/>
              </w:numPr>
              <w:spacing w:before="100" w:beforeAutospacing="1" w:after="100" w:afterAutospacing="1" w:line="360" w:lineRule="auto"/>
              <w:jc w:val="both"/>
              <w:rPr>
                <w:del w:id="1647" w:author="Deep Nidhi" w:date="2023-09-06T19:14:00Z"/>
                <w:rFonts w:asciiTheme="majorBidi" w:hAnsiTheme="majorBidi" w:cstheme="majorBidi"/>
                <w:sz w:val="24"/>
                <w:szCs w:val="24"/>
              </w:rPr>
            </w:pPr>
            <w:del w:id="1648" w:author="Deep Nidhi" w:date="2023-09-06T19:14:00Z">
              <w:r w:rsidRPr="003C1A0A" w:rsidDel="00773EBB">
                <w:rPr>
                  <w:rFonts w:asciiTheme="majorBidi" w:hAnsiTheme="majorBidi" w:cstheme="majorBidi"/>
                  <w:sz w:val="24"/>
                  <w:szCs w:val="24"/>
                </w:rPr>
                <w:delText>Subgroup should be entered and cannot be blank.</w:delText>
              </w:r>
            </w:del>
          </w:p>
          <w:p w14:paraId="6FBB4C4F" w14:textId="77BF18F2" w:rsidR="00525D2E" w:rsidRPr="003C1A0A" w:rsidDel="00773EBB" w:rsidRDefault="00525D2E" w:rsidP="00405E8C">
            <w:pPr>
              <w:pStyle w:val="ListParagraph"/>
              <w:numPr>
                <w:ilvl w:val="0"/>
                <w:numId w:val="48"/>
              </w:numPr>
              <w:spacing w:before="100" w:beforeAutospacing="1" w:after="100" w:afterAutospacing="1" w:line="360" w:lineRule="auto"/>
              <w:jc w:val="both"/>
              <w:rPr>
                <w:del w:id="1649" w:author="Deep Nidhi" w:date="2023-09-06T19:14:00Z"/>
                <w:rFonts w:asciiTheme="majorBidi" w:hAnsiTheme="majorBidi" w:cstheme="majorBidi"/>
                <w:sz w:val="24"/>
                <w:szCs w:val="24"/>
              </w:rPr>
            </w:pPr>
            <w:del w:id="1650" w:author="Deep Nidhi" w:date="2023-09-06T19:14:00Z">
              <w:r w:rsidRPr="003C1A0A" w:rsidDel="00773EBB">
                <w:rPr>
                  <w:rFonts w:asciiTheme="majorBidi" w:hAnsiTheme="majorBidi" w:cstheme="majorBidi"/>
                  <w:sz w:val="24"/>
                  <w:szCs w:val="24"/>
                </w:rPr>
                <w:delText>Subgroup Dimension(s) should be selected and cannot be blank.</w:delText>
              </w:r>
            </w:del>
          </w:p>
          <w:p w14:paraId="7F6B5DFE" w14:textId="4D5DE1D1" w:rsidR="00525D2E" w:rsidRPr="003C1A0A" w:rsidDel="00773EBB" w:rsidRDefault="00525D2E" w:rsidP="00405E8C">
            <w:pPr>
              <w:pStyle w:val="ListParagraph"/>
              <w:numPr>
                <w:ilvl w:val="0"/>
                <w:numId w:val="48"/>
              </w:numPr>
              <w:spacing w:before="100" w:beforeAutospacing="1" w:after="100" w:afterAutospacing="1" w:line="360" w:lineRule="auto"/>
              <w:jc w:val="both"/>
              <w:rPr>
                <w:del w:id="1651" w:author="Deep Nidhi" w:date="2023-09-06T19:14:00Z"/>
                <w:rFonts w:asciiTheme="majorBidi" w:hAnsiTheme="majorBidi" w:cstheme="majorBidi"/>
                <w:sz w:val="24"/>
                <w:szCs w:val="24"/>
              </w:rPr>
            </w:pPr>
            <w:del w:id="1652" w:author="Deep Nidhi" w:date="2023-09-06T19:14:00Z">
              <w:r w:rsidRPr="003C1A0A" w:rsidDel="00773EBB">
                <w:rPr>
                  <w:rFonts w:asciiTheme="majorBidi" w:hAnsiTheme="majorBidi" w:cstheme="majorBidi"/>
                  <w:sz w:val="24"/>
                  <w:szCs w:val="24"/>
                </w:rPr>
                <w:delText>Subgroup Order should be set.</w:delText>
              </w:r>
            </w:del>
          </w:p>
          <w:p w14:paraId="5501DDAC" w14:textId="781C59D5" w:rsidR="00525D2E" w:rsidRPr="003C1A0A" w:rsidDel="00773EBB" w:rsidRDefault="00525D2E" w:rsidP="00405E8C">
            <w:pPr>
              <w:pStyle w:val="ListParagraph"/>
              <w:numPr>
                <w:ilvl w:val="0"/>
                <w:numId w:val="48"/>
              </w:numPr>
              <w:spacing w:before="100" w:beforeAutospacing="1" w:after="100" w:afterAutospacing="1" w:line="360" w:lineRule="auto"/>
              <w:jc w:val="both"/>
              <w:rPr>
                <w:del w:id="1653" w:author="Deep Nidhi" w:date="2023-09-06T19:14:00Z"/>
                <w:rFonts w:asciiTheme="majorBidi" w:hAnsiTheme="majorBidi" w:cstheme="majorBidi"/>
                <w:sz w:val="24"/>
                <w:szCs w:val="24"/>
              </w:rPr>
            </w:pPr>
            <w:del w:id="1654" w:author="Deep Nidhi" w:date="2023-09-06T19:14:00Z">
              <w:r w:rsidRPr="003C1A0A" w:rsidDel="00773EBB">
                <w:rPr>
                  <w:rFonts w:asciiTheme="majorBidi" w:hAnsiTheme="majorBidi" w:cstheme="majorBidi"/>
                  <w:sz w:val="24"/>
                  <w:szCs w:val="24"/>
                </w:rPr>
                <w:delText>Allow marking one as Default Subgroup.</w:delText>
              </w:r>
            </w:del>
          </w:p>
        </w:tc>
      </w:tr>
      <w:tr w:rsidR="00525D2E" w:rsidRPr="003C1A0A" w:rsidDel="00773EBB" w14:paraId="18125E2B" w14:textId="7B930699" w:rsidTr="00111D99">
        <w:trPr>
          <w:del w:id="1655" w:author="Deep Nidhi" w:date="2023-09-06T19:14:00Z"/>
        </w:trPr>
        <w:tc>
          <w:tcPr>
            <w:tcW w:w="1080" w:type="dxa"/>
          </w:tcPr>
          <w:p w14:paraId="35476969" w14:textId="0571FB39" w:rsidR="00525D2E" w:rsidRPr="003C1A0A" w:rsidDel="00773EBB" w:rsidRDefault="00525D2E" w:rsidP="00111D99">
            <w:pPr>
              <w:spacing w:before="100" w:beforeAutospacing="1" w:after="100" w:afterAutospacing="1" w:line="360" w:lineRule="auto"/>
              <w:jc w:val="both"/>
              <w:rPr>
                <w:del w:id="1656" w:author="Deep Nidhi" w:date="2023-09-06T19:14:00Z"/>
                <w:rFonts w:asciiTheme="majorBidi" w:hAnsiTheme="majorBidi" w:cstheme="majorBidi"/>
                <w:sz w:val="24"/>
                <w:szCs w:val="24"/>
              </w:rPr>
            </w:pPr>
            <w:del w:id="1657" w:author="Deep Nidhi" w:date="2023-09-06T19:14:00Z">
              <w:r w:rsidRPr="003C1A0A" w:rsidDel="00773EBB">
                <w:rPr>
                  <w:rFonts w:asciiTheme="majorBidi" w:hAnsiTheme="majorBidi" w:cstheme="majorBidi"/>
                  <w:sz w:val="24"/>
                  <w:szCs w:val="24"/>
                </w:rPr>
                <w:delText>REQ 6</w:delText>
              </w:r>
            </w:del>
          </w:p>
        </w:tc>
        <w:tc>
          <w:tcPr>
            <w:tcW w:w="8280" w:type="dxa"/>
          </w:tcPr>
          <w:p w14:paraId="0FA3C03B" w14:textId="49AFE28D" w:rsidR="00525D2E" w:rsidRPr="003C1A0A" w:rsidDel="00773EBB" w:rsidRDefault="00525D2E" w:rsidP="00111D99">
            <w:pPr>
              <w:spacing w:before="100" w:beforeAutospacing="1" w:after="100" w:afterAutospacing="1" w:line="360" w:lineRule="auto"/>
              <w:jc w:val="both"/>
              <w:rPr>
                <w:del w:id="1658" w:author="Deep Nidhi" w:date="2023-09-06T19:14:00Z"/>
                <w:rFonts w:asciiTheme="majorBidi" w:hAnsiTheme="majorBidi" w:cstheme="majorBidi"/>
                <w:sz w:val="24"/>
                <w:szCs w:val="24"/>
              </w:rPr>
            </w:pPr>
            <w:del w:id="1659" w:author="Deep Nidhi" w:date="2023-09-06T19:14:00Z">
              <w:r w:rsidRPr="003C1A0A" w:rsidDel="00773EBB">
                <w:rPr>
                  <w:rFonts w:asciiTheme="majorBidi" w:hAnsiTheme="majorBidi" w:cstheme="majorBidi"/>
                  <w:sz w:val="24"/>
                  <w:szCs w:val="24"/>
                </w:rPr>
                <w:delText>Provide Add button in the add new element window to confirm adding the element.</w:delText>
              </w:r>
            </w:del>
          </w:p>
        </w:tc>
      </w:tr>
    </w:tbl>
    <w:p w14:paraId="13B35D15" w14:textId="586EDDE6" w:rsidR="00525D2E" w:rsidRPr="003C1A0A" w:rsidDel="00773EBB" w:rsidRDefault="00525D2E" w:rsidP="00525D2E">
      <w:pPr>
        <w:pStyle w:val="Heading4"/>
        <w:rPr>
          <w:del w:id="1660" w:author="Deep Nidhi" w:date="2023-09-06T19:14:00Z"/>
          <w:rFonts w:asciiTheme="majorBidi" w:hAnsiTheme="majorBidi"/>
          <w:sz w:val="28"/>
          <w:szCs w:val="28"/>
        </w:rPr>
      </w:pPr>
      <w:del w:id="1661" w:author="Deep Nidhi" w:date="2023-09-06T19:14:00Z">
        <w:r w:rsidRPr="003C1A0A" w:rsidDel="00773EBB">
          <w:rPr>
            <w:rFonts w:asciiTheme="majorBidi" w:hAnsiTheme="majorBidi"/>
            <w:sz w:val="28"/>
            <w:szCs w:val="28"/>
          </w:rPr>
          <w:lastRenderedPageBreak/>
          <w:delText>Indicator Metadata</w:delText>
        </w:r>
      </w:del>
    </w:p>
    <w:p w14:paraId="6306B0B7" w14:textId="30C8555A" w:rsidR="00525D2E" w:rsidRPr="003C1A0A" w:rsidDel="00773EBB" w:rsidRDefault="00525D2E" w:rsidP="00525D2E">
      <w:pPr>
        <w:spacing w:before="100" w:beforeAutospacing="1" w:after="100" w:afterAutospacing="1" w:line="360" w:lineRule="auto"/>
        <w:jc w:val="both"/>
        <w:rPr>
          <w:del w:id="1662" w:author="Deep Nidhi" w:date="2023-09-06T19:14:00Z"/>
          <w:rFonts w:asciiTheme="majorBidi" w:hAnsiTheme="majorBidi" w:cstheme="majorBidi"/>
          <w:b/>
          <w:bCs/>
          <w:sz w:val="24"/>
          <w:szCs w:val="24"/>
        </w:rPr>
      </w:pPr>
      <w:del w:id="1663" w:author="Deep Nidhi" w:date="2023-09-06T19:14:00Z">
        <w:r w:rsidRPr="003C1A0A" w:rsidDel="00773EBB">
          <w:rPr>
            <w:rFonts w:asciiTheme="majorBidi" w:hAnsiTheme="majorBidi" w:cstheme="majorBidi"/>
            <w:b/>
            <w:bCs/>
            <w:sz w:val="24"/>
            <w:szCs w:val="24"/>
          </w:rPr>
          <w:delText>Description</w:delText>
        </w:r>
      </w:del>
    </w:p>
    <w:p w14:paraId="12B63E44" w14:textId="7757E46B" w:rsidR="00525D2E" w:rsidRPr="003C1A0A" w:rsidDel="00773EBB" w:rsidRDefault="00525D2E" w:rsidP="00525D2E">
      <w:pPr>
        <w:spacing w:before="100" w:beforeAutospacing="1" w:after="100" w:afterAutospacing="1" w:line="360" w:lineRule="auto"/>
        <w:ind w:right="45"/>
        <w:jc w:val="both"/>
        <w:rPr>
          <w:del w:id="1664" w:author="Deep Nidhi" w:date="2023-09-06T19:14:00Z"/>
          <w:rFonts w:asciiTheme="majorBidi" w:hAnsiTheme="majorBidi" w:cstheme="majorBidi"/>
          <w:sz w:val="24"/>
          <w:szCs w:val="24"/>
        </w:rPr>
      </w:pPr>
      <w:del w:id="1665" w:author="Deep Nidhi" w:date="2023-09-06T19:14:00Z">
        <w:r w:rsidRPr="003C1A0A" w:rsidDel="00773EBB">
          <w:rPr>
            <w:rFonts w:asciiTheme="majorBidi" w:hAnsiTheme="majorBidi" w:cstheme="majorBidi"/>
            <w:sz w:val="24"/>
            <w:szCs w:val="24"/>
          </w:rPr>
          <w:delText>This master element type will allow users to add and manage indicators metadata. You will have the options to add, edit, import, export and delete the indicators metadata. This module will help you to create Indicator’s metadata structure. Below is the detailed functionality requirement of this module.</w:delText>
        </w:r>
      </w:del>
    </w:p>
    <w:p w14:paraId="747F6BC0" w14:textId="765F1E32" w:rsidR="00525D2E" w:rsidRPr="003C1A0A" w:rsidDel="00773EBB" w:rsidRDefault="00525D2E" w:rsidP="00525D2E">
      <w:pPr>
        <w:spacing w:before="100" w:beforeAutospacing="1" w:after="100" w:afterAutospacing="1" w:line="240" w:lineRule="auto"/>
        <w:jc w:val="both"/>
        <w:rPr>
          <w:del w:id="1666" w:author="Deep Nidhi" w:date="2023-09-06T19:14:00Z"/>
          <w:rFonts w:asciiTheme="majorBidi" w:hAnsiTheme="majorBidi" w:cstheme="majorBidi"/>
          <w:b/>
          <w:bCs/>
          <w:sz w:val="24"/>
          <w:szCs w:val="24"/>
        </w:rPr>
      </w:pPr>
      <w:del w:id="1667" w:author="Deep Nidhi" w:date="2023-09-06T19:14:00Z">
        <w:r w:rsidRPr="003C1A0A" w:rsidDel="00773EBB">
          <w:rPr>
            <w:rFonts w:asciiTheme="majorBidi" w:hAnsiTheme="majorBidi" w:cstheme="majorBidi"/>
            <w:b/>
            <w:bCs/>
            <w:sz w:val="24"/>
            <w:szCs w:val="24"/>
          </w:rPr>
          <w:delText>Functional Requirements</w:delText>
        </w:r>
      </w:del>
    </w:p>
    <w:tbl>
      <w:tblPr>
        <w:tblW w:w="9296"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0"/>
        <w:gridCol w:w="8276"/>
      </w:tblGrid>
      <w:tr w:rsidR="00525D2E" w:rsidRPr="003C1A0A" w:rsidDel="00773EBB" w14:paraId="18CDB2A1" w14:textId="448546DB" w:rsidTr="00111D99">
        <w:trPr>
          <w:del w:id="1668" w:author="Deep Nidhi" w:date="2023-09-06T19:14:00Z"/>
        </w:trPr>
        <w:tc>
          <w:tcPr>
            <w:tcW w:w="1020" w:type="dxa"/>
          </w:tcPr>
          <w:p w14:paraId="575595AA" w14:textId="0862EF69" w:rsidR="00525D2E" w:rsidRPr="003C1A0A" w:rsidDel="00773EBB" w:rsidRDefault="00525D2E" w:rsidP="00111D99">
            <w:pPr>
              <w:spacing w:before="100" w:beforeAutospacing="1" w:after="100" w:afterAutospacing="1" w:line="360" w:lineRule="auto"/>
              <w:jc w:val="both"/>
              <w:rPr>
                <w:del w:id="1669" w:author="Deep Nidhi" w:date="2023-09-06T19:14:00Z"/>
                <w:rFonts w:asciiTheme="majorBidi" w:hAnsiTheme="majorBidi" w:cstheme="majorBidi"/>
                <w:sz w:val="24"/>
                <w:szCs w:val="24"/>
              </w:rPr>
            </w:pPr>
            <w:del w:id="1670" w:author="Deep Nidhi" w:date="2023-09-06T19:14:00Z">
              <w:r w:rsidRPr="003C1A0A" w:rsidDel="00773EBB">
                <w:rPr>
                  <w:rFonts w:asciiTheme="majorBidi" w:hAnsiTheme="majorBidi" w:cstheme="majorBidi"/>
                  <w:sz w:val="24"/>
                  <w:szCs w:val="24"/>
                </w:rPr>
                <w:delText>REQ 1</w:delText>
              </w:r>
            </w:del>
          </w:p>
        </w:tc>
        <w:tc>
          <w:tcPr>
            <w:tcW w:w="8276" w:type="dxa"/>
          </w:tcPr>
          <w:p w14:paraId="095B90C6" w14:textId="1E447D3D" w:rsidR="00525D2E" w:rsidRPr="003C1A0A" w:rsidDel="00773EBB" w:rsidRDefault="00525D2E" w:rsidP="00111D99">
            <w:pPr>
              <w:spacing w:before="100" w:beforeAutospacing="1" w:after="100" w:afterAutospacing="1" w:line="360" w:lineRule="auto"/>
              <w:jc w:val="both"/>
              <w:rPr>
                <w:del w:id="1671" w:author="Deep Nidhi" w:date="2023-09-06T19:14:00Z"/>
                <w:rFonts w:asciiTheme="majorBidi" w:hAnsiTheme="majorBidi" w:cstheme="majorBidi"/>
                <w:sz w:val="24"/>
                <w:szCs w:val="24"/>
              </w:rPr>
            </w:pPr>
            <w:del w:id="1672" w:author="Deep Nidhi" w:date="2023-09-06T19:14:00Z">
              <w:r w:rsidRPr="003C1A0A" w:rsidDel="00773EBB">
                <w:rPr>
                  <w:rFonts w:asciiTheme="majorBidi" w:hAnsiTheme="majorBidi" w:cstheme="majorBidi"/>
                  <w:sz w:val="24"/>
                  <w:szCs w:val="24"/>
                </w:rPr>
                <w:delText>Show the existing list of the indicators metadata in a tabular grid after selecting master element type as Indicator Metadata. Provide option to view the list by pages along with pagination option to customize the view.</w:delText>
              </w:r>
            </w:del>
          </w:p>
        </w:tc>
      </w:tr>
      <w:tr w:rsidR="00525D2E" w:rsidRPr="003C1A0A" w:rsidDel="00773EBB" w14:paraId="03C4615B" w14:textId="73223124" w:rsidTr="00111D99">
        <w:trPr>
          <w:trHeight w:val="503"/>
          <w:del w:id="1673" w:author="Deep Nidhi" w:date="2023-09-06T19:14:00Z"/>
        </w:trPr>
        <w:tc>
          <w:tcPr>
            <w:tcW w:w="1020" w:type="dxa"/>
          </w:tcPr>
          <w:p w14:paraId="264A94E5" w14:textId="2C9DF8C8" w:rsidR="00525D2E" w:rsidRPr="003C1A0A" w:rsidDel="00773EBB" w:rsidRDefault="00525D2E" w:rsidP="00111D99">
            <w:pPr>
              <w:spacing w:before="100" w:beforeAutospacing="1" w:after="100" w:afterAutospacing="1" w:line="360" w:lineRule="auto"/>
              <w:jc w:val="both"/>
              <w:rPr>
                <w:del w:id="1674" w:author="Deep Nidhi" w:date="2023-09-06T19:14:00Z"/>
                <w:rFonts w:asciiTheme="majorBidi" w:hAnsiTheme="majorBidi" w:cstheme="majorBidi"/>
                <w:sz w:val="24"/>
                <w:szCs w:val="24"/>
              </w:rPr>
            </w:pPr>
            <w:del w:id="1675" w:author="Deep Nidhi" w:date="2023-09-06T19:14:00Z">
              <w:r w:rsidRPr="003C1A0A" w:rsidDel="00773EBB">
                <w:rPr>
                  <w:rFonts w:asciiTheme="majorBidi" w:hAnsiTheme="majorBidi" w:cstheme="majorBidi"/>
                  <w:sz w:val="24"/>
                  <w:szCs w:val="24"/>
                </w:rPr>
                <w:delText>REQ 2</w:delText>
              </w:r>
            </w:del>
          </w:p>
        </w:tc>
        <w:tc>
          <w:tcPr>
            <w:tcW w:w="8276" w:type="dxa"/>
          </w:tcPr>
          <w:p w14:paraId="163ED6D5" w14:textId="02257C67" w:rsidR="00525D2E" w:rsidRPr="003C1A0A" w:rsidDel="00773EBB" w:rsidRDefault="00525D2E" w:rsidP="00111D99">
            <w:pPr>
              <w:spacing w:before="100" w:beforeAutospacing="1" w:after="100" w:afterAutospacing="1" w:line="360" w:lineRule="auto"/>
              <w:jc w:val="both"/>
              <w:rPr>
                <w:del w:id="1676" w:author="Deep Nidhi" w:date="2023-09-06T19:14:00Z"/>
                <w:rFonts w:asciiTheme="majorBidi" w:hAnsiTheme="majorBidi" w:cstheme="majorBidi"/>
                <w:sz w:val="24"/>
                <w:szCs w:val="24"/>
              </w:rPr>
            </w:pPr>
            <w:del w:id="1677" w:author="Deep Nidhi" w:date="2023-09-06T19:14:00Z">
              <w:r w:rsidRPr="003C1A0A" w:rsidDel="00773EBB">
                <w:rPr>
                  <w:rFonts w:asciiTheme="majorBidi" w:hAnsiTheme="majorBidi" w:cstheme="majorBidi"/>
                  <w:sz w:val="24"/>
                  <w:szCs w:val="24"/>
                </w:rPr>
                <w:delText>Provide option to search, sort and navigate the existing list.</w:delText>
              </w:r>
            </w:del>
          </w:p>
        </w:tc>
      </w:tr>
      <w:tr w:rsidR="00525D2E" w:rsidRPr="003C1A0A" w:rsidDel="00773EBB" w14:paraId="63F1F00B" w14:textId="0A5658F4" w:rsidTr="00111D99">
        <w:trPr>
          <w:trHeight w:val="512"/>
          <w:del w:id="1678" w:author="Deep Nidhi" w:date="2023-09-06T19:14:00Z"/>
        </w:trPr>
        <w:tc>
          <w:tcPr>
            <w:tcW w:w="1020" w:type="dxa"/>
          </w:tcPr>
          <w:p w14:paraId="1FD78779" w14:textId="5A65EF79" w:rsidR="00525D2E" w:rsidRPr="003C1A0A" w:rsidDel="00773EBB" w:rsidRDefault="00525D2E" w:rsidP="00111D99">
            <w:pPr>
              <w:spacing w:before="100" w:beforeAutospacing="1" w:after="100" w:afterAutospacing="1" w:line="360" w:lineRule="auto"/>
              <w:jc w:val="both"/>
              <w:rPr>
                <w:del w:id="1679" w:author="Deep Nidhi" w:date="2023-09-06T19:14:00Z"/>
                <w:rFonts w:asciiTheme="majorBidi" w:hAnsiTheme="majorBidi" w:cstheme="majorBidi"/>
                <w:sz w:val="24"/>
                <w:szCs w:val="24"/>
              </w:rPr>
            </w:pPr>
            <w:del w:id="1680" w:author="Deep Nidhi" w:date="2023-09-06T19:14:00Z">
              <w:r w:rsidRPr="003C1A0A" w:rsidDel="00773EBB">
                <w:rPr>
                  <w:rFonts w:asciiTheme="majorBidi" w:hAnsiTheme="majorBidi" w:cstheme="majorBidi"/>
                  <w:sz w:val="24"/>
                  <w:szCs w:val="24"/>
                </w:rPr>
                <w:delText>REQ 3</w:delText>
              </w:r>
            </w:del>
          </w:p>
        </w:tc>
        <w:tc>
          <w:tcPr>
            <w:tcW w:w="8276" w:type="dxa"/>
          </w:tcPr>
          <w:p w14:paraId="2A74F544" w14:textId="1ACB750E" w:rsidR="00525D2E" w:rsidRPr="003C1A0A" w:rsidDel="00773EBB" w:rsidRDefault="00525D2E" w:rsidP="00111D99">
            <w:pPr>
              <w:spacing w:before="100" w:beforeAutospacing="1" w:after="100" w:afterAutospacing="1" w:line="360" w:lineRule="auto"/>
              <w:jc w:val="both"/>
              <w:rPr>
                <w:del w:id="1681" w:author="Deep Nidhi" w:date="2023-09-06T19:14:00Z"/>
                <w:rFonts w:asciiTheme="majorBidi" w:hAnsiTheme="majorBidi" w:cstheme="majorBidi"/>
                <w:sz w:val="24"/>
                <w:szCs w:val="24"/>
              </w:rPr>
            </w:pPr>
            <w:del w:id="1682" w:author="Deep Nidhi" w:date="2023-09-06T19:14:00Z">
              <w:r w:rsidRPr="003C1A0A" w:rsidDel="00773EBB">
                <w:rPr>
                  <w:rFonts w:asciiTheme="majorBidi" w:hAnsiTheme="majorBidi" w:cstheme="majorBidi"/>
                  <w:sz w:val="24"/>
                  <w:szCs w:val="24"/>
                </w:rPr>
                <w:delText>Provide option to add and edit an element.</w:delText>
              </w:r>
            </w:del>
          </w:p>
        </w:tc>
      </w:tr>
      <w:tr w:rsidR="00525D2E" w:rsidRPr="003C1A0A" w:rsidDel="00773EBB" w14:paraId="684EA022" w14:textId="5FEC775F" w:rsidTr="00111D99">
        <w:trPr>
          <w:del w:id="1683" w:author="Deep Nidhi" w:date="2023-09-06T19:14:00Z"/>
        </w:trPr>
        <w:tc>
          <w:tcPr>
            <w:tcW w:w="1020" w:type="dxa"/>
          </w:tcPr>
          <w:p w14:paraId="5392B4A1" w14:textId="5319A251" w:rsidR="00525D2E" w:rsidRPr="003C1A0A" w:rsidDel="00773EBB" w:rsidRDefault="00525D2E" w:rsidP="00111D99">
            <w:pPr>
              <w:spacing w:before="100" w:beforeAutospacing="1" w:after="100" w:afterAutospacing="1" w:line="360" w:lineRule="auto"/>
              <w:jc w:val="both"/>
              <w:rPr>
                <w:del w:id="1684" w:author="Deep Nidhi" w:date="2023-09-06T19:14:00Z"/>
                <w:rFonts w:asciiTheme="majorBidi" w:hAnsiTheme="majorBidi" w:cstheme="majorBidi"/>
                <w:sz w:val="24"/>
                <w:szCs w:val="24"/>
              </w:rPr>
            </w:pPr>
            <w:del w:id="1685" w:author="Deep Nidhi" w:date="2023-09-06T19:14:00Z">
              <w:r w:rsidRPr="003C1A0A" w:rsidDel="00773EBB">
                <w:rPr>
                  <w:rFonts w:asciiTheme="majorBidi" w:hAnsiTheme="majorBidi" w:cstheme="majorBidi"/>
                  <w:sz w:val="24"/>
                  <w:szCs w:val="24"/>
                </w:rPr>
                <w:delText>REQ 4</w:delText>
              </w:r>
            </w:del>
          </w:p>
        </w:tc>
        <w:tc>
          <w:tcPr>
            <w:tcW w:w="8276" w:type="dxa"/>
          </w:tcPr>
          <w:p w14:paraId="3E286E23" w14:textId="14CF3D19" w:rsidR="00525D2E" w:rsidRPr="003C1A0A" w:rsidDel="00773EBB" w:rsidRDefault="00525D2E" w:rsidP="00111D99">
            <w:pPr>
              <w:spacing w:before="100" w:beforeAutospacing="1" w:after="100" w:afterAutospacing="1" w:line="360" w:lineRule="auto"/>
              <w:jc w:val="both"/>
              <w:rPr>
                <w:del w:id="1686" w:author="Deep Nidhi" w:date="2023-09-06T19:14:00Z"/>
                <w:rFonts w:asciiTheme="majorBidi" w:hAnsiTheme="majorBidi" w:cstheme="majorBidi"/>
                <w:sz w:val="24"/>
                <w:szCs w:val="24"/>
              </w:rPr>
            </w:pPr>
            <w:del w:id="1687" w:author="Deep Nidhi" w:date="2023-09-06T19:14:00Z">
              <w:r w:rsidRPr="003C1A0A" w:rsidDel="00773EBB">
                <w:rPr>
                  <w:rFonts w:asciiTheme="majorBidi" w:hAnsiTheme="majorBidi" w:cstheme="majorBidi"/>
                  <w:sz w:val="24"/>
                  <w:szCs w:val="24"/>
                </w:rPr>
                <w:delText>When adding a new element, provide the following entries and validations -</w:delText>
              </w:r>
            </w:del>
          </w:p>
          <w:p w14:paraId="301612E7" w14:textId="3E42A688" w:rsidR="00525D2E" w:rsidRPr="003C1A0A" w:rsidDel="00773EBB" w:rsidRDefault="00525D2E" w:rsidP="00405E8C">
            <w:pPr>
              <w:pStyle w:val="ListParagraph"/>
              <w:numPr>
                <w:ilvl w:val="0"/>
                <w:numId w:val="49"/>
              </w:numPr>
              <w:spacing w:before="100" w:beforeAutospacing="1" w:after="100" w:afterAutospacing="1" w:line="360" w:lineRule="auto"/>
              <w:jc w:val="both"/>
              <w:rPr>
                <w:del w:id="1688" w:author="Deep Nidhi" w:date="2023-09-06T19:14:00Z"/>
                <w:rFonts w:asciiTheme="majorBidi" w:hAnsiTheme="majorBidi" w:cstheme="majorBidi"/>
                <w:sz w:val="24"/>
                <w:szCs w:val="24"/>
              </w:rPr>
            </w:pPr>
            <w:del w:id="1689" w:author="Deep Nidhi" w:date="2023-09-06T19:14:00Z">
              <w:r w:rsidRPr="003C1A0A" w:rsidDel="00773EBB">
                <w:rPr>
                  <w:rFonts w:asciiTheme="majorBidi" w:hAnsiTheme="majorBidi" w:cstheme="majorBidi"/>
                  <w:sz w:val="24"/>
                  <w:szCs w:val="24"/>
                </w:rPr>
                <w:delText xml:space="preserve">Indicator Name should be selected and cannot be blank. </w:delText>
              </w:r>
            </w:del>
          </w:p>
          <w:p w14:paraId="59DFE7C1" w14:textId="54011C40" w:rsidR="00525D2E" w:rsidRPr="003C1A0A" w:rsidDel="00773EBB" w:rsidRDefault="00525D2E" w:rsidP="00405E8C">
            <w:pPr>
              <w:pStyle w:val="ListParagraph"/>
              <w:numPr>
                <w:ilvl w:val="0"/>
                <w:numId w:val="49"/>
              </w:numPr>
              <w:spacing w:before="100" w:beforeAutospacing="1" w:after="100" w:afterAutospacing="1" w:line="360" w:lineRule="auto"/>
              <w:jc w:val="both"/>
              <w:rPr>
                <w:del w:id="1690" w:author="Deep Nidhi" w:date="2023-09-06T19:14:00Z"/>
                <w:rFonts w:asciiTheme="majorBidi" w:hAnsiTheme="majorBidi" w:cstheme="majorBidi"/>
                <w:sz w:val="24"/>
                <w:szCs w:val="24"/>
              </w:rPr>
            </w:pPr>
            <w:del w:id="1691" w:author="Deep Nidhi" w:date="2023-09-06T19:14:00Z">
              <w:r w:rsidRPr="003C1A0A" w:rsidDel="00773EBB">
                <w:rPr>
                  <w:rFonts w:asciiTheme="majorBidi" w:hAnsiTheme="majorBidi" w:cstheme="majorBidi"/>
                  <w:sz w:val="24"/>
                  <w:szCs w:val="24"/>
                </w:rPr>
                <w:delText>Unit should be selected based on the indicator selected above and cannot be blank.</w:delText>
              </w:r>
            </w:del>
          </w:p>
          <w:p w14:paraId="7DCACE05" w14:textId="59C11917" w:rsidR="00525D2E" w:rsidRPr="003C1A0A" w:rsidDel="00773EBB" w:rsidRDefault="00525D2E" w:rsidP="00405E8C">
            <w:pPr>
              <w:pStyle w:val="ListParagraph"/>
              <w:numPr>
                <w:ilvl w:val="0"/>
                <w:numId w:val="49"/>
              </w:numPr>
              <w:spacing w:before="100" w:beforeAutospacing="1" w:after="100" w:afterAutospacing="1" w:line="360" w:lineRule="auto"/>
              <w:jc w:val="both"/>
              <w:rPr>
                <w:del w:id="1692" w:author="Deep Nidhi" w:date="2023-09-06T19:14:00Z"/>
                <w:rFonts w:asciiTheme="majorBidi" w:hAnsiTheme="majorBidi" w:cstheme="majorBidi"/>
                <w:sz w:val="24"/>
                <w:szCs w:val="24"/>
              </w:rPr>
            </w:pPr>
            <w:del w:id="1693" w:author="Deep Nidhi" w:date="2023-09-06T19:14:00Z">
              <w:r w:rsidRPr="003C1A0A" w:rsidDel="00773EBB">
                <w:rPr>
                  <w:rFonts w:asciiTheme="majorBidi" w:hAnsiTheme="majorBidi" w:cstheme="majorBidi"/>
                  <w:sz w:val="24"/>
                  <w:szCs w:val="24"/>
                </w:rPr>
                <w:delText>Indicator Definition (MT1), Method of Computation (MT2), Overview (MT3), Comments and Limitations (MT4), Data Collection for Global Monitoring (MT5), Obtaining Data (MT6), Data Availability (MT7), Treatment of Missing Values (MT8), Regional and Global Estimates (MT9) should be entered.</w:delText>
              </w:r>
            </w:del>
          </w:p>
        </w:tc>
      </w:tr>
      <w:tr w:rsidR="00525D2E" w:rsidRPr="003C1A0A" w:rsidDel="00773EBB" w14:paraId="40D430DA" w14:textId="3ACC049A" w:rsidTr="00111D99">
        <w:trPr>
          <w:del w:id="1694" w:author="Deep Nidhi" w:date="2023-09-06T19:14:00Z"/>
        </w:trPr>
        <w:tc>
          <w:tcPr>
            <w:tcW w:w="1020" w:type="dxa"/>
          </w:tcPr>
          <w:p w14:paraId="2B621E2E" w14:textId="29E736C5" w:rsidR="00525D2E" w:rsidRPr="003C1A0A" w:rsidDel="00773EBB" w:rsidRDefault="00525D2E" w:rsidP="00111D99">
            <w:pPr>
              <w:spacing w:before="100" w:beforeAutospacing="1" w:after="100" w:afterAutospacing="1" w:line="360" w:lineRule="auto"/>
              <w:jc w:val="both"/>
              <w:rPr>
                <w:del w:id="1695" w:author="Deep Nidhi" w:date="2023-09-06T19:14:00Z"/>
                <w:rFonts w:asciiTheme="majorBidi" w:hAnsiTheme="majorBidi" w:cstheme="majorBidi"/>
                <w:sz w:val="24"/>
                <w:szCs w:val="24"/>
              </w:rPr>
            </w:pPr>
            <w:del w:id="1696" w:author="Deep Nidhi" w:date="2023-09-06T19:14:00Z">
              <w:r w:rsidRPr="003C1A0A" w:rsidDel="00773EBB">
                <w:rPr>
                  <w:rFonts w:asciiTheme="majorBidi" w:hAnsiTheme="majorBidi" w:cstheme="majorBidi"/>
                  <w:sz w:val="24"/>
                  <w:szCs w:val="24"/>
                </w:rPr>
                <w:delText>REQ 5</w:delText>
              </w:r>
            </w:del>
          </w:p>
        </w:tc>
        <w:tc>
          <w:tcPr>
            <w:tcW w:w="8276" w:type="dxa"/>
          </w:tcPr>
          <w:p w14:paraId="6E2C9EC7" w14:textId="24A3CBBE" w:rsidR="00525D2E" w:rsidRPr="003C1A0A" w:rsidDel="00773EBB" w:rsidRDefault="00525D2E" w:rsidP="00111D99">
            <w:pPr>
              <w:spacing w:before="100" w:beforeAutospacing="1" w:after="100" w:afterAutospacing="1" w:line="360" w:lineRule="auto"/>
              <w:jc w:val="both"/>
              <w:rPr>
                <w:del w:id="1697" w:author="Deep Nidhi" w:date="2023-09-06T19:14:00Z"/>
                <w:rFonts w:asciiTheme="majorBidi" w:hAnsiTheme="majorBidi" w:cstheme="majorBidi"/>
                <w:sz w:val="24"/>
                <w:szCs w:val="24"/>
              </w:rPr>
            </w:pPr>
            <w:del w:id="1698" w:author="Deep Nidhi" w:date="2023-09-06T19:14:00Z">
              <w:r w:rsidRPr="003C1A0A" w:rsidDel="00773EBB">
                <w:rPr>
                  <w:rFonts w:asciiTheme="majorBidi" w:hAnsiTheme="majorBidi" w:cstheme="majorBidi"/>
                  <w:sz w:val="24"/>
                  <w:szCs w:val="24"/>
                </w:rPr>
                <w:delText>Provide Add button in the add new element window to allow adding the element.</w:delText>
              </w:r>
            </w:del>
          </w:p>
        </w:tc>
      </w:tr>
    </w:tbl>
    <w:p w14:paraId="2762FF14" w14:textId="0F7285C0" w:rsidR="00525D2E" w:rsidRPr="003C1A0A" w:rsidDel="00773EBB" w:rsidRDefault="00525D2E" w:rsidP="00525D2E">
      <w:pPr>
        <w:spacing w:before="100" w:beforeAutospacing="1" w:after="100" w:afterAutospacing="1" w:line="360" w:lineRule="auto"/>
        <w:jc w:val="both"/>
        <w:rPr>
          <w:del w:id="1699" w:author="Deep Nidhi" w:date="2023-09-06T19:14:00Z"/>
          <w:rFonts w:asciiTheme="majorBidi" w:hAnsiTheme="majorBidi" w:cstheme="majorBidi"/>
          <w:sz w:val="24"/>
          <w:szCs w:val="24"/>
        </w:rPr>
      </w:pPr>
      <w:del w:id="1700" w:author="Deep Nidhi" w:date="2023-09-06T19:14:00Z">
        <w:r w:rsidRPr="003C1A0A" w:rsidDel="00773EBB">
          <w:rPr>
            <w:rFonts w:asciiTheme="majorBidi" w:hAnsiTheme="majorBidi" w:cstheme="majorBidi"/>
            <w:sz w:val="24"/>
            <w:szCs w:val="24"/>
          </w:rPr>
          <w:delText>The following options will be available in this module:</w:delText>
        </w:r>
      </w:del>
    </w:p>
    <w:p w14:paraId="1BE05A9D" w14:textId="0909E6D1" w:rsidR="00525D2E" w:rsidRPr="003C1A0A" w:rsidDel="00773EBB" w:rsidRDefault="00525D2E" w:rsidP="00405E8C">
      <w:pPr>
        <w:pStyle w:val="ListParagraph"/>
        <w:numPr>
          <w:ilvl w:val="0"/>
          <w:numId w:val="19"/>
        </w:numPr>
        <w:spacing w:before="100" w:beforeAutospacing="1" w:after="100" w:afterAutospacing="1" w:line="360" w:lineRule="auto"/>
        <w:jc w:val="both"/>
        <w:rPr>
          <w:del w:id="1701" w:author="Deep Nidhi" w:date="2023-09-06T19:14:00Z"/>
          <w:rFonts w:asciiTheme="majorBidi" w:hAnsiTheme="majorBidi" w:cstheme="majorBidi"/>
          <w:sz w:val="24"/>
          <w:szCs w:val="24"/>
        </w:rPr>
      </w:pPr>
      <w:del w:id="1702" w:author="Deep Nidhi" w:date="2023-09-06T19:14:00Z">
        <w:r w:rsidRPr="003C1A0A" w:rsidDel="00773EBB">
          <w:rPr>
            <w:rFonts w:asciiTheme="majorBidi" w:hAnsiTheme="majorBidi" w:cstheme="majorBidi"/>
            <w:sz w:val="24"/>
            <w:szCs w:val="24"/>
          </w:rPr>
          <w:delText>Export Metadata</w:delText>
        </w:r>
      </w:del>
    </w:p>
    <w:p w14:paraId="0901034B" w14:textId="02BC7B7E" w:rsidR="00525D2E" w:rsidRPr="003C1A0A" w:rsidDel="00773EBB" w:rsidRDefault="00525D2E" w:rsidP="00405E8C">
      <w:pPr>
        <w:pStyle w:val="ListParagraph"/>
        <w:numPr>
          <w:ilvl w:val="0"/>
          <w:numId w:val="19"/>
        </w:numPr>
        <w:spacing w:before="100" w:beforeAutospacing="1" w:after="100" w:afterAutospacing="1" w:line="360" w:lineRule="auto"/>
        <w:jc w:val="both"/>
        <w:rPr>
          <w:del w:id="1703" w:author="Deep Nidhi" w:date="2023-09-06T19:14:00Z"/>
          <w:rFonts w:asciiTheme="majorBidi" w:hAnsiTheme="majorBidi" w:cstheme="majorBidi"/>
          <w:sz w:val="24"/>
          <w:szCs w:val="24"/>
        </w:rPr>
      </w:pPr>
      <w:del w:id="1704" w:author="Deep Nidhi" w:date="2023-09-06T19:14:00Z">
        <w:r w:rsidRPr="003C1A0A" w:rsidDel="00773EBB">
          <w:rPr>
            <w:rFonts w:asciiTheme="majorBidi" w:hAnsiTheme="majorBidi" w:cstheme="majorBidi"/>
            <w:sz w:val="24"/>
            <w:szCs w:val="24"/>
          </w:rPr>
          <w:delText>Import Metadata</w:delText>
        </w:r>
      </w:del>
    </w:p>
    <w:p w14:paraId="06E807F3" w14:textId="380E9633" w:rsidR="00525D2E" w:rsidRPr="003C1A0A" w:rsidDel="00773EBB" w:rsidRDefault="00525D2E" w:rsidP="00405E8C">
      <w:pPr>
        <w:pStyle w:val="ListParagraph"/>
        <w:numPr>
          <w:ilvl w:val="0"/>
          <w:numId w:val="19"/>
        </w:numPr>
        <w:spacing w:before="100" w:beforeAutospacing="1" w:after="100" w:afterAutospacing="1" w:line="360" w:lineRule="auto"/>
        <w:jc w:val="both"/>
        <w:rPr>
          <w:del w:id="1705" w:author="Deep Nidhi" w:date="2023-09-06T19:14:00Z"/>
          <w:rFonts w:asciiTheme="majorBidi" w:hAnsiTheme="majorBidi" w:cstheme="majorBidi"/>
          <w:sz w:val="24"/>
          <w:szCs w:val="24"/>
        </w:rPr>
      </w:pPr>
      <w:del w:id="1706" w:author="Deep Nidhi" w:date="2023-09-06T19:14:00Z">
        <w:r w:rsidRPr="003C1A0A" w:rsidDel="00773EBB">
          <w:rPr>
            <w:rFonts w:asciiTheme="majorBidi" w:hAnsiTheme="majorBidi" w:cstheme="majorBidi"/>
            <w:sz w:val="24"/>
            <w:szCs w:val="24"/>
          </w:rPr>
          <w:lastRenderedPageBreak/>
          <w:delText>Add Metadata</w:delText>
        </w:r>
      </w:del>
    </w:p>
    <w:p w14:paraId="0E85B57F" w14:textId="2E7553B1" w:rsidR="00525D2E" w:rsidRPr="003C1A0A" w:rsidDel="00773EBB" w:rsidRDefault="00525D2E" w:rsidP="00405E8C">
      <w:pPr>
        <w:pStyle w:val="ListParagraph"/>
        <w:numPr>
          <w:ilvl w:val="0"/>
          <w:numId w:val="19"/>
        </w:numPr>
        <w:spacing w:before="100" w:beforeAutospacing="1" w:after="100" w:afterAutospacing="1" w:line="360" w:lineRule="auto"/>
        <w:jc w:val="both"/>
        <w:rPr>
          <w:del w:id="1707" w:author="Deep Nidhi" w:date="2023-09-06T19:14:00Z"/>
          <w:rFonts w:asciiTheme="majorBidi" w:hAnsiTheme="majorBidi" w:cstheme="majorBidi"/>
          <w:sz w:val="24"/>
          <w:szCs w:val="24"/>
        </w:rPr>
      </w:pPr>
      <w:del w:id="1708" w:author="Deep Nidhi" w:date="2023-09-06T19:14:00Z">
        <w:r w:rsidRPr="003C1A0A" w:rsidDel="00773EBB">
          <w:rPr>
            <w:rFonts w:asciiTheme="majorBidi" w:hAnsiTheme="majorBidi" w:cstheme="majorBidi"/>
            <w:sz w:val="24"/>
            <w:szCs w:val="24"/>
          </w:rPr>
          <w:delText>Edit Metadata</w:delText>
        </w:r>
      </w:del>
    </w:p>
    <w:p w14:paraId="3A906FCD" w14:textId="5555E9A3" w:rsidR="00525D2E" w:rsidRPr="003C1A0A" w:rsidDel="00773EBB" w:rsidRDefault="00525D2E" w:rsidP="00405E8C">
      <w:pPr>
        <w:pStyle w:val="ListParagraph"/>
        <w:numPr>
          <w:ilvl w:val="0"/>
          <w:numId w:val="19"/>
        </w:numPr>
        <w:spacing w:before="100" w:beforeAutospacing="1" w:after="100" w:afterAutospacing="1" w:line="360" w:lineRule="auto"/>
        <w:jc w:val="both"/>
        <w:rPr>
          <w:del w:id="1709" w:author="Deep Nidhi" w:date="2023-09-06T19:14:00Z"/>
          <w:rFonts w:asciiTheme="majorBidi" w:hAnsiTheme="majorBidi" w:cstheme="majorBidi"/>
          <w:sz w:val="24"/>
          <w:szCs w:val="24"/>
        </w:rPr>
      </w:pPr>
      <w:del w:id="1710" w:author="Deep Nidhi" w:date="2023-09-06T19:14:00Z">
        <w:r w:rsidRPr="003C1A0A" w:rsidDel="00773EBB">
          <w:rPr>
            <w:rFonts w:asciiTheme="majorBidi" w:hAnsiTheme="majorBidi" w:cstheme="majorBidi"/>
            <w:sz w:val="24"/>
            <w:szCs w:val="24"/>
          </w:rPr>
          <w:delText>Show/Hide Metadata</w:delText>
        </w:r>
      </w:del>
    </w:p>
    <w:p w14:paraId="521DDAD2" w14:textId="47B8E2EF" w:rsidR="00525D2E" w:rsidRPr="003C1A0A" w:rsidDel="00773EBB" w:rsidRDefault="00525D2E" w:rsidP="00405E8C">
      <w:pPr>
        <w:pStyle w:val="ListParagraph"/>
        <w:numPr>
          <w:ilvl w:val="0"/>
          <w:numId w:val="19"/>
        </w:numPr>
        <w:spacing w:line="360" w:lineRule="auto"/>
        <w:jc w:val="both"/>
        <w:rPr>
          <w:del w:id="1711" w:author="Deep Nidhi" w:date="2023-09-06T19:14:00Z"/>
          <w:rFonts w:asciiTheme="majorBidi" w:hAnsiTheme="majorBidi" w:cstheme="majorBidi"/>
          <w:sz w:val="24"/>
          <w:szCs w:val="24"/>
        </w:rPr>
      </w:pPr>
      <w:del w:id="1712" w:author="Deep Nidhi" w:date="2023-09-06T19:14:00Z">
        <w:r w:rsidRPr="003C1A0A" w:rsidDel="00773EBB">
          <w:rPr>
            <w:rFonts w:asciiTheme="majorBidi" w:hAnsiTheme="majorBidi" w:cstheme="majorBidi"/>
            <w:sz w:val="24"/>
            <w:szCs w:val="24"/>
          </w:rPr>
          <w:delText>Export Metadata</w:delText>
        </w:r>
      </w:del>
    </w:p>
    <w:p w14:paraId="5E6091D7" w14:textId="2369900B" w:rsidR="00525D2E" w:rsidRPr="003C1A0A" w:rsidDel="00773EBB" w:rsidRDefault="00525D2E" w:rsidP="00525D2E">
      <w:pPr>
        <w:spacing w:line="360" w:lineRule="auto"/>
        <w:jc w:val="both"/>
        <w:rPr>
          <w:del w:id="1713" w:author="Deep Nidhi" w:date="2023-09-06T19:14:00Z"/>
          <w:rFonts w:asciiTheme="majorBidi" w:hAnsiTheme="majorBidi" w:cstheme="majorBidi"/>
          <w:sz w:val="24"/>
          <w:szCs w:val="24"/>
        </w:rPr>
      </w:pPr>
      <w:del w:id="1714" w:author="Deep Nidhi" w:date="2023-09-06T19:14:00Z">
        <w:r w:rsidRPr="003C1A0A" w:rsidDel="00773EBB">
          <w:rPr>
            <w:rFonts w:asciiTheme="majorBidi" w:hAnsiTheme="majorBidi" w:cstheme="majorBidi"/>
            <w:sz w:val="24"/>
            <w:szCs w:val="24"/>
          </w:rPr>
          <w:delText>In this option the following operations will be performed:</w:delText>
        </w:r>
      </w:del>
    </w:p>
    <w:p w14:paraId="39C7BFFF" w14:textId="5EDF6065" w:rsidR="00525D2E" w:rsidRPr="003C1A0A" w:rsidDel="00773EBB" w:rsidRDefault="00525D2E" w:rsidP="00405E8C">
      <w:pPr>
        <w:pStyle w:val="ListParagraph"/>
        <w:numPr>
          <w:ilvl w:val="0"/>
          <w:numId w:val="20"/>
        </w:numPr>
        <w:spacing w:line="360" w:lineRule="auto"/>
        <w:jc w:val="both"/>
        <w:rPr>
          <w:del w:id="1715" w:author="Deep Nidhi" w:date="2023-09-06T19:14:00Z"/>
          <w:rFonts w:asciiTheme="majorBidi" w:hAnsiTheme="majorBidi" w:cstheme="majorBidi"/>
          <w:sz w:val="24"/>
          <w:szCs w:val="24"/>
        </w:rPr>
      </w:pPr>
      <w:del w:id="1716" w:author="Deep Nidhi" w:date="2023-09-06T19:14:00Z">
        <w:r w:rsidRPr="003C1A0A" w:rsidDel="00773EBB">
          <w:rPr>
            <w:rFonts w:asciiTheme="majorBidi" w:hAnsiTheme="majorBidi" w:cstheme="majorBidi"/>
            <w:sz w:val="24"/>
            <w:szCs w:val="24"/>
          </w:rPr>
          <w:delText>Download empty metadata template</w:delText>
        </w:r>
      </w:del>
    </w:p>
    <w:p w14:paraId="3F1D59C7" w14:textId="271DAF3B" w:rsidR="00525D2E" w:rsidRPr="003C1A0A" w:rsidDel="00773EBB" w:rsidRDefault="00525D2E" w:rsidP="00405E8C">
      <w:pPr>
        <w:pStyle w:val="ListParagraph"/>
        <w:numPr>
          <w:ilvl w:val="0"/>
          <w:numId w:val="20"/>
        </w:numPr>
        <w:spacing w:line="360" w:lineRule="auto"/>
        <w:jc w:val="both"/>
        <w:rPr>
          <w:del w:id="1717" w:author="Deep Nidhi" w:date="2023-09-06T19:14:00Z"/>
          <w:rFonts w:asciiTheme="majorBidi" w:hAnsiTheme="majorBidi" w:cstheme="majorBidi"/>
          <w:sz w:val="24"/>
          <w:szCs w:val="24"/>
        </w:rPr>
      </w:pPr>
      <w:del w:id="1718" w:author="Deep Nidhi" w:date="2023-09-06T19:14:00Z">
        <w:r w:rsidRPr="003C1A0A" w:rsidDel="00773EBB">
          <w:rPr>
            <w:rFonts w:asciiTheme="majorBidi" w:hAnsiTheme="majorBidi" w:cstheme="majorBidi"/>
            <w:sz w:val="24"/>
            <w:szCs w:val="24"/>
          </w:rPr>
          <w:delText>Download metadata template with data (if data exists)</w:delText>
        </w:r>
      </w:del>
    </w:p>
    <w:p w14:paraId="6409ED59" w14:textId="5764B547" w:rsidR="00525D2E" w:rsidRPr="003C1A0A" w:rsidDel="00773EBB" w:rsidRDefault="00525D2E" w:rsidP="00525D2E">
      <w:pPr>
        <w:spacing w:before="100" w:beforeAutospacing="1" w:after="100" w:afterAutospacing="1" w:line="240" w:lineRule="auto"/>
        <w:jc w:val="both"/>
        <w:rPr>
          <w:del w:id="1719" w:author="Deep Nidhi" w:date="2023-09-06T19:14:00Z"/>
          <w:rFonts w:asciiTheme="majorBidi" w:hAnsiTheme="majorBidi" w:cstheme="majorBidi"/>
          <w:b/>
          <w:bCs/>
          <w:sz w:val="24"/>
          <w:szCs w:val="24"/>
        </w:rPr>
      </w:pPr>
      <w:del w:id="1720" w:author="Deep Nidhi" w:date="2023-09-06T19:14:00Z">
        <w:r w:rsidRPr="003C1A0A" w:rsidDel="00773EBB">
          <w:rPr>
            <w:rFonts w:asciiTheme="majorBidi" w:hAnsiTheme="majorBidi" w:cstheme="majorBidi"/>
            <w:b/>
            <w:bCs/>
            <w:sz w:val="24"/>
            <w:szCs w:val="24"/>
          </w:rPr>
          <w:delText>Functional Requirements</w:delText>
        </w:r>
      </w:del>
    </w:p>
    <w:tbl>
      <w:tblPr>
        <w:tblW w:w="8845"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1405"/>
        <w:gridCol w:w="7440"/>
      </w:tblGrid>
      <w:tr w:rsidR="00525D2E" w:rsidRPr="003C1A0A" w:rsidDel="00773EBB" w14:paraId="3B951BCF" w14:textId="25583706" w:rsidTr="00111D99">
        <w:trPr>
          <w:trHeight w:val="600"/>
          <w:del w:id="1721" w:author="Deep Nidhi" w:date="2023-09-06T19:14:00Z"/>
        </w:trPr>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3692A" w14:textId="75C5B24A" w:rsidR="00525D2E" w:rsidRPr="003C1A0A" w:rsidDel="00773EBB" w:rsidRDefault="00525D2E" w:rsidP="00111D99">
            <w:pPr>
              <w:spacing w:line="360" w:lineRule="auto"/>
              <w:jc w:val="both"/>
              <w:rPr>
                <w:del w:id="1722" w:author="Deep Nidhi" w:date="2023-09-06T19:14:00Z"/>
                <w:rFonts w:asciiTheme="majorBidi" w:hAnsiTheme="majorBidi" w:cstheme="majorBidi"/>
                <w:sz w:val="24"/>
                <w:szCs w:val="24"/>
              </w:rPr>
            </w:pPr>
            <w:del w:id="1723" w:author="Deep Nidhi" w:date="2023-09-06T19:14:00Z">
              <w:r w:rsidRPr="003C1A0A" w:rsidDel="00773EBB">
                <w:rPr>
                  <w:rFonts w:asciiTheme="majorBidi" w:hAnsiTheme="majorBidi" w:cstheme="majorBidi"/>
                  <w:sz w:val="24"/>
                  <w:szCs w:val="24"/>
                </w:rPr>
                <w:delText>REQ 1</w:delText>
              </w:r>
            </w:del>
          </w:p>
        </w:tc>
        <w:tc>
          <w:tcPr>
            <w:tcW w:w="7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465770" w14:textId="424D2A2F" w:rsidR="00525D2E" w:rsidRPr="003C1A0A" w:rsidDel="00773EBB" w:rsidRDefault="00525D2E" w:rsidP="00111D99">
            <w:pPr>
              <w:spacing w:line="360" w:lineRule="auto"/>
              <w:jc w:val="both"/>
              <w:rPr>
                <w:del w:id="1724" w:author="Deep Nidhi" w:date="2023-09-06T19:14:00Z"/>
                <w:rFonts w:asciiTheme="majorBidi" w:hAnsiTheme="majorBidi" w:cstheme="majorBidi"/>
                <w:sz w:val="24"/>
                <w:szCs w:val="24"/>
              </w:rPr>
            </w:pPr>
            <w:del w:id="1725" w:author="Deep Nidhi" w:date="2023-09-06T19:14:00Z">
              <w:r w:rsidRPr="003C1A0A" w:rsidDel="00773EBB">
                <w:rPr>
                  <w:rFonts w:asciiTheme="majorBidi" w:hAnsiTheme="majorBidi" w:cstheme="majorBidi"/>
                  <w:sz w:val="24"/>
                  <w:szCs w:val="24"/>
                </w:rPr>
                <w:delText>Provide option to download an empty metadata template in CSV (Comma Separated Value) formatted file.</w:delText>
              </w:r>
            </w:del>
          </w:p>
        </w:tc>
      </w:tr>
      <w:tr w:rsidR="00525D2E" w:rsidRPr="003C1A0A" w:rsidDel="00773EBB" w14:paraId="5648EBFE" w14:textId="6D52C032" w:rsidTr="00111D99">
        <w:trPr>
          <w:trHeight w:val="600"/>
          <w:del w:id="1726" w:author="Deep Nidhi" w:date="2023-09-06T19:14:00Z"/>
        </w:trPr>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8AFE9" w14:textId="747ECB17" w:rsidR="00525D2E" w:rsidRPr="003C1A0A" w:rsidDel="00773EBB" w:rsidRDefault="00525D2E" w:rsidP="00111D99">
            <w:pPr>
              <w:spacing w:line="360" w:lineRule="auto"/>
              <w:jc w:val="both"/>
              <w:rPr>
                <w:del w:id="1727" w:author="Deep Nidhi" w:date="2023-09-06T19:14:00Z"/>
                <w:rFonts w:asciiTheme="majorBidi" w:hAnsiTheme="majorBidi" w:cstheme="majorBidi"/>
                <w:sz w:val="24"/>
                <w:szCs w:val="24"/>
              </w:rPr>
            </w:pPr>
            <w:del w:id="1728" w:author="Deep Nidhi" w:date="2023-09-06T19:14:00Z">
              <w:r w:rsidRPr="003C1A0A" w:rsidDel="00773EBB">
                <w:rPr>
                  <w:rFonts w:asciiTheme="majorBidi" w:hAnsiTheme="majorBidi" w:cstheme="majorBidi"/>
                  <w:sz w:val="24"/>
                  <w:szCs w:val="24"/>
                </w:rPr>
                <w:delText>REQ 2</w:delText>
              </w:r>
            </w:del>
          </w:p>
        </w:tc>
        <w:tc>
          <w:tcPr>
            <w:tcW w:w="7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616411" w14:textId="577CE464" w:rsidR="00525D2E" w:rsidRPr="003C1A0A" w:rsidDel="00773EBB" w:rsidRDefault="00525D2E" w:rsidP="00111D99">
            <w:pPr>
              <w:spacing w:line="360" w:lineRule="auto"/>
              <w:jc w:val="both"/>
              <w:rPr>
                <w:del w:id="1729" w:author="Deep Nidhi" w:date="2023-09-06T19:14:00Z"/>
                <w:rFonts w:asciiTheme="majorBidi" w:hAnsiTheme="majorBidi" w:cstheme="majorBidi"/>
                <w:sz w:val="24"/>
                <w:szCs w:val="24"/>
              </w:rPr>
            </w:pPr>
            <w:del w:id="1730" w:author="Deep Nidhi" w:date="2023-09-06T19:14:00Z">
              <w:r w:rsidRPr="003C1A0A" w:rsidDel="00773EBB">
                <w:rPr>
                  <w:rFonts w:asciiTheme="majorBidi" w:hAnsiTheme="majorBidi" w:cstheme="majorBidi"/>
                  <w:sz w:val="24"/>
                  <w:szCs w:val="24"/>
                </w:rPr>
                <w:delText>Provide option to download the template with the columns: Indicator ID, Unit, Indicator Definition (MT1), Method of Computation (MT2), Overview (MT3), Comments and Limitations (MT4), Data Collection for Global Monitoring (MT5), Obtaining Data (MT6), Data Availability (MT7), Treatment of Missing Values (MT8), Regional and Global Estimates (MT9).</w:delText>
              </w:r>
            </w:del>
          </w:p>
        </w:tc>
      </w:tr>
      <w:tr w:rsidR="00525D2E" w:rsidRPr="003C1A0A" w:rsidDel="00773EBB" w14:paraId="4C99C8B4" w14:textId="0185E950" w:rsidTr="00111D99">
        <w:trPr>
          <w:trHeight w:val="600"/>
          <w:del w:id="1731" w:author="Deep Nidhi" w:date="2023-09-06T19:14:00Z"/>
        </w:trPr>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24704" w14:textId="2550837E" w:rsidR="00525D2E" w:rsidRPr="003C1A0A" w:rsidDel="00773EBB" w:rsidRDefault="00525D2E" w:rsidP="00111D99">
            <w:pPr>
              <w:spacing w:line="360" w:lineRule="auto"/>
              <w:jc w:val="both"/>
              <w:rPr>
                <w:del w:id="1732" w:author="Deep Nidhi" w:date="2023-09-06T19:14:00Z"/>
                <w:rFonts w:asciiTheme="majorBidi" w:hAnsiTheme="majorBidi" w:cstheme="majorBidi"/>
                <w:sz w:val="24"/>
                <w:szCs w:val="24"/>
              </w:rPr>
            </w:pPr>
            <w:del w:id="1733" w:author="Deep Nidhi" w:date="2023-09-06T19:14:00Z">
              <w:r w:rsidRPr="003C1A0A" w:rsidDel="00773EBB">
                <w:rPr>
                  <w:rFonts w:asciiTheme="majorBidi" w:hAnsiTheme="majorBidi" w:cstheme="majorBidi"/>
                  <w:sz w:val="24"/>
                  <w:szCs w:val="24"/>
                </w:rPr>
                <w:delText>REQ 3</w:delText>
              </w:r>
            </w:del>
          </w:p>
        </w:tc>
        <w:tc>
          <w:tcPr>
            <w:tcW w:w="7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BB32D3" w14:textId="22DFDF4A" w:rsidR="00525D2E" w:rsidRPr="003C1A0A" w:rsidDel="00773EBB" w:rsidRDefault="00525D2E" w:rsidP="00111D99">
            <w:pPr>
              <w:spacing w:line="360" w:lineRule="auto"/>
              <w:jc w:val="both"/>
              <w:rPr>
                <w:del w:id="1734" w:author="Deep Nidhi" w:date="2023-09-06T19:14:00Z"/>
                <w:rFonts w:asciiTheme="majorBidi" w:hAnsiTheme="majorBidi" w:cstheme="majorBidi"/>
                <w:sz w:val="24"/>
                <w:szCs w:val="24"/>
              </w:rPr>
            </w:pPr>
            <w:del w:id="1735" w:author="Deep Nidhi" w:date="2023-09-06T19:14:00Z">
              <w:r w:rsidRPr="003C1A0A" w:rsidDel="00773EBB">
                <w:rPr>
                  <w:rFonts w:asciiTheme="majorBidi" w:hAnsiTheme="majorBidi" w:cstheme="majorBidi"/>
                  <w:sz w:val="24"/>
                  <w:szCs w:val="24"/>
                </w:rPr>
                <w:delText>The Downloaded file name should be: Maustats_ Metadata Template _ Current Date.</w:delText>
              </w:r>
            </w:del>
          </w:p>
        </w:tc>
      </w:tr>
    </w:tbl>
    <w:p w14:paraId="42B58B90" w14:textId="00BBFF55" w:rsidR="00525D2E" w:rsidRPr="003C1A0A" w:rsidDel="00773EBB" w:rsidRDefault="00525D2E" w:rsidP="00525D2E">
      <w:pPr>
        <w:spacing w:before="100" w:beforeAutospacing="1" w:after="100" w:afterAutospacing="1" w:line="240" w:lineRule="auto"/>
        <w:jc w:val="both"/>
        <w:rPr>
          <w:del w:id="1736" w:author="Deep Nidhi" w:date="2023-09-06T19:14:00Z"/>
          <w:rFonts w:asciiTheme="majorBidi" w:hAnsiTheme="majorBidi" w:cstheme="majorBidi"/>
          <w:b/>
          <w:bCs/>
          <w:sz w:val="24"/>
          <w:szCs w:val="24"/>
        </w:rPr>
      </w:pPr>
      <w:del w:id="1737" w:author="Deep Nidhi" w:date="2023-09-06T19:14:00Z">
        <w:r w:rsidRPr="003C1A0A" w:rsidDel="00773EBB">
          <w:rPr>
            <w:rFonts w:asciiTheme="majorBidi" w:hAnsiTheme="majorBidi" w:cstheme="majorBidi"/>
            <w:b/>
            <w:bCs/>
            <w:sz w:val="24"/>
            <w:szCs w:val="24"/>
          </w:rPr>
          <w:delText>Import Metadata</w:delText>
        </w:r>
      </w:del>
    </w:p>
    <w:p w14:paraId="49B7FBEA" w14:textId="57C40397" w:rsidR="00525D2E" w:rsidRPr="003C1A0A" w:rsidDel="00773EBB" w:rsidRDefault="00525D2E" w:rsidP="00525D2E">
      <w:pPr>
        <w:spacing w:line="360" w:lineRule="auto"/>
        <w:ind w:left="90"/>
        <w:jc w:val="both"/>
        <w:rPr>
          <w:del w:id="1738" w:author="Deep Nidhi" w:date="2023-09-06T19:14:00Z"/>
          <w:rFonts w:asciiTheme="majorBidi" w:hAnsiTheme="majorBidi" w:cstheme="majorBidi"/>
          <w:sz w:val="24"/>
          <w:szCs w:val="24"/>
        </w:rPr>
      </w:pPr>
      <w:del w:id="1739" w:author="Deep Nidhi" w:date="2023-09-06T19:14:00Z">
        <w:r w:rsidRPr="003C1A0A" w:rsidDel="00773EBB">
          <w:rPr>
            <w:rFonts w:asciiTheme="majorBidi" w:hAnsiTheme="majorBidi" w:cstheme="majorBidi"/>
            <w:sz w:val="24"/>
            <w:szCs w:val="24"/>
          </w:rPr>
          <w:delText>In this option the following operations will be performed:</w:delText>
        </w:r>
      </w:del>
    </w:p>
    <w:p w14:paraId="3248095D" w14:textId="24C9FFA1" w:rsidR="00525D2E" w:rsidRPr="003C1A0A" w:rsidDel="00773EBB" w:rsidRDefault="00525D2E" w:rsidP="00405E8C">
      <w:pPr>
        <w:pStyle w:val="ListParagraph"/>
        <w:numPr>
          <w:ilvl w:val="0"/>
          <w:numId w:val="21"/>
        </w:numPr>
        <w:spacing w:line="360" w:lineRule="auto"/>
        <w:jc w:val="both"/>
        <w:rPr>
          <w:del w:id="1740" w:author="Deep Nidhi" w:date="2023-09-06T19:14:00Z"/>
          <w:rFonts w:asciiTheme="majorBidi" w:hAnsiTheme="majorBidi" w:cstheme="majorBidi"/>
          <w:sz w:val="24"/>
          <w:szCs w:val="24"/>
        </w:rPr>
      </w:pPr>
      <w:del w:id="1741" w:author="Deep Nidhi" w:date="2023-09-06T19:14:00Z">
        <w:r w:rsidRPr="003C1A0A" w:rsidDel="00773EBB">
          <w:rPr>
            <w:rFonts w:asciiTheme="majorBidi" w:hAnsiTheme="majorBidi" w:cstheme="majorBidi"/>
            <w:sz w:val="24"/>
            <w:szCs w:val="24"/>
          </w:rPr>
          <w:delText>Browse and upload metadata template</w:delText>
        </w:r>
      </w:del>
    </w:p>
    <w:p w14:paraId="109C07F5" w14:textId="37F982C7" w:rsidR="00525D2E" w:rsidRPr="003C1A0A" w:rsidDel="00773EBB" w:rsidRDefault="00525D2E" w:rsidP="00405E8C">
      <w:pPr>
        <w:pStyle w:val="ListParagraph"/>
        <w:numPr>
          <w:ilvl w:val="0"/>
          <w:numId w:val="21"/>
        </w:numPr>
        <w:spacing w:line="360" w:lineRule="auto"/>
        <w:jc w:val="both"/>
        <w:rPr>
          <w:del w:id="1742" w:author="Deep Nidhi" w:date="2023-09-06T19:14:00Z"/>
          <w:rFonts w:asciiTheme="majorBidi" w:hAnsiTheme="majorBidi" w:cstheme="majorBidi"/>
          <w:sz w:val="24"/>
          <w:szCs w:val="24"/>
        </w:rPr>
      </w:pPr>
      <w:del w:id="1743" w:author="Deep Nidhi" w:date="2023-09-06T19:14:00Z">
        <w:r w:rsidRPr="003C1A0A" w:rsidDel="00773EBB">
          <w:rPr>
            <w:rFonts w:asciiTheme="majorBidi" w:hAnsiTheme="majorBidi" w:cstheme="majorBidi"/>
            <w:sz w:val="24"/>
            <w:szCs w:val="24"/>
          </w:rPr>
          <w:delText>Import the metadata template into the database</w:delText>
        </w:r>
      </w:del>
    </w:p>
    <w:p w14:paraId="4CEA0D4E" w14:textId="72B11267" w:rsidR="00525D2E" w:rsidRPr="003C1A0A" w:rsidDel="00773EBB" w:rsidRDefault="00525D2E" w:rsidP="00405E8C">
      <w:pPr>
        <w:pStyle w:val="ListParagraph"/>
        <w:numPr>
          <w:ilvl w:val="0"/>
          <w:numId w:val="21"/>
        </w:numPr>
        <w:spacing w:line="360" w:lineRule="auto"/>
        <w:jc w:val="both"/>
        <w:rPr>
          <w:del w:id="1744" w:author="Deep Nidhi" w:date="2023-09-06T19:14:00Z"/>
          <w:rFonts w:asciiTheme="majorBidi" w:hAnsiTheme="majorBidi" w:cstheme="majorBidi"/>
          <w:sz w:val="24"/>
          <w:szCs w:val="24"/>
        </w:rPr>
      </w:pPr>
      <w:del w:id="1745" w:author="Deep Nidhi" w:date="2023-09-06T19:14:00Z">
        <w:r w:rsidRPr="003C1A0A" w:rsidDel="00773EBB">
          <w:rPr>
            <w:rFonts w:asciiTheme="majorBidi" w:hAnsiTheme="majorBidi" w:cstheme="majorBidi"/>
            <w:sz w:val="24"/>
            <w:szCs w:val="24"/>
          </w:rPr>
          <w:delText>The system administrator after entering the data into the template will be able to import the metadata into the database.</w:delText>
        </w:r>
      </w:del>
    </w:p>
    <w:p w14:paraId="4A0D583B" w14:textId="61BA20B7" w:rsidR="00525D2E" w:rsidRPr="003C1A0A" w:rsidDel="00773EBB" w:rsidRDefault="00525D2E" w:rsidP="00525D2E">
      <w:pPr>
        <w:spacing w:before="100" w:beforeAutospacing="1" w:after="100" w:afterAutospacing="1" w:line="240" w:lineRule="auto"/>
        <w:jc w:val="both"/>
        <w:rPr>
          <w:del w:id="1746" w:author="Deep Nidhi" w:date="2023-09-06T19:14:00Z"/>
          <w:rFonts w:asciiTheme="majorBidi" w:hAnsiTheme="majorBidi" w:cstheme="majorBidi"/>
          <w:b/>
          <w:bCs/>
          <w:sz w:val="24"/>
          <w:szCs w:val="24"/>
        </w:rPr>
      </w:pPr>
      <w:del w:id="1747" w:author="Deep Nidhi" w:date="2023-09-06T19:14:00Z">
        <w:r w:rsidRPr="003C1A0A" w:rsidDel="00773EBB">
          <w:rPr>
            <w:rFonts w:asciiTheme="majorBidi" w:hAnsiTheme="majorBidi" w:cstheme="majorBidi"/>
            <w:b/>
            <w:bCs/>
            <w:sz w:val="24"/>
            <w:szCs w:val="24"/>
          </w:rPr>
          <w:delText>Functional Requirements</w:delText>
        </w:r>
      </w:del>
    </w:p>
    <w:tbl>
      <w:tblPr>
        <w:tblW w:w="936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1435"/>
        <w:gridCol w:w="7925"/>
      </w:tblGrid>
      <w:tr w:rsidR="00525D2E" w:rsidRPr="003C1A0A" w:rsidDel="00773EBB" w14:paraId="3DC5BC9B" w14:textId="52E80C71" w:rsidTr="00111D99">
        <w:trPr>
          <w:trHeight w:val="789"/>
          <w:del w:id="1748" w:author="Deep Nidhi" w:date="2023-09-06T19:14:00Z"/>
        </w:trPr>
        <w:tc>
          <w:tcPr>
            <w:tcW w:w="143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7CFEA2AD" w14:textId="79C1B3DC" w:rsidR="00525D2E" w:rsidRPr="003C1A0A" w:rsidDel="00773EBB" w:rsidRDefault="00525D2E" w:rsidP="00111D99">
            <w:pPr>
              <w:spacing w:line="360" w:lineRule="auto"/>
              <w:jc w:val="both"/>
              <w:rPr>
                <w:del w:id="1749" w:author="Deep Nidhi" w:date="2023-09-06T19:14:00Z"/>
                <w:rFonts w:asciiTheme="majorBidi" w:hAnsiTheme="majorBidi" w:cstheme="majorBidi"/>
                <w:sz w:val="24"/>
                <w:szCs w:val="24"/>
              </w:rPr>
            </w:pPr>
            <w:del w:id="1750" w:author="Deep Nidhi" w:date="2023-09-06T19:14:00Z">
              <w:r w:rsidRPr="003C1A0A" w:rsidDel="00773EBB">
                <w:rPr>
                  <w:rFonts w:asciiTheme="majorBidi" w:hAnsiTheme="majorBidi" w:cstheme="majorBidi"/>
                  <w:sz w:val="24"/>
                  <w:szCs w:val="24"/>
                </w:rPr>
                <w:lastRenderedPageBreak/>
                <w:delText>REQ 1</w:delText>
              </w:r>
            </w:del>
          </w:p>
        </w:tc>
        <w:tc>
          <w:tcPr>
            <w:tcW w:w="7925"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4FB3BF7B" w14:textId="5F7CD444" w:rsidR="00525D2E" w:rsidRPr="003C1A0A" w:rsidDel="00773EBB" w:rsidRDefault="00525D2E" w:rsidP="00111D99">
            <w:pPr>
              <w:spacing w:line="360" w:lineRule="auto"/>
              <w:jc w:val="both"/>
              <w:rPr>
                <w:del w:id="1751" w:author="Deep Nidhi" w:date="2023-09-06T19:14:00Z"/>
                <w:rFonts w:asciiTheme="majorBidi" w:hAnsiTheme="majorBidi" w:cstheme="majorBidi"/>
                <w:sz w:val="24"/>
                <w:szCs w:val="24"/>
              </w:rPr>
            </w:pPr>
            <w:del w:id="1752" w:author="Deep Nidhi" w:date="2023-09-06T19:14:00Z">
              <w:r w:rsidRPr="003C1A0A" w:rsidDel="00773EBB">
                <w:rPr>
                  <w:rFonts w:asciiTheme="majorBidi" w:hAnsiTheme="majorBidi" w:cstheme="majorBidi"/>
                  <w:sz w:val="24"/>
                  <w:szCs w:val="24"/>
                </w:rPr>
                <w:delText>Provide option to browse and upload metadata template with data in CSV (Comma Separated Value) formatted file.</w:delText>
              </w:r>
            </w:del>
          </w:p>
        </w:tc>
      </w:tr>
      <w:tr w:rsidR="00525D2E" w:rsidRPr="003C1A0A" w:rsidDel="00773EBB" w14:paraId="5296CB8C" w14:textId="0D67A8AC" w:rsidTr="00111D99">
        <w:trPr>
          <w:trHeight w:val="440"/>
          <w:del w:id="1753" w:author="Deep Nidhi" w:date="2023-09-06T19:14:00Z"/>
        </w:trPr>
        <w:tc>
          <w:tcPr>
            <w:tcW w:w="143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5E167DD" w14:textId="41C60212" w:rsidR="00525D2E" w:rsidRPr="003C1A0A" w:rsidDel="00773EBB" w:rsidRDefault="00525D2E" w:rsidP="00111D99">
            <w:pPr>
              <w:spacing w:line="360" w:lineRule="auto"/>
              <w:jc w:val="both"/>
              <w:rPr>
                <w:del w:id="1754" w:author="Deep Nidhi" w:date="2023-09-06T19:14:00Z"/>
                <w:rFonts w:asciiTheme="majorBidi" w:hAnsiTheme="majorBidi" w:cstheme="majorBidi"/>
                <w:sz w:val="24"/>
                <w:szCs w:val="24"/>
              </w:rPr>
            </w:pPr>
            <w:del w:id="1755" w:author="Deep Nidhi" w:date="2023-09-06T19:14:00Z">
              <w:r w:rsidRPr="003C1A0A" w:rsidDel="00773EBB">
                <w:rPr>
                  <w:rFonts w:asciiTheme="majorBidi" w:hAnsiTheme="majorBidi" w:cstheme="majorBidi"/>
                  <w:sz w:val="24"/>
                  <w:szCs w:val="24"/>
                </w:rPr>
                <w:delText>REQ 2</w:delText>
              </w:r>
            </w:del>
          </w:p>
        </w:tc>
        <w:tc>
          <w:tcPr>
            <w:tcW w:w="792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135A7629" w14:textId="12EA8CD9" w:rsidR="00525D2E" w:rsidRPr="003C1A0A" w:rsidDel="00773EBB" w:rsidRDefault="00525D2E" w:rsidP="00111D99">
            <w:pPr>
              <w:spacing w:line="360" w:lineRule="auto"/>
              <w:jc w:val="both"/>
              <w:rPr>
                <w:del w:id="1756" w:author="Deep Nidhi" w:date="2023-09-06T19:14:00Z"/>
                <w:rFonts w:asciiTheme="majorBidi" w:hAnsiTheme="majorBidi" w:cstheme="majorBidi"/>
                <w:sz w:val="24"/>
                <w:szCs w:val="24"/>
              </w:rPr>
            </w:pPr>
            <w:del w:id="1757" w:author="Deep Nidhi" w:date="2023-09-06T19:14:00Z">
              <w:r w:rsidRPr="003C1A0A" w:rsidDel="00773EBB">
                <w:rPr>
                  <w:rFonts w:asciiTheme="majorBidi" w:hAnsiTheme="majorBidi" w:cstheme="majorBidi"/>
                  <w:sz w:val="24"/>
                  <w:szCs w:val="24"/>
                </w:rPr>
                <w:delText>Implement the following validations when entering the Indicator ID and Unit:</w:delText>
              </w:r>
            </w:del>
          </w:p>
          <w:p w14:paraId="1073B374" w14:textId="2C3F5F7F" w:rsidR="00525D2E" w:rsidRPr="003C1A0A" w:rsidDel="00773EBB" w:rsidRDefault="00525D2E" w:rsidP="00405E8C">
            <w:pPr>
              <w:pStyle w:val="ListParagraph"/>
              <w:numPr>
                <w:ilvl w:val="0"/>
                <w:numId w:val="50"/>
              </w:numPr>
              <w:spacing w:line="360" w:lineRule="auto"/>
              <w:jc w:val="both"/>
              <w:rPr>
                <w:del w:id="1758" w:author="Deep Nidhi" w:date="2023-09-06T19:14:00Z"/>
                <w:rFonts w:asciiTheme="majorBidi" w:hAnsiTheme="majorBidi" w:cstheme="majorBidi"/>
                <w:sz w:val="24"/>
                <w:szCs w:val="24"/>
              </w:rPr>
            </w:pPr>
            <w:del w:id="1759" w:author="Deep Nidhi" w:date="2023-09-06T19:14:00Z">
              <w:r w:rsidRPr="003C1A0A" w:rsidDel="00773EBB">
                <w:rPr>
                  <w:rFonts w:asciiTheme="majorBidi" w:hAnsiTheme="majorBidi" w:cstheme="majorBidi"/>
                  <w:sz w:val="24"/>
                  <w:szCs w:val="24"/>
                </w:rPr>
                <w:delText>They should not be blank.</w:delText>
              </w:r>
            </w:del>
          </w:p>
          <w:p w14:paraId="41B8113A" w14:textId="176B0F81" w:rsidR="00525D2E" w:rsidRPr="003C1A0A" w:rsidDel="00773EBB" w:rsidRDefault="00525D2E" w:rsidP="00405E8C">
            <w:pPr>
              <w:pStyle w:val="ListParagraph"/>
              <w:numPr>
                <w:ilvl w:val="0"/>
                <w:numId w:val="50"/>
              </w:numPr>
              <w:spacing w:line="360" w:lineRule="auto"/>
              <w:jc w:val="both"/>
              <w:rPr>
                <w:del w:id="1760" w:author="Deep Nidhi" w:date="2023-09-06T19:14:00Z"/>
                <w:rFonts w:asciiTheme="majorBidi" w:hAnsiTheme="majorBidi" w:cstheme="majorBidi"/>
                <w:sz w:val="24"/>
                <w:szCs w:val="24"/>
              </w:rPr>
            </w:pPr>
            <w:del w:id="1761" w:author="Deep Nidhi" w:date="2023-09-06T19:14:00Z">
              <w:r w:rsidRPr="003C1A0A" w:rsidDel="00773EBB">
                <w:rPr>
                  <w:rFonts w:asciiTheme="majorBidi" w:hAnsiTheme="majorBidi" w:cstheme="majorBidi"/>
                  <w:sz w:val="24"/>
                  <w:szCs w:val="24"/>
                </w:rPr>
                <w:delText>They should not be duplicated.</w:delText>
              </w:r>
            </w:del>
          </w:p>
          <w:p w14:paraId="4D79BEBA" w14:textId="099AA990" w:rsidR="00525D2E" w:rsidRPr="003C1A0A" w:rsidDel="00773EBB" w:rsidRDefault="00525D2E" w:rsidP="00405E8C">
            <w:pPr>
              <w:pStyle w:val="ListParagraph"/>
              <w:numPr>
                <w:ilvl w:val="0"/>
                <w:numId w:val="50"/>
              </w:numPr>
              <w:spacing w:line="360" w:lineRule="auto"/>
              <w:jc w:val="both"/>
              <w:rPr>
                <w:del w:id="1762" w:author="Deep Nidhi" w:date="2023-09-06T19:14:00Z"/>
                <w:rFonts w:asciiTheme="majorBidi" w:hAnsiTheme="majorBidi" w:cstheme="majorBidi"/>
                <w:sz w:val="24"/>
                <w:szCs w:val="24"/>
              </w:rPr>
            </w:pPr>
            <w:del w:id="1763" w:author="Deep Nidhi" w:date="2023-09-06T19:14:00Z">
              <w:r w:rsidRPr="003C1A0A" w:rsidDel="00773EBB">
                <w:rPr>
                  <w:rFonts w:asciiTheme="majorBidi" w:hAnsiTheme="majorBidi" w:cstheme="majorBidi"/>
                  <w:sz w:val="24"/>
                  <w:szCs w:val="24"/>
                </w:rPr>
                <w:delText>They should not contain any special character.</w:delText>
              </w:r>
            </w:del>
          </w:p>
        </w:tc>
      </w:tr>
    </w:tbl>
    <w:p w14:paraId="7E0B9BDD" w14:textId="0ED69072" w:rsidR="00525D2E" w:rsidRPr="003C1A0A" w:rsidDel="009E74BC" w:rsidRDefault="00525D2E" w:rsidP="00525D2E">
      <w:pPr>
        <w:pStyle w:val="Heading4"/>
        <w:rPr>
          <w:del w:id="1764" w:author="Deep Nidhi" w:date="2023-09-06T16:16:00Z"/>
          <w:rFonts w:asciiTheme="majorBidi" w:hAnsiTheme="majorBidi"/>
          <w:sz w:val="28"/>
          <w:szCs w:val="28"/>
        </w:rPr>
      </w:pPr>
      <w:del w:id="1765" w:author="Deep Nidhi" w:date="2023-09-06T16:16:00Z">
        <w:r w:rsidRPr="003C1A0A" w:rsidDel="009E74BC">
          <w:rPr>
            <w:rFonts w:asciiTheme="majorBidi" w:hAnsiTheme="majorBidi"/>
            <w:sz w:val="28"/>
            <w:szCs w:val="28"/>
          </w:rPr>
          <w:delText>Data Source</w:delText>
        </w:r>
      </w:del>
    </w:p>
    <w:p w14:paraId="1E675D9B" w14:textId="6299B06B" w:rsidR="00525D2E" w:rsidRPr="003C1A0A" w:rsidDel="009E74BC" w:rsidRDefault="00525D2E" w:rsidP="00525D2E">
      <w:pPr>
        <w:spacing w:before="100" w:beforeAutospacing="1" w:after="100" w:afterAutospacing="1" w:line="240" w:lineRule="auto"/>
        <w:jc w:val="both"/>
        <w:rPr>
          <w:del w:id="1766" w:author="Deep Nidhi" w:date="2023-09-06T16:16:00Z"/>
          <w:rFonts w:asciiTheme="majorBidi" w:hAnsiTheme="majorBidi" w:cstheme="majorBidi"/>
          <w:b/>
          <w:bCs/>
          <w:sz w:val="24"/>
          <w:szCs w:val="24"/>
        </w:rPr>
      </w:pPr>
      <w:del w:id="1767" w:author="Deep Nidhi" w:date="2023-09-06T16:16:00Z">
        <w:r w:rsidRPr="003C1A0A" w:rsidDel="009E74BC">
          <w:rPr>
            <w:rFonts w:asciiTheme="majorBidi" w:hAnsiTheme="majorBidi" w:cstheme="majorBidi"/>
            <w:b/>
            <w:bCs/>
            <w:sz w:val="24"/>
            <w:szCs w:val="24"/>
          </w:rPr>
          <w:delText>Description</w:delText>
        </w:r>
      </w:del>
    </w:p>
    <w:p w14:paraId="7E7EC192" w14:textId="6FE7409F" w:rsidR="00525D2E" w:rsidRPr="003C1A0A" w:rsidDel="009E74BC" w:rsidRDefault="00525D2E" w:rsidP="00525D2E">
      <w:pPr>
        <w:spacing w:before="100" w:beforeAutospacing="1" w:after="100" w:afterAutospacing="1" w:line="360" w:lineRule="auto"/>
        <w:ind w:right="45"/>
        <w:jc w:val="both"/>
        <w:rPr>
          <w:del w:id="1768" w:author="Deep Nidhi" w:date="2023-09-06T16:16:00Z"/>
          <w:rFonts w:asciiTheme="majorBidi" w:hAnsiTheme="majorBidi" w:cstheme="majorBidi"/>
          <w:sz w:val="24"/>
          <w:szCs w:val="24"/>
        </w:rPr>
      </w:pPr>
      <w:del w:id="1769" w:author="Deep Nidhi" w:date="2023-09-06T16:16:00Z">
        <w:r w:rsidRPr="003C1A0A" w:rsidDel="009E74BC">
          <w:rPr>
            <w:rFonts w:asciiTheme="majorBidi" w:hAnsiTheme="majorBidi" w:cstheme="majorBidi"/>
            <w:sz w:val="24"/>
            <w:szCs w:val="24"/>
          </w:rPr>
          <w:delText>This master element will allow users to manage the list of the data source. You will have the options to add, edit, delete and show/hide the elements. Below is the detailed functionality requirement of this module.</w:delText>
        </w:r>
      </w:del>
    </w:p>
    <w:p w14:paraId="5FD4FC11" w14:textId="45D55B21" w:rsidR="00525D2E" w:rsidRPr="003C1A0A" w:rsidDel="009E74BC" w:rsidRDefault="00525D2E" w:rsidP="00525D2E">
      <w:pPr>
        <w:spacing w:before="100" w:beforeAutospacing="1" w:after="100" w:afterAutospacing="1" w:line="240" w:lineRule="auto"/>
        <w:jc w:val="both"/>
        <w:rPr>
          <w:del w:id="1770" w:author="Deep Nidhi" w:date="2023-09-06T16:16:00Z"/>
          <w:rFonts w:asciiTheme="majorBidi" w:hAnsiTheme="majorBidi" w:cstheme="majorBidi"/>
          <w:b/>
          <w:bCs/>
          <w:sz w:val="24"/>
          <w:szCs w:val="24"/>
        </w:rPr>
      </w:pPr>
      <w:del w:id="1771" w:author="Deep Nidhi" w:date="2023-09-06T16:16:00Z">
        <w:r w:rsidRPr="003C1A0A" w:rsidDel="009E74BC">
          <w:rPr>
            <w:rFonts w:asciiTheme="majorBidi" w:hAnsiTheme="majorBidi" w:cstheme="majorBidi"/>
            <w:b/>
            <w:bCs/>
            <w:sz w:val="24"/>
            <w:szCs w:val="24"/>
          </w:rPr>
          <w:delText>Functional Requirements</w:delText>
        </w:r>
      </w:del>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8190"/>
      </w:tblGrid>
      <w:tr w:rsidR="00525D2E" w:rsidRPr="003C1A0A" w:rsidDel="009E74BC" w14:paraId="0DF860B7" w14:textId="176072F5" w:rsidTr="00111D99">
        <w:trPr>
          <w:trHeight w:val="1520"/>
          <w:del w:id="1772" w:author="Deep Nidhi" w:date="2023-09-06T16:16:00Z"/>
        </w:trPr>
        <w:tc>
          <w:tcPr>
            <w:tcW w:w="1260" w:type="dxa"/>
          </w:tcPr>
          <w:p w14:paraId="08D70619" w14:textId="5372DD6F" w:rsidR="00525D2E" w:rsidRPr="003C1A0A" w:rsidDel="009E74BC" w:rsidRDefault="00525D2E" w:rsidP="00111D99">
            <w:pPr>
              <w:spacing w:before="240" w:line="360" w:lineRule="auto"/>
              <w:ind w:left="30"/>
              <w:jc w:val="both"/>
              <w:rPr>
                <w:del w:id="1773" w:author="Deep Nidhi" w:date="2023-09-06T16:16:00Z"/>
                <w:rFonts w:asciiTheme="majorBidi" w:hAnsiTheme="majorBidi" w:cstheme="majorBidi"/>
                <w:sz w:val="24"/>
                <w:szCs w:val="24"/>
              </w:rPr>
            </w:pPr>
            <w:del w:id="1774" w:author="Deep Nidhi" w:date="2023-09-06T16:16:00Z">
              <w:r w:rsidRPr="003C1A0A" w:rsidDel="009E74BC">
                <w:rPr>
                  <w:rFonts w:asciiTheme="majorBidi" w:hAnsiTheme="majorBidi" w:cstheme="majorBidi"/>
                  <w:sz w:val="24"/>
                  <w:szCs w:val="24"/>
                </w:rPr>
                <w:delText>REQ 1</w:delText>
              </w:r>
            </w:del>
          </w:p>
        </w:tc>
        <w:tc>
          <w:tcPr>
            <w:tcW w:w="8190" w:type="dxa"/>
          </w:tcPr>
          <w:p w14:paraId="3C11B277" w14:textId="0E3B6363" w:rsidR="00525D2E" w:rsidRPr="003C1A0A" w:rsidDel="009E74BC" w:rsidRDefault="00525D2E" w:rsidP="00111D99">
            <w:pPr>
              <w:spacing w:before="240" w:line="360" w:lineRule="auto"/>
              <w:ind w:left="30"/>
              <w:jc w:val="both"/>
              <w:rPr>
                <w:del w:id="1775" w:author="Deep Nidhi" w:date="2023-09-06T16:16:00Z"/>
                <w:rFonts w:asciiTheme="majorBidi" w:hAnsiTheme="majorBidi" w:cstheme="majorBidi"/>
                <w:sz w:val="24"/>
                <w:szCs w:val="24"/>
              </w:rPr>
            </w:pPr>
            <w:del w:id="1776" w:author="Deep Nidhi" w:date="2023-09-06T16:16:00Z">
              <w:r w:rsidRPr="003C1A0A" w:rsidDel="009E74BC">
                <w:rPr>
                  <w:rFonts w:asciiTheme="majorBidi" w:hAnsiTheme="majorBidi" w:cstheme="majorBidi"/>
                  <w:sz w:val="24"/>
                  <w:szCs w:val="24"/>
                </w:rPr>
                <w:delText>Show the existing list of the data sources in a tabular grid after selecting master element type as Data Source. Provide option to view the list by pages along with pagination option to customize the view.</w:delText>
              </w:r>
            </w:del>
          </w:p>
        </w:tc>
      </w:tr>
      <w:tr w:rsidR="00525D2E" w:rsidRPr="003C1A0A" w:rsidDel="009E74BC" w14:paraId="33DAFDA3" w14:textId="75ECCE75" w:rsidTr="00111D99">
        <w:trPr>
          <w:del w:id="1777" w:author="Deep Nidhi" w:date="2023-09-06T16:16:00Z"/>
        </w:trPr>
        <w:tc>
          <w:tcPr>
            <w:tcW w:w="1260" w:type="dxa"/>
          </w:tcPr>
          <w:p w14:paraId="0CA30C06" w14:textId="6F395E46" w:rsidR="00525D2E" w:rsidRPr="003C1A0A" w:rsidDel="009E74BC" w:rsidRDefault="00525D2E" w:rsidP="00111D99">
            <w:pPr>
              <w:spacing w:before="240" w:line="360" w:lineRule="auto"/>
              <w:ind w:left="30"/>
              <w:jc w:val="both"/>
              <w:rPr>
                <w:del w:id="1778" w:author="Deep Nidhi" w:date="2023-09-06T16:16:00Z"/>
                <w:rFonts w:asciiTheme="majorBidi" w:hAnsiTheme="majorBidi" w:cstheme="majorBidi"/>
                <w:sz w:val="24"/>
                <w:szCs w:val="24"/>
              </w:rPr>
            </w:pPr>
            <w:del w:id="1779" w:author="Deep Nidhi" w:date="2023-09-06T16:16:00Z">
              <w:r w:rsidRPr="003C1A0A" w:rsidDel="009E74BC">
                <w:rPr>
                  <w:rFonts w:asciiTheme="majorBidi" w:hAnsiTheme="majorBidi" w:cstheme="majorBidi"/>
                  <w:sz w:val="24"/>
                  <w:szCs w:val="24"/>
                </w:rPr>
                <w:delText>REQ 2</w:delText>
              </w:r>
            </w:del>
          </w:p>
        </w:tc>
        <w:tc>
          <w:tcPr>
            <w:tcW w:w="8190" w:type="dxa"/>
          </w:tcPr>
          <w:p w14:paraId="6610F6DA" w14:textId="3F533388" w:rsidR="00525D2E" w:rsidRPr="003C1A0A" w:rsidDel="009E74BC" w:rsidRDefault="00525D2E" w:rsidP="00111D99">
            <w:pPr>
              <w:spacing w:before="240" w:line="360" w:lineRule="auto"/>
              <w:ind w:left="30"/>
              <w:jc w:val="both"/>
              <w:rPr>
                <w:del w:id="1780" w:author="Deep Nidhi" w:date="2023-09-06T16:16:00Z"/>
                <w:rFonts w:asciiTheme="majorBidi" w:hAnsiTheme="majorBidi" w:cstheme="majorBidi"/>
                <w:sz w:val="24"/>
                <w:szCs w:val="24"/>
              </w:rPr>
            </w:pPr>
            <w:del w:id="1781" w:author="Deep Nidhi" w:date="2023-09-06T16:16:00Z">
              <w:r w:rsidRPr="003C1A0A" w:rsidDel="009E74BC">
                <w:rPr>
                  <w:rFonts w:asciiTheme="majorBidi" w:hAnsiTheme="majorBidi" w:cstheme="majorBidi"/>
                  <w:sz w:val="24"/>
                  <w:szCs w:val="24"/>
                </w:rPr>
                <w:delText>Provide option to search, sort and navigate the existing list.</w:delText>
              </w:r>
            </w:del>
          </w:p>
        </w:tc>
      </w:tr>
      <w:tr w:rsidR="00525D2E" w:rsidRPr="003C1A0A" w:rsidDel="009E74BC" w14:paraId="7A10EAC1" w14:textId="0A6CF749" w:rsidTr="00111D99">
        <w:trPr>
          <w:del w:id="1782" w:author="Deep Nidhi" w:date="2023-09-06T16:16:00Z"/>
        </w:trPr>
        <w:tc>
          <w:tcPr>
            <w:tcW w:w="1260" w:type="dxa"/>
          </w:tcPr>
          <w:p w14:paraId="73411407" w14:textId="16F7FF98" w:rsidR="00525D2E" w:rsidRPr="003C1A0A" w:rsidDel="009E74BC" w:rsidRDefault="00525D2E" w:rsidP="00111D99">
            <w:pPr>
              <w:spacing w:before="240" w:line="360" w:lineRule="auto"/>
              <w:ind w:left="30"/>
              <w:jc w:val="both"/>
              <w:rPr>
                <w:del w:id="1783" w:author="Deep Nidhi" w:date="2023-09-06T16:16:00Z"/>
                <w:rFonts w:asciiTheme="majorBidi" w:hAnsiTheme="majorBidi" w:cstheme="majorBidi"/>
                <w:sz w:val="24"/>
                <w:szCs w:val="24"/>
              </w:rPr>
            </w:pPr>
            <w:del w:id="1784" w:author="Deep Nidhi" w:date="2023-09-06T16:16:00Z">
              <w:r w:rsidRPr="003C1A0A" w:rsidDel="009E74BC">
                <w:rPr>
                  <w:rFonts w:asciiTheme="majorBidi" w:hAnsiTheme="majorBidi" w:cstheme="majorBidi"/>
                  <w:sz w:val="24"/>
                  <w:szCs w:val="24"/>
                </w:rPr>
                <w:delText>REQ 3</w:delText>
              </w:r>
            </w:del>
          </w:p>
        </w:tc>
        <w:tc>
          <w:tcPr>
            <w:tcW w:w="8190" w:type="dxa"/>
          </w:tcPr>
          <w:p w14:paraId="22AA4B21" w14:textId="1ED5C82C" w:rsidR="00525D2E" w:rsidRPr="003C1A0A" w:rsidDel="009E74BC" w:rsidRDefault="00525D2E" w:rsidP="00111D99">
            <w:pPr>
              <w:spacing w:before="240" w:line="360" w:lineRule="auto"/>
              <w:ind w:left="30"/>
              <w:jc w:val="both"/>
              <w:rPr>
                <w:del w:id="1785" w:author="Deep Nidhi" w:date="2023-09-06T16:16:00Z"/>
                <w:rFonts w:asciiTheme="majorBidi" w:hAnsiTheme="majorBidi" w:cstheme="majorBidi"/>
                <w:sz w:val="24"/>
                <w:szCs w:val="24"/>
              </w:rPr>
            </w:pPr>
            <w:del w:id="1786" w:author="Deep Nidhi" w:date="2023-09-06T16:16:00Z">
              <w:r w:rsidRPr="003C1A0A" w:rsidDel="009E74BC">
                <w:rPr>
                  <w:rFonts w:asciiTheme="majorBidi" w:hAnsiTheme="majorBidi" w:cstheme="majorBidi"/>
                  <w:sz w:val="24"/>
                  <w:szCs w:val="24"/>
                </w:rPr>
                <w:delText>Provide option to add and edit an element.</w:delText>
              </w:r>
            </w:del>
          </w:p>
        </w:tc>
      </w:tr>
      <w:tr w:rsidR="00525D2E" w:rsidRPr="003C1A0A" w:rsidDel="009E74BC" w14:paraId="6223BAC5" w14:textId="6397557A" w:rsidTr="00111D99">
        <w:trPr>
          <w:del w:id="1787" w:author="Deep Nidhi" w:date="2023-09-06T16:16:00Z"/>
        </w:trPr>
        <w:tc>
          <w:tcPr>
            <w:tcW w:w="1260" w:type="dxa"/>
          </w:tcPr>
          <w:p w14:paraId="760AF009" w14:textId="602EEAF2" w:rsidR="00525D2E" w:rsidRPr="003C1A0A" w:rsidDel="009E74BC" w:rsidRDefault="00525D2E" w:rsidP="00111D99">
            <w:pPr>
              <w:spacing w:before="240" w:line="360" w:lineRule="auto"/>
              <w:ind w:left="30"/>
              <w:jc w:val="both"/>
              <w:rPr>
                <w:del w:id="1788" w:author="Deep Nidhi" w:date="2023-09-06T16:16:00Z"/>
                <w:rFonts w:asciiTheme="majorBidi" w:hAnsiTheme="majorBidi" w:cstheme="majorBidi"/>
                <w:sz w:val="24"/>
                <w:szCs w:val="24"/>
              </w:rPr>
            </w:pPr>
            <w:del w:id="1789" w:author="Deep Nidhi" w:date="2023-09-06T16:16:00Z">
              <w:r w:rsidRPr="003C1A0A" w:rsidDel="009E74BC">
                <w:rPr>
                  <w:rFonts w:asciiTheme="majorBidi" w:hAnsiTheme="majorBidi" w:cstheme="majorBidi"/>
                  <w:sz w:val="24"/>
                  <w:szCs w:val="24"/>
                </w:rPr>
                <w:delText>REQ 4</w:delText>
              </w:r>
            </w:del>
          </w:p>
        </w:tc>
        <w:tc>
          <w:tcPr>
            <w:tcW w:w="8190" w:type="dxa"/>
          </w:tcPr>
          <w:p w14:paraId="1CA78847" w14:textId="050673DB" w:rsidR="00525D2E" w:rsidRPr="003C1A0A" w:rsidDel="009E74BC" w:rsidRDefault="00525D2E" w:rsidP="00111D99">
            <w:pPr>
              <w:spacing w:before="240" w:line="360" w:lineRule="auto"/>
              <w:ind w:left="30"/>
              <w:jc w:val="both"/>
              <w:rPr>
                <w:del w:id="1790" w:author="Deep Nidhi" w:date="2023-09-06T16:16:00Z"/>
                <w:rFonts w:asciiTheme="majorBidi" w:hAnsiTheme="majorBidi" w:cstheme="majorBidi"/>
                <w:sz w:val="24"/>
                <w:szCs w:val="24"/>
              </w:rPr>
            </w:pPr>
            <w:del w:id="1791" w:author="Deep Nidhi" w:date="2023-09-06T16:16:00Z">
              <w:r w:rsidRPr="003C1A0A" w:rsidDel="009E74BC">
                <w:rPr>
                  <w:rFonts w:asciiTheme="majorBidi" w:hAnsiTheme="majorBidi" w:cstheme="majorBidi"/>
                  <w:sz w:val="24"/>
                  <w:szCs w:val="24"/>
                </w:rPr>
                <w:delText>Provide option to delete an element.</w:delText>
              </w:r>
            </w:del>
          </w:p>
        </w:tc>
      </w:tr>
      <w:tr w:rsidR="00525D2E" w:rsidRPr="003C1A0A" w:rsidDel="009E74BC" w14:paraId="4A4A13C8" w14:textId="668B50B4" w:rsidTr="00111D99">
        <w:trPr>
          <w:del w:id="1792" w:author="Deep Nidhi" w:date="2023-09-06T16:16:00Z"/>
        </w:trPr>
        <w:tc>
          <w:tcPr>
            <w:tcW w:w="1260" w:type="dxa"/>
          </w:tcPr>
          <w:p w14:paraId="0FC11380" w14:textId="6C931F72" w:rsidR="00525D2E" w:rsidRPr="003C1A0A" w:rsidDel="009E74BC" w:rsidRDefault="00525D2E" w:rsidP="00111D99">
            <w:pPr>
              <w:spacing w:before="240" w:line="360" w:lineRule="auto"/>
              <w:ind w:left="30"/>
              <w:jc w:val="both"/>
              <w:rPr>
                <w:del w:id="1793" w:author="Deep Nidhi" w:date="2023-09-06T16:16:00Z"/>
                <w:rFonts w:asciiTheme="majorBidi" w:hAnsiTheme="majorBidi" w:cstheme="majorBidi"/>
                <w:sz w:val="24"/>
                <w:szCs w:val="24"/>
              </w:rPr>
            </w:pPr>
            <w:del w:id="1794" w:author="Deep Nidhi" w:date="2023-09-06T16:16:00Z">
              <w:r w:rsidRPr="003C1A0A" w:rsidDel="009E74BC">
                <w:rPr>
                  <w:rFonts w:asciiTheme="majorBidi" w:hAnsiTheme="majorBidi" w:cstheme="majorBidi"/>
                  <w:sz w:val="24"/>
                  <w:szCs w:val="24"/>
                </w:rPr>
                <w:delText>REQ 5</w:delText>
              </w:r>
            </w:del>
          </w:p>
        </w:tc>
        <w:tc>
          <w:tcPr>
            <w:tcW w:w="8190" w:type="dxa"/>
          </w:tcPr>
          <w:p w14:paraId="7D15D99B" w14:textId="69FB3E20" w:rsidR="00525D2E" w:rsidRPr="003C1A0A" w:rsidDel="009E74BC" w:rsidRDefault="00525D2E" w:rsidP="00111D99">
            <w:pPr>
              <w:spacing w:before="240" w:line="360" w:lineRule="auto"/>
              <w:ind w:left="30"/>
              <w:jc w:val="both"/>
              <w:rPr>
                <w:del w:id="1795" w:author="Deep Nidhi" w:date="2023-09-06T16:16:00Z"/>
                <w:rFonts w:asciiTheme="majorBidi" w:hAnsiTheme="majorBidi" w:cstheme="majorBidi"/>
                <w:sz w:val="24"/>
                <w:szCs w:val="24"/>
              </w:rPr>
            </w:pPr>
            <w:del w:id="1796" w:author="Deep Nidhi" w:date="2023-09-06T16:16:00Z">
              <w:r w:rsidRPr="003C1A0A" w:rsidDel="009E74BC">
                <w:rPr>
                  <w:rFonts w:asciiTheme="majorBidi" w:hAnsiTheme="majorBidi" w:cstheme="majorBidi"/>
                  <w:sz w:val="24"/>
                  <w:szCs w:val="24"/>
                </w:rPr>
                <w:delText>Element should be deleted in case it has no associations.</w:delText>
              </w:r>
            </w:del>
          </w:p>
        </w:tc>
      </w:tr>
      <w:tr w:rsidR="00525D2E" w:rsidRPr="003C1A0A" w:rsidDel="009E74BC" w14:paraId="4EB4BCB7" w14:textId="0D1D6D87" w:rsidTr="00111D99">
        <w:trPr>
          <w:del w:id="1797" w:author="Deep Nidhi" w:date="2023-09-06T16:16:00Z"/>
        </w:trPr>
        <w:tc>
          <w:tcPr>
            <w:tcW w:w="1260" w:type="dxa"/>
          </w:tcPr>
          <w:p w14:paraId="16E5BEE5" w14:textId="6FAD1BF7" w:rsidR="00525D2E" w:rsidRPr="003C1A0A" w:rsidDel="009E74BC" w:rsidRDefault="00525D2E" w:rsidP="00111D99">
            <w:pPr>
              <w:spacing w:before="240" w:line="360" w:lineRule="auto"/>
              <w:ind w:left="30"/>
              <w:jc w:val="both"/>
              <w:rPr>
                <w:del w:id="1798" w:author="Deep Nidhi" w:date="2023-09-06T16:16:00Z"/>
                <w:rFonts w:asciiTheme="majorBidi" w:hAnsiTheme="majorBidi" w:cstheme="majorBidi"/>
                <w:sz w:val="24"/>
                <w:szCs w:val="24"/>
              </w:rPr>
            </w:pPr>
            <w:del w:id="1799" w:author="Deep Nidhi" w:date="2023-09-06T16:16:00Z">
              <w:r w:rsidRPr="003C1A0A" w:rsidDel="009E74BC">
                <w:rPr>
                  <w:rFonts w:asciiTheme="majorBidi" w:hAnsiTheme="majorBidi" w:cstheme="majorBidi"/>
                  <w:sz w:val="24"/>
                  <w:szCs w:val="24"/>
                </w:rPr>
                <w:delText>REQ 6</w:delText>
              </w:r>
            </w:del>
          </w:p>
        </w:tc>
        <w:tc>
          <w:tcPr>
            <w:tcW w:w="8190" w:type="dxa"/>
          </w:tcPr>
          <w:p w14:paraId="06D90580" w14:textId="508B5A8B" w:rsidR="00525D2E" w:rsidRPr="003C1A0A" w:rsidDel="009E74BC" w:rsidRDefault="00525D2E" w:rsidP="00111D99">
            <w:pPr>
              <w:spacing w:before="240" w:line="360" w:lineRule="auto"/>
              <w:ind w:left="30"/>
              <w:jc w:val="both"/>
              <w:rPr>
                <w:del w:id="1800" w:author="Deep Nidhi" w:date="2023-09-06T16:16:00Z"/>
                <w:rFonts w:asciiTheme="majorBidi" w:hAnsiTheme="majorBidi" w:cstheme="majorBidi"/>
                <w:sz w:val="24"/>
                <w:szCs w:val="24"/>
              </w:rPr>
            </w:pPr>
            <w:del w:id="1801" w:author="Deep Nidhi" w:date="2023-09-06T16:16:00Z">
              <w:r w:rsidRPr="003C1A0A" w:rsidDel="009E74BC">
                <w:rPr>
                  <w:rFonts w:asciiTheme="majorBidi" w:hAnsiTheme="majorBidi" w:cstheme="majorBidi"/>
                  <w:sz w:val="24"/>
                  <w:szCs w:val="24"/>
                </w:rPr>
                <w:delText>Provide option to show/hide an existing element.</w:delText>
              </w:r>
            </w:del>
          </w:p>
        </w:tc>
      </w:tr>
      <w:tr w:rsidR="00525D2E" w:rsidRPr="003C1A0A" w:rsidDel="009E74BC" w14:paraId="3DDEEA64" w14:textId="65C72F6E" w:rsidTr="00111D99">
        <w:trPr>
          <w:del w:id="1802" w:author="Deep Nidhi" w:date="2023-09-06T16:16:00Z"/>
        </w:trPr>
        <w:tc>
          <w:tcPr>
            <w:tcW w:w="1260" w:type="dxa"/>
          </w:tcPr>
          <w:p w14:paraId="06B8A1AF" w14:textId="30977B28" w:rsidR="00525D2E" w:rsidRPr="003C1A0A" w:rsidDel="009E74BC" w:rsidRDefault="00525D2E" w:rsidP="00111D99">
            <w:pPr>
              <w:spacing w:before="240" w:line="360" w:lineRule="auto"/>
              <w:ind w:left="30"/>
              <w:jc w:val="both"/>
              <w:rPr>
                <w:del w:id="1803" w:author="Deep Nidhi" w:date="2023-09-06T16:16:00Z"/>
                <w:rFonts w:asciiTheme="majorBidi" w:hAnsiTheme="majorBidi" w:cstheme="majorBidi"/>
                <w:sz w:val="24"/>
                <w:szCs w:val="24"/>
              </w:rPr>
            </w:pPr>
            <w:del w:id="1804" w:author="Deep Nidhi" w:date="2023-09-06T16:16:00Z">
              <w:r w:rsidRPr="003C1A0A" w:rsidDel="009E74BC">
                <w:rPr>
                  <w:rFonts w:asciiTheme="majorBidi" w:hAnsiTheme="majorBidi" w:cstheme="majorBidi"/>
                  <w:sz w:val="24"/>
                  <w:szCs w:val="24"/>
                </w:rPr>
                <w:lastRenderedPageBreak/>
                <w:delText>REQ 7</w:delText>
              </w:r>
            </w:del>
          </w:p>
        </w:tc>
        <w:tc>
          <w:tcPr>
            <w:tcW w:w="8190" w:type="dxa"/>
          </w:tcPr>
          <w:p w14:paraId="741F6AF2" w14:textId="7B669FD9" w:rsidR="00525D2E" w:rsidRPr="003C1A0A" w:rsidDel="009E74BC" w:rsidRDefault="00525D2E" w:rsidP="00111D99">
            <w:pPr>
              <w:spacing w:before="240" w:line="360" w:lineRule="auto"/>
              <w:ind w:left="30"/>
              <w:jc w:val="both"/>
              <w:rPr>
                <w:del w:id="1805" w:author="Deep Nidhi" w:date="2023-09-06T16:16:00Z"/>
                <w:rFonts w:asciiTheme="majorBidi" w:hAnsiTheme="majorBidi" w:cstheme="majorBidi"/>
                <w:sz w:val="24"/>
                <w:szCs w:val="24"/>
              </w:rPr>
            </w:pPr>
            <w:del w:id="1806" w:author="Deep Nidhi" w:date="2023-09-06T16:16:00Z">
              <w:r w:rsidRPr="003C1A0A" w:rsidDel="009E74BC">
                <w:rPr>
                  <w:rFonts w:asciiTheme="majorBidi" w:hAnsiTheme="majorBidi" w:cstheme="majorBidi"/>
                  <w:sz w:val="24"/>
                  <w:szCs w:val="24"/>
                </w:rPr>
                <w:delText>When adding a new element, provide the following entries and validations -</w:delText>
              </w:r>
            </w:del>
          </w:p>
          <w:p w14:paraId="7456C4D7" w14:textId="04E96BFB" w:rsidR="00525D2E" w:rsidRPr="003C1A0A" w:rsidDel="009E74BC" w:rsidRDefault="00525D2E" w:rsidP="00405E8C">
            <w:pPr>
              <w:pStyle w:val="ListParagraph"/>
              <w:numPr>
                <w:ilvl w:val="0"/>
                <w:numId w:val="51"/>
              </w:numPr>
              <w:spacing w:before="240" w:line="360" w:lineRule="auto"/>
              <w:jc w:val="both"/>
              <w:rPr>
                <w:del w:id="1807" w:author="Deep Nidhi" w:date="2023-09-06T16:16:00Z"/>
                <w:rFonts w:asciiTheme="majorBidi" w:hAnsiTheme="majorBidi" w:cstheme="majorBidi"/>
                <w:sz w:val="24"/>
                <w:szCs w:val="24"/>
              </w:rPr>
            </w:pPr>
            <w:del w:id="1808" w:author="Deep Nidhi" w:date="2023-09-06T16:16:00Z">
              <w:r w:rsidRPr="003C1A0A" w:rsidDel="009E74BC">
                <w:rPr>
                  <w:rFonts w:asciiTheme="majorBidi" w:hAnsiTheme="majorBidi" w:cstheme="majorBidi"/>
                  <w:sz w:val="24"/>
                  <w:szCs w:val="24"/>
                </w:rPr>
                <w:delText>Data Source should be selected and cannot be blank.</w:delText>
              </w:r>
            </w:del>
          </w:p>
          <w:p w14:paraId="3FCA60EB" w14:textId="7B1DBAB5" w:rsidR="00525D2E" w:rsidRPr="003C1A0A" w:rsidDel="009E74BC" w:rsidRDefault="00525D2E" w:rsidP="00405E8C">
            <w:pPr>
              <w:pStyle w:val="ListParagraph"/>
              <w:numPr>
                <w:ilvl w:val="0"/>
                <w:numId w:val="51"/>
              </w:numPr>
              <w:spacing w:before="240" w:line="360" w:lineRule="auto"/>
              <w:jc w:val="both"/>
              <w:rPr>
                <w:del w:id="1809" w:author="Deep Nidhi" w:date="2023-09-06T16:16:00Z"/>
                <w:rFonts w:asciiTheme="majorBidi" w:hAnsiTheme="majorBidi" w:cstheme="majorBidi"/>
                <w:sz w:val="24"/>
                <w:szCs w:val="24"/>
              </w:rPr>
            </w:pPr>
            <w:del w:id="1810" w:author="Deep Nidhi" w:date="2023-09-06T16:16:00Z">
              <w:r w:rsidRPr="003C1A0A" w:rsidDel="009E74BC">
                <w:rPr>
                  <w:rFonts w:asciiTheme="majorBidi" w:hAnsiTheme="majorBidi" w:cstheme="majorBidi"/>
                  <w:sz w:val="24"/>
                  <w:szCs w:val="24"/>
                </w:rPr>
                <w:delText>Description should be entered.</w:delText>
              </w:r>
            </w:del>
          </w:p>
          <w:p w14:paraId="51F4F81A" w14:textId="4DC04FEE" w:rsidR="00525D2E" w:rsidRPr="003C1A0A" w:rsidDel="009E74BC" w:rsidRDefault="00525D2E" w:rsidP="00405E8C">
            <w:pPr>
              <w:pStyle w:val="ListParagraph"/>
              <w:numPr>
                <w:ilvl w:val="0"/>
                <w:numId w:val="51"/>
              </w:numPr>
              <w:spacing w:before="240" w:line="360" w:lineRule="auto"/>
              <w:jc w:val="both"/>
              <w:rPr>
                <w:del w:id="1811" w:author="Deep Nidhi" w:date="2023-09-06T16:16:00Z"/>
                <w:rFonts w:asciiTheme="majorBidi" w:hAnsiTheme="majorBidi" w:cstheme="majorBidi"/>
                <w:sz w:val="24"/>
                <w:szCs w:val="24"/>
              </w:rPr>
            </w:pPr>
            <w:del w:id="1812" w:author="Deep Nidhi" w:date="2023-09-06T16:16:00Z">
              <w:r w:rsidRPr="003C1A0A" w:rsidDel="009E74BC">
                <w:rPr>
                  <w:rFonts w:asciiTheme="majorBidi" w:hAnsiTheme="majorBidi" w:cstheme="majorBidi"/>
                  <w:sz w:val="24"/>
                  <w:szCs w:val="24"/>
                </w:rPr>
                <w:delText>Data Source cannot be duplicate.</w:delText>
              </w:r>
            </w:del>
          </w:p>
        </w:tc>
      </w:tr>
      <w:tr w:rsidR="00525D2E" w:rsidRPr="003C1A0A" w:rsidDel="009E74BC" w14:paraId="49E75BBB" w14:textId="14B42EA0" w:rsidTr="00111D99">
        <w:trPr>
          <w:del w:id="1813" w:author="Deep Nidhi" w:date="2023-09-06T16:16:00Z"/>
        </w:trPr>
        <w:tc>
          <w:tcPr>
            <w:tcW w:w="1260" w:type="dxa"/>
          </w:tcPr>
          <w:p w14:paraId="2BD2DC37" w14:textId="5BA462CF" w:rsidR="00525D2E" w:rsidRPr="003C1A0A" w:rsidDel="009E74BC" w:rsidRDefault="00525D2E" w:rsidP="00111D99">
            <w:pPr>
              <w:spacing w:before="240" w:line="360" w:lineRule="auto"/>
              <w:ind w:left="30"/>
              <w:jc w:val="both"/>
              <w:rPr>
                <w:del w:id="1814" w:author="Deep Nidhi" w:date="2023-09-06T16:16:00Z"/>
                <w:rFonts w:asciiTheme="majorBidi" w:hAnsiTheme="majorBidi" w:cstheme="majorBidi"/>
                <w:sz w:val="24"/>
                <w:szCs w:val="24"/>
              </w:rPr>
            </w:pPr>
            <w:del w:id="1815" w:author="Deep Nidhi" w:date="2023-09-06T16:16:00Z">
              <w:r w:rsidRPr="003C1A0A" w:rsidDel="009E74BC">
                <w:rPr>
                  <w:rFonts w:asciiTheme="majorBidi" w:hAnsiTheme="majorBidi" w:cstheme="majorBidi"/>
                  <w:sz w:val="24"/>
                  <w:szCs w:val="24"/>
                </w:rPr>
                <w:delText>REQ 8</w:delText>
              </w:r>
            </w:del>
          </w:p>
        </w:tc>
        <w:tc>
          <w:tcPr>
            <w:tcW w:w="8190" w:type="dxa"/>
          </w:tcPr>
          <w:p w14:paraId="5356F44F" w14:textId="54CB421D" w:rsidR="00525D2E" w:rsidRPr="003C1A0A" w:rsidDel="009E74BC" w:rsidRDefault="00525D2E" w:rsidP="00111D99">
            <w:pPr>
              <w:spacing w:before="240" w:line="360" w:lineRule="auto"/>
              <w:ind w:left="30"/>
              <w:jc w:val="both"/>
              <w:rPr>
                <w:del w:id="1816" w:author="Deep Nidhi" w:date="2023-09-06T16:16:00Z"/>
                <w:rFonts w:asciiTheme="majorBidi" w:hAnsiTheme="majorBidi" w:cstheme="majorBidi"/>
                <w:sz w:val="24"/>
                <w:szCs w:val="24"/>
              </w:rPr>
            </w:pPr>
            <w:del w:id="1817" w:author="Deep Nidhi" w:date="2023-09-06T16:16:00Z">
              <w:r w:rsidRPr="003C1A0A" w:rsidDel="009E74BC">
                <w:rPr>
                  <w:rFonts w:asciiTheme="majorBidi" w:hAnsiTheme="majorBidi" w:cstheme="majorBidi"/>
                  <w:sz w:val="24"/>
                  <w:szCs w:val="24"/>
                </w:rPr>
                <w:delText>Provide Add button in the add new element window to confirm adding the element.</w:delText>
              </w:r>
            </w:del>
          </w:p>
        </w:tc>
      </w:tr>
    </w:tbl>
    <w:p w14:paraId="4BB6F764" w14:textId="4B7475D9" w:rsidR="00525D2E" w:rsidRPr="003C1A0A" w:rsidDel="009E74BC" w:rsidRDefault="00525D2E" w:rsidP="00525D2E">
      <w:pPr>
        <w:pStyle w:val="Heading4"/>
        <w:rPr>
          <w:del w:id="1818" w:author="Deep Nidhi" w:date="2023-09-06T16:16:00Z"/>
          <w:rFonts w:asciiTheme="majorBidi" w:hAnsiTheme="majorBidi"/>
          <w:sz w:val="28"/>
          <w:szCs w:val="28"/>
        </w:rPr>
      </w:pPr>
      <w:del w:id="1819" w:author="Deep Nidhi" w:date="2023-09-06T16:16:00Z">
        <w:r w:rsidRPr="003C1A0A" w:rsidDel="009E74BC">
          <w:rPr>
            <w:rFonts w:asciiTheme="majorBidi" w:hAnsiTheme="majorBidi"/>
            <w:sz w:val="28"/>
            <w:szCs w:val="28"/>
          </w:rPr>
          <w:delText>Time period</w:delText>
        </w:r>
      </w:del>
    </w:p>
    <w:p w14:paraId="453D84BB" w14:textId="3924A9A4" w:rsidR="00525D2E" w:rsidRPr="003C1A0A" w:rsidDel="009E74BC" w:rsidRDefault="00525D2E" w:rsidP="00525D2E">
      <w:pPr>
        <w:spacing w:before="100" w:beforeAutospacing="1" w:after="100" w:afterAutospacing="1" w:line="240" w:lineRule="auto"/>
        <w:jc w:val="both"/>
        <w:rPr>
          <w:del w:id="1820" w:author="Deep Nidhi" w:date="2023-09-06T16:16:00Z"/>
          <w:rFonts w:asciiTheme="majorBidi" w:hAnsiTheme="majorBidi" w:cstheme="majorBidi"/>
          <w:b/>
          <w:bCs/>
          <w:sz w:val="24"/>
          <w:szCs w:val="24"/>
        </w:rPr>
      </w:pPr>
      <w:del w:id="1821" w:author="Deep Nidhi" w:date="2023-09-06T16:16:00Z">
        <w:r w:rsidRPr="003C1A0A" w:rsidDel="009E74BC">
          <w:rPr>
            <w:rFonts w:asciiTheme="majorBidi" w:hAnsiTheme="majorBidi" w:cstheme="majorBidi"/>
            <w:b/>
            <w:bCs/>
            <w:sz w:val="24"/>
            <w:szCs w:val="24"/>
          </w:rPr>
          <w:delText>Description</w:delText>
        </w:r>
      </w:del>
    </w:p>
    <w:p w14:paraId="6419C5C2" w14:textId="0B8DE341" w:rsidR="00525D2E" w:rsidRPr="003C1A0A" w:rsidDel="009E74BC" w:rsidRDefault="00525D2E" w:rsidP="00525D2E">
      <w:pPr>
        <w:spacing w:before="100" w:beforeAutospacing="1" w:after="100" w:afterAutospacing="1" w:line="360" w:lineRule="auto"/>
        <w:ind w:right="45"/>
        <w:jc w:val="both"/>
        <w:rPr>
          <w:del w:id="1822" w:author="Deep Nidhi" w:date="2023-09-06T16:16:00Z"/>
          <w:rFonts w:asciiTheme="majorBidi" w:hAnsiTheme="majorBidi" w:cstheme="majorBidi"/>
          <w:sz w:val="24"/>
          <w:szCs w:val="24"/>
        </w:rPr>
      </w:pPr>
      <w:del w:id="1823" w:author="Deep Nidhi" w:date="2023-09-06T16:16:00Z">
        <w:r w:rsidRPr="003C1A0A" w:rsidDel="009E74BC">
          <w:rPr>
            <w:rFonts w:asciiTheme="majorBidi" w:hAnsiTheme="majorBidi" w:cstheme="majorBidi"/>
            <w:sz w:val="24"/>
            <w:szCs w:val="24"/>
          </w:rPr>
          <w:delText>This master element will allow users to manage the list of the time periods. You will have the options to add, edit, delete and show/hide the elements. Below is the detailed functionality requirement of this module.</w:delText>
        </w:r>
      </w:del>
    </w:p>
    <w:p w14:paraId="4BC49CC9" w14:textId="767D11B7" w:rsidR="00525D2E" w:rsidRPr="003C1A0A" w:rsidDel="009E74BC" w:rsidRDefault="00525D2E" w:rsidP="00525D2E">
      <w:pPr>
        <w:spacing w:before="100" w:beforeAutospacing="1" w:after="100" w:afterAutospacing="1" w:line="240" w:lineRule="auto"/>
        <w:jc w:val="both"/>
        <w:rPr>
          <w:del w:id="1824" w:author="Deep Nidhi" w:date="2023-09-06T16:16:00Z"/>
          <w:rFonts w:asciiTheme="majorBidi" w:hAnsiTheme="majorBidi" w:cstheme="majorBidi"/>
          <w:b/>
          <w:bCs/>
          <w:sz w:val="24"/>
          <w:szCs w:val="24"/>
        </w:rPr>
      </w:pPr>
      <w:del w:id="1825" w:author="Deep Nidhi" w:date="2023-09-06T16:16:00Z">
        <w:r w:rsidRPr="003C1A0A" w:rsidDel="009E74BC">
          <w:rPr>
            <w:rFonts w:asciiTheme="majorBidi" w:hAnsiTheme="majorBidi" w:cstheme="majorBidi"/>
            <w:b/>
            <w:bCs/>
            <w:sz w:val="24"/>
            <w:szCs w:val="24"/>
          </w:rPr>
          <w:delText>Functional Requirements</w:delText>
        </w:r>
      </w:del>
    </w:p>
    <w:tbl>
      <w:tblPr>
        <w:tblW w:w="95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3"/>
        <w:gridCol w:w="8190"/>
      </w:tblGrid>
      <w:tr w:rsidR="00525D2E" w:rsidRPr="003C1A0A" w:rsidDel="009E74BC" w14:paraId="51E18B58" w14:textId="3945ABE6" w:rsidTr="00111D99">
        <w:trPr>
          <w:trHeight w:val="260"/>
          <w:del w:id="1826" w:author="Deep Nidhi" w:date="2023-09-06T16:16:00Z"/>
        </w:trPr>
        <w:tc>
          <w:tcPr>
            <w:tcW w:w="1373" w:type="dxa"/>
          </w:tcPr>
          <w:p w14:paraId="50BFA7C8" w14:textId="03F9F335" w:rsidR="00525D2E" w:rsidRPr="003C1A0A" w:rsidDel="009E74BC" w:rsidRDefault="00525D2E" w:rsidP="00111D99">
            <w:pPr>
              <w:spacing w:before="240" w:line="360" w:lineRule="auto"/>
              <w:ind w:left="30"/>
              <w:jc w:val="both"/>
              <w:rPr>
                <w:del w:id="1827" w:author="Deep Nidhi" w:date="2023-09-06T16:16:00Z"/>
                <w:rFonts w:asciiTheme="majorBidi" w:hAnsiTheme="majorBidi" w:cstheme="majorBidi"/>
                <w:sz w:val="24"/>
                <w:szCs w:val="24"/>
              </w:rPr>
            </w:pPr>
            <w:del w:id="1828" w:author="Deep Nidhi" w:date="2023-09-06T16:16:00Z">
              <w:r w:rsidRPr="003C1A0A" w:rsidDel="009E74BC">
                <w:rPr>
                  <w:rFonts w:asciiTheme="majorBidi" w:hAnsiTheme="majorBidi" w:cstheme="majorBidi"/>
                  <w:sz w:val="24"/>
                  <w:szCs w:val="24"/>
                </w:rPr>
                <w:delText>REQ 1</w:delText>
              </w:r>
            </w:del>
          </w:p>
        </w:tc>
        <w:tc>
          <w:tcPr>
            <w:tcW w:w="8190" w:type="dxa"/>
          </w:tcPr>
          <w:p w14:paraId="6394788C" w14:textId="75CFA04D" w:rsidR="00525D2E" w:rsidRPr="003C1A0A" w:rsidDel="009E74BC" w:rsidRDefault="00525D2E" w:rsidP="00111D99">
            <w:pPr>
              <w:spacing w:before="240" w:line="360" w:lineRule="auto"/>
              <w:ind w:left="30"/>
              <w:jc w:val="both"/>
              <w:rPr>
                <w:del w:id="1829" w:author="Deep Nidhi" w:date="2023-09-06T16:16:00Z"/>
                <w:rFonts w:asciiTheme="majorBidi" w:hAnsiTheme="majorBidi" w:cstheme="majorBidi"/>
                <w:sz w:val="24"/>
                <w:szCs w:val="24"/>
              </w:rPr>
            </w:pPr>
            <w:del w:id="1830" w:author="Deep Nidhi" w:date="2023-09-06T16:16:00Z">
              <w:r w:rsidRPr="003C1A0A" w:rsidDel="009E74BC">
                <w:rPr>
                  <w:rFonts w:asciiTheme="majorBidi" w:hAnsiTheme="majorBidi" w:cstheme="majorBidi"/>
                  <w:sz w:val="24"/>
                  <w:szCs w:val="24"/>
                </w:rPr>
                <w:delText>Show the existing list of the time periods in a tabular grid after selecting master element type as Time Period. Provide option to view the list by pages along with pagination option to customize the view.</w:delText>
              </w:r>
            </w:del>
          </w:p>
        </w:tc>
      </w:tr>
      <w:tr w:rsidR="00525D2E" w:rsidRPr="003C1A0A" w:rsidDel="009E74BC" w14:paraId="4CF55607" w14:textId="31DE1E1F" w:rsidTr="00111D99">
        <w:trPr>
          <w:del w:id="1831" w:author="Deep Nidhi" w:date="2023-09-06T16:16:00Z"/>
        </w:trPr>
        <w:tc>
          <w:tcPr>
            <w:tcW w:w="1373" w:type="dxa"/>
          </w:tcPr>
          <w:p w14:paraId="54AB8BCE" w14:textId="7D16A66E" w:rsidR="00525D2E" w:rsidRPr="003C1A0A" w:rsidDel="009E74BC" w:rsidRDefault="00525D2E" w:rsidP="00111D99">
            <w:pPr>
              <w:spacing w:before="240" w:line="360" w:lineRule="auto"/>
              <w:ind w:left="30"/>
              <w:jc w:val="both"/>
              <w:rPr>
                <w:del w:id="1832" w:author="Deep Nidhi" w:date="2023-09-06T16:16:00Z"/>
                <w:rFonts w:asciiTheme="majorBidi" w:hAnsiTheme="majorBidi" w:cstheme="majorBidi"/>
                <w:sz w:val="24"/>
                <w:szCs w:val="24"/>
              </w:rPr>
            </w:pPr>
            <w:del w:id="1833" w:author="Deep Nidhi" w:date="2023-09-06T16:16:00Z">
              <w:r w:rsidRPr="003C1A0A" w:rsidDel="009E74BC">
                <w:rPr>
                  <w:rFonts w:asciiTheme="majorBidi" w:hAnsiTheme="majorBidi" w:cstheme="majorBidi"/>
                  <w:sz w:val="24"/>
                  <w:szCs w:val="24"/>
                </w:rPr>
                <w:delText>REQ 2</w:delText>
              </w:r>
            </w:del>
          </w:p>
        </w:tc>
        <w:tc>
          <w:tcPr>
            <w:tcW w:w="8190" w:type="dxa"/>
          </w:tcPr>
          <w:p w14:paraId="541F39B2" w14:textId="1CD85268" w:rsidR="00525D2E" w:rsidRPr="003C1A0A" w:rsidDel="009E74BC" w:rsidRDefault="00525D2E" w:rsidP="00111D99">
            <w:pPr>
              <w:spacing w:before="240" w:line="360" w:lineRule="auto"/>
              <w:ind w:left="30"/>
              <w:jc w:val="both"/>
              <w:rPr>
                <w:del w:id="1834" w:author="Deep Nidhi" w:date="2023-09-06T16:16:00Z"/>
                <w:rFonts w:asciiTheme="majorBidi" w:hAnsiTheme="majorBidi" w:cstheme="majorBidi"/>
                <w:sz w:val="24"/>
                <w:szCs w:val="24"/>
              </w:rPr>
            </w:pPr>
            <w:del w:id="1835" w:author="Deep Nidhi" w:date="2023-09-06T16:16:00Z">
              <w:r w:rsidRPr="003C1A0A" w:rsidDel="009E74BC">
                <w:rPr>
                  <w:rFonts w:asciiTheme="majorBidi" w:hAnsiTheme="majorBidi" w:cstheme="majorBidi"/>
                  <w:sz w:val="24"/>
                  <w:szCs w:val="24"/>
                </w:rPr>
                <w:delText>Provide option to search, sort and navigate the existing list.</w:delText>
              </w:r>
            </w:del>
          </w:p>
        </w:tc>
      </w:tr>
      <w:tr w:rsidR="00525D2E" w:rsidRPr="003C1A0A" w:rsidDel="009E74BC" w14:paraId="144E14FA" w14:textId="78E02689" w:rsidTr="00111D99">
        <w:trPr>
          <w:del w:id="1836" w:author="Deep Nidhi" w:date="2023-09-06T16:16:00Z"/>
        </w:trPr>
        <w:tc>
          <w:tcPr>
            <w:tcW w:w="1373" w:type="dxa"/>
          </w:tcPr>
          <w:p w14:paraId="7AF227C0" w14:textId="0F895FD8" w:rsidR="00525D2E" w:rsidRPr="003C1A0A" w:rsidDel="009E74BC" w:rsidRDefault="00525D2E" w:rsidP="00111D99">
            <w:pPr>
              <w:spacing w:before="240" w:line="360" w:lineRule="auto"/>
              <w:ind w:left="30"/>
              <w:jc w:val="both"/>
              <w:rPr>
                <w:del w:id="1837" w:author="Deep Nidhi" w:date="2023-09-06T16:16:00Z"/>
                <w:rFonts w:asciiTheme="majorBidi" w:hAnsiTheme="majorBidi" w:cstheme="majorBidi"/>
                <w:sz w:val="24"/>
                <w:szCs w:val="24"/>
              </w:rPr>
            </w:pPr>
            <w:del w:id="1838" w:author="Deep Nidhi" w:date="2023-09-06T16:16:00Z">
              <w:r w:rsidRPr="003C1A0A" w:rsidDel="009E74BC">
                <w:rPr>
                  <w:rFonts w:asciiTheme="majorBidi" w:hAnsiTheme="majorBidi" w:cstheme="majorBidi"/>
                  <w:sz w:val="24"/>
                  <w:szCs w:val="24"/>
                </w:rPr>
                <w:delText>REQ 3</w:delText>
              </w:r>
            </w:del>
          </w:p>
        </w:tc>
        <w:tc>
          <w:tcPr>
            <w:tcW w:w="8190" w:type="dxa"/>
          </w:tcPr>
          <w:p w14:paraId="36EBEF74" w14:textId="2ABB9216" w:rsidR="00525D2E" w:rsidRPr="003C1A0A" w:rsidDel="009E74BC" w:rsidRDefault="00525D2E" w:rsidP="00111D99">
            <w:pPr>
              <w:spacing w:before="240" w:line="360" w:lineRule="auto"/>
              <w:ind w:left="30"/>
              <w:jc w:val="both"/>
              <w:rPr>
                <w:del w:id="1839" w:author="Deep Nidhi" w:date="2023-09-06T16:16:00Z"/>
                <w:rFonts w:asciiTheme="majorBidi" w:hAnsiTheme="majorBidi" w:cstheme="majorBidi"/>
                <w:sz w:val="24"/>
                <w:szCs w:val="24"/>
              </w:rPr>
            </w:pPr>
            <w:del w:id="1840" w:author="Deep Nidhi" w:date="2023-09-06T16:16:00Z">
              <w:r w:rsidRPr="003C1A0A" w:rsidDel="009E74BC">
                <w:rPr>
                  <w:rFonts w:asciiTheme="majorBidi" w:hAnsiTheme="majorBidi" w:cstheme="majorBidi"/>
                  <w:sz w:val="24"/>
                  <w:szCs w:val="24"/>
                </w:rPr>
                <w:delText>Provide option to add and edit an element.</w:delText>
              </w:r>
            </w:del>
          </w:p>
        </w:tc>
      </w:tr>
      <w:tr w:rsidR="00525D2E" w:rsidRPr="003C1A0A" w:rsidDel="009E74BC" w14:paraId="5C21AEB9" w14:textId="74DEE133" w:rsidTr="00111D99">
        <w:trPr>
          <w:del w:id="1841" w:author="Deep Nidhi" w:date="2023-09-06T16:16:00Z"/>
        </w:trPr>
        <w:tc>
          <w:tcPr>
            <w:tcW w:w="1373" w:type="dxa"/>
          </w:tcPr>
          <w:p w14:paraId="12877A83" w14:textId="2FFA11D2" w:rsidR="00525D2E" w:rsidRPr="003C1A0A" w:rsidDel="009E74BC" w:rsidRDefault="00525D2E" w:rsidP="00111D99">
            <w:pPr>
              <w:spacing w:before="240" w:line="360" w:lineRule="auto"/>
              <w:ind w:left="30"/>
              <w:jc w:val="both"/>
              <w:rPr>
                <w:del w:id="1842" w:author="Deep Nidhi" w:date="2023-09-06T16:16:00Z"/>
                <w:rFonts w:asciiTheme="majorBidi" w:hAnsiTheme="majorBidi" w:cstheme="majorBidi"/>
                <w:sz w:val="24"/>
                <w:szCs w:val="24"/>
              </w:rPr>
            </w:pPr>
            <w:del w:id="1843" w:author="Deep Nidhi" w:date="2023-09-06T16:16:00Z">
              <w:r w:rsidRPr="003C1A0A" w:rsidDel="009E74BC">
                <w:rPr>
                  <w:rFonts w:asciiTheme="majorBidi" w:hAnsiTheme="majorBidi" w:cstheme="majorBidi"/>
                  <w:sz w:val="24"/>
                  <w:szCs w:val="24"/>
                </w:rPr>
                <w:delText>REQ 4</w:delText>
              </w:r>
            </w:del>
          </w:p>
        </w:tc>
        <w:tc>
          <w:tcPr>
            <w:tcW w:w="8190" w:type="dxa"/>
          </w:tcPr>
          <w:p w14:paraId="7273B633" w14:textId="065E909F" w:rsidR="00525D2E" w:rsidRPr="003C1A0A" w:rsidDel="009E74BC" w:rsidRDefault="00525D2E" w:rsidP="00111D99">
            <w:pPr>
              <w:spacing w:before="240" w:line="360" w:lineRule="auto"/>
              <w:ind w:left="30"/>
              <w:jc w:val="both"/>
              <w:rPr>
                <w:del w:id="1844" w:author="Deep Nidhi" w:date="2023-09-06T16:16:00Z"/>
                <w:rFonts w:asciiTheme="majorBidi" w:hAnsiTheme="majorBidi" w:cstheme="majorBidi"/>
                <w:sz w:val="24"/>
                <w:szCs w:val="24"/>
              </w:rPr>
            </w:pPr>
            <w:del w:id="1845" w:author="Deep Nidhi" w:date="2023-09-06T16:16:00Z">
              <w:r w:rsidRPr="003C1A0A" w:rsidDel="009E74BC">
                <w:rPr>
                  <w:rFonts w:asciiTheme="majorBidi" w:hAnsiTheme="majorBidi" w:cstheme="majorBidi"/>
                  <w:sz w:val="24"/>
                  <w:szCs w:val="24"/>
                </w:rPr>
                <w:delText>Provide option to delete an element.</w:delText>
              </w:r>
            </w:del>
          </w:p>
        </w:tc>
      </w:tr>
      <w:tr w:rsidR="00525D2E" w:rsidRPr="003C1A0A" w:rsidDel="009E74BC" w14:paraId="56817B1D" w14:textId="0B91491E" w:rsidTr="00111D99">
        <w:trPr>
          <w:del w:id="1846" w:author="Deep Nidhi" w:date="2023-09-06T16:16:00Z"/>
        </w:trPr>
        <w:tc>
          <w:tcPr>
            <w:tcW w:w="1373" w:type="dxa"/>
          </w:tcPr>
          <w:p w14:paraId="1338D423" w14:textId="2FCB984E" w:rsidR="00525D2E" w:rsidRPr="003C1A0A" w:rsidDel="009E74BC" w:rsidRDefault="00525D2E" w:rsidP="00111D99">
            <w:pPr>
              <w:spacing w:before="240" w:line="360" w:lineRule="auto"/>
              <w:ind w:left="30"/>
              <w:jc w:val="both"/>
              <w:rPr>
                <w:del w:id="1847" w:author="Deep Nidhi" w:date="2023-09-06T16:16:00Z"/>
                <w:rFonts w:asciiTheme="majorBidi" w:hAnsiTheme="majorBidi" w:cstheme="majorBidi"/>
                <w:sz w:val="24"/>
                <w:szCs w:val="24"/>
              </w:rPr>
            </w:pPr>
            <w:del w:id="1848" w:author="Deep Nidhi" w:date="2023-09-06T16:16:00Z">
              <w:r w:rsidRPr="003C1A0A" w:rsidDel="009E74BC">
                <w:rPr>
                  <w:rFonts w:asciiTheme="majorBidi" w:hAnsiTheme="majorBidi" w:cstheme="majorBidi"/>
                  <w:sz w:val="24"/>
                  <w:szCs w:val="24"/>
                </w:rPr>
                <w:delText>REQ 5</w:delText>
              </w:r>
            </w:del>
          </w:p>
        </w:tc>
        <w:tc>
          <w:tcPr>
            <w:tcW w:w="8190" w:type="dxa"/>
          </w:tcPr>
          <w:p w14:paraId="062F0FE5" w14:textId="1E9D173D" w:rsidR="00525D2E" w:rsidRPr="003C1A0A" w:rsidDel="009E74BC" w:rsidRDefault="00525D2E" w:rsidP="00111D99">
            <w:pPr>
              <w:spacing w:before="240" w:line="360" w:lineRule="auto"/>
              <w:ind w:left="30"/>
              <w:jc w:val="both"/>
              <w:rPr>
                <w:del w:id="1849" w:author="Deep Nidhi" w:date="2023-09-06T16:16:00Z"/>
                <w:rFonts w:asciiTheme="majorBidi" w:hAnsiTheme="majorBidi" w:cstheme="majorBidi"/>
                <w:sz w:val="24"/>
                <w:szCs w:val="24"/>
              </w:rPr>
            </w:pPr>
            <w:del w:id="1850" w:author="Deep Nidhi" w:date="2023-09-06T16:16:00Z">
              <w:r w:rsidRPr="003C1A0A" w:rsidDel="009E74BC">
                <w:rPr>
                  <w:rFonts w:asciiTheme="majorBidi" w:hAnsiTheme="majorBidi" w:cstheme="majorBidi"/>
                  <w:sz w:val="24"/>
                  <w:szCs w:val="24"/>
                </w:rPr>
                <w:delText>Element should be deleted in case it has no associations.</w:delText>
              </w:r>
            </w:del>
          </w:p>
        </w:tc>
      </w:tr>
      <w:tr w:rsidR="00525D2E" w:rsidRPr="003C1A0A" w:rsidDel="009E74BC" w14:paraId="69D99344" w14:textId="5997F1D7" w:rsidTr="00111D99">
        <w:trPr>
          <w:del w:id="1851" w:author="Deep Nidhi" w:date="2023-09-06T16:16:00Z"/>
        </w:trPr>
        <w:tc>
          <w:tcPr>
            <w:tcW w:w="1373" w:type="dxa"/>
          </w:tcPr>
          <w:p w14:paraId="405CE6D8" w14:textId="4E58BD0D" w:rsidR="00525D2E" w:rsidRPr="003C1A0A" w:rsidDel="009E74BC" w:rsidRDefault="00525D2E" w:rsidP="00111D99">
            <w:pPr>
              <w:spacing w:before="240" w:line="360" w:lineRule="auto"/>
              <w:ind w:left="30"/>
              <w:jc w:val="both"/>
              <w:rPr>
                <w:del w:id="1852" w:author="Deep Nidhi" w:date="2023-09-06T16:16:00Z"/>
                <w:rFonts w:asciiTheme="majorBidi" w:hAnsiTheme="majorBidi" w:cstheme="majorBidi"/>
                <w:sz w:val="24"/>
                <w:szCs w:val="24"/>
              </w:rPr>
            </w:pPr>
            <w:del w:id="1853" w:author="Deep Nidhi" w:date="2023-09-06T16:16:00Z">
              <w:r w:rsidRPr="003C1A0A" w:rsidDel="009E74BC">
                <w:rPr>
                  <w:rFonts w:asciiTheme="majorBidi" w:hAnsiTheme="majorBidi" w:cstheme="majorBidi"/>
                  <w:sz w:val="24"/>
                  <w:szCs w:val="24"/>
                </w:rPr>
                <w:delText>REQ 6</w:delText>
              </w:r>
            </w:del>
          </w:p>
        </w:tc>
        <w:tc>
          <w:tcPr>
            <w:tcW w:w="8190" w:type="dxa"/>
          </w:tcPr>
          <w:p w14:paraId="4710C81B" w14:textId="2F9A9D79" w:rsidR="00525D2E" w:rsidRPr="003C1A0A" w:rsidDel="009E74BC" w:rsidRDefault="00525D2E" w:rsidP="00111D99">
            <w:pPr>
              <w:spacing w:before="240" w:line="360" w:lineRule="auto"/>
              <w:ind w:left="30"/>
              <w:jc w:val="both"/>
              <w:rPr>
                <w:del w:id="1854" w:author="Deep Nidhi" w:date="2023-09-06T16:16:00Z"/>
                <w:rFonts w:asciiTheme="majorBidi" w:hAnsiTheme="majorBidi" w:cstheme="majorBidi"/>
                <w:sz w:val="24"/>
                <w:szCs w:val="24"/>
              </w:rPr>
            </w:pPr>
            <w:del w:id="1855" w:author="Deep Nidhi" w:date="2023-09-06T16:16:00Z">
              <w:r w:rsidRPr="003C1A0A" w:rsidDel="009E74BC">
                <w:rPr>
                  <w:rFonts w:asciiTheme="majorBidi" w:hAnsiTheme="majorBidi" w:cstheme="majorBidi"/>
                  <w:sz w:val="24"/>
                  <w:szCs w:val="24"/>
                </w:rPr>
                <w:delText>Provide option to show/hide an existing element.</w:delText>
              </w:r>
            </w:del>
          </w:p>
        </w:tc>
      </w:tr>
      <w:tr w:rsidR="00525D2E" w:rsidRPr="003C1A0A" w:rsidDel="009E74BC" w14:paraId="337B090B" w14:textId="4F533EC6" w:rsidTr="00111D99">
        <w:trPr>
          <w:del w:id="1856" w:author="Deep Nidhi" w:date="2023-09-06T16:16:00Z"/>
        </w:trPr>
        <w:tc>
          <w:tcPr>
            <w:tcW w:w="1373" w:type="dxa"/>
          </w:tcPr>
          <w:p w14:paraId="5AF38147" w14:textId="7E5846B4" w:rsidR="00525D2E" w:rsidRPr="003C1A0A" w:rsidDel="009E74BC" w:rsidRDefault="00525D2E" w:rsidP="00111D99">
            <w:pPr>
              <w:spacing w:before="240" w:line="360" w:lineRule="auto"/>
              <w:ind w:left="30"/>
              <w:jc w:val="both"/>
              <w:rPr>
                <w:del w:id="1857" w:author="Deep Nidhi" w:date="2023-09-06T16:16:00Z"/>
                <w:rFonts w:asciiTheme="majorBidi" w:hAnsiTheme="majorBidi" w:cstheme="majorBidi"/>
                <w:sz w:val="24"/>
                <w:szCs w:val="24"/>
              </w:rPr>
            </w:pPr>
            <w:del w:id="1858" w:author="Deep Nidhi" w:date="2023-09-06T16:16:00Z">
              <w:r w:rsidRPr="003C1A0A" w:rsidDel="009E74BC">
                <w:rPr>
                  <w:rFonts w:asciiTheme="majorBidi" w:hAnsiTheme="majorBidi" w:cstheme="majorBidi"/>
                  <w:sz w:val="24"/>
                  <w:szCs w:val="24"/>
                </w:rPr>
                <w:lastRenderedPageBreak/>
                <w:delText>REQ 7</w:delText>
              </w:r>
            </w:del>
          </w:p>
        </w:tc>
        <w:tc>
          <w:tcPr>
            <w:tcW w:w="8190" w:type="dxa"/>
          </w:tcPr>
          <w:p w14:paraId="4AB35802" w14:textId="01E974F8" w:rsidR="00525D2E" w:rsidRPr="003C1A0A" w:rsidDel="009E74BC" w:rsidRDefault="00525D2E" w:rsidP="00111D99">
            <w:pPr>
              <w:spacing w:before="240" w:line="360" w:lineRule="auto"/>
              <w:ind w:left="30"/>
              <w:jc w:val="both"/>
              <w:rPr>
                <w:del w:id="1859" w:author="Deep Nidhi" w:date="2023-09-06T16:16:00Z"/>
                <w:rFonts w:asciiTheme="majorBidi" w:hAnsiTheme="majorBidi" w:cstheme="majorBidi"/>
                <w:sz w:val="24"/>
                <w:szCs w:val="24"/>
              </w:rPr>
            </w:pPr>
            <w:del w:id="1860" w:author="Deep Nidhi" w:date="2023-09-06T16:16:00Z">
              <w:r w:rsidRPr="003C1A0A" w:rsidDel="009E74BC">
                <w:rPr>
                  <w:rFonts w:asciiTheme="majorBidi" w:hAnsiTheme="majorBidi" w:cstheme="majorBidi"/>
                  <w:sz w:val="24"/>
                  <w:szCs w:val="24"/>
                </w:rPr>
                <w:delText>When adding a new element, provide the following entries and validations -</w:delText>
              </w:r>
            </w:del>
          </w:p>
          <w:p w14:paraId="5D442F0C" w14:textId="4851C2FC" w:rsidR="00525D2E" w:rsidRPr="003C1A0A" w:rsidDel="009E74BC" w:rsidRDefault="00525D2E" w:rsidP="00405E8C">
            <w:pPr>
              <w:pStyle w:val="ListParagraph"/>
              <w:numPr>
                <w:ilvl w:val="0"/>
                <w:numId w:val="52"/>
              </w:numPr>
              <w:spacing w:before="240" w:line="360" w:lineRule="auto"/>
              <w:jc w:val="both"/>
              <w:rPr>
                <w:del w:id="1861" w:author="Deep Nidhi" w:date="2023-09-06T16:16:00Z"/>
                <w:rFonts w:asciiTheme="majorBidi" w:hAnsiTheme="majorBidi" w:cstheme="majorBidi"/>
                <w:sz w:val="24"/>
                <w:szCs w:val="24"/>
              </w:rPr>
            </w:pPr>
            <w:del w:id="1862" w:author="Deep Nidhi" w:date="2023-09-06T16:16:00Z">
              <w:r w:rsidRPr="003C1A0A" w:rsidDel="009E74BC">
                <w:rPr>
                  <w:rFonts w:asciiTheme="majorBidi" w:hAnsiTheme="majorBidi" w:cstheme="majorBidi"/>
                  <w:sz w:val="24"/>
                  <w:szCs w:val="24"/>
                </w:rPr>
                <w:delText>Time period should be selected and cannot be blank.</w:delText>
              </w:r>
            </w:del>
          </w:p>
          <w:p w14:paraId="1BCDD5E6" w14:textId="5FE21D89" w:rsidR="00525D2E" w:rsidRPr="003C1A0A" w:rsidDel="009E74BC" w:rsidRDefault="00525D2E" w:rsidP="00405E8C">
            <w:pPr>
              <w:pStyle w:val="ListParagraph"/>
              <w:numPr>
                <w:ilvl w:val="0"/>
                <w:numId w:val="52"/>
              </w:numPr>
              <w:spacing w:before="240" w:line="360" w:lineRule="auto"/>
              <w:jc w:val="both"/>
              <w:rPr>
                <w:del w:id="1863" w:author="Deep Nidhi" w:date="2023-09-06T16:16:00Z"/>
                <w:rFonts w:asciiTheme="majorBidi" w:hAnsiTheme="majorBidi" w:cstheme="majorBidi"/>
                <w:sz w:val="24"/>
                <w:szCs w:val="24"/>
              </w:rPr>
            </w:pPr>
            <w:del w:id="1864" w:author="Deep Nidhi" w:date="2023-09-06T16:16:00Z">
              <w:r w:rsidRPr="003C1A0A" w:rsidDel="009E74BC">
                <w:rPr>
                  <w:rFonts w:asciiTheme="majorBidi" w:hAnsiTheme="majorBidi" w:cstheme="majorBidi"/>
                  <w:sz w:val="24"/>
                  <w:szCs w:val="24"/>
                </w:rPr>
                <w:delText>Time period format should be selected and cannot be blank.</w:delText>
              </w:r>
            </w:del>
          </w:p>
          <w:p w14:paraId="429399AB" w14:textId="4784DE5C" w:rsidR="00525D2E" w:rsidRPr="003C1A0A" w:rsidDel="009E74BC" w:rsidRDefault="00525D2E" w:rsidP="00405E8C">
            <w:pPr>
              <w:pStyle w:val="ListParagraph"/>
              <w:numPr>
                <w:ilvl w:val="0"/>
                <w:numId w:val="52"/>
              </w:numPr>
              <w:spacing w:before="240" w:line="360" w:lineRule="auto"/>
              <w:jc w:val="both"/>
              <w:rPr>
                <w:del w:id="1865" w:author="Deep Nidhi" w:date="2023-09-06T16:16:00Z"/>
                <w:rFonts w:asciiTheme="majorBidi" w:hAnsiTheme="majorBidi" w:cstheme="majorBidi"/>
                <w:sz w:val="24"/>
                <w:szCs w:val="24"/>
              </w:rPr>
            </w:pPr>
            <w:del w:id="1866" w:author="Deep Nidhi" w:date="2023-09-06T16:16:00Z">
              <w:r w:rsidRPr="003C1A0A" w:rsidDel="009E74BC">
                <w:rPr>
                  <w:rFonts w:asciiTheme="majorBidi" w:hAnsiTheme="majorBidi" w:cstheme="majorBidi"/>
                  <w:sz w:val="24"/>
                  <w:szCs w:val="24"/>
                </w:rPr>
                <w:delText>Time period cannot be duplicate.</w:delText>
              </w:r>
            </w:del>
          </w:p>
        </w:tc>
      </w:tr>
      <w:tr w:rsidR="00525D2E" w:rsidRPr="003C1A0A" w:rsidDel="009E74BC" w14:paraId="5379F663" w14:textId="24021C97" w:rsidTr="00111D99">
        <w:trPr>
          <w:del w:id="1867" w:author="Deep Nidhi" w:date="2023-09-06T16:16:00Z"/>
        </w:trPr>
        <w:tc>
          <w:tcPr>
            <w:tcW w:w="1373" w:type="dxa"/>
          </w:tcPr>
          <w:p w14:paraId="1216AF42" w14:textId="46826D00" w:rsidR="00525D2E" w:rsidRPr="003C1A0A" w:rsidDel="009E74BC" w:rsidRDefault="00525D2E" w:rsidP="00111D99">
            <w:pPr>
              <w:spacing w:before="240" w:line="360" w:lineRule="auto"/>
              <w:ind w:left="30"/>
              <w:jc w:val="both"/>
              <w:rPr>
                <w:del w:id="1868" w:author="Deep Nidhi" w:date="2023-09-06T16:16:00Z"/>
                <w:rFonts w:asciiTheme="majorBidi" w:hAnsiTheme="majorBidi" w:cstheme="majorBidi"/>
                <w:sz w:val="24"/>
                <w:szCs w:val="24"/>
              </w:rPr>
            </w:pPr>
            <w:del w:id="1869" w:author="Deep Nidhi" w:date="2023-09-06T16:16:00Z">
              <w:r w:rsidRPr="003C1A0A" w:rsidDel="009E74BC">
                <w:rPr>
                  <w:rFonts w:asciiTheme="majorBidi" w:hAnsiTheme="majorBidi" w:cstheme="majorBidi"/>
                  <w:sz w:val="24"/>
                  <w:szCs w:val="24"/>
                </w:rPr>
                <w:delText>REQ 8</w:delText>
              </w:r>
            </w:del>
          </w:p>
        </w:tc>
        <w:tc>
          <w:tcPr>
            <w:tcW w:w="8190" w:type="dxa"/>
          </w:tcPr>
          <w:p w14:paraId="0B4E3CAA" w14:textId="50533AC3" w:rsidR="00525D2E" w:rsidRPr="003C1A0A" w:rsidDel="009E74BC" w:rsidRDefault="00525D2E" w:rsidP="00111D99">
            <w:pPr>
              <w:spacing w:before="240" w:line="360" w:lineRule="auto"/>
              <w:ind w:left="30"/>
              <w:jc w:val="both"/>
              <w:rPr>
                <w:del w:id="1870" w:author="Deep Nidhi" w:date="2023-09-06T16:16:00Z"/>
                <w:rFonts w:asciiTheme="majorBidi" w:hAnsiTheme="majorBidi" w:cstheme="majorBidi"/>
                <w:sz w:val="24"/>
                <w:szCs w:val="24"/>
              </w:rPr>
            </w:pPr>
            <w:del w:id="1871" w:author="Deep Nidhi" w:date="2023-09-06T16:16:00Z">
              <w:r w:rsidRPr="003C1A0A" w:rsidDel="009E74BC">
                <w:rPr>
                  <w:rFonts w:asciiTheme="majorBidi" w:hAnsiTheme="majorBidi" w:cstheme="majorBidi"/>
                  <w:sz w:val="24"/>
                  <w:szCs w:val="24"/>
                </w:rPr>
                <w:delText>Provide Add button in the add new element window to confirm adding the element.</w:delText>
              </w:r>
            </w:del>
          </w:p>
        </w:tc>
      </w:tr>
    </w:tbl>
    <w:p w14:paraId="1482CE4B" w14:textId="1261997E" w:rsidR="00A349A5" w:rsidRPr="003C1A0A" w:rsidDel="00773EBB" w:rsidRDefault="00A349A5" w:rsidP="00234A97">
      <w:pPr>
        <w:pStyle w:val="Heading4"/>
        <w:rPr>
          <w:del w:id="1872" w:author="Deep Nidhi" w:date="2023-09-06T19:14:00Z"/>
          <w:rFonts w:asciiTheme="majorBidi" w:hAnsiTheme="majorBidi"/>
          <w:sz w:val="28"/>
          <w:szCs w:val="28"/>
        </w:rPr>
      </w:pPr>
      <w:bookmarkStart w:id="1873" w:name="_Toc139211685"/>
      <w:del w:id="1874" w:author="Deep Nidhi" w:date="2023-09-06T19:14:00Z">
        <w:r w:rsidRPr="003C1A0A" w:rsidDel="00773EBB">
          <w:rPr>
            <w:rFonts w:asciiTheme="majorBidi" w:hAnsiTheme="majorBidi"/>
            <w:sz w:val="28"/>
            <w:szCs w:val="28"/>
          </w:rPr>
          <w:delText>Enterprise</w:delText>
        </w:r>
      </w:del>
    </w:p>
    <w:p w14:paraId="7930DB8C" w14:textId="4A2F6051" w:rsidR="00A349A5" w:rsidRPr="003C1A0A" w:rsidDel="00773EBB" w:rsidRDefault="00A349A5" w:rsidP="00A349A5">
      <w:pPr>
        <w:spacing w:before="100" w:beforeAutospacing="1" w:after="100" w:afterAutospacing="1" w:line="240" w:lineRule="auto"/>
        <w:jc w:val="both"/>
        <w:rPr>
          <w:del w:id="1875" w:author="Deep Nidhi" w:date="2023-09-06T19:14:00Z"/>
          <w:rFonts w:asciiTheme="majorBidi" w:hAnsiTheme="majorBidi" w:cstheme="majorBidi"/>
          <w:b/>
          <w:bCs/>
          <w:sz w:val="24"/>
          <w:szCs w:val="24"/>
        </w:rPr>
      </w:pPr>
      <w:del w:id="1876" w:author="Deep Nidhi" w:date="2023-09-06T19:14:00Z">
        <w:r w:rsidRPr="003C1A0A" w:rsidDel="00773EBB">
          <w:rPr>
            <w:rFonts w:asciiTheme="majorBidi" w:hAnsiTheme="majorBidi" w:cstheme="majorBidi"/>
            <w:b/>
            <w:bCs/>
            <w:sz w:val="24"/>
            <w:szCs w:val="24"/>
          </w:rPr>
          <w:delText>Description</w:delText>
        </w:r>
      </w:del>
    </w:p>
    <w:p w14:paraId="626394ED" w14:textId="10658935" w:rsidR="00A349A5" w:rsidRPr="003C1A0A" w:rsidDel="00773EBB" w:rsidRDefault="00A349A5" w:rsidP="00A349A5">
      <w:pPr>
        <w:spacing w:before="100" w:beforeAutospacing="1" w:after="100" w:afterAutospacing="1" w:line="360" w:lineRule="auto"/>
        <w:ind w:right="45"/>
        <w:jc w:val="both"/>
        <w:rPr>
          <w:del w:id="1877" w:author="Deep Nidhi" w:date="2023-09-06T19:14:00Z"/>
          <w:rFonts w:asciiTheme="majorBidi" w:hAnsiTheme="majorBidi" w:cstheme="majorBidi"/>
          <w:sz w:val="24"/>
          <w:szCs w:val="24"/>
        </w:rPr>
      </w:pPr>
      <w:del w:id="1878" w:author="Deep Nidhi" w:date="2023-09-06T19:14:00Z">
        <w:r w:rsidRPr="003C1A0A" w:rsidDel="00773EBB">
          <w:rPr>
            <w:rFonts w:asciiTheme="majorBidi" w:hAnsiTheme="majorBidi" w:cstheme="majorBidi"/>
            <w:sz w:val="24"/>
            <w:szCs w:val="24"/>
          </w:rPr>
          <w:delText>This master element will allow authorized users to manage the list of the enterprises. You will have the options to add, edit, delete and show/hide the elements. Below is the detailed functionality requirement of this module.</w:delText>
        </w:r>
      </w:del>
    </w:p>
    <w:p w14:paraId="215526BC" w14:textId="124ACC2B" w:rsidR="00A349A5" w:rsidRPr="003C1A0A" w:rsidDel="00773EBB" w:rsidRDefault="00A349A5" w:rsidP="00A349A5">
      <w:pPr>
        <w:spacing w:before="100" w:beforeAutospacing="1" w:after="100" w:afterAutospacing="1" w:line="240" w:lineRule="auto"/>
        <w:jc w:val="both"/>
        <w:rPr>
          <w:del w:id="1879" w:author="Deep Nidhi" w:date="2023-09-06T19:14:00Z"/>
          <w:rFonts w:asciiTheme="majorBidi" w:hAnsiTheme="majorBidi" w:cstheme="majorBidi"/>
          <w:b/>
          <w:bCs/>
          <w:sz w:val="24"/>
          <w:szCs w:val="24"/>
        </w:rPr>
      </w:pPr>
      <w:del w:id="1880" w:author="Deep Nidhi" w:date="2023-09-06T19:14:00Z">
        <w:r w:rsidRPr="003C1A0A" w:rsidDel="00773EBB">
          <w:rPr>
            <w:rFonts w:asciiTheme="majorBidi" w:hAnsiTheme="majorBidi" w:cstheme="majorBidi"/>
            <w:b/>
            <w:bCs/>
            <w:sz w:val="24"/>
            <w:szCs w:val="24"/>
          </w:rPr>
          <w:delText>Functional Requirements</w:delText>
        </w:r>
      </w:del>
    </w:p>
    <w:tbl>
      <w:tblPr>
        <w:tblW w:w="95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3"/>
        <w:gridCol w:w="8190"/>
      </w:tblGrid>
      <w:tr w:rsidR="00A349A5" w:rsidRPr="003C1A0A" w:rsidDel="00773EBB" w14:paraId="0B3E7245" w14:textId="53CC76E5" w:rsidTr="00936D53">
        <w:trPr>
          <w:trHeight w:val="260"/>
          <w:del w:id="1881" w:author="Deep Nidhi" w:date="2023-09-06T19:14:00Z"/>
        </w:trPr>
        <w:tc>
          <w:tcPr>
            <w:tcW w:w="1373" w:type="dxa"/>
          </w:tcPr>
          <w:p w14:paraId="5ABBBD95" w14:textId="11C7EE88" w:rsidR="00A349A5" w:rsidRPr="003C1A0A" w:rsidDel="00773EBB" w:rsidRDefault="00A349A5" w:rsidP="00936D53">
            <w:pPr>
              <w:spacing w:before="240" w:line="360" w:lineRule="auto"/>
              <w:ind w:left="30"/>
              <w:jc w:val="both"/>
              <w:rPr>
                <w:del w:id="1882" w:author="Deep Nidhi" w:date="2023-09-06T19:14:00Z"/>
                <w:rFonts w:asciiTheme="majorBidi" w:hAnsiTheme="majorBidi" w:cstheme="majorBidi"/>
                <w:sz w:val="24"/>
                <w:szCs w:val="24"/>
              </w:rPr>
            </w:pPr>
            <w:del w:id="1883" w:author="Deep Nidhi" w:date="2023-09-06T19:14:00Z">
              <w:r w:rsidRPr="003C1A0A" w:rsidDel="00773EBB">
                <w:rPr>
                  <w:rFonts w:asciiTheme="majorBidi" w:hAnsiTheme="majorBidi" w:cstheme="majorBidi"/>
                  <w:sz w:val="24"/>
                  <w:szCs w:val="24"/>
                </w:rPr>
                <w:delText>REQ 1</w:delText>
              </w:r>
            </w:del>
          </w:p>
        </w:tc>
        <w:tc>
          <w:tcPr>
            <w:tcW w:w="8190" w:type="dxa"/>
          </w:tcPr>
          <w:p w14:paraId="6F64DB50" w14:textId="057E27E0" w:rsidR="00A349A5" w:rsidRPr="003C1A0A" w:rsidDel="00773EBB" w:rsidRDefault="00A349A5" w:rsidP="00936D53">
            <w:pPr>
              <w:spacing w:before="240" w:line="360" w:lineRule="auto"/>
              <w:ind w:left="30"/>
              <w:jc w:val="both"/>
              <w:rPr>
                <w:del w:id="1884" w:author="Deep Nidhi" w:date="2023-09-06T19:14:00Z"/>
                <w:rFonts w:asciiTheme="majorBidi" w:hAnsiTheme="majorBidi" w:cstheme="majorBidi"/>
                <w:sz w:val="24"/>
                <w:szCs w:val="24"/>
              </w:rPr>
            </w:pPr>
            <w:del w:id="1885" w:author="Deep Nidhi" w:date="2023-09-06T19:14:00Z">
              <w:r w:rsidRPr="003C1A0A" w:rsidDel="00773EBB">
                <w:rPr>
                  <w:rFonts w:asciiTheme="majorBidi" w:hAnsiTheme="majorBidi" w:cstheme="majorBidi"/>
                  <w:sz w:val="24"/>
                  <w:szCs w:val="24"/>
                </w:rPr>
                <w:delText>Show the existing list of the enterprises in a tabular grid by pages along with pagination options to customize the view.</w:delText>
              </w:r>
            </w:del>
          </w:p>
        </w:tc>
      </w:tr>
      <w:tr w:rsidR="00A349A5" w:rsidRPr="003C1A0A" w:rsidDel="00773EBB" w14:paraId="3F9662B8" w14:textId="097C2B09" w:rsidTr="00936D53">
        <w:trPr>
          <w:trHeight w:val="260"/>
          <w:del w:id="1886" w:author="Deep Nidhi" w:date="2023-09-06T19:14:00Z"/>
        </w:trPr>
        <w:tc>
          <w:tcPr>
            <w:tcW w:w="1373" w:type="dxa"/>
          </w:tcPr>
          <w:p w14:paraId="75B26B40" w14:textId="436D32C3" w:rsidR="00A349A5" w:rsidRPr="003C1A0A" w:rsidDel="00773EBB" w:rsidRDefault="00A349A5" w:rsidP="00936D53">
            <w:pPr>
              <w:spacing w:before="240" w:line="360" w:lineRule="auto"/>
              <w:ind w:left="30"/>
              <w:jc w:val="both"/>
              <w:rPr>
                <w:del w:id="1887" w:author="Deep Nidhi" w:date="2023-09-06T19:14:00Z"/>
                <w:rFonts w:asciiTheme="majorBidi" w:hAnsiTheme="majorBidi" w:cstheme="majorBidi"/>
                <w:sz w:val="24"/>
                <w:szCs w:val="24"/>
              </w:rPr>
            </w:pPr>
            <w:del w:id="1888" w:author="Deep Nidhi" w:date="2023-09-06T19:14:00Z">
              <w:r w:rsidRPr="003C1A0A" w:rsidDel="00773EBB">
                <w:rPr>
                  <w:rFonts w:asciiTheme="majorBidi" w:hAnsiTheme="majorBidi" w:cstheme="majorBidi"/>
                  <w:sz w:val="24"/>
                  <w:szCs w:val="24"/>
                </w:rPr>
                <w:delText>REQ 2</w:delText>
              </w:r>
            </w:del>
          </w:p>
        </w:tc>
        <w:tc>
          <w:tcPr>
            <w:tcW w:w="8190" w:type="dxa"/>
          </w:tcPr>
          <w:p w14:paraId="58C95A34" w14:textId="128B6A5D" w:rsidR="00A349A5" w:rsidRPr="003C1A0A" w:rsidDel="00773EBB" w:rsidRDefault="00A349A5" w:rsidP="00936D53">
            <w:pPr>
              <w:spacing w:before="240" w:line="360" w:lineRule="auto"/>
              <w:ind w:left="30"/>
              <w:jc w:val="both"/>
              <w:rPr>
                <w:del w:id="1889" w:author="Deep Nidhi" w:date="2023-09-06T19:14:00Z"/>
                <w:rFonts w:asciiTheme="majorBidi" w:hAnsiTheme="majorBidi" w:cstheme="majorBidi"/>
                <w:sz w:val="24"/>
                <w:szCs w:val="24"/>
              </w:rPr>
            </w:pPr>
            <w:del w:id="1890" w:author="Deep Nidhi" w:date="2023-09-06T19:14:00Z">
              <w:r w:rsidRPr="003C1A0A" w:rsidDel="00773EBB">
                <w:rPr>
                  <w:rFonts w:asciiTheme="majorBidi" w:hAnsiTheme="majorBidi" w:cstheme="majorBidi"/>
                  <w:sz w:val="24"/>
                  <w:szCs w:val="24"/>
                </w:rPr>
                <w:delText>Provide option to search, sort and navigate the existing list.</w:delText>
              </w:r>
            </w:del>
          </w:p>
        </w:tc>
      </w:tr>
      <w:tr w:rsidR="00A349A5" w:rsidRPr="003C1A0A" w:rsidDel="00773EBB" w14:paraId="57B225B2" w14:textId="4A809B9C" w:rsidTr="00936D53">
        <w:trPr>
          <w:trHeight w:val="773"/>
          <w:del w:id="1891" w:author="Deep Nidhi" w:date="2023-09-06T19:14:00Z"/>
        </w:trPr>
        <w:tc>
          <w:tcPr>
            <w:tcW w:w="1373" w:type="dxa"/>
          </w:tcPr>
          <w:p w14:paraId="075600EB" w14:textId="36FB1F10" w:rsidR="00A349A5" w:rsidRPr="003C1A0A" w:rsidDel="00773EBB" w:rsidRDefault="00A349A5" w:rsidP="00936D53">
            <w:pPr>
              <w:spacing w:before="240" w:line="360" w:lineRule="auto"/>
              <w:ind w:left="30"/>
              <w:jc w:val="both"/>
              <w:rPr>
                <w:del w:id="1892" w:author="Deep Nidhi" w:date="2023-09-06T19:14:00Z"/>
                <w:rFonts w:asciiTheme="majorBidi" w:hAnsiTheme="majorBidi" w:cstheme="majorBidi"/>
                <w:sz w:val="24"/>
                <w:szCs w:val="24"/>
              </w:rPr>
            </w:pPr>
            <w:del w:id="1893" w:author="Deep Nidhi" w:date="2023-09-06T19:14:00Z">
              <w:r w:rsidRPr="003C1A0A" w:rsidDel="00773EBB">
                <w:rPr>
                  <w:rFonts w:asciiTheme="majorBidi" w:hAnsiTheme="majorBidi" w:cstheme="majorBidi"/>
                  <w:sz w:val="24"/>
                  <w:szCs w:val="24"/>
                </w:rPr>
                <w:delText>REQ 3</w:delText>
              </w:r>
            </w:del>
          </w:p>
        </w:tc>
        <w:tc>
          <w:tcPr>
            <w:tcW w:w="8190" w:type="dxa"/>
          </w:tcPr>
          <w:p w14:paraId="096DE335" w14:textId="61F3368D" w:rsidR="00A349A5" w:rsidRPr="003C1A0A" w:rsidDel="00773EBB" w:rsidRDefault="00A349A5" w:rsidP="00936D53">
            <w:pPr>
              <w:spacing w:before="240" w:line="360" w:lineRule="auto"/>
              <w:ind w:left="30"/>
              <w:jc w:val="both"/>
              <w:rPr>
                <w:del w:id="1894" w:author="Deep Nidhi" w:date="2023-09-06T19:14:00Z"/>
                <w:rFonts w:asciiTheme="majorBidi" w:hAnsiTheme="majorBidi" w:cstheme="majorBidi"/>
                <w:sz w:val="24"/>
                <w:szCs w:val="24"/>
              </w:rPr>
            </w:pPr>
            <w:del w:id="1895" w:author="Deep Nidhi" w:date="2023-09-06T19:14:00Z">
              <w:r w:rsidRPr="003C1A0A" w:rsidDel="00773EBB">
                <w:rPr>
                  <w:rFonts w:asciiTheme="majorBidi" w:hAnsiTheme="majorBidi" w:cstheme="majorBidi"/>
                  <w:sz w:val="24"/>
                  <w:szCs w:val="24"/>
                </w:rPr>
                <w:delText>Provide option to add and edit an element.</w:delText>
              </w:r>
            </w:del>
          </w:p>
        </w:tc>
      </w:tr>
      <w:tr w:rsidR="00A349A5" w:rsidRPr="003C1A0A" w:rsidDel="00773EBB" w14:paraId="08188939" w14:textId="7D4C0B60" w:rsidTr="00936D53">
        <w:trPr>
          <w:trHeight w:val="260"/>
          <w:del w:id="1896" w:author="Deep Nidhi" w:date="2023-09-06T19:14:00Z"/>
        </w:trPr>
        <w:tc>
          <w:tcPr>
            <w:tcW w:w="1373" w:type="dxa"/>
          </w:tcPr>
          <w:p w14:paraId="685CF567" w14:textId="6E179AB7" w:rsidR="00A349A5" w:rsidRPr="003C1A0A" w:rsidDel="00773EBB" w:rsidRDefault="00A349A5" w:rsidP="00936D53">
            <w:pPr>
              <w:spacing w:before="240" w:line="360" w:lineRule="auto"/>
              <w:ind w:left="30"/>
              <w:jc w:val="both"/>
              <w:rPr>
                <w:del w:id="1897" w:author="Deep Nidhi" w:date="2023-09-06T19:14:00Z"/>
                <w:rFonts w:asciiTheme="majorBidi" w:hAnsiTheme="majorBidi" w:cstheme="majorBidi"/>
                <w:sz w:val="24"/>
                <w:szCs w:val="24"/>
              </w:rPr>
            </w:pPr>
            <w:del w:id="1898" w:author="Deep Nidhi" w:date="2023-09-06T19:14:00Z">
              <w:r w:rsidRPr="003C1A0A" w:rsidDel="00773EBB">
                <w:rPr>
                  <w:rFonts w:asciiTheme="majorBidi" w:hAnsiTheme="majorBidi" w:cstheme="majorBidi"/>
                  <w:sz w:val="24"/>
                  <w:szCs w:val="24"/>
                </w:rPr>
                <w:delText>REQ 4</w:delText>
              </w:r>
            </w:del>
          </w:p>
        </w:tc>
        <w:tc>
          <w:tcPr>
            <w:tcW w:w="8190" w:type="dxa"/>
          </w:tcPr>
          <w:p w14:paraId="513F6528" w14:textId="3C434F75" w:rsidR="00A349A5" w:rsidRPr="003C1A0A" w:rsidDel="00773EBB" w:rsidRDefault="00A349A5" w:rsidP="00936D53">
            <w:pPr>
              <w:spacing w:before="240" w:line="360" w:lineRule="auto"/>
              <w:ind w:left="30"/>
              <w:jc w:val="both"/>
              <w:rPr>
                <w:del w:id="1899" w:author="Deep Nidhi" w:date="2023-09-06T19:14:00Z"/>
                <w:rFonts w:asciiTheme="majorBidi" w:hAnsiTheme="majorBidi" w:cstheme="majorBidi"/>
                <w:sz w:val="24"/>
                <w:szCs w:val="24"/>
              </w:rPr>
            </w:pPr>
            <w:del w:id="1900" w:author="Deep Nidhi" w:date="2023-09-06T19:14:00Z">
              <w:r w:rsidRPr="003C1A0A" w:rsidDel="00773EBB">
                <w:rPr>
                  <w:rFonts w:asciiTheme="majorBidi" w:hAnsiTheme="majorBidi" w:cstheme="majorBidi"/>
                  <w:sz w:val="24"/>
                  <w:szCs w:val="24"/>
                </w:rPr>
                <w:delText>Provide option to delete an element.</w:delText>
              </w:r>
            </w:del>
          </w:p>
        </w:tc>
      </w:tr>
      <w:tr w:rsidR="00A349A5" w:rsidRPr="003C1A0A" w:rsidDel="00773EBB" w14:paraId="50AE820D" w14:textId="0529A0AB" w:rsidTr="00936D53">
        <w:trPr>
          <w:trHeight w:val="260"/>
          <w:del w:id="1901" w:author="Deep Nidhi" w:date="2023-09-06T19:14:00Z"/>
        </w:trPr>
        <w:tc>
          <w:tcPr>
            <w:tcW w:w="1373" w:type="dxa"/>
          </w:tcPr>
          <w:p w14:paraId="30551372" w14:textId="3C664396" w:rsidR="00A349A5" w:rsidRPr="003C1A0A" w:rsidDel="00773EBB" w:rsidRDefault="00A349A5" w:rsidP="00936D53">
            <w:pPr>
              <w:spacing w:before="240" w:line="360" w:lineRule="auto"/>
              <w:ind w:left="30"/>
              <w:jc w:val="both"/>
              <w:rPr>
                <w:del w:id="1902" w:author="Deep Nidhi" w:date="2023-09-06T19:14:00Z"/>
                <w:rFonts w:asciiTheme="majorBidi" w:hAnsiTheme="majorBidi" w:cstheme="majorBidi"/>
                <w:sz w:val="24"/>
                <w:szCs w:val="24"/>
              </w:rPr>
            </w:pPr>
            <w:del w:id="1903" w:author="Deep Nidhi" w:date="2023-09-06T19:14:00Z">
              <w:r w:rsidRPr="003C1A0A" w:rsidDel="00773EBB">
                <w:rPr>
                  <w:rFonts w:asciiTheme="majorBidi" w:hAnsiTheme="majorBidi" w:cstheme="majorBidi"/>
                  <w:sz w:val="24"/>
                  <w:szCs w:val="24"/>
                </w:rPr>
                <w:delText>REQ 5</w:delText>
              </w:r>
            </w:del>
          </w:p>
        </w:tc>
        <w:tc>
          <w:tcPr>
            <w:tcW w:w="8190" w:type="dxa"/>
          </w:tcPr>
          <w:p w14:paraId="4AD7B7AF" w14:textId="7C73E51E" w:rsidR="00A349A5" w:rsidRPr="003C1A0A" w:rsidDel="00773EBB" w:rsidRDefault="00A349A5" w:rsidP="00936D53">
            <w:pPr>
              <w:spacing w:before="240" w:line="360" w:lineRule="auto"/>
              <w:ind w:left="30"/>
              <w:jc w:val="both"/>
              <w:rPr>
                <w:del w:id="1904" w:author="Deep Nidhi" w:date="2023-09-06T19:14:00Z"/>
                <w:rFonts w:asciiTheme="majorBidi" w:hAnsiTheme="majorBidi" w:cstheme="majorBidi"/>
                <w:sz w:val="24"/>
                <w:szCs w:val="24"/>
              </w:rPr>
            </w:pPr>
            <w:del w:id="1905" w:author="Deep Nidhi" w:date="2023-09-06T19:14:00Z">
              <w:r w:rsidRPr="003C1A0A" w:rsidDel="00773EBB">
                <w:rPr>
                  <w:rFonts w:asciiTheme="majorBidi" w:hAnsiTheme="majorBidi" w:cstheme="majorBidi"/>
                  <w:sz w:val="24"/>
                  <w:szCs w:val="24"/>
                </w:rPr>
                <w:delText>Element should be deleted in case it has no associations.</w:delText>
              </w:r>
            </w:del>
          </w:p>
        </w:tc>
      </w:tr>
      <w:tr w:rsidR="00A349A5" w:rsidRPr="003C1A0A" w:rsidDel="00773EBB" w14:paraId="02072238" w14:textId="524A15B7" w:rsidTr="00936D53">
        <w:trPr>
          <w:trHeight w:val="260"/>
          <w:del w:id="1906" w:author="Deep Nidhi" w:date="2023-09-06T19:14:00Z"/>
        </w:trPr>
        <w:tc>
          <w:tcPr>
            <w:tcW w:w="1373" w:type="dxa"/>
          </w:tcPr>
          <w:p w14:paraId="51BFFF85" w14:textId="5352ADAE" w:rsidR="00A349A5" w:rsidRPr="003C1A0A" w:rsidDel="00773EBB" w:rsidRDefault="00A349A5" w:rsidP="00936D53">
            <w:pPr>
              <w:spacing w:before="240" w:line="360" w:lineRule="auto"/>
              <w:ind w:left="30"/>
              <w:jc w:val="both"/>
              <w:rPr>
                <w:del w:id="1907" w:author="Deep Nidhi" w:date="2023-09-06T19:14:00Z"/>
                <w:rFonts w:asciiTheme="majorBidi" w:hAnsiTheme="majorBidi" w:cstheme="majorBidi"/>
                <w:sz w:val="24"/>
                <w:szCs w:val="24"/>
              </w:rPr>
            </w:pPr>
            <w:del w:id="1908" w:author="Deep Nidhi" w:date="2023-09-06T19:14:00Z">
              <w:r w:rsidRPr="003C1A0A" w:rsidDel="00773EBB">
                <w:rPr>
                  <w:rFonts w:asciiTheme="majorBidi" w:hAnsiTheme="majorBidi" w:cstheme="majorBidi"/>
                  <w:sz w:val="24"/>
                  <w:szCs w:val="24"/>
                </w:rPr>
                <w:delText>REQ 6</w:delText>
              </w:r>
            </w:del>
          </w:p>
        </w:tc>
        <w:tc>
          <w:tcPr>
            <w:tcW w:w="8190" w:type="dxa"/>
          </w:tcPr>
          <w:p w14:paraId="4DBA6024" w14:textId="4B568C1D" w:rsidR="00A349A5" w:rsidRPr="003C1A0A" w:rsidDel="00773EBB" w:rsidRDefault="00A349A5" w:rsidP="00936D53">
            <w:pPr>
              <w:spacing w:before="240" w:line="360" w:lineRule="auto"/>
              <w:ind w:left="30"/>
              <w:jc w:val="both"/>
              <w:rPr>
                <w:del w:id="1909" w:author="Deep Nidhi" w:date="2023-09-06T19:14:00Z"/>
                <w:rFonts w:asciiTheme="majorBidi" w:hAnsiTheme="majorBidi" w:cstheme="majorBidi"/>
                <w:sz w:val="24"/>
                <w:szCs w:val="24"/>
              </w:rPr>
            </w:pPr>
            <w:del w:id="1910" w:author="Deep Nidhi" w:date="2023-09-06T19:14:00Z">
              <w:r w:rsidRPr="003C1A0A" w:rsidDel="00773EBB">
                <w:rPr>
                  <w:rFonts w:asciiTheme="majorBidi" w:hAnsiTheme="majorBidi" w:cstheme="majorBidi"/>
                  <w:sz w:val="24"/>
                  <w:szCs w:val="24"/>
                </w:rPr>
                <w:delText>Provide option to show/hide an existing element.</w:delText>
              </w:r>
            </w:del>
          </w:p>
        </w:tc>
      </w:tr>
      <w:tr w:rsidR="00A349A5" w:rsidRPr="003C1A0A" w:rsidDel="00773EBB" w14:paraId="2ADD76B2" w14:textId="0992A59F" w:rsidTr="00936D53">
        <w:trPr>
          <w:trHeight w:val="260"/>
          <w:del w:id="1911" w:author="Deep Nidhi" w:date="2023-09-06T19:14:00Z"/>
        </w:trPr>
        <w:tc>
          <w:tcPr>
            <w:tcW w:w="1373" w:type="dxa"/>
          </w:tcPr>
          <w:p w14:paraId="66B8695A" w14:textId="6F2B3F88" w:rsidR="00A349A5" w:rsidRPr="003C1A0A" w:rsidDel="00773EBB" w:rsidRDefault="00A349A5" w:rsidP="00936D53">
            <w:pPr>
              <w:spacing w:before="240" w:line="360" w:lineRule="auto"/>
              <w:ind w:left="30"/>
              <w:jc w:val="both"/>
              <w:rPr>
                <w:del w:id="1912" w:author="Deep Nidhi" w:date="2023-09-06T19:14:00Z"/>
                <w:rFonts w:asciiTheme="majorBidi" w:hAnsiTheme="majorBidi" w:cstheme="majorBidi"/>
                <w:sz w:val="24"/>
                <w:szCs w:val="24"/>
              </w:rPr>
            </w:pPr>
            <w:del w:id="1913" w:author="Deep Nidhi" w:date="2023-09-06T19:14:00Z">
              <w:r w:rsidRPr="003C1A0A" w:rsidDel="00773EBB">
                <w:rPr>
                  <w:rFonts w:asciiTheme="majorBidi" w:hAnsiTheme="majorBidi" w:cstheme="majorBidi"/>
                  <w:sz w:val="24"/>
                  <w:szCs w:val="24"/>
                </w:rPr>
                <w:delText>REQ 7</w:delText>
              </w:r>
            </w:del>
          </w:p>
        </w:tc>
        <w:tc>
          <w:tcPr>
            <w:tcW w:w="8190" w:type="dxa"/>
          </w:tcPr>
          <w:p w14:paraId="4BAE8594" w14:textId="2027FD2F" w:rsidR="00A349A5" w:rsidRPr="003C1A0A" w:rsidDel="00773EBB" w:rsidRDefault="00A349A5" w:rsidP="00936D53">
            <w:pPr>
              <w:spacing w:before="240" w:line="360" w:lineRule="auto"/>
              <w:ind w:left="30"/>
              <w:jc w:val="both"/>
              <w:rPr>
                <w:del w:id="1914" w:author="Deep Nidhi" w:date="2023-09-06T19:14:00Z"/>
                <w:rFonts w:asciiTheme="majorBidi" w:hAnsiTheme="majorBidi" w:cstheme="majorBidi"/>
                <w:sz w:val="24"/>
                <w:szCs w:val="24"/>
              </w:rPr>
            </w:pPr>
            <w:del w:id="1915" w:author="Deep Nidhi" w:date="2023-09-06T19:14:00Z">
              <w:r w:rsidRPr="003C1A0A" w:rsidDel="00773EBB">
                <w:rPr>
                  <w:rFonts w:asciiTheme="majorBidi" w:hAnsiTheme="majorBidi" w:cstheme="majorBidi"/>
                  <w:sz w:val="24"/>
                  <w:szCs w:val="24"/>
                </w:rPr>
                <w:delText>When adding a new element, provide the following entries and validations -</w:delText>
              </w:r>
            </w:del>
          </w:p>
          <w:p w14:paraId="01474E1E" w14:textId="6820B8D9" w:rsidR="00A349A5" w:rsidRPr="003C1A0A" w:rsidDel="00773EBB" w:rsidRDefault="00A349A5" w:rsidP="00405E8C">
            <w:pPr>
              <w:pStyle w:val="ListParagraph"/>
              <w:numPr>
                <w:ilvl w:val="0"/>
                <w:numId w:val="52"/>
              </w:numPr>
              <w:spacing w:before="240" w:line="360" w:lineRule="auto"/>
              <w:jc w:val="both"/>
              <w:rPr>
                <w:del w:id="1916" w:author="Deep Nidhi" w:date="2023-09-06T19:14:00Z"/>
                <w:rFonts w:asciiTheme="majorBidi" w:hAnsiTheme="majorBidi" w:cstheme="majorBidi"/>
                <w:sz w:val="24"/>
                <w:szCs w:val="24"/>
              </w:rPr>
            </w:pPr>
            <w:del w:id="1917" w:author="Deep Nidhi" w:date="2023-09-06T19:14:00Z">
              <w:r w:rsidRPr="003C1A0A" w:rsidDel="00773EBB">
                <w:rPr>
                  <w:rFonts w:asciiTheme="majorBidi" w:hAnsiTheme="majorBidi" w:cstheme="majorBidi"/>
                  <w:sz w:val="24"/>
                  <w:szCs w:val="24"/>
                </w:rPr>
                <w:lastRenderedPageBreak/>
                <w:delText>Enterprises Name should be entered and cannot be blank.</w:delText>
              </w:r>
            </w:del>
          </w:p>
          <w:p w14:paraId="278C9616" w14:textId="6CB5E142" w:rsidR="00A349A5" w:rsidRPr="003C1A0A" w:rsidDel="00773EBB" w:rsidRDefault="00A349A5" w:rsidP="00405E8C">
            <w:pPr>
              <w:pStyle w:val="ListParagraph"/>
              <w:numPr>
                <w:ilvl w:val="0"/>
                <w:numId w:val="52"/>
              </w:numPr>
              <w:spacing w:before="240" w:line="360" w:lineRule="auto"/>
              <w:jc w:val="both"/>
              <w:rPr>
                <w:del w:id="1918" w:author="Deep Nidhi" w:date="2023-09-06T19:14:00Z"/>
                <w:rFonts w:asciiTheme="majorBidi" w:hAnsiTheme="majorBidi" w:cstheme="majorBidi"/>
                <w:sz w:val="24"/>
                <w:szCs w:val="24"/>
              </w:rPr>
            </w:pPr>
            <w:del w:id="1919" w:author="Deep Nidhi" w:date="2023-09-06T19:14:00Z">
              <w:r w:rsidRPr="003C1A0A" w:rsidDel="00773EBB">
                <w:rPr>
                  <w:rFonts w:asciiTheme="majorBidi" w:hAnsiTheme="majorBidi" w:cstheme="majorBidi"/>
                  <w:sz w:val="24"/>
                  <w:szCs w:val="24"/>
                </w:rPr>
                <w:delText>Description should be entered.</w:delText>
              </w:r>
            </w:del>
          </w:p>
          <w:p w14:paraId="31CBEDEF" w14:textId="715DFAC7" w:rsidR="005F6C69" w:rsidRPr="003C1A0A" w:rsidDel="00773EBB" w:rsidRDefault="005F6C69" w:rsidP="00405E8C">
            <w:pPr>
              <w:pStyle w:val="ListParagraph"/>
              <w:numPr>
                <w:ilvl w:val="0"/>
                <w:numId w:val="52"/>
              </w:numPr>
              <w:spacing w:before="240" w:line="360" w:lineRule="auto"/>
              <w:jc w:val="both"/>
              <w:rPr>
                <w:del w:id="1920" w:author="Deep Nidhi" w:date="2023-09-06T19:14:00Z"/>
                <w:rFonts w:asciiTheme="majorBidi" w:hAnsiTheme="majorBidi" w:cstheme="majorBidi"/>
                <w:sz w:val="24"/>
                <w:szCs w:val="24"/>
              </w:rPr>
            </w:pPr>
            <w:del w:id="1921" w:author="Deep Nidhi" w:date="2023-09-06T19:14:00Z">
              <w:r w:rsidRPr="003C1A0A" w:rsidDel="00773EBB">
                <w:rPr>
                  <w:rFonts w:asciiTheme="majorBidi" w:hAnsiTheme="majorBidi" w:cstheme="majorBidi"/>
                  <w:sz w:val="24"/>
                  <w:szCs w:val="24"/>
                </w:rPr>
                <w:delText>Type of Business should be selected and cannot be blank.</w:delText>
              </w:r>
            </w:del>
          </w:p>
          <w:p w14:paraId="5766A4E1" w14:textId="3DBFBEB2" w:rsidR="00A349A5" w:rsidRPr="003C1A0A" w:rsidDel="00773EBB" w:rsidRDefault="00A349A5" w:rsidP="00405E8C">
            <w:pPr>
              <w:pStyle w:val="ListParagraph"/>
              <w:numPr>
                <w:ilvl w:val="0"/>
                <w:numId w:val="52"/>
              </w:numPr>
              <w:spacing w:before="240" w:line="360" w:lineRule="auto"/>
              <w:jc w:val="both"/>
              <w:rPr>
                <w:del w:id="1922" w:author="Deep Nidhi" w:date="2023-09-06T19:14:00Z"/>
                <w:rFonts w:asciiTheme="majorBidi" w:hAnsiTheme="majorBidi" w:cstheme="majorBidi"/>
                <w:sz w:val="24"/>
                <w:szCs w:val="24"/>
              </w:rPr>
            </w:pPr>
            <w:del w:id="1923" w:author="Deep Nidhi" w:date="2023-09-06T19:14:00Z">
              <w:r w:rsidRPr="003C1A0A" w:rsidDel="00773EBB">
                <w:rPr>
                  <w:rFonts w:asciiTheme="majorBidi" w:hAnsiTheme="majorBidi" w:cstheme="majorBidi"/>
                  <w:sz w:val="24"/>
                  <w:szCs w:val="24"/>
                </w:rPr>
                <w:delText>Area should be selected and cannot be blank.</w:delText>
              </w:r>
            </w:del>
          </w:p>
          <w:p w14:paraId="17D03DBF" w14:textId="23F8599D" w:rsidR="00A349A5" w:rsidRPr="003C1A0A" w:rsidDel="00773EBB" w:rsidRDefault="00A349A5" w:rsidP="00405E8C">
            <w:pPr>
              <w:pStyle w:val="ListParagraph"/>
              <w:numPr>
                <w:ilvl w:val="0"/>
                <w:numId w:val="52"/>
              </w:numPr>
              <w:spacing w:before="240" w:line="360" w:lineRule="auto"/>
              <w:jc w:val="both"/>
              <w:rPr>
                <w:del w:id="1924" w:author="Deep Nidhi" w:date="2023-09-06T19:14:00Z"/>
                <w:rFonts w:asciiTheme="majorBidi" w:hAnsiTheme="majorBidi" w:cstheme="majorBidi"/>
                <w:sz w:val="24"/>
                <w:szCs w:val="24"/>
              </w:rPr>
            </w:pPr>
            <w:del w:id="1925" w:author="Deep Nidhi" w:date="2023-09-06T19:14:00Z">
              <w:r w:rsidRPr="003C1A0A" w:rsidDel="00773EBB">
                <w:rPr>
                  <w:rFonts w:asciiTheme="majorBidi" w:hAnsiTheme="majorBidi" w:cstheme="majorBidi"/>
                  <w:sz w:val="24"/>
                  <w:szCs w:val="24"/>
                </w:rPr>
                <w:delText>Address should be entered and cannot be blank.</w:delText>
              </w:r>
            </w:del>
          </w:p>
        </w:tc>
      </w:tr>
      <w:tr w:rsidR="00A349A5" w:rsidRPr="003C1A0A" w:rsidDel="00773EBB" w14:paraId="44DAB0ED" w14:textId="155E8B36" w:rsidTr="00936D53">
        <w:trPr>
          <w:trHeight w:val="260"/>
          <w:del w:id="1926" w:author="Deep Nidhi" w:date="2023-09-06T19:14:00Z"/>
        </w:trPr>
        <w:tc>
          <w:tcPr>
            <w:tcW w:w="1373" w:type="dxa"/>
          </w:tcPr>
          <w:p w14:paraId="0D1F47E2" w14:textId="44CE4F9D" w:rsidR="00A349A5" w:rsidRPr="003C1A0A" w:rsidDel="00773EBB" w:rsidRDefault="00A349A5" w:rsidP="00936D53">
            <w:pPr>
              <w:spacing w:before="240" w:line="360" w:lineRule="auto"/>
              <w:ind w:left="30"/>
              <w:jc w:val="both"/>
              <w:rPr>
                <w:del w:id="1927" w:author="Deep Nidhi" w:date="2023-09-06T19:14:00Z"/>
                <w:rFonts w:asciiTheme="majorBidi" w:hAnsiTheme="majorBidi" w:cstheme="majorBidi"/>
                <w:sz w:val="24"/>
                <w:szCs w:val="24"/>
              </w:rPr>
            </w:pPr>
            <w:del w:id="1928" w:author="Deep Nidhi" w:date="2023-09-06T19:14:00Z">
              <w:r w:rsidRPr="003C1A0A" w:rsidDel="00773EBB">
                <w:rPr>
                  <w:rFonts w:asciiTheme="majorBidi" w:hAnsiTheme="majorBidi" w:cstheme="majorBidi"/>
                  <w:sz w:val="24"/>
                  <w:szCs w:val="24"/>
                </w:rPr>
                <w:lastRenderedPageBreak/>
                <w:delText>REQ 8</w:delText>
              </w:r>
            </w:del>
          </w:p>
        </w:tc>
        <w:tc>
          <w:tcPr>
            <w:tcW w:w="8190" w:type="dxa"/>
          </w:tcPr>
          <w:p w14:paraId="04156BF1" w14:textId="267298D9" w:rsidR="00A349A5" w:rsidRPr="003C1A0A" w:rsidDel="00773EBB" w:rsidRDefault="00A349A5" w:rsidP="00936D53">
            <w:pPr>
              <w:spacing w:before="240" w:line="360" w:lineRule="auto"/>
              <w:ind w:left="30"/>
              <w:jc w:val="both"/>
              <w:rPr>
                <w:del w:id="1929" w:author="Deep Nidhi" w:date="2023-09-06T19:14:00Z"/>
                <w:rFonts w:asciiTheme="majorBidi" w:hAnsiTheme="majorBidi" w:cstheme="majorBidi"/>
                <w:sz w:val="24"/>
                <w:szCs w:val="24"/>
              </w:rPr>
            </w:pPr>
            <w:del w:id="1930" w:author="Deep Nidhi" w:date="2023-09-06T19:14:00Z">
              <w:r w:rsidRPr="003C1A0A" w:rsidDel="00773EBB">
                <w:rPr>
                  <w:rFonts w:asciiTheme="majorBidi" w:hAnsiTheme="majorBidi" w:cstheme="majorBidi"/>
                  <w:sz w:val="24"/>
                  <w:szCs w:val="24"/>
                </w:rPr>
                <w:delText>Provide Add button in the add new element window to confirm adding the element.</w:delText>
              </w:r>
            </w:del>
          </w:p>
        </w:tc>
      </w:tr>
    </w:tbl>
    <w:p w14:paraId="14C24CAA" w14:textId="50948CA6" w:rsidR="00A349A5" w:rsidRPr="003C1A0A" w:rsidDel="00773EBB" w:rsidRDefault="00A349A5" w:rsidP="00234A97">
      <w:pPr>
        <w:pStyle w:val="Heading4"/>
        <w:rPr>
          <w:del w:id="1931" w:author="Deep Nidhi" w:date="2023-09-06T19:14:00Z"/>
          <w:rFonts w:asciiTheme="majorBidi" w:hAnsiTheme="majorBidi"/>
          <w:sz w:val="28"/>
          <w:szCs w:val="28"/>
        </w:rPr>
      </w:pPr>
      <w:del w:id="1932" w:author="Deep Nidhi" w:date="2023-09-06T19:14:00Z">
        <w:r w:rsidRPr="003C1A0A" w:rsidDel="00773EBB">
          <w:rPr>
            <w:rFonts w:asciiTheme="majorBidi" w:hAnsiTheme="majorBidi"/>
            <w:sz w:val="28"/>
            <w:szCs w:val="28"/>
          </w:rPr>
          <w:delText>Establishment</w:delText>
        </w:r>
      </w:del>
    </w:p>
    <w:p w14:paraId="7D03E40E" w14:textId="768BCDA9" w:rsidR="00A349A5" w:rsidRPr="003C1A0A" w:rsidDel="00773EBB" w:rsidRDefault="00A349A5" w:rsidP="00A349A5">
      <w:pPr>
        <w:spacing w:before="100" w:beforeAutospacing="1" w:after="100" w:afterAutospacing="1" w:line="240" w:lineRule="auto"/>
        <w:jc w:val="both"/>
        <w:rPr>
          <w:del w:id="1933" w:author="Deep Nidhi" w:date="2023-09-06T19:14:00Z"/>
          <w:rFonts w:asciiTheme="majorBidi" w:hAnsiTheme="majorBidi" w:cstheme="majorBidi"/>
          <w:b/>
          <w:bCs/>
          <w:sz w:val="24"/>
          <w:szCs w:val="24"/>
        </w:rPr>
      </w:pPr>
      <w:del w:id="1934" w:author="Deep Nidhi" w:date="2023-09-06T19:14:00Z">
        <w:r w:rsidRPr="003C1A0A" w:rsidDel="00773EBB">
          <w:rPr>
            <w:rFonts w:asciiTheme="majorBidi" w:hAnsiTheme="majorBidi" w:cstheme="majorBidi"/>
            <w:b/>
            <w:bCs/>
            <w:sz w:val="24"/>
            <w:szCs w:val="24"/>
          </w:rPr>
          <w:delText>Description</w:delText>
        </w:r>
      </w:del>
    </w:p>
    <w:p w14:paraId="1950E62C" w14:textId="6476673A" w:rsidR="00A349A5" w:rsidRPr="003C1A0A" w:rsidDel="00773EBB" w:rsidRDefault="00A349A5" w:rsidP="00A349A5">
      <w:pPr>
        <w:spacing w:before="100" w:beforeAutospacing="1" w:after="100" w:afterAutospacing="1" w:line="360" w:lineRule="auto"/>
        <w:ind w:right="45"/>
        <w:jc w:val="both"/>
        <w:rPr>
          <w:del w:id="1935" w:author="Deep Nidhi" w:date="2023-09-06T19:14:00Z"/>
          <w:rFonts w:asciiTheme="majorBidi" w:hAnsiTheme="majorBidi" w:cstheme="majorBidi"/>
          <w:sz w:val="24"/>
          <w:szCs w:val="24"/>
        </w:rPr>
      </w:pPr>
      <w:del w:id="1936" w:author="Deep Nidhi" w:date="2023-09-06T19:14:00Z">
        <w:r w:rsidRPr="003C1A0A" w:rsidDel="00773EBB">
          <w:rPr>
            <w:rFonts w:asciiTheme="majorBidi" w:hAnsiTheme="majorBidi" w:cstheme="majorBidi"/>
            <w:sz w:val="24"/>
            <w:szCs w:val="24"/>
          </w:rPr>
          <w:delText>This master element will allow authorized users to manage the list of the establishments. You will have options to add, edit, delete and show/hide the elements. Below is the detailed functionality requirement of this module.</w:delText>
        </w:r>
      </w:del>
    </w:p>
    <w:p w14:paraId="4F9AEDD7" w14:textId="48D139B2" w:rsidR="00A349A5" w:rsidRPr="003C1A0A" w:rsidDel="00773EBB" w:rsidRDefault="00A349A5" w:rsidP="00A349A5">
      <w:pPr>
        <w:spacing w:before="100" w:beforeAutospacing="1" w:after="100" w:afterAutospacing="1" w:line="240" w:lineRule="auto"/>
        <w:jc w:val="both"/>
        <w:rPr>
          <w:del w:id="1937" w:author="Deep Nidhi" w:date="2023-09-06T19:14:00Z"/>
          <w:rFonts w:asciiTheme="majorBidi" w:hAnsiTheme="majorBidi" w:cstheme="majorBidi"/>
          <w:b/>
          <w:bCs/>
          <w:sz w:val="24"/>
          <w:szCs w:val="24"/>
        </w:rPr>
      </w:pPr>
      <w:del w:id="1938" w:author="Deep Nidhi" w:date="2023-09-06T19:14:00Z">
        <w:r w:rsidRPr="003C1A0A" w:rsidDel="00773EBB">
          <w:rPr>
            <w:rFonts w:asciiTheme="majorBidi" w:hAnsiTheme="majorBidi" w:cstheme="majorBidi"/>
            <w:b/>
            <w:bCs/>
            <w:sz w:val="24"/>
            <w:szCs w:val="24"/>
          </w:rPr>
          <w:delText>Functional Requirements</w:delText>
        </w:r>
      </w:del>
    </w:p>
    <w:tbl>
      <w:tblPr>
        <w:tblW w:w="95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3"/>
        <w:gridCol w:w="8190"/>
      </w:tblGrid>
      <w:tr w:rsidR="00A349A5" w:rsidRPr="003C1A0A" w:rsidDel="00773EBB" w14:paraId="236EE20F" w14:textId="669C6BC9" w:rsidTr="00936D53">
        <w:trPr>
          <w:trHeight w:val="260"/>
          <w:del w:id="1939" w:author="Deep Nidhi" w:date="2023-09-06T19:14:00Z"/>
        </w:trPr>
        <w:tc>
          <w:tcPr>
            <w:tcW w:w="1373" w:type="dxa"/>
          </w:tcPr>
          <w:p w14:paraId="05A3325E" w14:textId="009DD6D5" w:rsidR="00A349A5" w:rsidRPr="003C1A0A" w:rsidDel="00773EBB" w:rsidRDefault="00A349A5" w:rsidP="00936D53">
            <w:pPr>
              <w:spacing w:before="240" w:line="360" w:lineRule="auto"/>
              <w:ind w:left="30"/>
              <w:jc w:val="both"/>
              <w:rPr>
                <w:del w:id="1940" w:author="Deep Nidhi" w:date="2023-09-06T19:14:00Z"/>
                <w:rFonts w:asciiTheme="majorBidi" w:hAnsiTheme="majorBidi" w:cstheme="majorBidi"/>
                <w:sz w:val="24"/>
                <w:szCs w:val="24"/>
              </w:rPr>
            </w:pPr>
            <w:del w:id="1941" w:author="Deep Nidhi" w:date="2023-09-06T19:14:00Z">
              <w:r w:rsidRPr="003C1A0A" w:rsidDel="00773EBB">
                <w:rPr>
                  <w:rFonts w:asciiTheme="majorBidi" w:hAnsiTheme="majorBidi" w:cstheme="majorBidi"/>
                  <w:sz w:val="24"/>
                  <w:szCs w:val="24"/>
                </w:rPr>
                <w:delText>REQ 1</w:delText>
              </w:r>
            </w:del>
          </w:p>
        </w:tc>
        <w:tc>
          <w:tcPr>
            <w:tcW w:w="8190" w:type="dxa"/>
          </w:tcPr>
          <w:p w14:paraId="60CFEAC8" w14:textId="471E0B18" w:rsidR="00A349A5" w:rsidRPr="003C1A0A" w:rsidDel="00773EBB" w:rsidRDefault="00A349A5" w:rsidP="00936D53">
            <w:pPr>
              <w:spacing w:before="240" w:line="360" w:lineRule="auto"/>
              <w:ind w:left="30"/>
              <w:jc w:val="both"/>
              <w:rPr>
                <w:del w:id="1942" w:author="Deep Nidhi" w:date="2023-09-06T19:14:00Z"/>
                <w:rFonts w:asciiTheme="majorBidi" w:hAnsiTheme="majorBidi" w:cstheme="majorBidi"/>
                <w:sz w:val="24"/>
                <w:szCs w:val="24"/>
              </w:rPr>
            </w:pPr>
            <w:del w:id="1943" w:author="Deep Nidhi" w:date="2023-09-06T19:14:00Z">
              <w:r w:rsidRPr="003C1A0A" w:rsidDel="00773EBB">
                <w:rPr>
                  <w:rFonts w:asciiTheme="majorBidi" w:hAnsiTheme="majorBidi" w:cstheme="majorBidi"/>
                  <w:sz w:val="24"/>
                  <w:szCs w:val="24"/>
                </w:rPr>
                <w:delText>Show the existing list of the establishments in a tabular grid. grid by pages along with pagination options to customize the view.</w:delText>
              </w:r>
            </w:del>
          </w:p>
        </w:tc>
      </w:tr>
      <w:tr w:rsidR="00A349A5" w:rsidRPr="003C1A0A" w:rsidDel="00773EBB" w14:paraId="0AFC4EEF" w14:textId="7705FA98" w:rsidTr="00936D53">
        <w:trPr>
          <w:trHeight w:val="260"/>
          <w:del w:id="1944"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6FE32666" w14:textId="40036F92" w:rsidR="00A349A5" w:rsidRPr="003C1A0A" w:rsidDel="00773EBB" w:rsidRDefault="00A349A5" w:rsidP="00936D53">
            <w:pPr>
              <w:spacing w:before="240" w:line="360" w:lineRule="auto"/>
              <w:ind w:left="30"/>
              <w:jc w:val="both"/>
              <w:rPr>
                <w:del w:id="1945" w:author="Deep Nidhi" w:date="2023-09-06T19:14:00Z"/>
                <w:rFonts w:asciiTheme="majorBidi" w:hAnsiTheme="majorBidi" w:cstheme="majorBidi"/>
                <w:sz w:val="24"/>
                <w:szCs w:val="24"/>
              </w:rPr>
            </w:pPr>
            <w:del w:id="1946" w:author="Deep Nidhi" w:date="2023-09-06T19:14:00Z">
              <w:r w:rsidRPr="003C1A0A" w:rsidDel="00773EBB">
                <w:rPr>
                  <w:rFonts w:asciiTheme="majorBidi" w:hAnsiTheme="majorBidi" w:cstheme="majorBidi"/>
                  <w:sz w:val="24"/>
                  <w:szCs w:val="24"/>
                </w:rPr>
                <w:delText>REQ 2</w:delText>
              </w:r>
            </w:del>
          </w:p>
        </w:tc>
        <w:tc>
          <w:tcPr>
            <w:tcW w:w="8190" w:type="dxa"/>
            <w:tcBorders>
              <w:top w:val="single" w:sz="4" w:space="0" w:color="auto"/>
              <w:left w:val="single" w:sz="4" w:space="0" w:color="auto"/>
              <w:bottom w:val="single" w:sz="4" w:space="0" w:color="auto"/>
              <w:right w:val="single" w:sz="4" w:space="0" w:color="auto"/>
            </w:tcBorders>
          </w:tcPr>
          <w:p w14:paraId="784505CC" w14:textId="3ABCC608" w:rsidR="00A349A5" w:rsidRPr="003C1A0A" w:rsidDel="00773EBB" w:rsidRDefault="00A349A5" w:rsidP="00936D53">
            <w:pPr>
              <w:spacing w:before="240" w:line="360" w:lineRule="auto"/>
              <w:ind w:left="30"/>
              <w:jc w:val="both"/>
              <w:rPr>
                <w:del w:id="1947" w:author="Deep Nidhi" w:date="2023-09-06T19:14:00Z"/>
                <w:rFonts w:asciiTheme="majorBidi" w:hAnsiTheme="majorBidi" w:cstheme="majorBidi"/>
                <w:sz w:val="24"/>
                <w:szCs w:val="24"/>
              </w:rPr>
            </w:pPr>
            <w:del w:id="1948" w:author="Deep Nidhi" w:date="2023-09-06T19:14:00Z">
              <w:r w:rsidRPr="003C1A0A" w:rsidDel="00773EBB">
                <w:rPr>
                  <w:rFonts w:asciiTheme="majorBidi" w:hAnsiTheme="majorBidi" w:cstheme="majorBidi"/>
                  <w:sz w:val="24"/>
                  <w:szCs w:val="24"/>
                </w:rPr>
                <w:delText>Provide option to search, sort and navigate the existing list.</w:delText>
              </w:r>
            </w:del>
          </w:p>
        </w:tc>
      </w:tr>
      <w:tr w:rsidR="00A349A5" w:rsidRPr="003C1A0A" w:rsidDel="00773EBB" w14:paraId="42D2DEE7" w14:textId="2A381476" w:rsidTr="00936D53">
        <w:trPr>
          <w:trHeight w:val="260"/>
          <w:del w:id="1949"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0C6CE8FD" w14:textId="26999C0F" w:rsidR="00A349A5" w:rsidRPr="003C1A0A" w:rsidDel="00773EBB" w:rsidRDefault="00A349A5" w:rsidP="00936D53">
            <w:pPr>
              <w:spacing w:before="240" w:line="360" w:lineRule="auto"/>
              <w:ind w:left="30"/>
              <w:jc w:val="both"/>
              <w:rPr>
                <w:del w:id="1950" w:author="Deep Nidhi" w:date="2023-09-06T19:14:00Z"/>
                <w:rFonts w:asciiTheme="majorBidi" w:hAnsiTheme="majorBidi" w:cstheme="majorBidi"/>
                <w:sz w:val="24"/>
                <w:szCs w:val="24"/>
              </w:rPr>
            </w:pPr>
            <w:del w:id="1951" w:author="Deep Nidhi" w:date="2023-09-06T19:14:00Z">
              <w:r w:rsidRPr="003C1A0A" w:rsidDel="00773EBB">
                <w:rPr>
                  <w:rFonts w:asciiTheme="majorBidi" w:hAnsiTheme="majorBidi" w:cstheme="majorBidi"/>
                  <w:sz w:val="24"/>
                  <w:szCs w:val="24"/>
                </w:rPr>
                <w:delText>REQ 3</w:delText>
              </w:r>
            </w:del>
          </w:p>
        </w:tc>
        <w:tc>
          <w:tcPr>
            <w:tcW w:w="8190" w:type="dxa"/>
            <w:tcBorders>
              <w:top w:val="single" w:sz="4" w:space="0" w:color="auto"/>
              <w:left w:val="single" w:sz="4" w:space="0" w:color="auto"/>
              <w:bottom w:val="single" w:sz="4" w:space="0" w:color="auto"/>
              <w:right w:val="single" w:sz="4" w:space="0" w:color="auto"/>
            </w:tcBorders>
          </w:tcPr>
          <w:p w14:paraId="4932F44C" w14:textId="4E0ED617" w:rsidR="00A349A5" w:rsidRPr="003C1A0A" w:rsidDel="00773EBB" w:rsidRDefault="00A349A5" w:rsidP="00936D53">
            <w:pPr>
              <w:spacing w:before="240" w:line="360" w:lineRule="auto"/>
              <w:ind w:left="30"/>
              <w:jc w:val="both"/>
              <w:rPr>
                <w:del w:id="1952" w:author="Deep Nidhi" w:date="2023-09-06T19:14:00Z"/>
                <w:rFonts w:asciiTheme="majorBidi" w:hAnsiTheme="majorBidi" w:cstheme="majorBidi"/>
                <w:sz w:val="24"/>
                <w:szCs w:val="24"/>
              </w:rPr>
            </w:pPr>
            <w:del w:id="1953" w:author="Deep Nidhi" w:date="2023-09-06T19:14:00Z">
              <w:r w:rsidRPr="003C1A0A" w:rsidDel="00773EBB">
                <w:rPr>
                  <w:rFonts w:asciiTheme="majorBidi" w:hAnsiTheme="majorBidi" w:cstheme="majorBidi"/>
                  <w:sz w:val="24"/>
                  <w:szCs w:val="24"/>
                </w:rPr>
                <w:delText>Provide option to add and edit an element.</w:delText>
              </w:r>
            </w:del>
          </w:p>
        </w:tc>
      </w:tr>
      <w:tr w:rsidR="00A349A5" w:rsidRPr="003C1A0A" w:rsidDel="00773EBB" w14:paraId="2A13D3F4" w14:textId="7972CB6B" w:rsidTr="00936D53">
        <w:trPr>
          <w:trHeight w:val="260"/>
          <w:del w:id="1954"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2EBE0ED9" w14:textId="74582326" w:rsidR="00A349A5" w:rsidRPr="003C1A0A" w:rsidDel="00773EBB" w:rsidRDefault="00A349A5" w:rsidP="00936D53">
            <w:pPr>
              <w:spacing w:before="240" w:line="360" w:lineRule="auto"/>
              <w:ind w:left="30"/>
              <w:jc w:val="both"/>
              <w:rPr>
                <w:del w:id="1955" w:author="Deep Nidhi" w:date="2023-09-06T19:14:00Z"/>
                <w:rFonts w:asciiTheme="majorBidi" w:hAnsiTheme="majorBidi" w:cstheme="majorBidi"/>
                <w:sz w:val="24"/>
                <w:szCs w:val="24"/>
              </w:rPr>
            </w:pPr>
            <w:del w:id="1956" w:author="Deep Nidhi" w:date="2023-09-06T19:14:00Z">
              <w:r w:rsidRPr="003C1A0A" w:rsidDel="00773EBB">
                <w:rPr>
                  <w:rFonts w:asciiTheme="majorBidi" w:hAnsiTheme="majorBidi" w:cstheme="majorBidi"/>
                  <w:sz w:val="24"/>
                  <w:szCs w:val="24"/>
                </w:rPr>
                <w:delText>REQ 4</w:delText>
              </w:r>
            </w:del>
          </w:p>
        </w:tc>
        <w:tc>
          <w:tcPr>
            <w:tcW w:w="8190" w:type="dxa"/>
            <w:tcBorders>
              <w:top w:val="single" w:sz="4" w:space="0" w:color="auto"/>
              <w:left w:val="single" w:sz="4" w:space="0" w:color="auto"/>
              <w:bottom w:val="single" w:sz="4" w:space="0" w:color="auto"/>
              <w:right w:val="single" w:sz="4" w:space="0" w:color="auto"/>
            </w:tcBorders>
          </w:tcPr>
          <w:p w14:paraId="4C4C66E2" w14:textId="3F820125" w:rsidR="00A349A5" w:rsidRPr="003C1A0A" w:rsidDel="00773EBB" w:rsidRDefault="00A349A5" w:rsidP="00936D53">
            <w:pPr>
              <w:spacing w:before="240" w:line="360" w:lineRule="auto"/>
              <w:ind w:left="30"/>
              <w:jc w:val="both"/>
              <w:rPr>
                <w:del w:id="1957" w:author="Deep Nidhi" w:date="2023-09-06T19:14:00Z"/>
                <w:rFonts w:asciiTheme="majorBidi" w:hAnsiTheme="majorBidi" w:cstheme="majorBidi"/>
                <w:sz w:val="24"/>
                <w:szCs w:val="24"/>
              </w:rPr>
            </w:pPr>
            <w:del w:id="1958" w:author="Deep Nidhi" w:date="2023-09-06T19:14:00Z">
              <w:r w:rsidRPr="003C1A0A" w:rsidDel="00773EBB">
                <w:rPr>
                  <w:rFonts w:asciiTheme="majorBidi" w:hAnsiTheme="majorBidi" w:cstheme="majorBidi"/>
                  <w:sz w:val="24"/>
                  <w:szCs w:val="24"/>
                </w:rPr>
                <w:delText>Provide option to delete an element.</w:delText>
              </w:r>
            </w:del>
          </w:p>
        </w:tc>
      </w:tr>
      <w:tr w:rsidR="00A349A5" w:rsidRPr="003C1A0A" w:rsidDel="00773EBB" w14:paraId="7595F739" w14:textId="68F29452" w:rsidTr="00936D53">
        <w:trPr>
          <w:trHeight w:val="260"/>
          <w:del w:id="1959"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55B7080A" w14:textId="53A4B611" w:rsidR="00A349A5" w:rsidRPr="003C1A0A" w:rsidDel="00773EBB" w:rsidRDefault="00A349A5" w:rsidP="00936D53">
            <w:pPr>
              <w:spacing w:before="240" w:line="360" w:lineRule="auto"/>
              <w:ind w:left="30"/>
              <w:jc w:val="both"/>
              <w:rPr>
                <w:del w:id="1960" w:author="Deep Nidhi" w:date="2023-09-06T19:14:00Z"/>
                <w:rFonts w:asciiTheme="majorBidi" w:hAnsiTheme="majorBidi" w:cstheme="majorBidi"/>
                <w:sz w:val="24"/>
                <w:szCs w:val="24"/>
              </w:rPr>
            </w:pPr>
            <w:del w:id="1961" w:author="Deep Nidhi" w:date="2023-09-06T19:14:00Z">
              <w:r w:rsidRPr="003C1A0A" w:rsidDel="00773EBB">
                <w:rPr>
                  <w:rFonts w:asciiTheme="majorBidi" w:hAnsiTheme="majorBidi" w:cstheme="majorBidi"/>
                  <w:sz w:val="24"/>
                  <w:szCs w:val="24"/>
                </w:rPr>
                <w:delText>REQ 5</w:delText>
              </w:r>
            </w:del>
          </w:p>
        </w:tc>
        <w:tc>
          <w:tcPr>
            <w:tcW w:w="8190" w:type="dxa"/>
            <w:tcBorders>
              <w:top w:val="single" w:sz="4" w:space="0" w:color="auto"/>
              <w:left w:val="single" w:sz="4" w:space="0" w:color="auto"/>
              <w:bottom w:val="single" w:sz="4" w:space="0" w:color="auto"/>
              <w:right w:val="single" w:sz="4" w:space="0" w:color="auto"/>
            </w:tcBorders>
          </w:tcPr>
          <w:p w14:paraId="69BC3DA6" w14:textId="48D6867F" w:rsidR="00A349A5" w:rsidRPr="003C1A0A" w:rsidDel="00773EBB" w:rsidRDefault="00A349A5" w:rsidP="00936D53">
            <w:pPr>
              <w:spacing w:before="240" w:line="360" w:lineRule="auto"/>
              <w:ind w:left="30"/>
              <w:jc w:val="both"/>
              <w:rPr>
                <w:del w:id="1962" w:author="Deep Nidhi" w:date="2023-09-06T19:14:00Z"/>
                <w:rFonts w:asciiTheme="majorBidi" w:hAnsiTheme="majorBidi" w:cstheme="majorBidi"/>
                <w:sz w:val="24"/>
                <w:szCs w:val="24"/>
              </w:rPr>
            </w:pPr>
            <w:del w:id="1963" w:author="Deep Nidhi" w:date="2023-09-06T19:14:00Z">
              <w:r w:rsidRPr="003C1A0A" w:rsidDel="00773EBB">
                <w:rPr>
                  <w:rFonts w:asciiTheme="majorBidi" w:hAnsiTheme="majorBidi" w:cstheme="majorBidi"/>
                  <w:sz w:val="24"/>
                  <w:szCs w:val="24"/>
                </w:rPr>
                <w:delText>Element should be deleted in case it has no associations.</w:delText>
              </w:r>
            </w:del>
          </w:p>
        </w:tc>
      </w:tr>
      <w:tr w:rsidR="00A349A5" w:rsidRPr="003C1A0A" w:rsidDel="00773EBB" w14:paraId="22F84968" w14:textId="64BE0006" w:rsidTr="00936D53">
        <w:trPr>
          <w:trHeight w:val="260"/>
          <w:del w:id="1964"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153A3175" w14:textId="1A0D27D3" w:rsidR="00A349A5" w:rsidRPr="003C1A0A" w:rsidDel="00773EBB" w:rsidRDefault="00A349A5" w:rsidP="00936D53">
            <w:pPr>
              <w:spacing w:before="240" w:line="360" w:lineRule="auto"/>
              <w:ind w:left="30"/>
              <w:jc w:val="both"/>
              <w:rPr>
                <w:del w:id="1965" w:author="Deep Nidhi" w:date="2023-09-06T19:14:00Z"/>
                <w:rFonts w:asciiTheme="majorBidi" w:hAnsiTheme="majorBidi" w:cstheme="majorBidi"/>
                <w:sz w:val="24"/>
                <w:szCs w:val="24"/>
              </w:rPr>
            </w:pPr>
            <w:del w:id="1966" w:author="Deep Nidhi" w:date="2023-09-06T19:14:00Z">
              <w:r w:rsidRPr="003C1A0A" w:rsidDel="00773EBB">
                <w:rPr>
                  <w:rFonts w:asciiTheme="majorBidi" w:hAnsiTheme="majorBidi" w:cstheme="majorBidi"/>
                  <w:sz w:val="24"/>
                  <w:szCs w:val="24"/>
                </w:rPr>
                <w:delText>REQ 6</w:delText>
              </w:r>
            </w:del>
          </w:p>
        </w:tc>
        <w:tc>
          <w:tcPr>
            <w:tcW w:w="8190" w:type="dxa"/>
            <w:tcBorders>
              <w:top w:val="single" w:sz="4" w:space="0" w:color="auto"/>
              <w:left w:val="single" w:sz="4" w:space="0" w:color="auto"/>
              <w:bottom w:val="single" w:sz="4" w:space="0" w:color="auto"/>
              <w:right w:val="single" w:sz="4" w:space="0" w:color="auto"/>
            </w:tcBorders>
          </w:tcPr>
          <w:p w14:paraId="748810C5" w14:textId="52FA3B33" w:rsidR="00A349A5" w:rsidRPr="003C1A0A" w:rsidDel="00773EBB" w:rsidRDefault="00A349A5" w:rsidP="00936D53">
            <w:pPr>
              <w:spacing w:before="240" w:line="360" w:lineRule="auto"/>
              <w:ind w:left="30"/>
              <w:jc w:val="both"/>
              <w:rPr>
                <w:del w:id="1967" w:author="Deep Nidhi" w:date="2023-09-06T19:14:00Z"/>
                <w:rFonts w:asciiTheme="majorBidi" w:hAnsiTheme="majorBidi" w:cstheme="majorBidi"/>
                <w:sz w:val="24"/>
                <w:szCs w:val="24"/>
              </w:rPr>
            </w:pPr>
            <w:del w:id="1968" w:author="Deep Nidhi" w:date="2023-09-06T19:14:00Z">
              <w:r w:rsidRPr="003C1A0A" w:rsidDel="00773EBB">
                <w:rPr>
                  <w:rFonts w:asciiTheme="majorBidi" w:hAnsiTheme="majorBidi" w:cstheme="majorBidi"/>
                  <w:sz w:val="24"/>
                  <w:szCs w:val="24"/>
                </w:rPr>
                <w:delText>Provide option to show/hide an existing element.</w:delText>
              </w:r>
            </w:del>
          </w:p>
        </w:tc>
      </w:tr>
      <w:tr w:rsidR="00A349A5" w:rsidRPr="003C1A0A" w:rsidDel="00773EBB" w14:paraId="5F58ED6F" w14:textId="3E6EA831" w:rsidTr="00936D53">
        <w:trPr>
          <w:trHeight w:val="260"/>
          <w:del w:id="1969"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2A24EDBB" w14:textId="58D15074" w:rsidR="00A349A5" w:rsidRPr="003C1A0A" w:rsidDel="00773EBB" w:rsidRDefault="00A349A5" w:rsidP="00936D53">
            <w:pPr>
              <w:spacing w:before="240" w:line="360" w:lineRule="auto"/>
              <w:ind w:left="30"/>
              <w:jc w:val="both"/>
              <w:rPr>
                <w:del w:id="1970" w:author="Deep Nidhi" w:date="2023-09-06T19:14:00Z"/>
                <w:rFonts w:asciiTheme="majorBidi" w:hAnsiTheme="majorBidi" w:cstheme="majorBidi"/>
                <w:sz w:val="24"/>
                <w:szCs w:val="24"/>
              </w:rPr>
            </w:pPr>
            <w:del w:id="1971" w:author="Deep Nidhi" w:date="2023-09-06T19:14:00Z">
              <w:r w:rsidRPr="003C1A0A" w:rsidDel="00773EBB">
                <w:rPr>
                  <w:rFonts w:asciiTheme="majorBidi" w:hAnsiTheme="majorBidi" w:cstheme="majorBidi"/>
                  <w:sz w:val="24"/>
                  <w:szCs w:val="24"/>
                </w:rPr>
                <w:lastRenderedPageBreak/>
                <w:delText>REQ 7</w:delText>
              </w:r>
            </w:del>
          </w:p>
        </w:tc>
        <w:tc>
          <w:tcPr>
            <w:tcW w:w="8190" w:type="dxa"/>
            <w:tcBorders>
              <w:top w:val="single" w:sz="4" w:space="0" w:color="auto"/>
              <w:left w:val="single" w:sz="4" w:space="0" w:color="auto"/>
              <w:bottom w:val="single" w:sz="4" w:space="0" w:color="auto"/>
              <w:right w:val="single" w:sz="4" w:space="0" w:color="auto"/>
            </w:tcBorders>
          </w:tcPr>
          <w:p w14:paraId="65C0D554" w14:textId="67156551" w:rsidR="00A349A5" w:rsidRPr="003C1A0A" w:rsidDel="00773EBB" w:rsidRDefault="00A349A5" w:rsidP="00936D53">
            <w:pPr>
              <w:spacing w:before="240" w:line="360" w:lineRule="auto"/>
              <w:ind w:left="30"/>
              <w:jc w:val="both"/>
              <w:rPr>
                <w:del w:id="1972" w:author="Deep Nidhi" w:date="2023-09-06T19:14:00Z"/>
                <w:rFonts w:asciiTheme="majorBidi" w:hAnsiTheme="majorBidi" w:cstheme="majorBidi"/>
                <w:sz w:val="24"/>
                <w:szCs w:val="24"/>
              </w:rPr>
            </w:pPr>
            <w:del w:id="1973" w:author="Deep Nidhi" w:date="2023-09-06T19:14:00Z">
              <w:r w:rsidRPr="003C1A0A" w:rsidDel="00773EBB">
                <w:rPr>
                  <w:rFonts w:asciiTheme="majorBidi" w:hAnsiTheme="majorBidi" w:cstheme="majorBidi"/>
                  <w:sz w:val="24"/>
                  <w:szCs w:val="24"/>
                </w:rPr>
                <w:delText>When adding a new element, provide the following entries and validations -</w:delText>
              </w:r>
            </w:del>
          </w:p>
          <w:p w14:paraId="31C4F2C6" w14:textId="44407CE3" w:rsidR="00A349A5" w:rsidRPr="003C1A0A" w:rsidDel="00773EBB" w:rsidRDefault="00A349A5" w:rsidP="00405E8C">
            <w:pPr>
              <w:pStyle w:val="ListParagraph"/>
              <w:numPr>
                <w:ilvl w:val="0"/>
                <w:numId w:val="52"/>
              </w:numPr>
              <w:spacing w:before="240" w:line="360" w:lineRule="auto"/>
              <w:jc w:val="both"/>
              <w:rPr>
                <w:del w:id="1974" w:author="Deep Nidhi" w:date="2023-09-06T19:14:00Z"/>
                <w:rFonts w:asciiTheme="majorBidi" w:hAnsiTheme="majorBidi" w:cstheme="majorBidi"/>
                <w:sz w:val="24"/>
                <w:szCs w:val="24"/>
              </w:rPr>
            </w:pPr>
            <w:del w:id="1975" w:author="Deep Nidhi" w:date="2023-09-06T19:14:00Z">
              <w:r w:rsidRPr="003C1A0A" w:rsidDel="00773EBB">
                <w:rPr>
                  <w:rFonts w:asciiTheme="majorBidi" w:hAnsiTheme="majorBidi" w:cstheme="majorBidi"/>
                  <w:sz w:val="24"/>
                  <w:szCs w:val="24"/>
                </w:rPr>
                <w:delText>Establishment Name should be entered and cannot be blank.</w:delText>
              </w:r>
            </w:del>
          </w:p>
          <w:p w14:paraId="6BA2680C" w14:textId="23CDE034" w:rsidR="00A349A5" w:rsidRPr="003C1A0A" w:rsidDel="00773EBB" w:rsidRDefault="00A349A5" w:rsidP="00405E8C">
            <w:pPr>
              <w:pStyle w:val="ListParagraph"/>
              <w:numPr>
                <w:ilvl w:val="0"/>
                <w:numId w:val="52"/>
              </w:numPr>
              <w:spacing w:before="240" w:line="360" w:lineRule="auto"/>
              <w:jc w:val="both"/>
              <w:rPr>
                <w:del w:id="1976" w:author="Deep Nidhi" w:date="2023-09-06T19:14:00Z"/>
                <w:rFonts w:asciiTheme="majorBidi" w:hAnsiTheme="majorBidi" w:cstheme="majorBidi"/>
                <w:sz w:val="24"/>
                <w:szCs w:val="24"/>
              </w:rPr>
            </w:pPr>
            <w:del w:id="1977" w:author="Deep Nidhi" w:date="2023-09-06T19:14:00Z">
              <w:r w:rsidRPr="003C1A0A" w:rsidDel="00773EBB">
                <w:rPr>
                  <w:rFonts w:asciiTheme="majorBidi" w:hAnsiTheme="majorBidi" w:cstheme="majorBidi"/>
                  <w:sz w:val="24"/>
                  <w:szCs w:val="24"/>
                </w:rPr>
                <w:delText>Description should be entered.</w:delText>
              </w:r>
            </w:del>
          </w:p>
          <w:p w14:paraId="507E978F" w14:textId="399B72EC" w:rsidR="00A349A5" w:rsidRPr="003C1A0A" w:rsidDel="00773EBB" w:rsidRDefault="00A349A5" w:rsidP="00405E8C">
            <w:pPr>
              <w:pStyle w:val="ListParagraph"/>
              <w:numPr>
                <w:ilvl w:val="0"/>
                <w:numId w:val="52"/>
              </w:numPr>
              <w:spacing w:before="240" w:line="360" w:lineRule="auto"/>
              <w:jc w:val="both"/>
              <w:rPr>
                <w:del w:id="1978" w:author="Deep Nidhi" w:date="2023-09-06T19:14:00Z"/>
                <w:rFonts w:asciiTheme="majorBidi" w:hAnsiTheme="majorBidi" w:cstheme="majorBidi"/>
                <w:sz w:val="24"/>
                <w:szCs w:val="24"/>
              </w:rPr>
            </w:pPr>
            <w:del w:id="1979" w:author="Deep Nidhi" w:date="2023-09-06T19:14:00Z">
              <w:r w:rsidRPr="003C1A0A" w:rsidDel="00773EBB">
                <w:rPr>
                  <w:rFonts w:asciiTheme="majorBidi" w:hAnsiTheme="majorBidi" w:cstheme="majorBidi"/>
                  <w:sz w:val="24"/>
                  <w:szCs w:val="24"/>
                </w:rPr>
                <w:delText>Area should be selected and cannot be blank.</w:delText>
              </w:r>
            </w:del>
          </w:p>
          <w:p w14:paraId="238924E3" w14:textId="2DFC2D9D" w:rsidR="00A349A5" w:rsidRPr="003C1A0A" w:rsidDel="00773EBB" w:rsidRDefault="00A349A5" w:rsidP="00405E8C">
            <w:pPr>
              <w:pStyle w:val="ListParagraph"/>
              <w:numPr>
                <w:ilvl w:val="0"/>
                <w:numId w:val="52"/>
              </w:numPr>
              <w:spacing w:before="240" w:line="360" w:lineRule="auto"/>
              <w:jc w:val="both"/>
              <w:rPr>
                <w:del w:id="1980" w:author="Deep Nidhi" w:date="2023-09-06T19:14:00Z"/>
                <w:rFonts w:asciiTheme="majorBidi" w:hAnsiTheme="majorBidi" w:cstheme="majorBidi"/>
                <w:sz w:val="24"/>
                <w:szCs w:val="24"/>
              </w:rPr>
            </w:pPr>
            <w:del w:id="1981" w:author="Deep Nidhi" w:date="2023-09-06T19:14:00Z">
              <w:r w:rsidRPr="003C1A0A" w:rsidDel="00773EBB">
                <w:rPr>
                  <w:rFonts w:asciiTheme="majorBidi" w:hAnsiTheme="majorBidi" w:cstheme="majorBidi"/>
                  <w:sz w:val="24"/>
                  <w:szCs w:val="24"/>
                </w:rPr>
                <w:delText>Address should be entered and cannot be blank.</w:delText>
              </w:r>
            </w:del>
          </w:p>
        </w:tc>
      </w:tr>
      <w:tr w:rsidR="00A349A5" w:rsidRPr="003C1A0A" w:rsidDel="00773EBB" w14:paraId="382089F2" w14:textId="7258DB75" w:rsidTr="00936D53">
        <w:trPr>
          <w:trHeight w:val="260"/>
          <w:del w:id="1982" w:author="Deep Nidhi" w:date="2023-09-06T19:14:00Z"/>
        </w:trPr>
        <w:tc>
          <w:tcPr>
            <w:tcW w:w="1373" w:type="dxa"/>
            <w:tcBorders>
              <w:top w:val="single" w:sz="4" w:space="0" w:color="auto"/>
              <w:left w:val="single" w:sz="4" w:space="0" w:color="auto"/>
              <w:bottom w:val="single" w:sz="4" w:space="0" w:color="auto"/>
              <w:right w:val="single" w:sz="4" w:space="0" w:color="auto"/>
            </w:tcBorders>
          </w:tcPr>
          <w:p w14:paraId="71999469" w14:textId="7F353F8C" w:rsidR="00A349A5" w:rsidRPr="003C1A0A" w:rsidDel="00773EBB" w:rsidRDefault="00A349A5" w:rsidP="00936D53">
            <w:pPr>
              <w:spacing w:before="240" w:line="360" w:lineRule="auto"/>
              <w:ind w:left="30"/>
              <w:jc w:val="both"/>
              <w:rPr>
                <w:del w:id="1983" w:author="Deep Nidhi" w:date="2023-09-06T19:14:00Z"/>
                <w:rFonts w:asciiTheme="majorBidi" w:hAnsiTheme="majorBidi" w:cstheme="majorBidi"/>
                <w:sz w:val="24"/>
                <w:szCs w:val="24"/>
              </w:rPr>
            </w:pPr>
            <w:del w:id="1984" w:author="Deep Nidhi" w:date="2023-09-06T19:14:00Z">
              <w:r w:rsidRPr="003C1A0A" w:rsidDel="00773EBB">
                <w:rPr>
                  <w:rFonts w:asciiTheme="majorBidi" w:hAnsiTheme="majorBidi" w:cstheme="majorBidi"/>
                  <w:sz w:val="24"/>
                  <w:szCs w:val="24"/>
                </w:rPr>
                <w:delText>REQ 8</w:delText>
              </w:r>
            </w:del>
          </w:p>
        </w:tc>
        <w:tc>
          <w:tcPr>
            <w:tcW w:w="8190" w:type="dxa"/>
            <w:tcBorders>
              <w:top w:val="single" w:sz="4" w:space="0" w:color="auto"/>
              <w:left w:val="single" w:sz="4" w:space="0" w:color="auto"/>
              <w:bottom w:val="single" w:sz="4" w:space="0" w:color="auto"/>
              <w:right w:val="single" w:sz="4" w:space="0" w:color="auto"/>
            </w:tcBorders>
          </w:tcPr>
          <w:p w14:paraId="2BDF7F39" w14:textId="353CA37E" w:rsidR="00A349A5" w:rsidRPr="003C1A0A" w:rsidDel="00773EBB" w:rsidRDefault="00A349A5" w:rsidP="00936D53">
            <w:pPr>
              <w:spacing w:before="240" w:line="360" w:lineRule="auto"/>
              <w:ind w:left="30"/>
              <w:jc w:val="both"/>
              <w:rPr>
                <w:del w:id="1985" w:author="Deep Nidhi" w:date="2023-09-06T19:14:00Z"/>
                <w:rFonts w:asciiTheme="majorBidi" w:hAnsiTheme="majorBidi" w:cstheme="majorBidi"/>
                <w:sz w:val="24"/>
                <w:szCs w:val="24"/>
              </w:rPr>
            </w:pPr>
            <w:del w:id="1986" w:author="Deep Nidhi" w:date="2023-09-06T19:14:00Z">
              <w:r w:rsidRPr="003C1A0A" w:rsidDel="00773EBB">
                <w:rPr>
                  <w:rFonts w:asciiTheme="majorBidi" w:hAnsiTheme="majorBidi" w:cstheme="majorBidi"/>
                  <w:sz w:val="24"/>
                  <w:szCs w:val="24"/>
                </w:rPr>
                <w:delText>Provide Add button in the add new element window to confirm adding the element.</w:delText>
              </w:r>
            </w:del>
          </w:p>
        </w:tc>
      </w:tr>
    </w:tbl>
    <w:p w14:paraId="08EE0963" w14:textId="581C6B33" w:rsidR="00525D2E" w:rsidRPr="003C1A0A" w:rsidRDefault="00D453C1" w:rsidP="00DB0929">
      <w:pPr>
        <w:pStyle w:val="Heading3"/>
        <w:jc w:val="both"/>
        <w:rPr>
          <w:rFonts w:asciiTheme="majorBidi" w:hAnsiTheme="majorBidi"/>
        </w:rPr>
      </w:pPr>
      <w:bookmarkStart w:id="1987" w:name="_Toc145327321"/>
      <w:r w:rsidRPr="003C1A0A">
        <w:rPr>
          <w:rFonts w:asciiTheme="majorBidi" w:hAnsiTheme="majorBidi"/>
        </w:rPr>
        <w:t>4</w:t>
      </w:r>
      <w:r w:rsidR="00525D2E" w:rsidRPr="003C1A0A">
        <w:rPr>
          <w:rFonts w:asciiTheme="majorBidi" w:hAnsiTheme="majorBidi"/>
        </w:rPr>
        <w:t>.2.</w:t>
      </w:r>
      <w:r w:rsidR="00570F75" w:rsidRPr="003C1A0A">
        <w:rPr>
          <w:rFonts w:asciiTheme="majorBidi" w:hAnsiTheme="majorBidi"/>
        </w:rPr>
        <w:t>3</w:t>
      </w:r>
      <w:r w:rsidR="00525D2E" w:rsidRPr="003C1A0A">
        <w:rPr>
          <w:rFonts w:asciiTheme="majorBidi" w:hAnsiTheme="majorBidi"/>
        </w:rPr>
        <w:t xml:space="preserve"> Manage Classification</w:t>
      </w:r>
      <w:bookmarkEnd w:id="1873"/>
      <w:bookmarkEnd w:id="1987"/>
    </w:p>
    <w:p w14:paraId="3FFA3B16" w14:textId="77777777" w:rsidR="00DB0929" w:rsidRPr="003C1A0A" w:rsidRDefault="00DB0929" w:rsidP="00DB0929">
      <w:pPr>
        <w:spacing w:before="100" w:beforeAutospacing="1" w:after="100" w:afterAutospacing="1" w:line="240" w:lineRule="auto"/>
        <w:jc w:val="both"/>
        <w:rPr>
          <w:rFonts w:asciiTheme="majorBidi" w:hAnsiTheme="majorBidi" w:cstheme="majorBidi"/>
          <w:b/>
          <w:sz w:val="24"/>
          <w:szCs w:val="24"/>
        </w:rPr>
      </w:pPr>
      <w:bookmarkStart w:id="1988" w:name="_Toc139211686"/>
      <w:r w:rsidRPr="003C1A0A">
        <w:rPr>
          <w:rFonts w:asciiTheme="majorBidi" w:hAnsiTheme="majorBidi" w:cstheme="majorBidi"/>
          <w:b/>
          <w:sz w:val="24"/>
          <w:szCs w:val="24"/>
        </w:rPr>
        <w:t>Description</w:t>
      </w:r>
    </w:p>
    <w:p w14:paraId="7DB98842" w14:textId="71E40013" w:rsidR="00DB0929" w:rsidRPr="009C654C" w:rsidRDefault="00DB0929" w:rsidP="009C654C">
      <w:pPr>
        <w:rPr>
          <w:rFonts w:cs="Times New Roman"/>
          <w:rPrChange w:id="1989" w:author="Deep Nidhi" w:date="2023-09-11T11:06:00Z">
            <w:rPr>
              <w:rFonts w:asciiTheme="majorBidi" w:hAnsiTheme="majorBidi" w:cstheme="majorBidi"/>
              <w:bCs/>
              <w:iCs/>
              <w:sz w:val="24"/>
              <w:szCs w:val="24"/>
            </w:rPr>
          </w:rPrChange>
        </w:rPr>
        <w:pPrChange w:id="1990" w:author="Deep Nidhi" w:date="2023-09-11T11:06:00Z">
          <w:pPr>
            <w:spacing w:before="100" w:beforeAutospacing="1" w:after="100" w:afterAutospacing="1" w:line="360" w:lineRule="auto"/>
            <w:jc w:val="both"/>
          </w:pPr>
        </w:pPrChange>
      </w:pPr>
      <w:r w:rsidRPr="003C1A0A">
        <w:rPr>
          <w:rFonts w:asciiTheme="majorBidi" w:hAnsiTheme="majorBidi" w:cstheme="majorBidi"/>
          <w:bCs/>
          <w:iCs/>
          <w:sz w:val="24"/>
          <w:szCs w:val="24"/>
        </w:rPr>
        <w:t xml:space="preserve">This module will allow authorized users to effectively manage classifications within the database. </w:t>
      </w:r>
      <w:ins w:id="1991" w:author="Deep Nidhi" w:date="2023-09-11T11:04:00Z">
        <w:r w:rsidR="009C654C" w:rsidRPr="009C654C">
          <w:rPr>
            <w:rFonts w:asciiTheme="majorBidi" w:hAnsiTheme="majorBidi" w:cstheme="majorBidi"/>
            <w:bCs/>
            <w:iCs/>
            <w:sz w:val="24"/>
            <w:szCs w:val="24"/>
            <w:rPrChange w:id="1992" w:author="Deep Nidhi" w:date="2023-09-11T11:04:00Z">
              <w:rPr>
                <w:rFonts w:cs="Times New Roman"/>
              </w:rPr>
            </w:rPrChange>
          </w:rPr>
          <w:t>It will allow the manage the options of various lists being used in the other modules of the core application. It will provide options to add, edit, delete and show/hide the options of the lists. For example, it will allow to manage the activity list drop down list shown when creating and managing the enterprise or establishment.</w:t>
        </w:r>
      </w:ins>
      <w:del w:id="1993" w:author="Deep Nidhi" w:date="2023-09-11T11:04:00Z">
        <w:r w:rsidRPr="003C1A0A" w:rsidDel="009C654C">
          <w:rPr>
            <w:rFonts w:asciiTheme="majorBidi" w:hAnsiTheme="majorBidi" w:cstheme="majorBidi"/>
            <w:bCs/>
            <w:iCs/>
            <w:sz w:val="24"/>
            <w:szCs w:val="24"/>
          </w:rPr>
          <w:delText>You will have options to add new classifications, edit, delete, update status, and show the existing list of classifications based on their respective classification type</w:delText>
        </w:r>
      </w:del>
      <w:r w:rsidRPr="003C1A0A">
        <w:rPr>
          <w:rFonts w:asciiTheme="majorBidi" w:hAnsiTheme="majorBidi" w:cstheme="majorBidi"/>
          <w:bCs/>
          <w:iCs/>
          <w:sz w:val="24"/>
          <w:szCs w:val="24"/>
        </w:rPr>
        <w:t>.</w:t>
      </w:r>
      <w:ins w:id="1994" w:author="Deep Nidhi" w:date="2023-09-11T10:28:00Z">
        <w:r w:rsidR="009B026B">
          <w:rPr>
            <w:rFonts w:asciiTheme="majorBidi" w:hAnsiTheme="majorBidi" w:cstheme="majorBidi"/>
            <w:bCs/>
            <w:iCs/>
            <w:sz w:val="24"/>
            <w:szCs w:val="24"/>
          </w:rPr>
          <w:t xml:space="preserve"> </w:t>
        </w:r>
        <w:r w:rsidR="009B026B" w:rsidRPr="003C1A0A">
          <w:rPr>
            <w:rFonts w:asciiTheme="majorBidi" w:hAnsiTheme="majorBidi" w:cstheme="majorBidi"/>
            <w:sz w:val="24"/>
            <w:szCs w:val="24"/>
          </w:rPr>
          <w:t xml:space="preserve">Below is the description and detailed functional requirement of </w:t>
        </w:r>
        <w:r w:rsidR="009B026B">
          <w:rPr>
            <w:rFonts w:asciiTheme="majorBidi" w:hAnsiTheme="majorBidi" w:cstheme="majorBidi"/>
            <w:sz w:val="24"/>
            <w:szCs w:val="24"/>
          </w:rPr>
          <w:t xml:space="preserve">this </w:t>
        </w:r>
        <w:r w:rsidR="009B026B" w:rsidRPr="003C1A0A">
          <w:rPr>
            <w:rFonts w:asciiTheme="majorBidi" w:hAnsiTheme="majorBidi" w:cstheme="majorBidi"/>
            <w:sz w:val="24"/>
            <w:szCs w:val="24"/>
          </w:rPr>
          <w:t>module</w:t>
        </w:r>
      </w:ins>
      <w:ins w:id="1995" w:author="Deep Nidhi" w:date="2023-09-11T10:29:00Z">
        <w:r w:rsidR="009B026B">
          <w:rPr>
            <w:rFonts w:asciiTheme="majorBidi" w:hAnsiTheme="majorBidi" w:cstheme="majorBidi"/>
            <w:sz w:val="24"/>
            <w:szCs w:val="24"/>
          </w:rPr>
          <w:t>.</w:t>
        </w:r>
      </w:ins>
    </w:p>
    <w:p w14:paraId="51AD4EBA" w14:textId="77777777" w:rsidR="00DB0929" w:rsidRPr="003C1A0A" w:rsidRDefault="00DB0929" w:rsidP="00DB0929">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5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3"/>
        <w:gridCol w:w="8190"/>
      </w:tblGrid>
      <w:tr w:rsidR="00DB0929" w:rsidRPr="003C1A0A" w14:paraId="2266B949" w14:textId="77777777" w:rsidTr="00936D53">
        <w:trPr>
          <w:trHeight w:val="260"/>
        </w:trPr>
        <w:tc>
          <w:tcPr>
            <w:tcW w:w="1373" w:type="dxa"/>
          </w:tcPr>
          <w:p w14:paraId="00B20E11"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90" w:type="dxa"/>
          </w:tcPr>
          <w:p w14:paraId="49D24325"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option to select classification type. Show the existing list of the classification in a tabular grid for the selected classification type along with pagination options to customize the view.</w:t>
            </w:r>
          </w:p>
        </w:tc>
      </w:tr>
      <w:tr w:rsidR="00DB0929" w:rsidRPr="003C1A0A" w14:paraId="38C7EA2B" w14:textId="77777777" w:rsidTr="00936D53">
        <w:trPr>
          <w:trHeight w:val="260"/>
        </w:trPr>
        <w:tc>
          <w:tcPr>
            <w:tcW w:w="1373" w:type="dxa"/>
            <w:tcBorders>
              <w:top w:val="single" w:sz="4" w:space="0" w:color="auto"/>
              <w:left w:val="single" w:sz="4" w:space="0" w:color="auto"/>
              <w:bottom w:val="single" w:sz="4" w:space="0" w:color="auto"/>
              <w:right w:val="single" w:sz="4" w:space="0" w:color="auto"/>
            </w:tcBorders>
          </w:tcPr>
          <w:p w14:paraId="59DEF877"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90" w:type="dxa"/>
            <w:tcBorders>
              <w:top w:val="single" w:sz="4" w:space="0" w:color="auto"/>
              <w:left w:val="single" w:sz="4" w:space="0" w:color="auto"/>
              <w:bottom w:val="single" w:sz="4" w:space="0" w:color="auto"/>
              <w:right w:val="single" w:sz="4" w:space="0" w:color="auto"/>
            </w:tcBorders>
          </w:tcPr>
          <w:p w14:paraId="59EEC9FE"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options to search, sort and navigate the existing list.</w:t>
            </w:r>
          </w:p>
        </w:tc>
      </w:tr>
      <w:tr w:rsidR="00DB0929" w:rsidRPr="003C1A0A" w14:paraId="3C1DE1C9" w14:textId="77777777" w:rsidTr="00DB0929">
        <w:trPr>
          <w:trHeight w:val="467"/>
        </w:trPr>
        <w:tc>
          <w:tcPr>
            <w:tcW w:w="1373" w:type="dxa"/>
            <w:tcBorders>
              <w:top w:val="single" w:sz="4" w:space="0" w:color="auto"/>
              <w:left w:val="single" w:sz="4" w:space="0" w:color="auto"/>
              <w:bottom w:val="single" w:sz="4" w:space="0" w:color="auto"/>
              <w:right w:val="single" w:sz="4" w:space="0" w:color="auto"/>
            </w:tcBorders>
          </w:tcPr>
          <w:p w14:paraId="686F45BE"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190" w:type="dxa"/>
            <w:tcBorders>
              <w:top w:val="single" w:sz="4" w:space="0" w:color="auto"/>
              <w:left w:val="single" w:sz="4" w:space="0" w:color="auto"/>
              <w:bottom w:val="single" w:sz="4" w:space="0" w:color="auto"/>
              <w:right w:val="single" w:sz="4" w:space="0" w:color="auto"/>
            </w:tcBorders>
          </w:tcPr>
          <w:p w14:paraId="0FD366DD"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option to add and edit an element.</w:t>
            </w:r>
          </w:p>
        </w:tc>
      </w:tr>
      <w:tr w:rsidR="00DB0929" w:rsidRPr="003C1A0A" w14:paraId="445867E2" w14:textId="77777777" w:rsidTr="00936D53">
        <w:trPr>
          <w:trHeight w:val="260"/>
        </w:trPr>
        <w:tc>
          <w:tcPr>
            <w:tcW w:w="1373" w:type="dxa"/>
            <w:tcBorders>
              <w:top w:val="single" w:sz="4" w:space="0" w:color="auto"/>
              <w:left w:val="single" w:sz="4" w:space="0" w:color="auto"/>
              <w:bottom w:val="single" w:sz="4" w:space="0" w:color="auto"/>
              <w:right w:val="single" w:sz="4" w:space="0" w:color="auto"/>
            </w:tcBorders>
          </w:tcPr>
          <w:p w14:paraId="616BAA05"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190" w:type="dxa"/>
            <w:tcBorders>
              <w:top w:val="single" w:sz="4" w:space="0" w:color="auto"/>
              <w:left w:val="single" w:sz="4" w:space="0" w:color="auto"/>
              <w:bottom w:val="single" w:sz="4" w:space="0" w:color="auto"/>
              <w:right w:val="single" w:sz="4" w:space="0" w:color="auto"/>
            </w:tcBorders>
          </w:tcPr>
          <w:p w14:paraId="7A665F06"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an option to show/hide an existing element.</w:t>
            </w:r>
          </w:p>
        </w:tc>
      </w:tr>
      <w:tr w:rsidR="00DB0929" w:rsidRPr="003C1A0A" w14:paraId="71D919F8" w14:textId="77777777" w:rsidTr="00936D53">
        <w:trPr>
          <w:trHeight w:val="260"/>
        </w:trPr>
        <w:tc>
          <w:tcPr>
            <w:tcW w:w="1373" w:type="dxa"/>
            <w:tcBorders>
              <w:top w:val="single" w:sz="4" w:space="0" w:color="auto"/>
              <w:left w:val="single" w:sz="4" w:space="0" w:color="auto"/>
              <w:bottom w:val="single" w:sz="4" w:space="0" w:color="auto"/>
              <w:right w:val="single" w:sz="4" w:space="0" w:color="auto"/>
            </w:tcBorders>
          </w:tcPr>
          <w:p w14:paraId="0E9628F0"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190" w:type="dxa"/>
            <w:tcBorders>
              <w:top w:val="single" w:sz="4" w:space="0" w:color="auto"/>
              <w:left w:val="single" w:sz="4" w:space="0" w:color="auto"/>
              <w:bottom w:val="single" w:sz="4" w:space="0" w:color="auto"/>
              <w:right w:val="single" w:sz="4" w:space="0" w:color="auto"/>
            </w:tcBorders>
          </w:tcPr>
          <w:p w14:paraId="31AD3EE1"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When adding a new element select required classification type and provide, the following entries and validations -</w:t>
            </w:r>
          </w:p>
          <w:p w14:paraId="5E520059" w14:textId="77777777" w:rsidR="00DB0929" w:rsidRPr="003C1A0A" w:rsidRDefault="00DB0929" w:rsidP="00405E8C">
            <w:pPr>
              <w:pStyle w:val="ListParagraph"/>
              <w:numPr>
                <w:ilvl w:val="0"/>
                <w:numId w:val="5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Name should be entered and cannot be blank.</w:t>
            </w:r>
          </w:p>
          <w:p w14:paraId="0AE44288" w14:textId="77777777" w:rsidR="00DB0929" w:rsidRPr="003C1A0A" w:rsidRDefault="00DB0929" w:rsidP="00405E8C">
            <w:pPr>
              <w:pStyle w:val="ListParagraph"/>
              <w:numPr>
                <w:ilvl w:val="0"/>
                <w:numId w:val="5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Description should be entered.</w:t>
            </w:r>
          </w:p>
        </w:tc>
      </w:tr>
      <w:tr w:rsidR="00DB0929" w:rsidRPr="003C1A0A" w14:paraId="677533C3" w14:textId="77777777" w:rsidTr="00936D53">
        <w:trPr>
          <w:trHeight w:val="260"/>
        </w:trPr>
        <w:tc>
          <w:tcPr>
            <w:tcW w:w="1373" w:type="dxa"/>
            <w:tcBorders>
              <w:top w:val="single" w:sz="4" w:space="0" w:color="auto"/>
              <w:left w:val="single" w:sz="4" w:space="0" w:color="auto"/>
              <w:bottom w:val="single" w:sz="4" w:space="0" w:color="auto"/>
              <w:right w:val="single" w:sz="4" w:space="0" w:color="auto"/>
            </w:tcBorders>
          </w:tcPr>
          <w:p w14:paraId="30C632A2"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lastRenderedPageBreak/>
              <w:t>REQ 7</w:t>
            </w:r>
          </w:p>
        </w:tc>
        <w:tc>
          <w:tcPr>
            <w:tcW w:w="8190" w:type="dxa"/>
            <w:tcBorders>
              <w:top w:val="single" w:sz="4" w:space="0" w:color="auto"/>
              <w:left w:val="single" w:sz="4" w:space="0" w:color="auto"/>
              <w:bottom w:val="single" w:sz="4" w:space="0" w:color="auto"/>
              <w:right w:val="single" w:sz="4" w:space="0" w:color="auto"/>
            </w:tcBorders>
          </w:tcPr>
          <w:p w14:paraId="3E914E4A" w14:textId="77777777" w:rsidR="00DB0929" w:rsidRPr="003C1A0A" w:rsidRDefault="00DB0929"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the Add button in the add new element window to confirm adding the element.</w:t>
            </w:r>
          </w:p>
        </w:tc>
      </w:tr>
    </w:tbl>
    <w:p w14:paraId="43CFF4A9" w14:textId="7C8C79ED" w:rsidR="00525D2E" w:rsidRPr="003C1A0A" w:rsidRDefault="00D453C1" w:rsidP="00525D2E">
      <w:pPr>
        <w:pStyle w:val="Heading3"/>
        <w:rPr>
          <w:rFonts w:asciiTheme="majorBidi" w:hAnsiTheme="majorBidi"/>
        </w:rPr>
      </w:pPr>
      <w:bookmarkStart w:id="1996" w:name="_Toc145327322"/>
      <w:r w:rsidRPr="003C1A0A">
        <w:rPr>
          <w:rFonts w:asciiTheme="majorBidi" w:hAnsiTheme="majorBidi"/>
        </w:rPr>
        <w:t>4</w:t>
      </w:r>
      <w:r w:rsidR="00525D2E" w:rsidRPr="003C1A0A">
        <w:rPr>
          <w:rFonts w:asciiTheme="majorBidi" w:hAnsiTheme="majorBidi"/>
        </w:rPr>
        <w:t>.2.</w:t>
      </w:r>
      <w:r w:rsidR="00570F75" w:rsidRPr="003C1A0A">
        <w:rPr>
          <w:rFonts w:asciiTheme="majorBidi" w:hAnsiTheme="majorBidi"/>
        </w:rPr>
        <w:t>4</w:t>
      </w:r>
      <w:r w:rsidR="00525D2E" w:rsidRPr="003C1A0A">
        <w:rPr>
          <w:rFonts w:asciiTheme="majorBidi" w:hAnsiTheme="majorBidi"/>
        </w:rPr>
        <w:t xml:space="preserve"> GIS</w:t>
      </w:r>
      <w:bookmarkEnd w:id="1988"/>
      <w:bookmarkEnd w:id="1996"/>
    </w:p>
    <w:p w14:paraId="1BE9D31C" w14:textId="792FDE43"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This module will contain two </w:t>
      </w:r>
      <w:del w:id="1997" w:author="Deep Nidhi" w:date="2023-09-11T17:46:00Z">
        <w:r w:rsidRPr="003C1A0A" w:rsidDel="00735BBD">
          <w:rPr>
            <w:rFonts w:asciiTheme="majorBidi" w:hAnsiTheme="majorBidi" w:cstheme="majorBidi"/>
            <w:sz w:val="24"/>
            <w:szCs w:val="24"/>
          </w:rPr>
          <w:delText>sub-module</w:delText>
        </w:r>
      </w:del>
      <w:ins w:id="1998"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s - Area and GIS maps. Below is the brief description and functionality requirements of these </w:t>
      </w:r>
      <w:del w:id="1999" w:author="Deep Nidhi" w:date="2023-09-11T17:46:00Z">
        <w:r w:rsidRPr="003C1A0A" w:rsidDel="00735BBD">
          <w:rPr>
            <w:rFonts w:asciiTheme="majorBidi" w:hAnsiTheme="majorBidi" w:cstheme="majorBidi"/>
            <w:sz w:val="24"/>
            <w:szCs w:val="24"/>
          </w:rPr>
          <w:delText>sub-module</w:delText>
        </w:r>
      </w:del>
      <w:ins w:id="2000"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s</w:t>
      </w:r>
    </w:p>
    <w:p w14:paraId="7454A4B2" w14:textId="77777777" w:rsidR="00525D2E" w:rsidRPr="003C1A0A" w:rsidRDefault="00525D2E" w:rsidP="00525D2E">
      <w:pPr>
        <w:pStyle w:val="Heading4"/>
        <w:spacing w:line="240" w:lineRule="auto"/>
        <w:jc w:val="both"/>
        <w:rPr>
          <w:rFonts w:asciiTheme="majorBidi" w:hAnsiTheme="majorBidi"/>
          <w:sz w:val="28"/>
          <w:szCs w:val="28"/>
        </w:rPr>
      </w:pPr>
      <w:r w:rsidRPr="003C1A0A">
        <w:rPr>
          <w:rFonts w:asciiTheme="majorBidi" w:hAnsiTheme="majorBidi"/>
          <w:sz w:val="28"/>
          <w:szCs w:val="28"/>
        </w:rPr>
        <w:t>Area</w:t>
      </w:r>
    </w:p>
    <w:p w14:paraId="6E3F4476" w14:textId="77777777" w:rsidR="00525D2E" w:rsidRPr="003C1A0A" w:rsidRDefault="00525D2E" w:rsidP="00525D2E">
      <w:pPr>
        <w:spacing w:before="100" w:beforeAutospacing="1" w:after="100" w:afterAutospacing="1" w:line="240" w:lineRule="auto"/>
        <w:jc w:val="both"/>
        <w:rPr>
          <w:rFonts w:asciiTheme="majorBidi" w:hAnsiTheme="majorBidi" w:cstheme="majorBidi"/>
          <w:b/>
          <w:sz w:val="24"/>
          <w:szCs w:val="24"/>
        </w:rPr>
      </w:pPr>
      <w:r w:rsidRPr="003C1A0A">
        <w:rPr>
          <w:rFonts w:asciiTheme="majorBidi" w:hAnsiTheme="majorBidi" w:cstheme="majorBidi"/>
          <w:b/>
          <w:sz w:val="24"/>
          <w:szCs w:val="24"/>
        </w:rPr>
        <w:t>Description</w:t>
      </w:r>
    </w:p>
    <w:p w14:paraId="0C325031"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This module will allow authorized users to manage the geographical area hierarchy of Mauritius at national and sub-national levels. You will have the options to add, edit, import, export and show/hide the geographical areas.</w:t>
      </w:r>
    </w:p>
    <w:p w14:paraId="013B1BE1"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8190"/>
      </w:tblGrid>
      <w:tr w:rsidR="00525D2E" w:rsidRPr="003C1A0A" w14:paraId="738BC912" w14:textId="77777777" w:rsidTr="00111D99">
        <w:trPr>
          <w:trHeight w:val="1520"/>
        </w:trPr>
        <w:tc>
          <w:tcPr>
            <w:tcW w:w="1260" w:type="dxa"/>
          </w:tcPr>
          <w:p w14:paraId="53A9436E"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90" w:type="dxa"/>
          </w:tcPr>
          <w:p w14:paraId="1F8CB1C0"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Show the existing list of the areas in a tabular grid. Provide option to view the list by pages along with pagination option to customize the view.</w:t>
            </w:r>
          </w:p>
        </w:tc>
      </w:tr>
      <w:tr w:rsidR="00525D2E" w:rsidRPr="003C1A0A" w14:paraId="61E75270" w14:textId="77777777" w:rsidTr="00111D99">
        <w:tc>
          <w:tcPr>
            <w:tcW w:w="1260" w:type="dxa"/>
          </w:tcPr>
          <w:p w14:paraId="54ADABD4"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90" w:type="dxa"/>
          </w:tcPr>
          <w:p w14:paraId="25A5BA43"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option to search, sort and navigate the existing list.</w:t>
            </w:r>
          </w:p>
        </w:tc>
      </w:tr>
      <w:tr w:rsidR="00525D2E" w:rsidRPr="003C1A0A" w14:paraId="7EBF09C7" w14:textId="77777777" w:rsidTr="00111D99">
        <w:tc>
          <w:tcPr>
            <w:tcW w:w="1260" w:type="dxa"/>
          </w:tcPr>
          <w:p w14:paraId="02527213"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190" w:type="dxa"/>
          </w:tcPr>
          <w:p w14:paraId="2FEEFF25"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option to add and edit an element.</w:t>
            </w:r>
          </w:p>
        </w:tc>
      </w:tr>
      <w:tr w:rsidR="00525D2E" w:rsidRPr="003C1A0A" w14:paraId="4222C55E" w14:textId="77777777" w:rsidTr="00111D99">
        <w:trPr>
          <w:trHeight w:val="665"/>
        </w:trPr>
        <w:tc>
          <w:tcPr>
            <w:tcW w:w="1260" w:type="dxa"/>
          </w:tcPr>
          <w:p w14:paraId="01E71840"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190" w:type="dxa"/>
          </w:tcPr>
          <w:p w14:paraId="1999F398"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option to show/hide an existing element.</w:t>
            </w:r>
          </w:p>
        </w:tc>
      </w:tr>
      <w:tr w:rsidR="00525D2E" w:rsidRPr="003C1A0A" w14:paraId="39AD967A" w14:textId="77777777" w:rsidTr="00111D99">
        <w:trPr>
          <w:trHeight w:val="2627"/>
        </w:trPr>
        <w:tc>
          <w:tcPr>
            <w:tcW w:w="1260" w:type="dxa"/>
          </w:tcPr>
          <w:p w14:paraId="4AFA8C00"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190" w:type="dxa"/>
          </w:tcPr>
          <w:p w14:paraId="08D9C893"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When adding a new element, provide the following entries and validations -</w:t>
            </w:r>
          </w:p>
          <w:p w14:paraId="25F06A73" w14:textId="77777777" w:rsidR="00525D2E" w:rsidRPr="003C1A0A" w:rsidRDefault="00525D2E" w:rsidP="00405E8C">
            <w:pPr>
              <w:pStyle w:val="ListParagraph"/>
              <w:numPr>
                <w:ilvl w:val="0"/>
                <w:numId w:val="53"/>
              </w:numPr>
              <w:spacing w:before="240" w:line="360" w:lineRule="auto"/>
              <w:jc w:val="both"/>
              <w:rPr>
                <w:rFonts w:asciiTheme="majorBidi" w:hAnsiTheme="majorBidi" w:cstheme="majorBidi"/>
                <w:sz w:val="24"/>
                <w:szCs w:val="24"/>
              </w:rPr>
            </w:pPr>
            <w:r w:rsidRPr="003C1A0A">
              <w:rPr>
                <w:rFonts w:asciiTheme="majorBidi" w:hAnsiTheme="majorBidi" w:cstheme="majorBidi"/>
                <w:sz w:val="24"/>
                <w:szCs w:val="24"/>
              </w:rPr>
              <w:t>Parent Area should be selected and cannot be blank.</w:t>
            </w:r>
          </w:p>
          <w:p w14:paraId="1330765A" w14:textId="77777777" w:rsidR="00525D2E" w:rsidRPr="003C1A0A" w:rsidRDefault="00525D2E" w:rsidP="00405E8C">
            <w:pPr>
              <w:pStyle w:val="ListParagraph"/>
              <w:numPr>
                <w:ilvl w:val="0"/>
                <w:numId w:val="53"/>
              </w:numPr>
              <w:spacing w:before="240" w:line="360" w:lineRule="auto"/>
              <w:jc w:val="both"/>
              <w:rPr>
                <w:rFonts w:asciiTheme="majorBidi" w:hAnsiTheme="majorBidi" w:cstheme="majorBidi"/>
                <w:sz w:val="24"/>
                <w:szCs w:val="24"/>
              </w:rPr>
            </w:pPr>
            <w:r w:rsidRPr="003C1A0A">
              <w:rPr>
                <w:rFonts w:asciiTheme="majorBidi" w:hAnsiTheme="majorBidi" w:cstheme="majorBidi"/>
                <w:sz w:val="24"/>
                <w:szCs w:val="24"/>
              </w:rPr>
              <w:t>Area ID should be entered and cannot be blank.</w:t>
            </w:r>
          </w:p>
          <w:p w14:paraId="4539137E" w14:textId="77777777" w:rsidR="00525D2E" w:rsidRPr="003C1A0A" w:rsidRDefault="00525D2E" w:rsidP="00405E8C">
            <w:pPr>
              <w:pStyle w:val="ListParagraph"/>
              <w:numPr>
                <w:ilvl w:val="0"/>
                <w:numId w:val="53"/>
              </w:numPr>
              <w:spacing w:before="240" w:line="360" w:lineRule="auto"/>
              <w:jc w:val="both"/>
              <w:rPr>
                <w:rFonts w:asciiTheme="majorBidi" w:hAnsiTheme="majorBidi" w:cstheme="majorBidi"/>
                <w:sz w:val="24"/>
                <w:szCs w:val="24"/>
              </w:rPr>
            </w:pPr>
            <w:r w:rsidRPr="003C1A0A">
              <w:rPr>
                <w:rFonts w:asciiTheme="majorBidi" w:hAnsiTheme="majorBidi" w:cstheme="majorBidi"/>
                <w:sz w:val="24"/>
                <w:szCs w:val="24"/>
              </w:rPr>
              <w:t>Area Name should be entered and cannot be blank.</w:t>
            </w:r>
          </w:p>
        </w:tc>
      </w:tr>
      <w:tr w:rsidR="00525D2E" w:rsidRPr="003C1A0A" w14:paraId="6AB84FD1" w14:textId="77777777" w:rsidTr="00111D99">
        <w:tc>
          <w:tcPr>
            <w:tcW w:w="1260" w:type="dxa"/>
          </w:tcPr>
          <w:p w14:paraId="537287A8"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lastRenderedPageBreak/>
              <w:t>REQ 6</w:t>
            </w:r>
          </w:p>
        </w:tc>
        <w:tc>
          <w:tcPr>
            <w:tcW w:w="8190" w:type="dxa"/>
          </w:tcPr>
          <w:p w14:paraId="6BCB20DB" w14:textId="77777777" w:rsidR="00525D2E" w:rsidRPr="003C1A0A" w:rsidRDefault="00525D2E" w:rsidP="00111D99">
            <w:pPr>
              <w:spacing w:before="240"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Add button in the add new element window to confirm adding the element.</w:t>
            </w:r>
          </w:p>
        </w:tc>
      </w:tr>
    </w:tbl>
    <w:p w14:paraId="3BDAF23F" w14:textId="77777777" w:rsidR="00525D2E" w:rsidRPr="003C1A0A" w:rsidRDefault="00525D2E" w:rsidP="00525D2E">
      <w:pPr>
        <w:spacing w:before="100" w:beforeAutospacing="1" w:after="100" w:afterAutospacing="1" w:line="240" w:lineRule="auto"/>
        <w:ind w:left="29"/>
        <w:jc w:val="both"/>
        <w:rPr>
          <w:rFonts w:asciiTheme="majorBidi" w:hAnsiTheme="majorBidi" w:cstheme="majorBidi"/>
          <w:sz w:val="24"/>
          <w:szCs w:val="24"/>
        </w:rPr>
      </w:pPr>
      <w:r w:rsidRPr="003C1A0A">
        <w:rPr>
          <w:rFonts w:asciiTheme="majorBidi" w:hAnsiTheme="majorBidi" w:cstheme="majorBidi"/>
          <w:sz w:val="24"/>
          <w:szCs w:val="24"/>
        </w:rPr>
        <w:t>The following options will be available in this module:</w:t>
      </w:r>
    </w:p>
    <w:p w14:paraId="598C3540" w14:textId="77777777" w:rsidR="00525D2E" w:rsidRPr="003C1A0A" w:rsidRDefault="00525D2E" w:rsidP="00405E8C">
      <w:pPr>
        <w:pStyle w:val="ListParagraph"/>
        <w:numPr>
          <w:ilvl w:val="0"/>
          <w:numId w:val="1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Export Area</w:t>
      </w:r>
    </w:p>
    <w:p w14:paraId="72E3B456" w14:textId="77777777" w:rsidR="00525D2E" w:rsidRPr="003C1A0A" w:rsidRDefault="00525D2E" w:rsidP="00405E8C">
      <w:pPr>
        <w:pStyle w:val="ListParagraph"/>
        <w:numPr>
          <w:ilvl w:val="0"/>
          <w:numId w:val="1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Import Area</w:t>
      </w:r>
    </w:p>
    <w:p w14:paraId="248A2A26" w14:textId="77777777" w:rsidR="00525D2E" w:rsidRPr="003C1A0A" w:rsidRDefault="00525D2E" w:rsidP="00405E8C">
      <w:pPr>
        <w:pStyle w:val="ListParagraph"/>
        <w:numPr>
          <w:ilvl w:val="0"/>
          <w:numId w:val="1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Add Area</w:t>
      </w:r>
    </w:p>
    <w:p w14:paraId="637FC4A7" w14:textId="77777777" w:rsidR="00525D2E" w:rsidRPr="003C1A0A" w:rsidRDefault="00525D2E" w:rsidP="00405E8C">
      <w:pPr>
        <w:pStyle w:val="ListParagraph"/>
        <w:numPr>
          <w:ilvl w:val="0"/>
          <w:numId w:val="1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Edit Area</w:t>
      </w:r>
    </w:p>
    <w:p w14:paraId="37A81422" w14:textId="77777777" w:rsidR="00525D2E" w:rsidRPr="003C1A0A" w:rsidRDefault="00525D2E" w:rsidP="00405E8C">
      <w:pPr>
        <w:pStyle w:val="ListParagraph"/>
        <w:numPr>
          <w:ilvl w:val="0"/>
          <w:numId w:val="1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Show/Hide Area</w:t>
      </w:r>
    </w:p>
    <w:p w14:paraId="4619318C" w14:textId="77777777" w:rsidR="00525D2E" w:rsidRPr="003C1A0A" w:rsidRDefault="00525D2E" w:rsidP="00525D2E">
      <w:pPr>
        <w:pStyle w:val="Heading6"/>
        <w:rPr>
          <w:rFonts w:asciiTheme="majorBidi" w:hAnsiTheme="majorBidi" w:cstheme="majorBidi"/>
          <w:b/>
          <w:bCs/>
          <w:i w:val="0"/>
          <w:iCs/>
        </w:rPr>
      </w:pPr>
      <w:r w:rsidRPr="003C1A0A">
        <w:rPr>
          <w:rFonts w:asciiTheme="majorBidi" w:hAnsiTheme="majorBidi" w:cstheme="majorBidi"/>
          <w:b/>
          <w:bCs/>
          <w:i w:val="0"/>
          <w:iCs/>
        </w:rPr>
        <w:t>Export Area</w:t>
      </w:r>
    </w:p>
    <w:p w14:paraId="4F8E8F7D" w14:textId="77777777" w:rsidR="00525D2E" w:rsidRPr="003C1A0A" w:rsidRDefault="00525D2E" w:rsidP="00525D2E">
      <w:pPr>
        <w:spacing w:before="100" w:beforeAutospacing="1" w:after="100" w:afterAutospacing="1" w:line="360" w:lineRule="auto"/>
        <w:ind w:left="29"/>
        <w:jc w:val="both"/>
        <w:rPr>
          <w:rFonts w:asciiTheme="majorBidi" w:hAnsiTheme="majorBidi" w:cstheme="majorBidi"/>
          <w:sz w:val="24"/>
          <w:szCs w:val="24"/>
        </w:rPr>
      </w:pPr>
      <w:r w:rsidRPr="003C1A0A">
        <w:rPr>
          <w:rFonts w:asciiTheme="majorBidi" w:hAnsiTheme="majorBidi" w:cstheme="majorBidi"/>
          <w:sz w:val="24"/>
          <w:szCs w:val="24"/>
        </w:rPr>
        <w:t>Using this option, the following operations will be performed -</w:t>
      </w:r>
    </w:p>
    <w:p w14:paraId="2B23A121" w14:textId="77777777" w:rsidR="00525D2E" w:rsidRPr="003C1A0A" w:rsidRDefault="00525D2E" w:rsidP="00405E8C">
      <w:pPr>
        <w:pStyle w:val="ListParagraph"/>
        <w:numPr>
          <w:ilvl w:val="0"/>
          <w:numId w:val="1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Download empty area template</w:t>
      </w:r>
    </w:p>
    <w:p w14:paraId="10E925FD" w14:textId="77777777" w:rsidR="00525D2E" w:rsidRPr="003C1A0A" w:rsidRDefault="00525D2E" w:rsidP="00405E8C">
      <w:pPr>
        <w:pStyle w:val="ListParagraph"/>
        <w:numPr>
          <w:ilvl w:val="0"/>
          <w:numId w:val="1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Download area template with data (if data exists)</w:t>
      </w:r>
    </w:p>
    <w:p w14:paraId="5B631AD3" w14:textId="77777777" w:rsidR="00525D2E" w:rsidRPr="003C1A0A" w:rsidRDefault="00525D2E" w:rsidP="00525D2E">
      <w:pPr>
        <w:spacing w:before="100" w:beforeAutospacing="1" w:after="0" w:line="360" w:lineRule="auto"/>
        <w:ind w:left="29"/>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Style w:val="TableGrid"/>
        <w:tblW w:w="0" w:type="auto"/>
        <w:tblInd w:w="-5" w:type="dxa"/>
        <w:tblLook w:val="04A0" w:firstRow="1" w:lastRow="0" w:firstColumn="1" w:lastColumn="0" w:noHBand="0" w:noVBand="1"/>
      </w:tblPr>
      <w:tblGrid>
        <w:gridCol w:w="1183"/>
        <w:gridCol w:w="8172"/>
      </w:tblGrid>
      <w:tr w:rsidR="00525D2E" w:rsidRPr="003C1A0A" w14:paraId="256EDD32" w14:textId="77777777" w:rsidTr="00111D99">
        <w:trPr>
          <w:trHeight w:val="845"/>
        </w:trPr>
        <w:tc>
          <w:tcPr>
            <w:tcW w:w="1183" w:type="dxa"/>
          </w:tcPr>
          <w:p w14:paraId="0408E82C"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72" w:type="dxa"/>
          </w:tcPr>
          <w:p w14:paraId="64BF9974"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download an empty area template in CSV (Comma Separated Value) formatted file.</w:t>
            </w:r>
          </w:p>
        </w:tc>
      </w:tr>
      <w:tr w:rsidR="00525D2E" w:rsidRPr="003C1A0A" w14:paraId="232B09C4" w14:textId="77777777" w:rsidTr="00111D99">
        <w:tc>
          <w:tcPr>
            <w:tcW w:w="1183" w:type="dxa"/>
          </w:tcPr>
          <w:p w14:paraId="292889C7"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72" w:type="dxa"/>
          </w:tcPr>
          <w:p w14:paraId="133A5D21"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download the template with the columns: Area ID, Area Name, Area Level, Area Parent ID.</w:t>
            </w:r>
          </w:p>
          <w:p w14:paraId="4113798E"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Parent ID refers to the Area ID of the parent.</w:t>
            </w:r>
          </w:p>
        </w:tc>
      </w:tr>
      <w:tr w:rsidR="00525D2E" w:rsidRPr="003C1A0A" w14:paraId="19FFE177" w14:textId="77777777" w:rsidTr="00111D99">
        <w:tc>
          <w:tcPr>
            <w:tcW w:w="1183" w:type="dxa"/>
            <w:shd w:val="clear" w:color="auto" w:fill="auto"/>
          </w:tcPr>
          <w:p w14:paraId="45225B20"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highlight w:val="yellow"/>
              </w:rPr>
            </w:pPr>
            <w:r w:rsidRPr="003C1A0A">
              <w:rPr>
                <w:rFonts w:asciiTheme="majorBidi" w:hAnsiTheme="majorBidi" w:cstheme="majorBidi"/>
                <w:sz w:val="24"/>
                <w:szCs w:val="24"/>
              </w:rPr>
              <w:t>REQ 3</w:t>
            </w:r>
          </w:p>
        </w:tc>
        <w:tc>
          <w:tcPr>
            <w:tcW w:w="8172" w:type="dxa"/>
            <w:shd w:val="clear" w:color="auto" w:fill="auto"/>
          </w:tcPr>
          <w:p w14:paraId="520EB9EF"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Downloaded file name should be: Maustats - Area Template _ Current Date.</w:t>
            </w:r>
          </w:p>
        </w:tc>
      </w:tr>
    </w:tbl>
    <w:p w14:paraId="08794B54" w14:textId="77777777" w:rsidR="00525D2E" w:rsidRPr="003C1A0A" w:rsidRDefault="00525D2E" w:rsidP="00525D2E">
      <w:pPr>
        <w:pStyle w:val="Heading6"/>
        <w:rPr>
          <w:rFonts w:asciiTheme="majorBidi" w:hAnsiTheme="majorBidi" w:cstheme="majorBidi"/>
          <w:b/>
          <w:bCs/>
          <w:i w:val="0"/>
          <w:iCs/>
        </w:rPr>
      </w:pPr>
      <w:r w:rsidRPr="003C1A0A">
        <w:rPr>
          <w:rFonts w:asciiTheme="majorBidi" w:hAnsiTheme="majorBidi" w:cstheme="majorBidi"/>
          <w:b/>
          <w:bCs/>
          <w:i w:val="0"/>
          <w:iCs/>
        </w:rPr>
        <w:t>Import Area</w:t>
      </w:r>
    </w:p>
    <w:p w14:paraId="304B98BA" w14:textId="77777777" w:rsidR="00525D2E" w:rsidRPr="003C1A0A" w:rsidRDefault="00525D2E" w:rsidP="00405E8C">
      <w:pPr>
        <w:pStyle w:val="ListParagraph"/>
        <w:numPr>
          <w:ilvl w:val="0"/>
          <w:numId w:val="1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In this option the following operations will be performed:</w:t>
      </w:r>
    </w:p>
    <w:p w14:paraId="5F2EEEC9" w14:textId="77777777" w:rsidR="00525D2E" w:rsidRPr="003C1A0A" w:rsidRDefault="00525D2E" w:rsidP="00405E8C">
      <w:pPr>
        <w:pStyle w:val="ListParagraph"/>
        <w:numPr>
          <w:ilvl w:val="0"/>
          <w:numId w:val="1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Browse and upload area template</w:t>
      </w:r>
    </w:p>
    <w:p w14:paraId="268B7F58" w14:textId="77777777" w:rsidR="00525D2E" w:rsidRPr="003C1A0A" w:rsidRDefault="00525D2E" w:rsidP="00405E8C">
      <w:pPr>
        <w:pStyle w:val="ListParagraph"/>
        <w:numPr>
          <w:ilvl w:val="0"/>
          <w:numId w:val="1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Import the area template into the database</w:t>
      </w:r>
    </w:p>
    <w:p w14:paraId="50A12324" w14:textId="77777777" w:rsidR="00525D2E" w:rsidRPr="003C1A0A" w:rsidRDefault="00525D2E" w:rsidP="00405E8C">
      <w:pPr>
        <w:pStyle w:val="ListParagraph"/>
        <w:numPr>
          <w:ilvl w:val="0"/>
          <w:numId w:val="1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administrator after entering the data into the template will be able to import the area into the database. </w:t>
      </w:r>
    </w:p>
    <w:p w14:paraId="50CE038E" w14:textId="77777777" w:rsidR="00525D2E" w:rsidRPr="003C1A0A" w:rsidRDefault="00525D2E" w:rsidP="00525D2E">
      <w:pPr>
        <w:rPr>
          <w:rFonts w:asciiTheme="majorBidi" w:hAnsiTheme="majorBidi" w:cstheme="majorBidi"/>
          <w:b/>
          <w:bCs/>
          <w:sz w:val="24"/>
          <w:szCs w:val="24"/>
        </w:rPr>
      </w:pPr>
      <w:r w:rsidRPr="003C1A0A">
        <w:rPr>
          <w:rFonts w:asciiTheme="majorBidi" w:hAnsiTheme="majorBidi" w:cstheme="majorBidi"/>
          <w:b/>
          <w:bCs/>
          <w:sz w:val="24"/>
          <w:szCs w:val="24"/>
        </w:rPr>
        <w:lastRenderedPageBreak/>
        <w:t>Functional Requirements</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8370"/>
      </w:tblGrid>
      <w:tr w:rsidR="00525D2E" w:rsidRPr="003C1A0A" w14:paraId="5F44A618" w14:textId="77777777" w:rsidTr="00111D99">
        <w:tc>
          <w:tcPr>
            <w:tcW w:w="1080" w:type="dxa"/>
          </w:tcPr>
          <w:p w14:paraId="0A6B3282" w14:textId="77777777" w:rsidR="00525D2E" w:rsidRPr="003C1A0A" w:rsidRDefault="00525D2E" w:rsidP="00111D99">
            <w:pPr>
              <w:spacing w:before="100" w:beforeAutospacing="1" w:after="100" w:afterAutospacing="1" w:line="360" w:lineRule="auto"/>
              <w:ind w:left="-15" w:firstLine="15"/>
              <w:rPr>
                <w:rFonts w:asciiTheme="majorBidi" w:hAnsiTheme="majorBidi" w:cstheme="majorBidi"/>
                <w:sz w:val="24"/>
                <w:szCs w:val="24"/>
              </w:rPr>
            </w:pPr>
            <w:r w:rsidRPr="003C1A0A">
              <w:rPr>
                <w:rFonts w:asciiTheme="majorBidi" w:hAnsiTheme="majorBidi" w:cstheme="majorBidi"/>
                <w:sz w:val="24"/>
                <w:szCs w:val="24"/>
              </w:rPr>
              <w:t>REQ 1</w:t>
            </w:r>
          </w:p>
        </w:tc>
        <w:tc>
          <w:tcPr>
            <w:tcW w:w="8370" w:type="dxa"/>
          </w:tcPr>
          <w:p w14:paraId="4D7D697C" w14:textId="77777777" w:rsidR="00525D2E" w:rsidRPr="003C1A0A" w:rsidRDefault="00525D2E" w:rsidP="00111D99">
            <w:p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Provide option to browse and upload area template with data in CSV (Comma Separated Value) formatted file.</w:t>
            </w:r>
          </w:p>
        </w:tc>
      </w:tr>
      <w:tr w:rsidR="00525D2E" w:rsidRPr="003C1A0A" w14:paraId="4CCF1492" w14:textId="77777777" w:rsidTr="00111D99">
        <w:tc>
          <w:tcPr>
            <w:tcW w:w="1080" w:type="dxa"/>
          </w:tcPr>
          <w:p w14:paraId="67A4BDB5" w14:textId="77777777" w:rsidR="00525D2E" w:rsidRPr="003C1A0A" w:rsidRDefault="00525D2E" w:rsidP="00111D99">
            <w:p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REQ 2</w:t>
            </w:r>
          </w:p>
        </w:tc>
        <w:tc>
          <w:tcPr>
            <w:tcW w:w="8370" w:type="dxa"/>
          </w:tcPr>
          <w:p w14:paraId="360EC489" w14:textId="77777777" w:rsidR="00525D2E" w:rsidRPr="003C1A0A" w:rsidRDefault="00525D2E" w:rsidP="00111D99">
            <w:p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Keep the standard format of Area ID as used in census datasets. This format assigns multiples of three alpha-numeric characters to each area level. For example:</w:t>
            </w:r>
          </w:p>
          <w:p w14:paraId="6F96984E" w14:textId="77777777" w:rsidR="00525D2E" w:rsidRPr="003C1A0A" w:rsidRDefault="00525D2E" w:rsidP="00111D99">
            <w:p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IND is the Area ID for India which is referred to as Level 1.</w:t>
            </w:r>
          </w:p>
          <w:p w14:paraId="7F5DCEAF" w14:textId="77777777" w:rsidR="00525D2E" w:rsidRPr="003C1A0A" w:rsidRDefault="00525D2E" w:rsidP="00111D99">
            <w:p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IND001 is the Area ID for States which is referred to as Level 2.</w:t>
            </w:r>
          </w:p>
        </w:tc>
      </w:tr>
      <w:tr w:rsidR="00525D2E" w:rsidRPr="003C1A0A" w14:paraId="3CD68F79" w14:textId="77777777" w:rsidTr="00111D99">
        <w:trPr>
          <w:trHeight w:val="1829"/>
        </w:trPr>
        <w:tc>
          <w:tcPr>
            <w:tcW w:w="1080" w:type="dxa"/>
          </w:tcPr>
          <w:p w14:paraId="3F550EC3" w14:textId="77777777" w:rsidR="00525D2E" w:rsidRPr="003C1A0A" w:rsidRDefault="00525D2E" w:rsidP="00111D99">
            <w:p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REQ 3</w:t>
            </w:r>
          </w:p>
        </w:tc>
        <w:tc>
          <w:tcPr>
            <w:tcW w:w="8370" w:type="dxa"/>
          </w:tcPr>
          <w:p w14:paraId="3D2433FE" w14:textId="77777777" w:rsidR="00525D2E" w:rsidRPr="003C1A0A" w:rsidRDefault="00525D2E" w:rsidP="00111D99">
            <w:p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Implement the following validations when entering the Area ID and Area Name:</w:t>
            </w:r>
          </w:p>
          <w:p w14:paraId="30EB795B" w14:textId="77777777" w:rsidR="00525D2E" w:rsidRPr="003C1A0A" w:rsidRDefault="00525D2E" w:rsidP="00405E8C">
            <w:pPr>
              <w:pStyle w:val="ListParagraph"/>
              <w:numPr>
                <w:ilvl w:val="0"/>
                <w:numId w:val="54"/>
              </w:num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They should not be blank.</w:t>
            </w:r>
          </w:p>
          <w:p w14:paraId="549B68FB" w14:textId="77777777" w:rsidR="00525D2E" w:rsidRPr="003C1A0A" w:rsidRDefault="00525D2E" w:rsidP="00405E8C">
            <w:pPr>
              <w:pStyle w:val="ListParagraph"/>
              <w:numPr>
                <w:ilvl w:val="0"/>
                <w:numId w:val="54"/>
              </w:num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They should not be duplicate.</w:t>
            </w:r>
          </w:p>
          <w:p w14:paraId="6917459D" w14:textId="77777777" w:rsidR="00525D2E" w:rsidRPr="003C1A0A" w:rsidRDefault="00525D2E" w:rsidP="00405E8C">
            <w:pPr>
              <w:pStyle w:val="ListParagraph"/>
              <w:numPr>
                <w:ilvl w:val="0"/>
                <w:numId w:val="54"/>
              </w:num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They should not contain any special character.</w:t>
            </w:r>
          </w:p>
        </w:tc>
      </w:tr>
      <w:tr w:rsidR="00525D2E" w:rsidRPr="003C1A0A" w14:paraId="01B43512" w14:textId="77777777" w:rsidTr="00111D99">
        <w:tc>
          <w:tcPr>
            <w:tcW w:w="1080" w:type="dxa"/>
          </w:tcPr>
          <w:p w14:paraId="0E4ADCF7" w14:textId="77777777" w:rsidR="00525D2E" w:rsidRPr="003C1A0A" w:rsidRDefault="00525D2E" w:rsidP="00111D99">
            <w:p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REQ 4</w:t>
            </w:r>
          </w:p>
        </w:tc>
        <w:tc>
          <w:tcPr>
            <w:tcW w:w="8370" w:type="dxa"/>
          </w:tcPr>
          <w:p w14:paraId="690BB88F" w14:textId="77777777" w:rsidR="00525D2E" w:rsidRPr="003C1A0A" w:rsidRDefault="00525D2E" w:rsidP="00111D99">
            <w:p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Import the Geo JSON file containing the GIS data and the same Area ID as in the metadata.</w:t>
            </w:r>
          </w:p>
        </w:tc>
      </w:tr>
    </w:tbl>
    <w:p w14:paraId="7964B553" w14:textId="77777777" w:rsidR="00525D2E" w:rsidRPr="003C1A0A" w:rsidRDefault="00525D2E" w:rsidP="00525D2E">
      <w:pPr>
        <w:pStyle w:val="Heading4"/>
        <w:spacing w:line="240" w:lineRule="auto"/>
        <w:jc w:val="both"/>
        <w:rPr>
          <w:rFonts w:asciiTheme="majorBidi" w:hAnsiTheme="majorBidi"/>
          <w:sz w:val="28"/>
          <w:szCs w:val="28"/>
        </w:rPr>
      </w:pPr>
      <w:r w:rsidRPr="003C1A0A">
        <w:rPr>
          <w:rFonts w:asciiTheme="majorBidi" w:hAnsiTheme="majorBidi"/>
          <w:sz w:val="28"/>
          <w:szCs w:val="28"/>
        </w:rPr>
        <w:t>GIS Maps</w:t>
      </w:r>
    </w:p>
    <w:p w14:paraId="278D1D6E"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6BAEBB22"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This module will allow authorized users to manage the master list of the GIS maps You will have the options to add, edit, delete and show/hide the elements. The system administrator will be able to view, harmonized, update and manage nationals and subnational level maps in this module. The administrator will also be able to assign area codes and convert the maps to GeoJSON format.</w:t>
      </w:r>
    </w:p>
    <w:p w14:paraId="294DEDB5"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This module will allow authorized users to manage the master list of the GIS maps You will have the options to add, edit, delete and show/hide the elements.</w:t>
      </w:r>
    </w:p>
    <w:p w14:paraId="2DA4F107"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5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3"/>
        <w:gridCol w:w="8190"/>
      </w:tblGrid>
      <w:tr w:rsidR="00525D2E" w:rsidRPr="003C1A0A" w14:paraId="5EA8FDBA" w14:textId="77777777" w:rsidTr="00111D99">
        <w:trPr>
          <w:trHeight w:val="1610"/>
        </w:trPr>
        <w:tc>
          <w:tcPr>
            <w:tcW w:w="1373" w:type="dxa"/>
          </w:tcPr>
          <w:p w14:paraId="2BBF5CD5"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lastRenderedPageBreak/>
              <w:t>REQ 1</w:t>
            </w:r>
          </w:p>
        </w:tc>
        <w:tc>
          <w:tcPr>
            <w:tcW w:w="8190" w:type="dxa"/>
          </w:tcPr>
          <w:p w14:paraId="67590F33"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Show the existing list of the GIS maps in a tabular grid. Provide option to view the list by pages along with pagination option to customize the view.</w:t>
            </w:r>
          </w:p>
        </w:tc>
      </w:tr>
      <w:tr w:rsidR="00525D2E" w:rsidRPr="003C1A0A" w14:paraId="24B513E5" w14:textId="77777777" w:rsidTr="00111D99">
        <w:tc>
          <w:tcPr>
            <w:tcW w:w="1373" w:type="dxa"/>
          </w:tcPr>
          <w:p w14:paraId="141ABF7C"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90" w:type="dxa"/>
          </w:tcPr>
          <w:p w14:paraId="6130B5A3"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option to search, sort and navigate the existing list.</w:t>
            </w:r>
          </w:p>
        </w:tc>
      </w:tr>
      <w:tr w:rsidR="00525D2E" w:rsidRPr="003C1A0A" w14:paraId="50A4D3E9" w14:textId="77777777" w:rsidTr="00111D99">
        <w:tc>
          <w:tcPr>
            <w:tcW w:w="1373" w:type="dxa"/>
          </w:tcPr>
          <w:p w14:paraId="51C8FE53"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190" w:type="dxa"/>
          </w:tcPr>
          <w:p w14:paraId="26D19098"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option to add and edit an element.</w:t>
            </w:r>
          </w:p>
        </w:tc>
      </w:tr>
      <w:tr w:rsidR="00525D2E" w:rsidRPr="003C1A0A" w14:paraId="2620CA05" w14:textId="77777777" w:rsidTr="00111D99">
        <w:tc>
          <w:tcPr>
            <w:tcW w:w="1373" w:type="dxa"/>
          </w:tcPr>
          <w:p w14:paraId="5E62706D"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190" w:type="dxa"/>
          </w:tcPr>
          <w:p w14:paraId="017FFD30"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option to delete an element.</w:t>
            </w:r>
          </w:p>
        </w:tc>
      </w:tr>
      <w:tr w:rsidR="00525D2E" w:rsidRPr="003C1A0A" w14:paraId="3BC702D0" w14:textId="77777777" w:rsidTr="00111D99">
        <w:tc>
          <w:tcPr>
            <w:tcW w:w="1373" w:type="dxa"/>
          </w:tcPr>
          <w:p w14:paraId="52F2E268"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190" w:type="dxa"/>
          </w:tcPr>
          <w:p w14:paraId="4AE484C9"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Element should be deleted in case it has no associations.</w:t>
            </w:r>
          </w:p>
        </w:tc>
      </w:tr>
      <w:tr w:rsidR="00525D2E" w:rsidRPr="003C1A0A" w14:paraId="39C7874F" w14:textId="77777777" w:rsidTr="00111D99">
        <w:tc>
          <w:tcPr>
            <w:tcW w:w="1373" w:type="dxa"/>
          </w:tcPr>
          <w:p w14:paraId="5CC3BFB3"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190" w:type="dxa"/>
          </w:tcPr>
          <w:p w14:paraId="5C9E2392"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option to show/hide an existing element.</w:t>
            </w:r>
          </w:p>
        </w:tc>
      </w:tr>
      <w:tr w:rsidR="00525D2E" w:rsidRPr="003C1A0A" w14:paraId="60896D24" w14:textId="77777777" w:rsidTr="00111D99">
        <w:tc>
          <w:tcPr>
            <w:tcW w:w="1373" w:type="dxa"/>
          </w:tcPr>
          <w:p w14:paraId="369EB16C"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190" w:type="dxa"/>
          </w:tcPr>
          <w:p w14:paraId="01096045"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When adding a new element, provide the following entries and validations -</w:t>
            </w:r>
          </w:p>
          <w:p w14:paraId="5FBED6FC" w14:textId="77777777" w:rsidR="00525D2E" w:rsidRPr="003C1A0A" w:rsidRDefault="00525D2E" w:rsidP="00405E8C">
            <w:pPr>
              <w:pStyle w:val="ListParagraph"/>
              <w:numPr>
                <w:ilvl w:val="0"/>
                <w:numId w:val="55"/>
              </w:numPr>
              <w:spacing w:before="100" w:beforeAutospacing="1" w:after="100" w:afterAutospacing="1" w:line="360" w:lineRule="auto"/>
              <w:ind w:left="749"/>
              <w:jc w:val="both"/>
              <w:rPr>
                <w:rFonts w:asciiTheme="majorBidi" w:hAnsiTheme="majorBidi" w:cstheme="majorBidi"/>
                <w:sz w:val="24"/>
                <w:szCs w:val="24"/>
              </w:rPr>
            </w:pPr>
            <w:r w:rsidRPr="003C1A0A">
              <w:rPr>
                <w:rFonts w:asciiTheme="majorBidi" w:hAnsiTheme="majorBidi" w:cstheme="majorBidi"/>
                <w:sz w:val="24"/>
                <w:szCs w:val="24"/>
              </w:rPr>
              <w:t>Title should be entered and cannot be blank.</w:t>
            </w:r>
          </w:p>
          <w:p w14:paraId="374A69ED" w14:textId="77777777" w:rsidR="00525D2E" w:rsidRPr="003C1A0A" w:rsidRDefault="00525D2E" w:rsidP="00405E8C">
            <w:pPr>
              <w:pStyle w:val="ListParagraph"/>
              <w:numPr>
                <w:ilvl w:val="0"/>
                <w:numId w:val="55"/>
              </w:numPr>
              <w:spacing w:before="100" w:beforeAutospacing="1" w:after="100" w:afterAutospacing="1" w:line="360" w:lineRule="auto"/>
              <w:ind w:left="749"/>
              <w:jc w:val="both"/>
              <w:rPr>
                <w:rFonts w:asciiTheme="majorBidi" w:hAnsiTheme="majorBidi" w:cstheme="majorBidi"/>
                <w:sz w:val="24"/>
                <w:szCs w:val="24"/>
              </w:rPr>
            </w:pPr>
            <w:r w:rsidRPr="003C1A0A">
              <w:rPr>
                <w:rFonts w:asciiTheme="majorBidi" w:hAnsiTheme="majorBidi" w:cstheme="majorBidi"/>
                <w:sz w:val="24"/>
                <w:szCs w:val="24"/>
              </w:rPr>
              <w:t>Level should be selected and cannot be blank.</w:t>
            </w:r>
          </w:p>
          <w:p w14:paraId="3CCE6903" w14:textId="77777777" w:rsidR="00525D2E" w:rsidRPr="003C1A0A" w:rsidRDefault="00525D2E" w:rsidP="00405E8C">
            <w:pPr>
              <w:pStyle w:val="ListParagraph"/>
              <w:numPr>
                <w:ilvl w:val="0"/>
                <w:numId w:val="55"/>
              </w:numPr>
              <w:spacing w:before="100" w:beforeAutospacing="1" w:after="100" w:afterAutospacing="1" w:line="360" w:lineRule="auto"/>
              <w:ind w:left="749"/>
              <w:jc w:val="both"/>
              <w:rPr>
                <w:rFonts w:asciiTheme="majorBidi" w:hAnsiTheme="majorBidi" w:cstheme="majorBidi"/>
                <w:sz w:val="24"/>
                <w:szCs w:val="24"/>
              </w:rPr>
            </w:pPr>
            <w:r w:rsidRPr="003C1A0A">
              <w:rPr>
                <w:rFonts w:asciiTheme="majorBidi" w:hAnsiTheme="majorBidi" w:cstheme="majorBidi"/>
                <w:sz w:val="24"/>
                <w:szCs w:val="24"/>
              </w:rPr>
              <w:t>Start and End date should be entered and cannot be blank.</w:t>
            </w:r>
          </w:p>
          <w:p w14:paraId="559F6F9B" w14:textId="77777777" w:rsidR="00525D2E" w:rsidRPr="003C1A0A" w:rsidRDefault="00525D2E" w:rsidP="00405E8C">
            <w:pPr>
              <w:pStyle w:val="ListParagraph"/>
              <w:numPr>
                <w:ilvl w:val="0"/>
                <w:numId w:val="5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Browse and Upload Geo Json map file and cannot be blank.</w:t>
            </w:r>
          </w:p>
        </w:tc>
      </w:tr>
      <w:tr w:rsidR="00525D2E" w:rsidRPr="003C1A0A" w14:paraId="659CFF90" w14:textId="77777777" w:rsidTr="00111D99">
        <w:tc>
          <w:tcPr>
            <w:tcW w:w="1373" w:type="dxa"/>
          </w:tcPr>
          <w:p w14:paraId="132CE422"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REQ 8</w:t>
            </w:r>
          </w:p>
        </w:tc>
        <w:tc>
          <w:tcPr>
            <w:tcW w:w="8190" w:type="dxa"/>
          </w:tcPr>
          <w:p w14:paraId="3C38AEF7" w14:textId="77777777" w:rsidR="00525D2E" w:rsidRPr="003C1A0A" w:rsidRDefault="00525D2E" w:rsidP="00DB0929">
            <w:pPr>
              <w:spacing w:before="100" w:beforeAutospacing="1" w:after="100" w:afterAutospacing="1" w:line="360" w:lineRule="auto"/>
              <w:ind w:left="30"/>
              <w:jc w:val="both"/>
              <w:rPr>
                <w:rFonts w:asciiTheme="majorBidi" w:hAnsiTheme="majorBidi" w:cstheme="majorBidi"/>
                <w:sz w:val="24"/>
                <w:szCs w:val="24"/>
              </w:rPr>
            </w:pPr>
            <w:r w:rsidRPr="003C1A0A">
              <w:rPr>
                <w:rFonts w:asciiTheme="majorBidi" w:hAnsiTheme="majorBidi" w:cstheme="majorBidi"/>
                <w:sz w:val="24"/>
                <w:szCs w:val="24"/>
              </w:rPr>
              <w:t>Provide Add button in the add new element window to confirm adding the element.</w:t>
            </w:r>
          </w:p>
        </w:tc>
      </w:tr>
    </w:tbl>
    <w:p w14:paraId="38482FE8" w14:textId="21788CD6" w:rsidR="00570F75" w:rsidRPr="003C1A0A" w:rsidRDefault="00570F75" w:rsidP="00570F75">
      <w:pPr>
        <w:pStyle w:val="Heading3"/>
        <w:rPr>
          <w:rFonts w:asciiTheme="majorBidi" w:hAnsiTheme="majorBidi"/>
        </w:rPr>
      </w:pPr>
      <w:bookmarkStart w:id="2001" w:name="_Toc139211687"/>
      <w:bookmarkStart w:id="2002" w:name="_Toc139211688"/>
      <w:bookmarkStart w:id="2003" w:name="_Toc145327323"/>
      <w:r w:rsidRPr="003C1A0A">
        <w:rPr>
          <w:rFonts w:asciiTheme="majorBidi" w:hAnsiTheme="majorBidi"/>
        </w:rPr>
        <w:t>4.2.5 Access Control</w:t>
      </w:r>
      <w:bookmarkEnd w:id="2003"/>
    </w:p>
    <w:p w14:paraId="446299F8" w14:textId="4A5D4B47" w:rsidR="00570F75" w:rsidRPr="003C1A0A" w:rsidRDefault="00570F75" w:rsidP="00570F7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This module will </w:t>
      </w:r>
      <w:del w:id="2004" w:author="Deep Nidhi" w:date="2023-09-11T11:28:00Z">
        <w:r w:rsidRPr="003C1A0A" w:rsidDel="004D2657">
          <w:rPr>
            <w:rFonts w:asciiTheme="majorBidi" w:hAnsiTheme="majorBidi" w:cstheme="majorBidi"/>
            <w:sz w:val="24"/>
            <w:szCs w:val="24"/>
          </w:rPr>
          <w:delText xml:space="preserve">contain </w:delText>
        </w:r>
      </w:del>
      <w:ins w:id="2005" w:author="Deep Nidhi" w:date="2023-09-11T11:28:00Z">
        <w:r w:rsidR="004D2657" w:rsidRPr="003C1A0A">
          <w:rPr>
            <w:rFonts w:asciiTheme="majorBidi" w:hAnsiTheme="majorBidi" w:cstheme="majorBidi"/>
            <w:sz w:val="24"/>
            <w:szCs w:val="24"/>
          </w:rPr>
          <w:t>co</w:t>
        </w:r>
        <w:r w:rsidR="004D2657">
          <w:rPr>
            <w:rFonts w:asciiTheme="majorBidi" w:hAnsiTheme="majorBidi" w:cstheme="majorBidi"/>
            <w:sz w:val="24"/>
            <w:szCs w:val="24"/>
          </w:rPr>
          <w:t>mprise</w:t>
        </w:r>
        <w:r w:rsidR="004D2657" w:rsidRPr="003C1A0A">
          <w:rPr>
            <w:rFonts w:asciiTheme="majorBidi" w:hAnsiTheme="majorBidi" w:cstheme="majorBidi"/>
            <w:sz w:val="24"/>
            <w:szCs w:val="24"/>
          </w:rPr>
          <w:t xml:space="preserve"> </w:t>
        </w:r>
      </w:ins>
      <w:r w:rsidRPr="003C1A0A">
        <w:rPr>
          <w:rFonts w:asciiTheme="majorBidi" w:hAnsiTheme="majorBidi" w:cstheme="majorBidi"/>
          <w:sz w:val="24"/>
          <w:szCs w:val="24"/>
        </w:rPr>
        <w:t xml:space="preserve">two </w:t>
      </w:r>
      <w:del w:id="2006" w:author="Deep Nidhi" w:date="2023-09-11T17:46:00Z">
        <w:r w:rsidRPr="003C1A0A" w:rsidDel="00735BBD">
          <w:rPr>
            <w:rFonts w:asciiTheme="majorBidi" w:hAnsiTheme="majorBidi" w:cstheme="majorBidi"/>
            <w:sz w:val="24"/>
            <w:szCs w:val="24"/>
          </w:rPr>
          <w:delText>sub-module</w:delText>
        </w:r>
      </w:del>
      <w:ins w:id="2007"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s </w:t>
      </w:r>
      <w:del w:id="2008" w:author="Deep Nidhi" w:date="2023-09-11T10:30:00Z">
        <w:r w:rsidRPr="003C1A0A" w:rsidDel="00C609F5">
          <w:rPr>
            <w:rFonts w:asciiTheme="majorBidi" w:hAnsiTheme="majorBidi" w:cstheme="majorBidi"/>
            <w:sz w:val="24"/>
            <w:szCs w:val="24"/>
          </w:rPr>
          <w:delText>-</w:delText>
        </w:r>
      </w:del>
      <w:ins w:id="2009" w:author="Deep Nidhi" w:date="2023-09-11T10:30:00Z">
        <w:r w:rsidR="00C609F5">
          <w:rPr>
            <w:rFonts w:asciiTheme="majorBidi" w:hAnsiTheme="majorBidi" w:cstheme="majorBidi"/>
            <w:sz w:val="24"/>
            <w:szCs w:val="24"/>
          </w:rPr>
          <w:t>–</w:t>
        </w:r>
      </w:ins>
      <w:r w:rsidRPr="003C1A0A">
        <w:rPr>
          <w:rFonts w:asciiTheme="majorBidi" w:hAnsiTheme="majorBidi" w:cstheme="majorBidi"/>
          <w:sz w:val="24"/>
          <w:szCs w:val="24"/>
        </w:rPr>
        <w:t xml:space="preserve"> Role</w:t>
      </w:r>
      <w:ins w:id="2010" w:author="Deep Nidhi" w:date="2023-09-11T10:30:00Z">
        <w:r w:rsidR="00C609F5">
          <w:rPr>
            <w:rFonts w:asciiTheme="majorBidi" w:hAnsiTheme="majorBidi" w:cstheme="majorBidi"/>
            <w:sz w:val="24"/>
            <w:szCs w:val="24"/>
          </w:rPr>
          <w:t xml:space="preserve"> and Permission</w:t>
        </w:r>
      </w:ins>
      <w:r w:rsidRPr="003C1A0A">
        <w:rPr>
          <w:rFonts w:asciiTheme="majorBidi" w:hAnsiTheme="majorBidi" w:cstheme="majorBidi"/>
          <w:sz w:val="24"/>
          <w:szCs w:val="24"/>
        </w:rPr>
        <w:t xml:space="preserve"> and User. </w:t>
      </w:r>
      <w:del w:id="2011" w:author="Deep Nidhi" w:date="2023-09-11T10:44:00Z">
        <w:r w:rsidRPr="003C1A0A" w:rsidDel="007A795F">
          <w:rPr>
            <w:rFonts w:asciiTheme="majorBidi" w:hAnsiTheme="majorBidi" w:cstheme="majorBidi"/>
            <w:sz w:val="24"/>
            <w:szCs w:val="24"/>
          </w:rPr>
          <w:delText>You will be</w:delText>
        </w:r>
      </w:del>
      <w:ins w:id="2012" w:author="Deep Nidhi" w:date="2023-09-11T11:28:00Z">
        <w:r w:rsidR="004D2657">
          <w:rPr>
            <w:rFonts w:asciiTheme="majorBidi" w:hAnsiTheme="majorBidi" w:cstheme="majorBidi"/>
            <w:sz w:val="24"/>
            <w:szCs w:val="24"/>
          </w:rPr>
          <w:t xml:space="preserve">It </w:t>
        </w:r>
      </w:ins>
      <w:ins w:id="2013" w:author="Deep Nidhi" w:date="2023-09-11T10:45:00Z">
        <w:r w:rsidR="007A795F">
          <w:rPr>
            <w:rFonts w:asciiTheme="majorBidi" w:hAnsiTheme="majorBidi" w:cstheme="majorBidi"/>
            <w:sz w:val="24"/>
            <w:szCs w:val="24"/>
          </w:rPr>
          <w:t xml:space="preserve">will allow authorized users </w:t>
        </w:r>
      </w:ins>
      <w:del w:id="2014" w:author="Deep Nidhi" w:date="2023-09-11T10:45:00Z">
        <w:r w:rsidRPr="003C1A0A" w:rsidDel="007A795F">
          <w:rPr>
            <w:rFonts w:asciiTheme="majorBidi" w:hAnsiTheme="majorBidi" w:cstheme="majorBidi"/>
            <w:sz w:val="24"/>
            <w:szCs w:val="24"/>
          </w:rPr>
          <w:delText xml:space="preserve"> able </w:delText>
        </w:r>
      </w:del>
      <w:r w:rsidRPr="003C1A0A">
        <w:rPr>
          <w:rFonts w:asciiTheme="majorBidi" w:hAnsiTheme="majorBidi" w:cstheme="majorBidi"/>
          <w:sz w:val="24"/>
          <w:szCs w:val="24"/>
        </w:rPr>
        <w:t xml:space="preserve">to manage users and their permissions to have restricted access into the </w:t>
      </w:r>
      <w:r w:rsidR="00D13D8A" w:rsidRPr="003C1A0A">
        <w:rPr>
          <w:rFonts w:asciiTheme="majorBidi" w:hAnsiTheme="majorBidi" w:cstheme="majorBidi"/>
          <w:sz w:val="24"/>
          <w:szCs w:val="24"/>
        </w:rPr>
        <w:t>core application.</w:t>
      </w:r>
      <w:r w:rsidRPr="003C1A0A">
        <w:rPr>
          <w:rFonts w:asciiTheme="majorBidi" w:hAnsiTheme="majorBidi" w:cstheme="majorBidi"/>
          <w:sz w:val="24"/>
          <w:szCs w:val="24"/>
        </w:rPr>
        <w:t xml:space="preserve"> The role</w:t>
      </w:r>
      <w:ins w:id="2015" w:author="Deep Nidhi" w:date="2023-09-11T10:30:00Z">
        <w:r w:rsidR="00C609F5">
          <w:rPr>
            <w:rFonts w:asciiTheme="majorBidi" w:hAnsiTheme="majorBidi" w:cstheme="majorBidi"/>
            <w:sz w:val="24"/>
            <w:szCs w:val="24"/>
          </w:rPr>
          <w:t xml:space="preserve"> and Permission</w:t>
        </w:r>
      </w:ins>
      <w:r w:rsidRPr="003C1A0A">
        <w:rPr>
          <w:rFonts w:asciiTheme="majorBidi" w:hAnsiTheme="majorBidi" w:cstheme="majorBidi"/>
          <w:sz w:val="24"/>
          <w:szCs w:val="24"/>
        </w:rPr>
        <w:t xml:space="preserve"> </w:t>
      </w:r>
      <w:del w:id="2016" w:author="Deep Nidhi" w:date="2023-09-11T17:46:00Z">
        <w:r w:rsidRPr="003C1A0A" w:rsidDel="00735BBD">
          <w:rPr>
            <w:rFonts w:asciiTheme="majorBidi" w:hAnsiTheme="majorBidi" w:cstheme="majorBidi"/>
            <w:sz w:val="24"/>
            <w:szCs w:val="24"/>
          </w:rPr>
          <w:delText>sub-module</w:delText>
        </w:r>
      </w:del>
      <w:ins w:id="2017"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 will allow to</w:t>
      </w:r>
      <w:ins w:id="2018" w:author="Deep Nidhi" w:date="2023-09-11T10:44:00Z">
        <w:r w:rsidR="00AF68D1">
          <w:rPr>
            <w:rFonts w:asciiTheme="majorBidi" w:hAnsiTheme="majorBidi" w:cstheme="majorBidi"/>
            <w:sz w:val="24"/>
            <w:szCs w:val="24"/>
          </w:rPr>
          <w:t xml:space="preserve"> </w:t>
        </w:r>
        <w:r w:rsidR="00AF68D1">
          <w:rPr>
            <w:rFonts w:ascii="Segoe UI" w:hAnsi="Segoe UI" w:cs="Segoe UI"/>
            <w:color w:val="374151"/>
            <w:shd w:val="clear" w:color="auto" w:fill="F7F7F8"/>
          </w:rPr>
          <w:t>d</w:t>
        </w:r>
        <w:r w:rsidR="00AF68D1">
          <w:rPr>
            <w:rFonts w:ascii="Segoe UI" w:hAnsi="Segoe UI" w:cs="Segoe UI"/>
            <w:color w:val="374151"/>
            <w:shd w:val="clear" w:color="auto" w:fill="F7F7F8"/>
          </w:rPr>
          <w:t>efine user roles, assign permissions, and manage access.</w:t>
        </w:r>
      </w:ins>
      <w:r w:rsidRPr="003C1A0A">
        <w:rPr>
          <w:rFonts w:asciiTheme="majorBidi" w:hAnsiTheme="majorBidi" w:cstheme="majorBidi"/>
          <w:sz w:val="24"/>
          <w:szCs w:val="24"/>
        </w:rPr>
        <w:t xml:space="preserve"> </w:t>
      </w:r>
      <w:del w:id="2019" w:author="Deep Nidhi" w:date="2023-09-11T10:44:00Z">
        <w:r w:rsidRPr="003C1A0A" w:rsidDel="007A795F">
          <w:rPr>
            <w:rFonts w:asciiTheme="majorBidi" w:hAnsiTheme="majorBidi" w:cstheme="majorBidi"/>
            <w:sz w:val="24"/>
            <w:szCs w:val="24"/>
          </w:rPr>
          <w:delText xml:space="preserve">create and manage user’s role. </w:delText>
        </w:r>
      </w:del>
      <w:r w:rsidRPr="003C1A0A">
        <w:rPr>
          <w:rFonts w:asciiTheme="majorBidi" w:hAnsiTheme="majorBidi" w:cstheme="majorBidi"/>
          <w:sz w:val="24"/>
          <w:szCs w:val="24"/>
        </w:rPr>
        <w:t xml:space="preserve">The user </w:t>
      </w:r>
      <w:del w:id="2020" w:author="Deep Nidhi" w:date="2023-09-11T17:46:00Z">
        <w:r w:rsidRPr="003C1A0A" w:rsidDel="00735BBD">
          <w:rPr>
            <w:rFonts w:asciiTheme="majorBidi" w:hAnsiTheme="majorBidi" w:cstheme="majorBidi"/>
            <w:sz w:val="24"/>
            <w:szCs w:val="24"/>
          </w:rPr>
          <w:delText>sub-module</w:delText>
        </w:r>
      </w:del>
      <w:ins w:id="2021"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 will allow administrators to create and manage the users of the platform. The system administrator will be the first user of the platform and will be able to create and manage further users. You will have the options to add, edit, delete and show/hide the elements.</w:t>
      </w:r>
      <w:ins w:id="2022" w:author="Deep Nidhi" w:date="2023-09-11T10:29:00Z">
        <w:r w:rsidR="00502A18">
          <w:rPr>
            <w:rFonts w:asciiTheme="majorBidi" w:hAnsiTheme="majorBidi" w:cstheme="majorBidi"/>
            <w:sz w:val="24"/>
            <w:szCs w:val="24"/>
          </w:rPr>
          <w:t xml:space="preserve"> </w:t>
        </w:r>
        <w:r w:rsidR="00502A18" w:rsidRPr="003C1A0A">
          <w:rPr>
            <w:rFonts w:asciiTheme="majorBidi" w:hAnsiTheme="majorBidi" w:cstheme="majorBidi"/>
            <w:sz w:val="24"/>
            <w:szCs w:val="24"/>
          </w:rPr>
          <w:t>Below is the</w:t>
        </w:r>
      </w:ins>
      <w:ins w:id="2023" w:author="Deep Nidhi" w:date="2023-09-11T10:48:00Z">
        <w:r w:rsidR="007A795F">
          <w:rPr>
            <w:rFonts w:asciiTheme="majorBidi" w:hAnsiTheme="majorBidi" w:cstheme="majorBidi"/>
            <w:sz w:val="24"/>
            <w:szCs w:val="24"/>
          </w:rPr>
          <w:t xml:space="preserve"> </w:t>
        </w:r>
      </w:ins>
      <w:ins w:id="2024" w:author="Deep Nidhi" w:date="2023-09-11T10:29:00Z">
        <w:r w:rsidR="00502A18" w:rsidRPr="003C1A0A">
          <w:rPr>
            <w:rFonts w:asciiTheme="majorBidi" w:hAnsiTheme="majorBidi" w:cstheme="majorBidi"/>
            <w:sz w:val="24"/>
            <w:szCs w:val="24"/>
          </w:rPr>
          <w:t>description and detailed functional requirement</w:t>
        </w:r>
      </w:ins>
      <w:ins w:id="2025" w:author="Deep Nidhi" w:date="2023-09-11T10:30:00Z">
        <w:r w:rsidR="00502A18">
          <w:rPr>
            <w:rFonts w:asciiTheme="majorBidi" w:hAnsiTheme="majorBidi" w:cstheme="majorBidi"/>
            <w:sz w:val="24"/>
            <w:szCs w:val="24"/>
          </w:rPr>
          <w:t>s</w:t>
        </w:r>
      </w:ins>
      <w:ins w:id="2026" w:author="Deep Nidhi" w:date="2023-09-11T10:29:00Z">
        <w:r w:rsidR="00502A18" w:rsidRPr="003C1A0A">
          <w:rPr>
            <w:rFonts w:asciiTheme="majorBidi" w:hAnsiTheme="majorBidi" w:cstheme="majorBidi"/>
            <w:sz w:val="24"/>
            <w:szCs w:val="24"/>
          </w:rPr>
          <w:t xml:space="preserve"> </w:t>
        </w:r>
      </w:ins>
      <w:ins w:id="2027" w:author="Deep Nidhi" w:date="2023-09-11T10:48:00Z">
        <w:r w:rsidR="007A795F">
          <w:rPr>
            <w:rFonts w:asciiTheme="majorBidi" w:hAnsiTheme="majorBidi" w:cstheme="majorBidi"/>
            <w:sz w:val="24"/>
            <w:szCs w:val="24"/>
          </w:rPr>
          <w:t>for the</w:t>
        </w:r>
      </w:ins>
      <w:ins w:id="2028" w:author="Deep Nidhi" w:date="2023-09-11T10:29:00Z">
        <w:r w:rsidR="00502A18" w:rsidRPr="003C1A0A">
          <w:rPr>
            <w:rFonts w:asciiTheme="majorBidi" w:hAnsiTheme="majorBidi" w:cstheme="majorBidi"/>
            <w:sz w:val="24"/>
            <w:szCs w:val="24"/>
          </w:rPr>
          <w:t xml:space="preserve"> </w:t>
        </w:r>
        <w:r w:rsidR="00502A18">
          <w:rPr>
            <w:rFonts w:asciiTheme="majorBidi" w:hAnsiTheme="majorBidi" w:cstheme="majorBidi"/>
            <w:sz w:val="24"/>
            <w:szCs w:val="24"/>
          </w:rPr>
          <w:t>Access Control</w:t>
        </w:r>
        <w:r w:rsidR="00502A18" w:rsidRPr="003C1A0A">
          <w:rPr>
            <w:rFonts w:asciiTheme="majorBidi" w:hAnsiTheme="majorBidi" w:cstheme="majorBidi"/>
            <w:sz w:val="24"/>
            <w:szCs w:val="24"/>
          </w:rPr>
          <w:t xml:space="preserve"> </w:t>
        </w:r>
      </w:ins>
      <w:ins w:id="2029" w:author="Deep Nidhi" w:date="2023-09-11T17:46:00Z">
        <w:r w:rsidR="00735BBD">
          <w:rPr>
            <w:rFonts w:asciiTheme="majorBidi" w:hAnsiTheme="majorBidi" w:cstheme="majorBidi"/>
            <w:sz w:val="24"/>
            <w:szCs w:val="24"/>
          </w:rPr>
          <w:t>submodule</w:t>
        </w:r>
      </w:ins>
      <w:ins w:id="2030" w:author="Deep Nidhi" w:date="2023-09-11T10:29:00Z">
        <w:r w:rsidR="00502A18" w:rsidRPr="003C1A0A">
          <w:rPr>
            <w:rFonts w:asciiTheme="majorBidi" w:hAnsiTheme="majorBidi" w:cstheme="majorBidi"/>
            <w:sz w:val="24"/>
            <w:szCs w:val="24"/>
          </w:rPr>
          <w:t>s</w:t>
        </w:r>
      </w:ins>
    </w:p>
    <w:p w14:paraId="15B98BE6" w14:textId="4F699D5A" w:rsidR="00570F75" w:rsidRPr="003C1A0A" w:rsidRDefault="00570F75" w:rsidP="00570F75">
      <w:pPr>
        <w:pStyle w:val="Heading4"/>
        <w:rPr>
          <w:rFonts w:asciiTheme="majorBidi" w:hAnsiTheme="majorBidi"/>
          <w:sz w:val="28"/>
          <w:szCs w:val="28"/>
        </w:rPr>
      </w:pPr>
      <w:r w:rsidRPr="003C1A0A">
        <w:rPr>
          <w:rFonts w:asciiTheme="majorBidi" w:hAnsiTheme="majorBidi"/>
          <w:sz w:val="28"/>
          <w:szCs w:val="28"/>
        </w:rPr>
        <w:t>Role and Permission</w:t>
      </w:r>
    </w:p>
    <w:p w14:paraId="0A38B101" w14:textId="77777777" w:rsidR="00570F75" w:rsidRPr="003C1A0A" w:rsidRDefault="00570F75" w:rsidP="00570F75">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 and Priority</w:t>
      </w:r>
    </w:p>
    <w:p w14:paraId="3BEB1A8D" w14:textId="781DBF07" w:rsidR="00570F75" w:rsidRPr="003C1A0A" w:rsidRDefault="00570F75" w:rsidP="00570F7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 xml:space="preserve">This </w:t>
      </w:r>
      <w:del w:id="2031" w:author="Deep Nidhi" w:date="2023-09-11T17:46:00Z">
        <w:r w:rsidRPr="003C1A0A" w:rsidDel="00735BBD">
          <w:rPr>
            <w:rFonts w:asciiTheme="majorBidi" w:hAnsiTheme="majorBidi" w:cstheme="majorBidi"/>
            <w:sz w:val="24"/>
            <w:szCs w:val="24"/>
          </w:rPr>
          <w:delText>sub-module</w:delText>
        </w:r>
      </w:del>
      <w:ins w:id="2032"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 will allow to create and manage user’s role. You will have the options to add, edit, delete and show/hide the elements.</w:t>
      </w:r>
    </w:p>
    <w:p w14:paraId="45666CFD" w14:textId="77777777" w:rsidR="00570F75" w:rsidRPr="003C1A0A" w:rsidRDefault="00570F75" w:rsidP="00570F75">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
      <w:tr w:rsidR="00570F75" w:rsidRPr="003C1A0A" w14:paraId="57458CB5" w14:textId="77777777" w:rsidTr="00936D53">
        <w:trPr>
          <w:trHeight w:val="930"/>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FF09E"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6E948C"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existing list of the roles and their permissions in a tabular grid. Provide option to view the list by pages along with pagination option to customize the view.</w:t>
            </w:r>
          </w:p>
        </w:tc>
      </w:tr>
      <w:tr w:rsidR="00570F75" w:rsidRPr="003C1A0A" w14:paraId="19ABEEA8" w14:textId="77777777" w:rsidTr="00936D53">
        <w:trPr>
          <w:trHeight w:val="440"/>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33F165"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3DC069E9"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options to search, sort and navigate the existing list.</w:t>
            </w:r>
          </w:p>
        </w:tc>
      </w:tr>
      <w:tr w:rsidR="00570F75" w:rsidRPr="003C1A0A" w14:paraId="49B7492A" w14:textId="77777777" w:rsidTr="00936D53">
        <w:trPr>
          <w:trHeight w:val="585"/>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EF62CB"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41ADF5B0"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and edit an element.</w:t>
            </w:r>
          </w:p>
        </w:tc>
      </w:tr>
      <w:tr w:rsidR="00570F75" w:rsidRPr="003C1A0A" w14:paraId="2BEE006B" w14:textId="77777777" w:rsidTr="00936D53">
        <w:trPr>
          <w:trHeight w:val="555"/>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7E9D23"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6F5F0920"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an option to show/hide an existing element.</w:t>
            </w:r>
          </w:p>
        </w:tc>
      </w:tr>
      <w:tr w:rsidR="00570F75" w:rsidRPr="003C1A0A" w14:paraId="31BCDCA2" w14:textId="77777777" w:rsidTr="00936D53">
        <w:trPr>
          <w:trHeight w:val="710"/>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2E302"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721BB145"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When adding a new element provide, the following entries and validations -</w:t>
            </w:r>
          </w:p>
          <w:p w14:paraId="2B6C9356"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Role should be entered and cannot be blank.</w:t>
            </w:r>
          </w:p>
          <w:p w14:paraId="7F5D1A0A"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Select permissions from the list of permissions at least one permission should be selected and cannot be blank.</w:t>
            </w:r>
          </w:p>
        </w:tc>
      </w:tr>
      <w:tr w:rsidR="00570F75" w:rsidRPr="003C1A0A" w14:paraId="21D27B66" w14:textId="77777777" w:rsidTr="00936D53">
        <w:trPr>
          <w:trHeight w:val="833"/>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68F504"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168C5CD8"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Add button in the add new element window to confirm adding the element.</w:t>
            </w:r>
          </w:p>
        </w:tc>
      </w:tr>
    </w:tbl>
    <w:p w14:paraId="22D4C2FC" w14:textId="30A3B7B8" w:rsidR="00570F75" w:rsidRPr="003C1A0A" w:rsidRDefault="00570F75" w:rsidP="00570F75">
      <w:pPr>
        <w:pStyle w:val="Heading4"/>
        <w:rPr>
          <w:rFonts w:asciiTheme="majorBidi" w:hAnsiTheme="majorBidi"/>
          <w:sz w:val="28"/>
          <w:szCs w:val="28"/>
        </w:rPr>
      </w:pPr>
      <w:r w:rsidRPr="003C1A0A">
        <w:rPr>
          <w:rFonts w:asciiTheme="majorBidi" w:hAnsiTheme="majorBidi"/>
          <w:sz w:val="28"/>
          <w:szCs w:val="28"/>
        </w:rPr>
        <w:t>User</w:t>
      </w:r>
    </w:p>
    <w:p w14:paraId="57490999" w14:textId="77777777" w:rsidR="00570F75" w:rsidRPr="003C1A0A" w:rsidRDefault="00570F75" w:rsidP="00570F75">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 and Priority</w:t>
      </w:r>
    </w:p>
    <w:p w14:paraId="28021A6F" w14:textId="28366063" w:rsidR="00570F75" w:rsidRPr="003C1A0A" w:rsidRDefault="00570F75" w:rsidP="00570F7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This </w:t>
      </w:r>
      <w:del w:id="2033" w:author="Deep Nidhi" w:date="2023-09-11T17:46:00Z">
        <w:r w:rsidRPr="003C1A0A" w:rsidDel="00735BBD">
          <w:rPr>
            <w:rFonts w:asciiTheme="majorBidi" w:hAnsiTheme="majorBidi" w:cstheme="majorBidi"/>
            <w:sz w:val="24"/>
            <w:szCs w:val="24"/>
          </w:rPr>
          <w:delText>sub-module</w:delText>
        </w:r>
      </w:del>
      <w:ins w:id="2034"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 will allow administrators to create and manage the users of the platform. The system administrator will be the first user of the platform and will be able to create and manage further users. The users will be created and assigned the following roles -</w:t>
      </w:r>
    </w:p>
    <w:p w14:paraId="73BCE4B8" w14:textId="4F921DC7" w:rsidR="00570F75" w:rsidRPr="003C1A0A" w:rsidRDefault="00EE3B63" w:rsidP="00405E8C">
      <w:pPr>
        <w:pStyle w:val="ListParagraph"/>
        <w:numPr>
          <w:ilvl w:val="0"/>
          <w:numId w:val="2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System </w:t>
      </w:r>
      <w:r w:rsidR="00D64798" w:rsidRPr="003C1A0A">
        <w:rPr>
          <w:rFonts w:asciiTheme="majorBidi" w:hAnsiTheme="majorBidi" w:cstheme="majorBidi"/>
          <w:sz w:val="24"/>
          <w:szCs w:val="24"/>
        </w:rPr>
        <w:t>Administrator</w:t>
      </w:r>
    </w:p>
    <w:p w14:paraId="6DAE6FA0" w14:textId="77777777" w:rsidR="00570F75" w:rsidRPr="003C1A0A" w:rsidRDefault="00570F75" w:rsidP="00405E8C">
      <w:pPr>
        <w:pStyle w:val="ListParagraph"/>
        <w:numPr>
          <w:ilvl w:val="0"/>
          <w:numId w:val="2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Supervisor</w:t>
      </w:r>
    </w:p>
    <w:p w14:paraId="193D002E" w14:textId="6D977DA6" w:rsidR="00EE3B63" w:rsidRPr="003C1A0A" w:rsidRDefault="00EE3B63" w:rsidP="00405E8C">
      <w:pPr>
        <w:pStyle w:val="ListParagraph"/>
        <w:numPr>
          <w:ilvl w:val="0"/>
          <w:numId w:val="22"/>
        </w:numPr>
        <w:spacing w:before="100" w:beforeAutospacing="1" w:after="100" w:afterAutospacing="1" w:line="360" w:lineRule="auto"/>
        <w:jc w:val="both"/>
        <w:rPr>
          <w:rFonts w:asciiTheme="majorBidi" w:hAnsiTheme="majorBidi" w:cstheme="majorBidi"/>
          <w:sz w:val="24"/>
          <w:szCs w:val="24"/>
        </w:rPr>
      </w:pPr>
      <w:del w:id="2035" w:author="Deep Nidhi" w:date="2023-09-11T17:31:00Z">
        <w:r w:rsidRPr="003C1A0A" w:rsidDel="003E6497">
          <w:rPr>
            <w:rFonts w:asciiTheme="majorBidi" w:hAnsiTheme="majorBidi" w:cstheme="majorBidi"/>
            <w:sz w:val="24"/>
            <w:szCs w:val="24"/>
          </w:rPr>
          <w:delText xml:space="preserve">Department </w:delText>
        </w:r>
      </w:del>
      <w:ins w:id="2036" w:author="Deep Nidhi" w:date="2023-09-11T17:31:00Z">
        <w:r w:rsidR="003E6497">
          <w:rPr>
            <w:rFonts w:asciiTheme="majorBidi" w:hAnsiTheme="majorBidi" w:cstheme="majorBidi"/>
            <w:sz w:val="24"/>
            <w:szCs w:val="24"/>
          </w:rPr>
          <w:t xml:space="preserve">SM Unit </w:t>
        </w:r>
      </w:ins>
      <w:r w:rsidRPr="003C1A0A">
        <w:rPr>
          <w:rFonts w:asciiTheme="majorBidi" w:hAnsiTheme="majorBidi" w:cstheme="majorBidi"/>
          <w:sz w:val="24"/>
          <w:szCs w:val="24"/>
        </w:rPr>
        <w:t>Head</w:t>
      </w:r>
    </w:p>
    <w:p w14:paraId="57FD38DF" w14:textId="77777777" w:rsidR="00570F75" w:rsidRPr="003C1A0A" w:rsidRDefault="00570F75" w:rsidP="00405E8C">
      <w:pPr>
        <w:pStyle w:val="ListParagraph"/>
        <w:numPr>
          <w:ilvl w:val="0"/>
          <w:numId w:val="2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Data Entry</w:t>
      </w:r>
    </w:p>
    <w:p w14:paraId="287BA4A5" w14:textId="77777777" w:rsidR="00570F75" w:rsidRPr="003C1A0A" w:rsidRDefault="00570F75" w:rsidP="00405E8C">
      <w:pPr>
        <w:pStyle w:val="ListParagraph"/>
        <w:numPr>
          <w:ilvl w:val="0"/>
          <w:numId w:val="2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Data Approver</w:t>
      </w:r>
    </w:p>
    <w:p w14:paraId="2A681B6B" w14:textId="77777777" w:rsidR="00570F75" w:rsidRPr="003C1A0A" w:rsidRDefault="00570F75" w:rsidP="00570F75">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
      <w:tr w:rsidR="00570F75" w:rsidRPr="003C1A0A" w14:paraId="12F2910E" w14:textId="77777777" w:rsidTr="00936D53">
        <w:trPr>
          <w:trHeight w:val="930"/>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0AAAA"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D030F3"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existing list of the users in a tabular grid. Provide option to view the list by pages along with pagination option to customize the view.</w:t>
            </w:r>
          </w:p>
        </w:tc>
      </w:tr>
      <w:tr w:rsidR="00570F75" w:rsidRPr="003C1A0A" w14:paraId="26D9915E" w14:textId="77777777" w:rsidTr="00936D53">
        <w:trPr>
          <w:trHeight w:val="440"/>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B37117"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45068999"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options to search, sort and navigate the existing list.</w:t>
            </w:r>
          </w:p>
        </w:tc>
      </w:tr>
      <w:tr w:rsidR="00570F75" w:rsidRPr="003C1A0A" w14:paraId="34D20718" w14:textId="77777777" w:rsidTr="00936D53">
        <w:trPr>
          <w:trHeight w:val="585"/>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AA9460"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420AD674"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and edit an element.</w:t>
            </w:r>
          </w:p>
        </w:tc>
      </w:tr>
      <w:tr w:rsidR="00570F75" w:rsidRPr="003C1A0A" w14:paraId="789F08FC" w14:textId="77777777" w:rsidTr="00936D53">
        <w:trPr>
          <w:trHeight w:val="555"/>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66ED38"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1FA784D1"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an option to show/hide an existing element.</w:t>
            </w:r>
          </w:p>
        </w:tc>
      </w:tr>
      <w:tr w:rsidR="00570F75" w:rsidRPr="003C1A0A" w14:paraId="6AD69838" w14:textId="77777777" w:rsidTr="00936D53">
        <w:trPr>
          <w:trHeight w:val="1880"/>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289B32"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18D67328"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When adding a new element provide, the following entries and validations -</w:t>
            </w:r>
          </w:p>
          <w:p w14:paraId="760C7C87" w14:textId="77777777" w:rsidR="00570F75" w:rsidRPr="003C1A0A" w:rsidRDefault="00570F75" w:rsidP="00405E8C">
            <w:pPr>
              <w:pStyle w:val="ListParagraph"/>
              <w:numPr>
                <w:ilvl w:val="0"/>
                <w:numId w:val="6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User Name should be entered and cannot be blank.</w:t>
            </w:r>
          </w:p>
          <w:p w14:paraId="58122D52" w14:textId="77777777" w:rsidR="00570F75" w:rsidRPr="003C1A0A" w:rsidRDefault="00570F75" w:rsidP="00405E8C">
            <w:pPr>
              <w:pStyle w:val="ListParagraph"/>
              <w:numPr>
                <w:ilvl w:val="0"/>
                <w:numId w:val="6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Area should be assigned and cannot be blank.</w:t>
            </w:r>
          </w:p>
          <w:p w14:paraId="4C617A61" w14:textId="5C1B29C3" w:rsidR="00570F75" w:rsidRPr="003C1A0A" w:rsidRDefault="00570F75" w:rsidP="00405E8C">
            <w:pPr>
              <w:pStyle w:val="ListParagraph"/>
              <w:numPr>
                <w:ilvl w:val="0"/>
                <w:numId w:val="60"/>
              </w:numPr>
              <w:spacing w:before="100" w:beforeAutospacing="1" w:after="100" w:afterAutospacing="1" w:line="360" w:lineRule="auto"/>
              <w:jc w:val="both"/>
              <w:rPr>
                <w:rFonts w:asciiTheme="majorBidi" w:hAnsiTheme="majorBidi" w:cstheme="majorBidi"/>
                <w:sz w:val="24"/>
                <w:szCs w:val="24"/>
              </w:rPr>
            </w:pPr>
            <w:del w:id="2037" w:author="Deep Nidhi" w:date="2023-09-11T16:15:00Z">
              <w:r w:rsidRPr="003C1A0A" w:rsidDel="000B0A23">
                <w:rPr>
                  <w:rFonts w:asciiTheme="majorBidi" w:hAnsiTheme="majorBidi" w:cstheme="majorBidi"/>
                  <w:sz w:val="24"/>
                  <w:szCs w:val="24"/>
                </w:rPr>
                <w:delText xml:space="preserve">Department </w:delText>
              </w:r>
            </w:del>
            <w:ins w:id="2038" w:author="Deep Nidhi" w:date="2023-09-11T16:15:00Z">
              <w:r w:rsidR="000B0A23">
                <w:rPr>
                  <w:rFonts w:asciiTheme="majorBidi" w:hAnsiTheme="majorBidi" w:cstheme="majorBidi"/>
                  <w:sz w:val="24"/>
                  <w:szCs w:val="24"/>
                </w:rPr>
                <w:t>SM Unit</w:t>
              </w:r>
              <w:r w:rsidR="000B0A23" w:rsidRPr="003C1A0A">
                <w:rPr>
                  <w:rFonts w:asciiTheme="majorBidi" w:hAnsiTheme="majorBidi" w:cstheme="majorBidi"/>
                  <w:sz w:val="24"/>
                  <w:szCs w:val="24"/>
                </w:rPr>
                <w:t xml:space="preserve"> </w:t>
              </w:r>
            </w:ins>
            <w:r w:rsidRPr="003C1A0A">
              <w:rPr>
                <w:rFonts w:asciiTheme="majorBidi" w:hAnsiTheme="majorBidi" w:cstheme="majorBidi"/>
                <w:sz w:val="24"/>
                <w:szCs w:val="24"/>
              </w:rPr>
              <w:t>should be selected and cannot be blank.</w:t>
            </w:r>
          </w:p>
          <w:p w14:paraId="52A0C20A" w14:textId="77777777" w:rsidR="00570F75" w:rsidRPr="003C1A0A" w:rsidRDefault="00570F75" w:rsidP="00405E8C">
            <w:pPr>
              <w:pStyle w:val="ListParagraph"/>
              <w:numPr>
                <w:ilvl w:val="0"/>
                <w:numId w:val="6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User Role should be assigned and cannot be blank.</w:t>
            </w:r>
          </w:p>
          <w:p w14:paraId="7C40DB90" w14:textId="77777777" w:rsidR="00570F75" w:rsidRPr="003C1A0A" w:rsidRDefault="00570F75" w:rsidP="00405E8C">
            <w:pPr>
              <w:pStyle w:val="ListParagraph"/>
              <w:numPr>
                <w:ilvl w:val="0"/>
                <w:numId w:val="6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Email ID should be entered and cannot be blank.</w:t>
            </w:r>
          </w:p>
          <w:p w14:paraId="5F340CA9" w14:textId="77777777" w:rsidR="00570F75" w:rsidRPr="003C1A0A" w:rsidRDefault="00570F75" w:rsidP="00405E8C">
            <w:pPr>
              <w:pStyle w:val="ListParagraph"/>
              <w:numPr>
                <w:ilvl w:val="0"/>
                <w:numId w:val="6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Password should be entered and cannot be blank.</w:t>
            </w:r>
          </w:p>
        </w:tc>
      </w:tr>
      <w:tr w:rsidR="00570F75" w:rsidRPr="003C1A0A" w14:paraId="07AD3212" w14:textId="77777777" w:rsidTr="00936D53">
        <w:trPr>
          <w:trHeight w:val="833"/>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9A7A9B"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525E5344" w14:textId="77777777" w:rsidR="00570F75" w:rsidRPr="003C1A0A" w:rsidRDefault="00570F75"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Add button in the add new element window to confirm adding the element.</w:t>
            </w:r>
          </w:p>
        </w:tc>
      </w:tr>
    </w:tbl>
    <w:p w14:paraId="353F531C" w14:textId="08BF5A62" w:rsidR="00773EBB" w:rsidRDefault="00773EBB" w:rsidP="00773EBB">
      <w:pPr>
        <w:pStyle w:val="Heading3"/>
        <w:rPr>
          <w:ins w:id="2039" w:author="Deep Nidhi" w:date="2023-09-06T19:17:00Z"/>
          <w:rFonts w:ascii="Times New Roman" w:hAnsi="Times New Roman" w:cs="Times New Roman"/>
        </w:rPr>
      </w:pPr>
      <w:bookmarkStart w:id="2040" w:name="_Toc145327324"/>
      <w:ins w:id="2041" w:author="Deep Nidhi" w:date="2023-09-06T19:17:00Z">
        <w:r>
          <w:rPr>
            <w:rFonts w:ascii="Times New Roman" w:hAnsi="Times New Roman" w:cs="Times New Roman"/>
          </w:rPr>
          <w:t xml:space="preserve">4.2.6 </w:t>
        </w:r>
      </w:ins>
      <w:ins w:id="2042" w:author="Deep Nidhi" w:date="2023-09-07T18:04:00Z">
        <w:r w:rsidR="007D38EC">
          <w:rPr>
            <w:rFonts w:ascii="Times New Roman" w:hAnsi="Times New Roman" w:cs="Times New Roman"/>
          </w:rPr>
          <w:t>Primary Dataset</w:t>
        </w:r>
      </w:ins>
      <w:bookmarkEnd w:id="2040"/>
    </w:p>
    <w:p w14:paraId="3D0C3552" w14:textId="77777777" w:rsidR="00773EBB" w:rsidRPr="0045465B" w:rsidRDefault="00773EBB" w:rsidP="00A842C1">
      <w:pPr>
        <w:spacing w:before="100" w:beforeAutospacing="1" w:after="100" w:afterAutospacing="1" w:line="240" w:lineRule="auto"/>
        <w:jc w:val="both"/>
        <w:rPr>
          <w:ins w:id="2043" w:author="Deep Nidhi" w:date="2023-09-06T19:17:00Z"/>
          <w:rFonts w:asciiTheme="majorBidi" w:hAnsiTheme="majorBidi" w:cstheme="majorBidi"/>
          <w:b/>
          <w:bCs/>
          <w:sz w:val="24"/>
          <w:szCs w:val="24"/>
        </w:rPr>
      </w:pPr>
      <w:ins w:id="2044" w:author="Deep Nidhi" w:date="2023-09-06T19:17:00Z">
        <w:r w:rsidRPr="0045465B">
          <w:rPr>
            <w:rFonts w:asciiTheme="majorBidi" w:hAnsiTheme="majorBidi" w:cstheme="majorBidi"/>
            <w:b/>
            <w:bCs/>
            <w:sz w:val="24"/>
            <w:szCs w:val="24"/>
          </w:rPr>
          <w:t>Description</w:t>
        </w:r>
      </w:ins>
    </w:p>
    <w:p w14:paraId="186663BB" w14:textId="33B752F0" w:rsidR="00773EBB" w:rsidRDefault="00773EBB" w:rsidP="00773EBB">
      <w:pPr>
        <w:spacing w:before="100" w:beforeAutospacing="1" w:after="100" w:afterAutospacing="1" w:line="360" w:lineRule="auto"/>
        <w:jc w:val="both"/>
        <w:rPr>
          <w:ins w:id="2045" w:author="Deep Nidhi" w:date="2023-09-07T13:47:00Z"/>
          <w:rFonts w:asciiTheme="majorBidi" w:hAnsiTheme="majorBidi" w:cstheme="majorBidi"/>
          <w:sz w:val="24"/>
          <w:szCs w:val="24"/>
        </w:rPr>
      </w:pPr>
      <w:ins w:id="2046" w:author="Deep Nidhi" w:date="2023-09-06T19:17:00Z">
        <w:r w:rsidRPr="00A941B2">
          <w:rPr>
            <w:rFonts w:asciiTheme="majorBidi" w:hAnsiTheme="majorBidi" w:cstheme="majorBidi"/>
            <w:sz w:val="24"/>
            <w:szCs w:val="24"/>
          </w:rPr>
          <w:t>This module will allow authorized users to</w:t>
        </w:r>
        <w:r>
          <w:rPr>
            <w:rFonts w:asciiTheme="majorBidi" w:hAnsiTheme="majorBidi" w:cstheme="majorBidi"/>
            <w:sz w:val="24"/>
            <w:szCs w:val="24"/>
          </w:rPr>
          <w:t xml:space="preserve"> </w:t>
        </w:r>
      </w:ins>
      <w:ins w:id="2047" w:author="Deep Nidhi" w:date="2023-09-07T14:41:00Z">
        <w:r w:rsidR="00AC1E4A" w:rsidRPr="00AC1E4A">
          <w:rPr>
            <w:rFonts w:asciiTheme="majorBidi" w:hAnsiTheme="majorBidi" w:cstheme="majorBidi"/>
            <w:sz w:val="24"/>
            <w:szCs w:val="24"/>
          </w:rPr>
          <w:t>perform series of key actions on primary datasets</w:t>
        </w:r>
        <w:r w:rsidR="00AC1E4A">
          <w:rPr>
            <w:rFonts w:asciiTheme="majorBidi" w:hAnsiTheme="majorBidi" w:cstheme="majorBidi"/>
            <w:sz w:val="24"/>
            <w:szCs w:val="24"/>
          </w:rPr>
          <w:t xml:space="preserve">. You will have options to </w:t>
        </w:r>
      </w:ins>
      <w:ins w:id="2048" w:author="Deep Nidhi" w:date="2023-09-06T19:17:00Z">
        <w:r w:rsidRPr="00A941B2">
          <w:rPr>
            <w:rFonts w:asciiTheme="majorBidi" w:hAnsiTheme="majorBidi" w:cstheme="majorBidi"/>
            <w:sz w:val="24"/>
            <w:szCs w:val="24"/>
          </w:rPr>
          <w:t>import</w:t>
        </w:r>
      </w:ins>
      <w:ins w:id="2049" w:author="Deep Nidhi" w:date="2023-09-07T15:04:00Z">
        <w:r w:rsidR="002748A0">
          <w:rPr>
            <w:rFonts w:asciiTheme="majorBidi" w:hAnsiTheme="majorBidi" w:cstheme="majorBidi"/>
            <w:sz w:val="24"/>
            <w:szCs w:val="24"/>
          </w:rPr>
          <w:t xml:space="preserve"> data files</w:t>
        </w:r>
      </w:ins>
      <w:ins w:id="2050" w:author="Deep Nidhi" w:date="2023-09-06T19:17:00Z">
        <w:r w:rsidRPr="00A941B2">
          <w:rPr>
            <w:rFonts w:asciiTheme="majorBidi" w:hAnsiTheme="majorBidi" w:cstheme="majorBidi"/>
            <w:sz w:val="24"/>
            <w:szCs w:val="24"/>
          </w:rPr>
          <w:t>, clean</w:t>
        </w:r>
      </w:ins>
      <w:ins w:id="2051" w:author="Deep Nidhi" w:date="2023-09-07T14:58:00Z">
        <w:r w:rsidR="002748A0">
          <w:rPr>
            <w:rFonts w:asciiTheme="majorBidi" w:hAnsiTheme="majorBidi" w:cstheme="majorBidi"/>
            <w:sz w:val="24"/>
            <w:szCs w:val="24"/>
          </w:rPr>
          <w:t xml:space="preserve"> and validate data, perform calculation and aggregation on the validated data</w:t>
        </w:r>
        <w:r w:rsidR="002748A0" w:rsidRPr="00A941B2">
          <w:rPr>
            <w:rFonts w:asciiTheme="majorBidi" w:hAnsiTheme="majorBidi" w:cstheme="majorBidi"/>
            <w:sz w:val="24"/>
            <w:szCs w:val="24"/>
          </w:rPr>
          <w:t xml:space="preserve"> </w:t>
        </w:r>
      </w:ins>
      <w:ins w:id="2052" w:author="Deep Nidhi" w:date="2023-09-07T15:19:00Z">
        <w:r w:rsidR="00A4722C" w:rsidRPr="00A4722C">
          <w:rPr>
            <w:rFonts w:asciiTheme="majorBidi" w:hAnsiTheme="majorBidi" w:cstheme="majorBidi"/>
            <w:sz w:val="24"/>
            <w:szCs w:val="24"/>
            <w:rPrChange w:id="2053" w:author="Deep Nidhi" w:date="2023-09-07T15:19:00Z">
              <w:rPr>
                <w:rFonts w:ascii="Segoe UI" w:hAnsi="Segoe UI" w:cs="Segoe UI"/>
                <w:color w:val="374151"/>
                <w:shd w:val="clear" w:color="auto" w:fill="F7F7F8"/>
              </w:rPr>
            </w:rPrChange>
          </w:rPr>
          <w:t>and publis</w:t>
        </w:r>
      </w:ins>
      <w:ins w:id="2054" w:author="Deep Nidhi" w:date="2023-09-11T17:33:00Z">
        <w:r w:rsidR="00FE4C55">
          <w:rPr>
            <w:rFonts w:asciiTheme="majorBidi" w:hAnsiTheme="majorBidi" w:cstheme="majorBidi"/>
            <w:sz w:val="24"/>
            <w:szCs w:val="24"/>
          </w:rPr>
          <w:t>h</w:t>
        </w:r>
      </w:ins>
      <w:ins w:id="2055" w:author="Deep Nidhi" w:date="2023-09-07T15:19:00Z">
        <w:r w:rsidR="00A4722C" w:rsidRPr="00A4722C">
          <w:rPr>
            <w:rFonts w:asciiTheme="majorBidi" w:hAnsiTheme="majorBidi" w:cstheme="majorBidi"/>
            <w:sz w:val="24"/>
            <w:szCs w:val="24"/>
            <w:rPrChange w:id="2056" w:author="Deep Nidhi" w:date="2023-09-07T15:19:00Z">
              <w:rPr>
                <w:rFonts w:ascii="Segoe UI" w:hAnsi="Segoe UI" w:cs="Segoe UI"/>
                <w:color w:val="374151"/>
                <w:shd w:val="clear" w:color="auto" w:fill="F7F7F8"/>
              </w:rPr>
            </w:rPrChange>
          </w:rPr>
          <w:t xml:space="preserve"> the resulting calculated data</w:t>
        </w:r>
      </w:ins>
      <w:ins w:id="2057" w:author="Deep Nidhi" w:date="2023-09-07T15:08:00Z">
        <w:r w:rsidR="00A21E1B">
          <w:rPr>
            <w:rFonts w:asciiTheme="majorBidi" w:hAnsiTheme="majorBidi" w:cstheme="majorBidi"/>
            <w:sz w:val="24"/>
            <w:szCs w:val="24"/>
          </w:rPr>
          <w:t>.</w:t>
        </w:r>
      </w:ins>
      <w:ins w:id="2058" w:author="Deep Nidhi" w:date="2023-09-07T15:09:00Z">
        <w:r w:rsidR="00A21E1B" w:rsidRPr="00A21E1B">
          <w:rPr>
            <w:rFonts w:asciiTheme="majorBidi" w:hAnsiTheme="majorBidi" w:cstheme="majorBidi"/>
            <w:sz w:val="24"/>
            <w:szCs w:val="24"/>
          </w:rPr>
          <w:t xml:space="preserve"> </w:t>
        </w:r>
        <w:r w:rsidR="00A21E1B" w:rsidRPr="005A42BE">
          <w:rPr>
            <w:rFonts w:asciiTheme="majorBidi" w:hAnsiTheme="majorBidi" w:cstheme="majorBidi"/>
            <w:sz w:val="24"/>
            <w:szCs w:val="24"/>
          </w:rPr>
          <w:t xml:space="preserve">There will be </w:t>
        </w:r>
      </w:ins>
      <w:ins w:id="2059" w:author="Deep Nidhi" w:date="2023-09-07T15:14:00Z">
        <w:r w:rsidR="00A21E1B">
          <w:rPr>
            <w:rFonts w:asciiTheme="majorBidi" w:hAnsiTheme="majorBidi" w:cstheme="majorBidi"/>
            <w:sz w:val="24"/>
            <w:szCs w:val="24"/>
          </w:rPr>
          <w:t>three</w:t>
        </w:r>
      </w:ins>
      <w:ins w:id="2060" w:author="Deep Nidhi" w:date="2023-09-07T15:09:00Z">
        <w:r w:rsidR="00A21E1B">
          <w:rPr>
            <w:rFonts w:asciiTheme="majorBidi" w:hAnsiTheme="majorBidi" w:cstheme="majorBidi"/>
            <w:sz w:val="24"/>
            <w:szCs w:val="24"/>
          </w:rPr>
          <w:t xml:space="preserve"> </w:t>
        </w:r>
      </w:ins>
      <w:ins w:id="2061" w:author="Deep Nidhi" w:date="2023-09-11T17:33:00Z">
        <w:r w:rsidR="00FE4C55">
          <w:rPr>
            <w:rFonts w:asciiTheme="majorBidi" w:hAnsiTheme="majorBidi" w:cstheme="majorBidi"/>
            <w:sz w:val="24"/>
            <w:szCs w:val="24"/>
          </w:rPr>
          <w:t>steps</w:t>
        </w:r>
      </w:ins>
      <w:ins w:id="2062" w:author="Deep Nidhi" w:date="2023-09-07T15:09:00Z">
        <w:r w:rsidR="00A21E1B" w:rsidRPr="005A42BE">
          <w:rPr>
            <w:rFonts w:asciiTheme="majorBidi" w:hAnsiTheme="majorBidi" w:cstheme="majorBidi"/>
            <w:sz w:val="24"/>
            <w:szCs w:val="24"/>
          </w:rPr>
          <w:t xml:space="preserve"> in this </w:t>
        </w:r>
        <w:r w:rsidR="00A21E1B" w:rsidRPr="005A42BE">
          <w:rPr>
            <w:rFonts w:asciiTheme="majorBidi" w:hAnsiTheme="majorBidi" w:cstheme="majorBidi"/>
            <w:sz w:val="24"/>
            <w:szCs w:val="24"/>
          </w:rPr>
          <w:lastRenderedPageBreak/>
          <w:t>module namely</w:t>
        </w:r>
        <w:r w:rsidR="00A21E1B">
          <w:rPr>
            <w:rFonts w:asciiTheme="majorBidi" w:hAnsiTheme="majorBidi" w:cstheme="majorBidi"/>
            <w:sz w:val="24"/>
            <w:szCs w:val="24"/>
          </w:rPr>
          <w:t xml:space="preserve"> – Ingestion,</w:t>
        </w:r>
        <w:r w:rsidR="00A21E1B" w:rsidRPr="005A42BE">
          <w:rPr>
            <w:rFonts w:asciiTheme="majorBidi" w:hAnsiTheme="majorBidi" w:cstheme="majorBidi"/>
            <w:sz w:val="24"/>
            <w:szCs w:val="24"/>
          </w:rPr>
          <w:t xml:space="preserve"> </w:t>
        </w:r>
        <w:r w:rsidR="00A21E1B">
          <w:rPr>
            <w:rFonts w:asciiTheme="majorBidi" w:hAnsiTheme="majorBidi" w:cstheme="majorBidi"/>
            <w:sz w:val="24"/>
            <w:szCs w:val="24"/>
          </w:rPr>
          <w:t>Cleaning</w:t>
        </w:r>
      </w:ins>
      <w:ins w:id="2063" w:author="Deep Nidhi" w:date="2023-09-07T15:15:00Z">
        <w:r w:rsidR="00A21E1B">
          <w:rPr>
            <w:rFonts w:asciiTheme="majorBidi" w:hAnsiTheme="majorBidi" w:cstheme="majorBidi"/>
            <w:sz w:val="24"/>
            <w:szCs w:val="24"/>
          </w:rPr>
          <w:t xml:space="preserve"> and</w:t>
        </w:r>
      </w:ins>
      <w:ins w:id="2064" w:author="Deep Nidhi" w:date="2023-09-07T15:09:00Z">
        <w:r w:rsidR="00A21E1B">
          <w:rPr>
            <w:rFonts w:asciiTheme="majorBidi" w:hAnsiTheme="majorBidi" w:cstheme="majorBidi"/>
            <w:sz w:val="24"/>
            <w:szCs w:val="24"/>
          </w:rPr>
          <w:t xml:space="preserve"> Calculate</w:t>
        </w:r>
        <w:r w:rsidR="00A21E1B" w:rsidRPr="005A42BE">
          <w:rPr>
            <w:rFonts w:asciiTheme="majorBidi" w:hAnsiTheme="majorBidi" w:cstheme="majorBidi"/>
            <w:sz w:val="24"/>
            <w:szCs w:val="24"/>
          </w:rPr>
          <w:t xml:space="preserve"> each having various set of actions to perform</w:t>
        </w:r>
      </w:ins>
      <w:ins w:id="2065" w:author="Deep Nidhi" w:date="2023-09-06T19:17:00Z">
        <w:r>
          <w:rPr>
            <w:rFonts w:asciiTheme="majorBidi" w:hAnsiTheme="majorBidi" w:cstheme="majorBidi"/>
            <w:sz w:val="24"/>
            <w:szCs w:val="24"/>
          </w:rPr>
          <w:t xml:space="preserve">. </w:t>
        </w:r>
        <w:r w:rsidRPr="0045465B">
          <w:rPr>
            <w:rFonts w:asciiTheme="majorBidi" w:hAnsiTheme="majorBidi" w:cstheme="majorBidi"/>
            <w:sz w:val="24"/>
            <w:szCs w:val="24"/>
          </w:rPr>
          <w:t xml:space="preserve">Below is the description and detailed functional requirement </w:t>
        </w:r>
      </w:ins>
      <w:ins w:id="2066" w:author="Deep Nidhi" w:date="2023-09-06T19:19:00Z">
        <w:r>
          <w:rPr>
            <w:rFonts w:asciiTheme="majorBidi" w:hAnsiTheme="majorBidi" w:cstheme="majorBidi"/>
            <w:sz w:val="24"/>
            <w:szCs w:val="24"/>
          </w:rPr>
          <w:t>the</w:t>
        </w:r>
      </w:ins>
      <w:ins w:id="2067" w:author="Deep Nidhi" w:date="2023-09-06T19:17:00Z">
        <w:r w:rsidRPr="0045465B">
          <w:rPr>
            <w:rFonts w:asciiTheme="majorBidi" w:hAnsiTheme="majorBidi" w:cstheme="majorBidi"/>
            <w:sz w:val="24"/>
            <w:szCs w:val="24"/>
          </w:rPr>
          <w:t xml:space="preserve"> module.</w:t>
        </w:r>
      </w:ins>
    </w:p>
    <w:p w14:paraId="32B53F00" w14:textId="77777777" w:rsidR="00773EBB" w:rsidRPr="00E8701D" w:rsidRDefault="00773EBB">
      <w:pPr>
        <w:pStyle w:val="Heading5"/>
        <w:spacing w:before="100" w:beforeAutospacing="1" w:after="100" w:afterAutospacing="1"/>
        <w:rPr>
          <w:ins w:id="2068" w:author="Deep Nidhi" w:date="2023-09-06T19:17:00Z"/>
          <w:b w:val="0"/>
          <w:rPrChange w:id="2069" w:author="Deep Nidhi" w:date="2023-09-07T18:49:00Z">
            <w:rPr>
              <w:ins w:id="2070" w:author="Deep Nidhi" w:date="2023-09-06T19:17:00Z"/>
              <w:rFonts w:asciiTheme="majorBidi" w:hAnsiTheme="majorBidi" w:cstheme="majorBidi"/>
              <w:b/>
              <w:bCs/>
              <w:sz w:val="24"/>
              <w:szCs w:val="24"/>
              <w:u w:val="single"/>
            </w:rPr>
          </w:rPrChange>
        </w:rPr>
        <w:pPrChange w:id="2071" w:author="Deep Nidhi" w:date="2023-09-07T18:49:00Z">
          <w:pPr>
            <w:spacing w:before="100" w:beforeAutospacing="1" w:after="100" w:afterAutospacing="1" w:line="240" w:lineRule="auto"/>
            <w:jc w:val="both"/>
          </w:pPr>
        </w:pPrChange>
      </w:pPr>
      <w:ins w:id="2072" w:author="Deep Nidhi" w:date="2023-09-06T19:17:00Z">
        <w:r w:rsidRPr="00E8701D">
          <w:rPr>
            <w:rPrChange w:id="2073" w:author="Deep Nidhi" w:date="2023-09-07T18:49:00Z">
              <w:rPr>
                <w:rFonts w:asciiTheme="majorBidi" w:hAnsiTheme="majorBidi" w:cstheme="majorBidi"/>
                <w:bCs/>
                <w:szCs w:val="24"/>
                <w:u w:val="single"/>
              </w:rPr>
            </w:rPrChange>
          </w:rPr>
          <w:t>Ingestion</w:t>
        </w:r>
      </w:ins>
    </w:p>
    <w:p w14:paraId="6E3EA8FB" w14:textId="00102D0C" w:rsidR="00773EBB" w:rsidRPr="00A80792" w:rsidRDefault="00B62943" w:rsidP="00B62943">
      <w:pPr>
        <w:spacing w:before="100" w:beforeAutospacing="1" w:after="100" w:afterAutospacing="1" w:line="360" w:lineRule="auto"/>
        <w:jc w:val="both"/>
        <w:rPr>
          <w:ins w:id="2074" w:author="Deep Nidhi" w:date="2023-09-06T19:17:00Z"/>
          <w:rFonts w:asciiTheme="majorBidi" w:hAnsiTheme="majorBidi" w:cstheme="majorBidi"/>
          <w:sz w:val="24"/>
          <w:szCs w:val="24"/>
        </w:rPr>
      </w:pPr>
      <w:ins w:id="2075" w:author="Deep Nidhi" w:date="2023-09-11T17:38:00Z">
        <w:r w:rsidRPr="00B62943">
          <w:rPr>
            <w:rFonts w:asciiTheme="majorBidi" w:hAnsiTheme="majorBidi" w:cstheme="majorBidi"/>
            <w:sz w:val="24"/>
            <w:szCs w:val="24"/>
          </w:rPr>
          <w:t>This step will allow to read and process the primary unstructured data files in distinct formats which are copied/uploaded in the designated cloud storage location by the respective SM Unit. The data will be stored in compressed form in the original format. The data will be ingested in a structured encrypted format. This step facilitates the ingestion of primary or raw data into the platform. The ingestion process will include browsing the file, associating it to the required topic and subtopic and providing the specific row and column ranges that is to be ingested. Users can specify the specific rows and columns within the uploaded data file that they want to ingest. This feature will allow control over the data extraction and ingestion process when dealing with large datasets.</w:t>
        </w:r>
      </w:ins>
    </w:p>
    <w:p w14:paraId="74E5980C" w14:textId="77777777" w:rsidR="00773EBB" w:rsidRPr="00A80792" w:rsidRDefault="00773EBB" w:rsidP="00A842C1">
      <w:pPr>
        <w:spacing w:before="100" w:beforeAutospacing="1" w:after="100" w:afterAutospacing="1" w:line="240" w:lineRule="auto"/>
        <w:jc w:val="both"/>
        <w:rPr>
          <w:ins w:id="2076" w:author="Deep Nidhi" w:date="2023-09-06T19:17:00Z"/>
          <w:rFonts w:asciiTheme="majorBidi" w:hAnsiTheme="majorBidi" w:cstheme="majorBidi"/>
          <w:b/>
          <w:bCs/>
          <w:sz w:val="24"/>
          <w:szCs w:val="24"/>
        </w:rPr>
      </w:pPr>
      <w:ins w:id="2077" w:author="Deep Nidhi" w:date="2023-09-06T19:17:00Z">
        <w:r w:rsidRPr="00A80792">
          <w:rPr>
            <w:rFonts w:asciiTheme="majorBidi" w:hAnsiTheme="majorBidi" w:cstheme="majorBidi"/>
            <w:b/>
            <w:bCs/>
            <w:sz w:val="24"/>
            <w:szCs w:val="24"/>
          </w:rPr>
          <w:t>Functional Requirements</w:t>
        </w:r>
      </w:ins>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182"/>
      </w:tblGrid>
      <w:tr w:rsidR="00773EBB" w:rsidRPr="008767E6" w14:paraId="1FB15434" w14:textId="77777777" w:rsidTr="00514D0F">
        <w:trPr>
          <w:trHeight w:val="501"/>
          <w:ins w:id="2078" w:author="Deep Nidhi" w:date="2023-09-06T19:17:00Z"/>
        </w:trPr>
        <w:tc>
          <w:tcPr>
            <w:tcW w:w="1268" w:type="dxa"/>
          </w:tcPr>
          <w:p w14:paraId="2706EFBC" w14:textId="77777777" w:rsidR="00773EBB" w:rsidRPr="00A80792" w:rsidRDefault="00773EBB" w:rsidP="00514D0F">
            <w:pPr>
              <w:spacing w:before="100" w:beforeAutospacing="1" w:after="100" w:afterAutospacing="1" w:line="360" w:lineRule="auto"/>
              <w:jc w:val="both"/>
              <w:rPr>
                <w:ins w:id="2079" w:author="Deep Nidhi" w:date="2023-09-06T19:17:00Z"/>
                <w:rFonts w:ascii="Times New Roman" w:hAnsi="Times New Roman" w:cs="Times New Roman"/>
                <w:sz w:val="24"/>
                <w:szCs w:val="24"/>
              </w:rPr>
            </w:pPr>
            <w:ins w:id="2080" w:author="Deep Nidhi" w:date="2023-09-06T19:17:00Z">
              <w:r w:rsidRPr="00A525FC">
                <w:rPr>
                  <w:rFonts w:ascii="Times New Roman" w:hAnsi="Times New Roman" w:cs="Times New Roman"/>
                  <w:sz w:val="24"/>
                  <w:szCs w:val="24"/>
                </w:rPr>
                <w:t>REQ 1</w:t>
              </w:r>
            </w:ins>
          </w:p>
        </w:tc>
        <w:tc>
          <w:tcPr>
            <w:tcW w:w="8182" w:type="dxa"/>
          </w:tcPr>
          <w:p w14:paraId="5027BE03" w14:textId="359138C7" w:rsidR="00773EBB" w:rsidRPr="00A80792" w:rsidRDefault="00773EBB" w:rsidP="00514D0F">
            <w:pPr>
              <w:spacing w:before="100" w:beforeAutospacing="1" w:after="100" w:afterAutospacing="1" w:line="360" w:lineRule="auto"/>
              <w:jc w:val="both"/>
              <w:rPr>
                <w:ins w:id="2081" w:author="Deep Nidhi" w:date="2023-09-06T19:17:00Z"/>
                <w:rFonts w:ascii="Times New Roman" w:hAnsi="Times New Roman" w:cs="Times New Roman"/>
                <w:sz w:val="24"/>
                <w:szCs w:val="24"/>
              </w:rPr>
            </w:pPr>
            <w:ins w:id="2082" w:author="Deep Nidhi" w:date="2023-09-06T19:17:00Z">
              <w:r w:rsidRPr="00A525FC">
                <w:rPr>
                  <w:rFonts w:ascii="Times New Roman" w:hAnsi="Times New Roman" w:cs="Times New Roman"/>
                  <w:sz w:val="24"/>
                  <w:szCs w:val="24"/>
                </w:rPr>
                <w:t xml:space="preserve">Show the existing list of the </w:t>
              </w:r>
            </w:ins>
            <w:ins w:id="2083" w:author="Deep Nidhi" w:date="2023-09-07T15:24:00Z">
              <w:r w:rsidR="00A4722C">
                <w:rPr>
                  <w:rFonts w:ascii="Times New Roman" w:hAnsi="Times New Roman" w:cs="Times New Roman"/>
                  <w:sz w:val="24"/>
                  <w:szCs w:val="24"/>
                </w:rPr>
                <w:t xml:space="preserve">imported </w:t>
              </w:r>
            </w:ins>
            <w:ins w:id="2084" w:author="Deep Nidhi" w:date="2023-09-06T19:17:00Z">
              <w:r>
                <w:rPr>
                  <w:rFonts w:ascii="Times New Roman" w:hAnsi="Times New Roman" w:cs="Times New Roman"/>
                  <w:sz w:val="24"/>
                  <w:szCs w:val="24"/>
                </w:rPr>
                <w:t>data files</w:t>
              </w:r>
              <w:r w:rsidRPr="00A525FC">
                <w:rPr>
                  <w:rFonts w:ascii="Times New Roman" w:hAnsi="Times New Roman" w:cs="Times New Roman"/>
                  <w:sz w:val="24"/>
                  <w:szCs w:val="24"/>
                </w:rPr>
                <w:t xml:space="preserve"> in a table grid by pages along with pagination options to customize the view.</w:t>
              </w:r>
            </w:ins>
          </w:p>
        </w:tc>
      </w:tr>
      <w:tr w:rsidR="00004FA7" w:rsidRPr="008767E6" w14:paraId="49D5C88E" w14:textId="77777777" w:rsidTr="00514D0F">
        <w:trPr>
          <w:trHeight w:val="501"/>
          <w:ins w:id="2085" w:author="Deep Nidhi" w:date="2023-09-07T18:29:00Z"/>
        </w:trPr>
        <w:tc>
          <w:tcPr>
            <w:tcW w:w="1268" w:type="dxa"/>
          </w:tcPr>
          <w:p w14:paraId="187E8252" w14:textId="527AAC44" w:rsidR="00004FA7" w:rsidRPr="00A525FC" w:rsidRDefault="00004FA7" w:rsidP="00004FA7">
            <w:pPr>
              <w:spacing w:before="100" w:beforeAutospacing="1" w:after="100" w:afterAutospacing="1" w:line="360" w:lineRule="auto"/>
              <w:jc w:val="both"/>
              <w:rPr>
                <w:ins w:id="2086" w:author="Deep Nidhi" w:date="2023-09-07T18:29:00Z"/>
                <w:rFonts w:ascii="Times New Roman" w:hAnsi="Times New Roman" w:cs="Times New Roman"/>
                <w:sz w:val="24"/>
                <w:szCs w:val="24"/>
              </w:rPr>
            </w:pPr>
            <w:ins w:id="2087" w:author="Deep Nidhi" w:date="2023-09-07T18:29:00Z">
              <w:r w:rsidRPr="00262381">
                <w:rPr>
                  <w:rFonts w:ascii="Times New Roman" w:hAnsi="Times New Roman" w:cs="Times New Roman"/>
                  <w:sz w:val="24"/>
                  <w:szCs w:val="24"/>
                </w:rPr>
                <w:t>REQ 2</w:t>
              </w:r>
            </w:ins>
          </w:p>
        </w:tc>
        <w:tc>
          <w:tcPr>
            <w:tcW w:w="8182" w:type="dxa"/>
          </w:tcPr>
          <w:p w14:paraId="485A4354" w14:textId="472F833F" w:rsidR="00004FA7" w:rsidRPr="00A525FC" w:rsidRDefault="00004FA7" w:rsidP="00004FA7">
            <w:pPr>
              <w:spacing w:before="100" w:beforeAutospacing="1" w:after="100" w:afterAutospacing="1" w:line="360" w:lineRule="auto"/>
              <w:jc w:val="both"/>
              <w:rPr>
                <w:ins w:id="2088" w:author="Deep Nidhi" w:date="2023-09-07T18:29:00Z"/>
                <w:rFonts w:ascii="Times New Roman" w:hAnsi="Times New Roman" w:cs="Times New Roman"/>
                <w:sz w:val="24"/>
                <w:szCs w:val="24"/>
              </w:rPr>
            </w:pPr>
            <w:ins w:id="2089" w:author="Deep Nidhi" w:date="2023-09-07T18:29:00Z">
              <w:r w:rsidRPr="00262381">
                <w:rPr>
                  <w:rFonts w:ascii="Times New Roman" w:hAnsi="Times New Roman" w:cs="Times New Roman"/>
                  <w:sz w:val="24"/>
                  <w:szCs w:val="24"/>
                </w:rPr>
                <w:t>Provide options to search, sort and navigate the existing list.</w:t>
              </w:r>
            </w:ins>
          </w:p>
        </w:tc>
      </w:tr>
      <w:tr w:rsidR="00773EBB" w:rsidRPr="008767E6" w14:paraId="37A91DD9" w14:textId="77777777" w:rsidTr="00514D0F">
        <w:trPr>
          <w:trHeight w:val="501"/>
          <w:ins w:id="2090" w:author="Deep Nidhi" w:date="2023-09-06T19:17:00Z"/>
        </w:trPr>
        <w:tc>
          <w:tcPr>
            <w:tcW w:w="1268" w:type="dxa"/>
          </w:tcPr>
          <w:p w14:paraId="70F823EE" w14:textId="2C3C65B1" w:rsidR="00773EBB" w:rsidRPr="00A80792" w:rsidRDefault="00773EBB" w:rsidP="00514D0F">
            <w:pPr>
              <w:spacing w:before="100" w:beforeAutospacing="1" w:after="100" w:afterAutospacing="1" w:line="360" w:lineRule="auto"/>
              <w:jc w:val="both"/>
              <w:rPr>
                <w:ins w:id="2091" w:author="Deep Nidhi" w:date="2023-09-06T19:17:00Z"/>
                <w:rFonts w:ascii="Times New Roman" w:hAnsi="Times New Roman" w:cs="Times New Roman"/>
                <w:sz w:val="24"/>
                <w:szCs w:val="24"/>
              </w:rPr>
            </w:pPr>
            <w:ins w:id="2092" w:author="Deep Nidhi" w:date="2023-09-06T19:17:00Z">
              <w:r w:rsidRPr="00A80792">
                <w:rPr>
                  <w:rFonts w:ascii="Times New Roman" w:hAnsi="Times New Roman" w:cs="Times New Roman"/>
                  <w:sz w:val="24"/>
                  <w:szCs w:val="24"/>
                </w:rPr>
                <w:t xml:space="preserve">REQ </w:t>
              </w:r>
            </w:ins>
            <w:ins w:id="2093" w:author="Deep Nidhi" w:date="2023-09-07T18:30:00Z">
              <w:r w:rsidR="00004FA7">
                <w:rPr>
                  <w:rFonts w:ascii="Times New Roman" w:hAnsi="Times New Roman" w:cs="Times New Roman"/>
                  <w:sz w:val="24"/>
                  <w:szCs w:val="24"/>
                </w:rPr>
                <w:t>3</w:t>
              </w:r>
            </w:ins>
          </w:p>
        </w:tc>
        <w:tc>
          <w:tcPr>
            <w:tcW w:w="8182" w:type="dxa"/>
          </w:tcPr>
          <w:p w14:paraId="7A8767E1" w14:textId="7170607A" w:rsidR="00773EBB" w:rsidRPr="00A80792" w:rsidRDefault="00773EBB" w:rsidP="00514D0F">
            <w:pPr>
              <w:spacing w:before="100" w:beforeAutospacing="1" w:after="100" w:afterAutospacing="1" w:line="360" w:lineRule="auto"/>
              <w:jc w:val="both"/>
              <w:rPr>
                <w:ins w:id="2094" w:author="Deep Nidhi" w:date="2023-09-06T19:17:00Z"/>
                <w:rFonts w:ascii="Times New Roman" w:hAnsi="Times New Roman" w:cs="Times New Roman"/>
                <w:sz w:val="24"/>
                <w:szCs w:val="24"/>
              </w:rPr>
            </w:pPr>
            <w:ins w:id="2095" w:author="Deep Nidhi" w:date="2023-09-06T19:17:00Z">
              <w:r>
                <w:rPr>
                  <w:rFonts w:ascii="Times New Roman" w:hAnsi="Times New Roman" w:cs="Times New Roman"/>
                  <w:sz w:val="24"/>
                  <w:szCs w:val="24"/>
                </w:rPr>
                <w:t xml:space="preserve">Provide option to </w:t>
              </w:r>
            </w:ins>
            <w:ins w:id="2096" w:author="Deep Nidhi" w:date="2023-09-07T16:46:00Z">
              <w:r w:rsidR="00BE4219">
                <w:rPr>
                  <w:rFonts w:ascii="Times New Roman" w:hAnsi="Times New Roman" w:cs="Times New Roman"/>
                  <w:sz w:val="24"/>
                  <w:szCs w:val="24"/>
                </w:rPr>
                <w:t xml:space="preserve">add </w:t>
              </w:r>
            </w:ins>
            <w:ins w:id="2097" w:author="Deep Nidhi" w:date="2023-09-06T19:17:00Z">
              <w:r>
                <w:rPr>
                  <w:rFonts w:ascii="Times New Roman" w:hAnsi="Times New Roman" w:cs="Times New Roman"/>
                  <w:sz w:val="24"/>
                  <w:szCs w:val="24"/>
                </w:rPr>
                <w:t>import</w:t>
              </w:r>
            </w:ins>
            <w:ins w:id="2098" w:author="Deep Nidhi" w:date="2023-09-07T16:46:00Z">
              <w:r w:rsidR="00BE4219">
                <w:rPr>
                  <w:rFonts w:ascii="Times New Roman" w:hAnsi="Times New Roman" w:cs="Times New Roman"/>
                  <w:sz w:val="24"/>
                  <w:szCs w:val="24"/>
                </w:rPr>
                <w:t xml:space="preserve"> pr</w:t>
              </w:r>
            </w:ins>
            <w:ins w:id="2099" w:author="Deep Nidhi" w:date="2023-09-07T16:47:00Z">
              <w:r w:rsidR="00BE4219">
                <w:rPr>
                  <w:rFonts w:ascii="Times New Roman" w:hAnsi="Times New Roman" w:cs="Times New Roman"/>
                  <w:sz w:val="24"/>
                  <w:szCs w:val="24"/>
                </w:rPr>
                <w:t>ocess</w:t>
              </w:r>
            </w:ins>
            <w:ins w:id="2100" w:author="Deep Nidhi" w:date="2023-09-06T19:17:00Z">
              <w:r>
                <w:rPr>
                  <w:rFonts w:ascii="Times New Roman" w:hAnsi="Times New Roman" w:cs="Times New Roman"/>
                  <w:sz w:val="24"/>
                  <w:szCs w:val="24"/>
                </w:rPr>
                <w:t xml:space="preserve"> </w:t>
              </w:r>
            </w:ins>
            <w:ins w:id="2101" w:author="Deep Nidhi" w:date="2023-09-07T16:46:00Z">
              <w:r w:rsidR="00BE4219">
                <w:rPr>
                  <w:rFonts w:ascii="Times New Roman" w:hAnsi="Times New Roman" w:cs="Times New Roman"/>
                  <w:sz w:val="24"/>
                  <w:szCs w:val="24"/>
                </w:rPr>
                <w:t xml:space="preserve">of </w:t>
              </w:r>
            </w:ins>
            <w:ins w:id="2102" w:author="Deep Nidhi" w:date="2023-09-06T19:17:00Z">
              <w:r>
                <w:rPr>
                  <w:rFonts w:ascii="Times New Roman" w:hAnsi="Times New Roman" w:cs="Times New Roman"/>
                  <w:sz w:val="24"/>
                  <w:szCs w:val="24"/>
                </w:rPr>
                <w:t>primary data file.</w:t>
              </w:r>
            </w:ins>
          </w:p>
        </w:tc>
      </w:tr>
      <w:tr w:rsidR="00773EBB" w:rsidRPr="008767E6" w14:paraId="586C1A97" w14:textId="77777777" w:rsidTr="00514D0F">
        <w:trPr>
          <w:trHeight w:val="501"/>
          <w:ins w:id="2103" w:author="Deep Nidhi" w:date="2023-09-06T19:17:00Z"/>
        </w:trPr>
        <w:tc>
          <w:tcPr>
            <w:tcW w:w="1268" w:type="dxa"/>
          </w:tcPr>
          <w:p w14:paraId="6DEAD217" w14:textId="112269B4" w:rsidR="00773EBB" w:rsidRPr="00A80792" w:rsidRDefault="00773EBB" w:rsidP="00514D0F">
            <w:pPr>
              <w:spacing w:before="100" w:beforeAutospacing="1" w:after="100" w:afterAutospacing="1" w:line="360" w:lineRule="auto"/>
              <w:jc w:val="both"/>
              <w:rPr>
                <w:ins w:id="2104" w:author="Deep Nidhi" w:date="2023-09-06T19:17:00Z"/>
                <w:rFonts w:ascii="Times New Roman" w:hAnsi="Times New Roman" w:cs="Times New Roman"/>
                <w:sz w:val="24"/>
                <w:szCs w:val="24"/>
              </w:rPr>
            </w:pPr>
            <w:ins w:id="2105" w:author="Deep Nidhi" w:date="2023-09-06T19:17:00Z">
              <w:r w:rsidRPr="00A80792">
                <w:rPr>
                  <w:rFonts w:ascii="Times New Roman" w:hAnsi="Times New Roman" w:cs="Times New Roman"/>
                  <w:sz w:val="24"/>
                  <w:szCs w:val="24"/>
                </w:rPr>
                <w:t xml:space="preserve">REQ </w:t>
              </w:r>
            </w:ins>
            <w:ins w:id="2106" w:author="Deep Nidhi" w:date="2023-09-07T18:30:00Z">
              <w:r w:rsidR="00004FA7">
                <w:rPr>
                  <w:rFonts w:ascii="Times New Roman" w:hAnsi="Times New Roman" w:cs="Times New Roman"/>
                  <w:sz w:val="24"/>
                  <w:szCs w:val="24"/>
                </w:rPr>
                <w:t>4</w:t>
              </w:r>
            </w:ins>
          </w:p>
        </w:tc>
        <w:tc>
          <w:tcPr>
            <w:tcW w:w="8182" w:type="dxa"/>
          </w:tcPr>
          <w:p w14:paraId="648AA866" w14:textId="77777777" w:rsidR="00773EBB" w:rsidRPr="00A80792" w:rsidRDefault="00773EBB" w:rsidP="00514D0F">
            <w:pPr>
              <w:spacing w:before="100" w:beforeAutospacing="1" w:after="100" w:afterAutospacing="1" w:line="360" w:lineRule="auto"/>
              <w:jc w:val="both"/>
              <w:rPr>
                <w:ins w:id="2107" w:author="Deep Nidhi" w:date="2023-09-06T19:17:00Z"/>
                <w:rFonts w:ascii="Times New Roman" w:hAnsi="Times New Roman" w:cs="Times New Roman"/>
                <w:sz w:val="24"/>
                <w:szCs w:val="24"/>
              </w:rPr>
            </w:pPr>
            <w:ins w:id="2108" w:author="Deep Nidhi" w:date="2023-09-06T19:17:00Z">
              <w:r>
                <w:rPr>
                  <w:rFonts w:ascii="Times New Roman" w:hAnsi="Times New Roman" w:cs="Times New Roman"/>
                  <w:sz w:val="24"/>
                  <w:szCs w:val="24"/>
                </w:rPr>
                <w:t>When adding a new data file,</w:t>
              </w:r>
              <w:r w:rsidRPr="00A80792">
                <w:rPr>
                  <w:rFonts w:ascii="Times New Roman" w:hAnsi="Times New Roman" w:cs="Times New Roman"/>
                  <w:sz w:val="24"/>
                  <w:szCs w:val="24"/>
                </w:rPr>
                <w:t xml:space="preserve"> provide the following entries and validations -</w:t>
              </w:r>
            </w:ins>
          </w:p>
          <w:p w14:paraId="366B4E8F" w14:textId="27BE3494" w:rsidR="00773EBB" w:rsidRDefault="00D3035F" w:rsidP="0011493F">
            <w:pPr>
              <w:pStyle w:val="ListParagraph"/>
              <w:numPr>
                <w:ilvl w:val="0"/>
                <w:numId w:val="65"/>
              </w:numPr>
              <w:spacing w:before="100" w:beforeAutospacing="1" w:after="100" w:afterAutospacing="1" w:line="360" w:lineRule="auto"/>
              <w:jc w:val="both"/>
              <w:rPr>
                <w:ins w:id="2109" w:author="Deep Nidhi" w:date="2023-09-06T19:17:00Z"/>
                <w:rFonts w:ascii="Times New Roman" w:hAnsi="Times New Roman" w:cs="Times New Roman"/>
                <w:sz w:val="24"/>
                <w:szCs w:val="24"/>
              </w:rPr>
            </w:pPr>
            <w:ins w:id="2110" w:author="Deep Nidhi" w:date="2023-09-07T16:30:00Z">
              <w:r w:rsidRPr="00D3035F">
                <w:rPr>
                  <w:rFonts w:ascii="Times New Roman" w:hAnsi="Times New Roman" w:cs="Times New Roman"/>
                  <w:b/>
                  <w:bCs/>
                  <w:sz w:val="24"/>
                  <w:szCs w:val="24"/>
                  <w:rPrChange w:id="2111" w:author="Deep Nidhi" w:date="2023-09-07T16:33:00Z">
                    <w:rPr>
                      <w:rFonts w:ascii="Times New Roman" w:hAnsi="Times New Roman" w:cs="Times New Roman"/>
                      <w:sz w:val="24"/>
                      <w:szCs w:val="24"/>
                    </w:rPr>
                  </w:rPrChange>
                </w:rPr>
                <w:t>Source</w:t>
              </w:r>
            </w:ins>
            <w:ins w:id="2112" w:author="Deep Nidhi" w:date="2023-09-07T15:33:00Z">
              <w:r w:rsidR="007F051D" w:rsidRPr="00D3035F">
                <w:rPr>
                  <w:rFonts w:ascii="Times New Roman" w:hAnsi="Times New Roman" w:cs="Times New Roman"/>
                  <w:b/>
                  <w:bCs/>
                  <w:sz w:val="24"/>
                  <w:szCs w:val="24"/>
                  <w:rPrChange w:id="2113" w:author="Deep Nidhi" w:date="2023-09-07T16:33:00Z">
                    <w:rPr>
                      <w:rFonts w:ascii="Times New Roman" w:hAnsi="Times New Roman" w:cs="Times New Roman"/>
                      <w:sz w:val="24"/>
                      <w:szCs w:val="24"/>
                    </w:rPr>
                  </w:rPrChange>
                </w:rPr>
                <w:t xml:space="preserve"> </w:t>
              </w:r>
            </w:ins>
            <w:ins w:id="2114" w:author="Deep Nidhi" w:date="2023-09-06T19:17:00Z">
              <w:r w:rsidR="00773EBB" w:rsidRPr="00D3035F">
                <w:rPr>
                  <w:rFonts w:ascii="Times New Roman" w:hAnsi="Times New Roman" w:cs="Times New Roman"/>
                  <w:b/>
                  <w:bCs/>
                  <w:sz w:val="24"/>
                  <w:szCs w:val="24"/>
                  <w:rPrChange w:id="2115" w:author="Deep Nidhi" w:date="2023-09-07T16:33:00Z">
                    <w:rPr>
                      <w:rFonts w:ascii="Times New Roman" w:hAnsi="Times New Roman" w:cs="Times New Roman"/>
                      <w:sz w:val="24"/>
                      <w:szCs w:val="24"/>
                    </w:rPr>
                  </w:rPrChange>
                </w:rPr>
                <w:t>File</w:t>
              </w:r>
              <w:r w:rsidR="00773EBB" w:rsidRPr="002E7A4A">
                <w:rPr>
                  <w:rFonts w:ascii="Times New Roman" w:hAnsi="Times New Roman" w:cs="Times New Roman"/>
                  <w:sz w:val="24"/>
                  <w:szCs w:val="24"/>
                </w:rPr>
                <w:t xml:space="preserve"> should be </w:t>
              </w:r>
            </w:ins>
            <w:ins w:id="2116" w:author="Deep Nidhi" w:date="2023-09-07T15:33:00Z">
              <w:r w:rsidR="007F051D">
                <w:rPr>
                  <w:rFonts w:ascii="Times New Roman" w:hAnsi="Times New Roman" w:cs="Times New Roman"/>
                  <w:sz w:val="24"/>
                  <w:szCs w:val="24"/>
                </w:rPr>
                <w:t xml:space="preserve">uploaded </w:t>
              </w:r>
            </w:ins>
            <w:ins w:id="2117" w:author="Deep Nidhi" w:date="2023-09-06T19:17:00Z">
              <w:r w:rsidR="00773EBB" w:rsidRPr="002E7A4A">
                <w:rPr>
                  <w:rFonts w:ascii="Times New Roman" w:hAnsi="Times New Roman" w:cs="Times New Roman"/>
                  <w:sz w:val="24"/>
                  <w:szCs w:val="24"/>
                </w:rPr>
                <w:t>and cannot be blank.</w:t>
              </w:r>
            </w:ins>
          </w:p>
          <w:p w14:paraId="4DB1A74E" w14:textId="783FC200" w:rsidR="00773EBB" w:rsidRDefault="0002076E" w:rsidP="0011493F">
            <w:pPr>
              <w:pStyle w:val="ListParagraph"/>
              <w:numPr>
                <w:ilvl w:val="0"/>
                <w:numId w:val="65"/>
              </w:numPr>
              <w:spacing w:before="100" w:beforeAutospacing="1" w:after="100" w:afterAutospacing="1" w:line="360" w:lineRule="auto"/>
              <w:jc w:val="both"/>
              <w:rPr>
                <w:ins w:id="2118" w:author="Deep Nidhi" w:date="2023-09-07T16:02:00Z"/>
                <w:rFonts w:ascii="Times New Roman" w:hAnsi="Times New Roman" w:cs="Times New Roman"/>
                <w:sz w:val="24"/>
                <w:szCs w:val="24"/>
              </w:rPr>
            </w:pPr>
            <w:ins w:id="2119" w:author="Deep Nidhi" w:date="2023-09-07T15:53:00Z">
              <w:r w:rsidRPr="00D3035F">
                <w:rPr>
                  <w:rFonts w:ascii="Times New Roman" w:hAnsi="Times New Roman" w:cs="Times New Roman"/>
                  <w:b/>
                  <w:bCs/>
                  <w:sz w:val="24"/>
                  <w:szCs w:val="24"/>
                  <w:rPrChange w:id="2120" w:author="Deep Nidhi" w:date="2023-09-07T16:33:00Z">
                    <w:rPr>
                      <w:rFonts w:ascii="Times New Roman" w:hAnsi="Times New Roman" w:cs="Times New Roman"/>
                      <w:sz w:val="24"/>
                      <w:szCs w:val="24"/>
                    </w:rPr>
                  </w:rPrChange>
                </w:rPr>
                <w:t>T</w:t>
              </w:r>
            </w:ins>
            <w:ins w:id="2121" w:author="Deep Nidhi" w:date="2023-09-07T15:54:00Z">
              <w:r w:rsidRPr="00D3035F">
                <w:rPr>
                  <w:rFonts w:ascii="Times New Roman" w:hAnsi="Times New Roman" w:cs="Times New Roman"/>
                  <w:b/>
                  <w:bCs/>
                  <w:sz w:val="24"/>
                  <w:szCs w:val="24"/>
                  <w:rPrChange w:id="2122" w:author="Deep Nidhi" w:date="2023-09-07T16:33:00Z">
                    <w:rPr>
                      <w:rFonts w:ascii="Times New Roman" w:hAnsi="Times New Roman" w:cs="Times New Roman"/>
                      <w:sz w:val="24"/>
                      <w:szCs w:val="24"/>
                    </w:rPr>
                  </w:rPrChange>
                </w:rPr>
                <w:t xml:space="preserve">opic and Subtopic </w:t>
              </w:r>
            </w:ins>
            <w:ins w:id="2123" w:author="Deep Nidhi" w:date="2023-09-07T15:55:00Z">
              <w:r>
                <w:rPr>
                  <w:rFonts w:ascii="Times New Roman" w:hAnsi="Times New Roman" w:cs="Times New Roman"/>
                  <w:sz w:val="24"/>
                  <w:szCs w:val="24"/>
                </w:rPr>
                <w:t xml:space="preserve">should be associated </w:t>
              </w:r>
            </w:ins>
            <w:ins w:id="2124" w:author="Deep Nidhi" w:date="2023-09-06T19:17:00Z">
              <w:r w:rsidR="00773EBB">
                <w:rPr>
                  <w:rFonts w:ascii="Times New Roman" w:hAnsi="Times New Roman" w:cs="Times New Roman"/>
                  <w:sz w:val="24"/>
                  <w:szCs w:val="24"/>
                </w:rPr>
                <w:t>and cannot be blank.</w:t>
              </w:r>
            </w:ins>
          </w:p>
          <w:p w14:paraId="2E4F22A3" w14:textId="5ADB8173" w:rsidR="0002076E" w:rsidRDefault="00D3035F" w:rsidP="0011493F">
            <w:pPr>
              <w:pStyle w:val="ListParagraph"/>
              <w:numPr>
                <w:ilvl w:val="0"/>
                <w:numId w:val="65"/>
              </w:numPr>
              <w:spacing w:before="100" w:beforeAutospacing="1" w:after="100" w:afterAutospacing="1" w:line="360" w:lineRule="auto"/>
              <w:jc w:val="both"/>
              <w:rPr>
                <w:ins w:id="2125" w:author="Deep Nidhi" w:date="2023-09-07T16:04:00Z"/>
                <w:rFonts w:ascii="Times New Roman" w:hAnsi="Times New Roman" w:cs="Times New Roman"/>
                <w:sz w:val="24"/>
                <w:szCs w:val="24"/>
              </w:rPr>
            </w:pPr>
            <w:ins w:id="2126" w:author="Deep Nidhi" w:date="2023-09-07T16:32:00Z">
              <w:r w:rsidRPr="00D3035F">
                <w:rPr>
                  <w:rFonts w:ascii="Times New Roman" w:hAnsi="Times New Roman" w:cs="Times New Roman"/>
                  <w:b/>
                  <w:bCs/>
                  <w:sz w:val="24"/>
                  <w:szCs w:val="24"/>
                  <w:rPrChange w:id="2127" w:author="Deep Nidhi" w:date="2023-09-07T16:33:00Z">
                    <w:rPr>
                      <w:rFonts w:ascii="Times New Roman" w:hAnsi="Times New Roman" w:cs="Times New Roman"/>
                      <w:sz w:val="24"/>
                      <w:szCs w:val="24"/>
                    </w:rPr>
                  </w:rPrChange>
                </w:rPr>
                <w:t>Header Range</w:t>
              </w:r>
            </w:ins>
            <w:ins w:id="2128" w:author="Deep Nidhi" w:date="2023-09-07T16:04:00Z">
              <w:r w:rsidR="0002076E">
                <w:rPr>
                  <w:rFonts w:ascii="Times New Roman" w:hAnsi="Times New Roman" w:cs="Times New Roman"/>
                  <w:sz w:val="24"/>
                  <w:szCs w:val="24"/>
                </w:rPr>
                <w:t xml:space="preserve"> </w:t>
              </w:r>
            </w:ins>
            <w:ins w:id="2129" w:author="Deep Nidhi" w:date="2023-09-07T16:34:00Z">
              <w:r>
                <w:rPr>
                  <w:rFonts w:ascii="Times New Roman" w:hAnsi="Times New Roman" w:cs="Times New Roman"/>
                  <w:sz w:val="24"/>
                  <w:szCs w:val="24"/>
                </w:rPr>
                <w:t xml:space="preserve">of the source file </w:t>
              </w:r>
            </w:ins>
            <w:ins w:id="2130" w:author="Deep Nidhi" w:date="2023-09-07T16:04:00Z">
              <w:r w:rsidR="0002076E">
                <w:rPr>
                  <w:rFonts w:ascii="Times New Roman" w:hAnsi="Times New Roman" w:cs="Times New Roman"/>
                  <w:sz w:val="24"/>
                  <w:szCs w:val="24"/>
                </w:rPr>
                <w:t>s</w:t>
              </w:r>
              <w:r w:rsidR="0011493F">
                <w:rPr>
                  <w:rFonts w:ascii="Times New Roman" w:hAnsi="Times New Roman" w:cs="Times New Roman"/>
                  <w:sz w:val="24"/>
                  <w:szCs w:val="24"/>
                </w:rPr>
                <w:t>hould be entered and cannot be blank.</w:t>
              </w:r>
            </w:ins>
          </w:p>
          <w:p w14:paraId="336C2FA2" w14:textId="2C27BCB1" w:rsidR="0011493F" w:rsidRPr="00D3035F" w:rsidRDefault="00D3035F" w:rsidP="00D3035F">
            <w:pPr>
              <w:pStyle w:val="ListParagraph"/>
              <w:numPr>
                <w:ilvl w:val="0"/>
                <w:numId w:val="65"/>
              </w:numPr>
              <w:spacing w:before="100" w:beforeAutospacing="1" w:after="100" w:afterAutospacing="1" w:line="360" w:lineRule="auto"/>
              <w:jc w:val="both"/>
              <w:rPr>
                <w:ins w:id="2131" w:author="Deep Nidhi" w:date="2023-09-06T19:17:00Z"/>
                <w:rFonts w:ascii="Times New Roman" w:hAnsi="Times New Roman" w:cs="Times New Roman"/>
                <w:sz w:val="24"/>
                <w:szCs w:val="24"/>
                <w:rPrChange w:id="2132" w:author="Deep Nidhi" w:date="2023-09-07T16:33:00Z">
                  <w:rPr>
                    <w:ins w:id="2133" w:author="Deep Nidhi" w:date="2023-09-06T19:17:00Z"/>
                  </w:rPr>
                </w:rPrChange>
              </w:rPr>
            </w:pPr>
            <w:ins w:id="2134" w:author="Deep Nidhi" w:date="2023-09-07T16:32:00Z">
              <w:r w:rsidRPr="00D3035F">
                <w:rPr>
                  <w:rFonts w:ascii="Times New Roman" w:hAnsi="Times New Roman" w:cs="Times New Roman"/>
                  <w:b/>
                  <w:bCs/>
                  <w:sz w:val="24"/>
                  <w:szCs w:val="24"/>
                  <w:rPrChange w:id="2135" w:author="Deep Nidhi" w:date="2023-09-07T16:33:00Z">
                    <w:rPr>
                      <w:rFonts w:ascii="Times New Roman" w:hAnsi="Times New Roman" w:cs="Times New Roman"/>
                      <w:sz w:val="24"/>
                      <w:szCs w:val="24"/>
                    </w:rPr>
                  </w:rPrChange>
                </w:rPr>
                <w:t>Data Range</w:t>
              </w:r>
            </w:ins>
            <w:ins w:id="2136" w:author="Deep Nidhi" w:date="2023-09-07T16:34:00Z">
              <w:r>
                <w:rPr>
                  <w:rFonts w:ascii="Times New Roman" w:hAnsi="Times New Roman" w:cs="Times New Roman"/>
                  <w:b/>
                  <w:bCs/>
                  <w:sz w:val="24"/>
                  <w:szCs w:val="24"/>
                </w:rPr>
                <w:t xml:space="preserve"> </w:t>
              </w:r>
              <w:r w:rsidRPr="00D3035F">
                <w:rPr>
                  <w:rPrChange w:id="2137" w:author="Deep Nidhi" w:date="2023-09-07T16:34:00Z">
                    <w:rPr>
                      <w:rFonts w:ascii="Times New Roman" w:hAnsi="Times New Roman" w:cs="Times New Roman"/>
                      <w:b/>
                      <w:bCs/>
                      <w:sz w:val="24"/>
                      <w:szCs w:val="24"/>
                    </w:rPr>
                  </w:rPrChange>
                </w:rPr>
                <w:t>of the source file</w:t>
              </w:r>
            </w:ins>
            <w:ins w:id="2138" w:author="Deep Nidhi" w:date="2023-09-07T16:32:00Z">
              <w:r>
                <w:rPr>
                  <w:rFonts w:ascii="Times New Roman" w:hAnsi="Times New Roman" w:cs="Times New Roman"/>
                  <w:sz w:val="24"/>
                  <w:szCs w:val="24"/>
                </w:rPr>
                <w:t xml:space="preserve"> </w:t>
              </w:r>
            </w:ins>
            <w:ins w:id="2139" w:author="Deep Nidhi" w:date="2023-09-07T16:05:00Z">
              <w:r w:rsidR="0011493F">
                <w:rPr>
                  <w:rFonts w:ascii="Times New Roman" w:hAnsi="Times New Roman" w:cs="Times New Roman"/>
                  <w:sz w:val="24"/>
                  <w:szCs w:val="24"/>
                </w:rPr>
                <w:t>should be entered and cannot be blank.</w:t>
              </w:r>
            </w:ins>
          </w:p>
        </w:tc>
      </w:tr>
      <w:tr w:rsidR="00773EBB" w:rsidRPr="008767E6" w14:paraId="2EB29222" w14:textId="77777777" w:rsidTr="00514D0F">
        <w:trPr>
          <w:trHeight w:val="501"/>
          <w:ins w:id="2140" w:author="Deep Nidhi" w:date="2023-09-06T19:17:00Z"/>
        </w:trPr>
        <w:tc>
          <w:tcPr>
            <w:tcW w:w="1268" w:type="dxa"/>
          </w:tcPr>
          <w:p w14:paraId="4644EA4C" w14:textId="0F19D4CC" w:rsidR="00773EBB" w:rsidRPr="00A80792" w:rsidRDefault="00773EBB" w:rsidP="00514D0F">
            <w:pPr>
              <w:spacing w:before="100" w:beforeAutospacing="1" w:after="100" w:afterAutospacing="1" w:line="360" w:lineRule="auto"/>
              <w:jc w:val="both"/>
              <w:rPr>
                <w:ins w:id="2141" w:author="Deep Nidhi" w:date="2023-09-06T19:17:00Z"/>
                <w:rFonts w:ascii="Times New Roman" w:hAnsi="Times New Roman" w:cs="Times New Roman"/>
                <w:sz w:val="24"/>
                <w:szCs w:val="24"/>
              </w:rPr>
            </w:pPr>
            <w:ins w:id="2142" w:author="Deep Nidhi" w:date="2023-09-06T19:17:00Z">
              <w:r w:rsidRPr="00A80792">
                <w:rPr>
                  <w:rFonts w:ascii="Times New Roman" w:hAnsi="Times New Roman" w:cs="Times New Roman"/>
                  <w:sz w:val="24"/>
                  <w:szCs w:val="24"/>
                </w:rPr>
                <w:t xml:space="preserve">REQ </w:t>
              </w:r>
            </w:ins>
            <w:ins w:id="2143" w:author="Deep Nidhi" w:date="2023-09-07T18:30:00Z">
              <w:r w:rsidR="00004FA7">
                <w:rPr>
                  <w:rFonts w:ascii="Times New Roman" w:hAnsi="Times New Roman" w:cs="Times New Roman"/>
                  <w:sz w:val="24"/>
                  <w:szCs w:val="24"/>
                </w:rPr>
                <w:t>5</w:t>
              </w:r>
            </w:ins>
          </w:p>
        </w:tc>
        <w:tc>
          <w:tcPr>
            <w:tcW w:w="8182" w:type="dxa"/>
          </w:tcPr>
          <w:p w14:paraId="5CDD3E79" w14:textId="17D4353F" w:rsidR="00773EBB" w:rsidRPr="00A80792" w:rsidRDefault="00773EBB" w:rsidP="00514D0F">
            <w:pPr>
              <w:spacing w:before="100" w:beforeAutospacing="1" w:after="100" w:afterAutospacing="1" w:line="360" w:lineRule="auto"/>
              <w:jc w:val="both"/>
              <w:rPr>
                <w:ins w:id="2144" w:author="Deep Nidhi" w:date="2023-09-06T19:17:00Z"/>
                <w:rFonts w:ascii="Times New Roman" w:hAnsi="Times New Roman" w:cs="Times New Roman"/>
                <w:sz w:val="24"/>
                <w:szCs w:val="24"/>
              </w:rPr>
            </w:pPr>
            <w:ins w:id="2145" w:author="Deep Nidhi" w:date="2023-09-06T19:17:00Z">
              <w:r w:rsidRPr="00A80792">
                <w:rPr>
                  <w:rFonts w:ascii="Times New Roman" w:hAnsi="Times New Roman" w:cs="Times New Roman"/>
                  <w:sz w:val="24"/>
                  <w:szCs w:val="24"/>
                </w:rPr>
                <w:t xml:space="preserve">Provide </w:t>
              </w:r>
            </w:ins>
            <w:ins w:id="2146" w:author="Deep Nidhi" w:date="2023-09-07T16:20:00Z">
              <w:r w:rsidR="00E85A3B">
                <w:rPr>
                  <w:rFonts w:ascii="Times New Roman" w:hAnsi="Times New Roman" w:cs="Times New Roman"/>
                  <w:sz w:val="24"/>
                  <w:szCs w:val="24"/>
                </w:rPr>
                <w:t>the Ingest button</w:t>
              </w:r>
            </w:ins>
            <w:ins w:id="2147" w:author="Deep Nidhi" w:date="2023-09-07T16:21:00Z">
              <w:r w:rsidR="00E85A3B">
                <w:rPr>
                  <w:rFonts w:ascii="Times New Roman" w:hAnsi="Times New Roman" w:cs="Times New Roman"/>
                  <w:sz w:val="24"/>
                  <w:szCs w:val="24"/>
                </w:rPr>
                <w:t xml:space="preserve"> in the add new Ingest Data window to confirm adding the new ele</w:t>
              </w:r>
            </w:ins>
            <w:ins w:id="2148" w:author="Deep Nidhi" w:date="2023-09-07T16:22:00Z">
              <w:r w:rsidR="00E85A3B">
                <w:rPr>
                  <w:rFonts w:ascii="Times New Roman" w:hAnsi="Times New Roman" w:cs="Times New Roman"/>
                  <w:sz w:val="24"/>
                  <w:szCs w:val="24"/>
                </w:rPr>
                <w:t>ment</w:t>
              </w:r>
            </w:ins>
            <w:ins w:id="2149" w:author="Deep Nidhi" w:date="2023-09-07T16:25:00Z">
              <w:r w:rsidR="00D3035F">
                <w:rPr>
                  <w:rFonts w:ascii="Times New Roman" w:hAnsi="Times New Roman" w:cs="Times New Roman"/>
                  <w:sz w:val="24"/>
                  <w:szCs w:val="24"/>
                </w:rPr>
                <w:t>.</w:t>
              </w:r>
            </w:ins>
          </w:p>
        </w:tc>
      </w:tr>
      <w:tr w:rsidR="00BE4219" w:rsidRPr="008767E6" w14:paraId="257517D7" w14:textId="77777777" w:rsidTr="00514D0F">
        <w:trPr>
          <w:trHeight w:val="501"/>
          <w:ins w:id="2150" w:author="Deep Nidhi" w:date="2023-09-07T16:46:00Z"/>
        </w:trPr>
        <w:tc>
          <w:tcPr>
            <w:tcW w:w="1268" w:type="dxa"/>
          </w:tcPr>
          <w:p w14:paraId="162FE9D1" w14:textId="0D439C6C" w:rsidR="00BE4219" w:rsidRPr="00A80792" w:rsidRDefault="00BE4219" w:rsidP="00BE4219">
            <w:pPr>
              <w:spacing w:before="100" w:beforeAutospacing="1" w:after="100" w:afterAutospacing="1" w:line="360" w:lineRule="auto"/>
              <w:jc w:val="both"/>
              <w:rPr>
                <w:ins w:id="2151" w:author="Deep Nidhi" w:date="2023-09-07T16:46:00Z"/>
                <w:rFonts w:ascii="Times New Roman" w:hAnsi="Times New Roman" w:cs="Times New Roman"/>
                <w:sz w:val="24"/>
                <w:szCs w:val="24"/>
              </w:rPr>
            </w:pPr>
            <w:ins w:id="2152" w:author="Deep Nidhi" w:date="2023-09-07T16:46:00Z">
              <w:r w:rsidRPr="00A80792">
                <w:rPr>
                  <w:rFonts w:ascii="Times New Roman" w:hAnsi="Times New Roman" w:cs="Times New Roman"/>
                  <w:sz w:val="24"/>
                  <w:szCs w:val="24"/>
                </w:rPr>
                <w:t xml:space="preserve">REQ </w:t>
              </w:r>
            </w:ins>
            <w:ins w:id="2153" w:author="Deep Nidhi" w:date="2023-09-07T18:30:00Z">
              <w:r w:rsidR="00004FA7">
                <w:rPr>
                  <w:rFonts w:ascii="Times New Roman" w:hAnsi="Times New Roman" w:cs="Times New Roman"/>
                  <w:sz w:val="24"/>
                  <w:szCs w:val="24"/>
                </w:rPr>
                <w:t>6</w:t>
              </w:r>
            </w:ins>
          </w:p>
        </w:tc>
        <w:tc>
          <w:tcPr>
            <w:tcW w:w="8182" w:type="dxa"/>
          </w:tcPr>
          <w:p w14:paraId="4729B0EC" w14:textId="6FB7B6A0" w:rsidR="00BE4219" w:rsidRPr="00A80792" w:rsidRDefault="00BE4219" w:rsidP="00BE4219">
            <w:pPr>
              <w:spacing w:before="100" w:beforeAutospacing="1" w:after="100" w:afterAutospacing="1" w:line="360" w:lineRule="auto"/>
              <w:jc w:val="both"/>
              <w:rPr>
                <w:ins w:id="2154" w:author="Deep Nidhi" w:date="2023-09-07T16:46:00Z"/>
                <w:rFonts w:ascii="Times New Roman" w:hAnsi="Times New Roman" w:cs="Times New Roman"/>
                <w:sz w:val="24"/>
                <w:szCs w:val="24"/>
              </w:rPr>
            </w:pPr>
            <w:ins w:id="2155" w:author="Deep Nidhi" w:date="2023-09-07T16:46:00Z">
              <w:r w:rsidRPr="00B56F0E">
                <w:rPr>
                  <w:rFonts w:ascii="Times New Roman" w:hAnsi="Times New Roman" w:cs="Times New Roman"/>
                  <w:sz w:val="24"/>
                  <w:szCs w:val="24"/>
                </w:rPr>
                <w:t>The status of the newly added file will remain "InProgress" until the import process is completed. After successfully import</w:t>
              </w:r>
            </w:ins>
            <w:ins w:id="2156" w:author="Deep Nidhi" w:date="2023-09-07T17:15:00Z">
              <w:r w:rsidR="00237E73">
                <w:rPr>
                  <w:rFonts w:ascii="Times New Roman" w:hAnsi="Times New Roman" w:cs="Times New Roman"/>
                  <w:sz w:val="24"/>
                  <w:szCs w:val="24"/>
                </w:rPr>
                <w:t xml:space="preserve"> of source </w:t>
              </w:r>
            </w:ins>
            <w:ins w:id="2157" w:author="Deep Nidhi" w:date="2023-09-07T16:46:00Z">
              <w:r w:rsidRPr="00B56F0E">
                <w:rPr>
                  <w:rFonts w:ascii="Times New Roman" w:hAnsi="Times New Roman" w:cs="Times New Roman"/>
                  <w:sz w:val="24"/>
                  <w:szCs w:val="24"/>
                </w:rPr>
                <w:t>file</w:t>
              </w:r>
            </w:ins>
            <w:ins w:id="2158" w:author="Deep Nidhi" w:date="2023-09-07T17:15:00Z">
              <w:r w:rsidR="00237E73">
                <w:rPr>
                  <w:rFonts w:ascii="Times New Roman" w:hAnsi="Times New Roman" w:cs="Times New Roman"/>
                  <w:sz w:val="24"/>
                  <w:szCs w:val="24"/>
                </w:rPr>
                <w:t xml:space="preserve"> data</w:t>
              </w:r>
            </w:ins>
            <w:ins w:id="2159" w:author="Deep Nidhi" w:date="2023-09-07T16:46:00Z">
              <w:r w:rsidRPr="00B56F0E">
                <w:rPr>
                  <w:rFonts w:ascii="Times New Roman" w:hAnsi="Times New Roman" w:cs="Times New Roman"/>
                  <w:sz w:val="24"/>
                  <w:szCs w:val="24"/>
                </w:rPr>
                <w:t>, the status will be updated to "Completed."</w:t>
              </w:r>
            </w:ins>
          </w:p>
        </w:tc>
      </w:tr>
      <w:tr w:rsidR="00004FA7" w:rsidRPr="008767E6" w14:paraId="3B200B40" w14:textId="77777777" w:rsidTr="00514D0F">
        <w:trPr>
          <w:trHeight w:val="501"/>
          <w:ins w:id="2160" w:author="Deep Nidhi" w:date="2023-09-07T18:30:00Z"/>
        </w:trPr>
        <w:tc>
          <w:tcPr>
            <w:tcW w:w="1268" w:type="dxa"/>
          </w:tcPr>
          <w:p w14:paraId="4F289BA1" w14:textId="6F7D1D68" w:rsidR="00004FA7" w:rsidRPr="00A80792" w:rsidRDefault="00004FA7" w:rsidP="00004FA7">
            <w:pPr>
              <w:spacing w:before="100" w:beforeAutospacing="1" w:after="100" w:afterAutospacing="1" w:line="360" w:lineRule="auto"/>
              <w:jc w:val="both"/>
              <w:rPr>
                <w:ins w:id="2161" w:author="Deep Nidhi" w:date="2023-09-07T18:30:00Z"/>
                <w:rFonts w:ascii="Times New Roman" w:hAnsi="Times New Roman" w:cs="Times New Roman"/>
                <w:sz w:val="24"/>
                <w:szCs w:val="24"/>
              </w:rPr>
            </w:pPr>
            <w:ins w:id="2162" w:author="Deep Nidhi" w:date="2023-09-07T18:30:00Z">
              <w:r w:rsidRPr="00A525FC">
                <w:rPr>
                  <w:rFonts w:ascii="Times New Roman" w:hAnsi="Times New Roman" w:cs="Times New Roman"/>
                  <w:sz w:val="24"/>
                  <w:szCs w:val="24"/>
                </w:rPr>
                <w:lastRenderedPageBreak/>
                <w:t xml:space="preserve">REQ </w:t>
              </w:r>
              <w:r>
                <w:rPr>
                  <w:rFonts w:ascii="Times New Roman" w:hAnsi="Times New Roman" w:cs="Times New Roman"/>
                  <w:sz w:val="24"/>
                  <w:szCs w:val="24"/>
                </w:rPr>
                <w:t>7</w:t>
              </w:r>
            </w:ins>
          </w:p>
        </w:tc>
        <w:tc>
          <w:tcPr>
            <w:tcW w:w="8182" w:type="dxa"/>
          </w:tcPr>
          <w:p w14:paraId="63E74A73" w14:textId="2E4DFF75" w:rsidR="00004FA7" w:rsidRPr="00B56F0E" w:rsidRDefault="00004FA7" w:rsidP="00004FA7">
            <w:pPr>
              <w:spacing w:before="100" w:beforeAutospacing="1" w:after="100" w:afterAutospacing="1" w:line="360" w:lineRule="auto"/>
              <w:jc w:val="both"/>
              <w:rPr>
                <w:ins w:id="2163" w:author="Deep Nidhi" w:date="2023-09-07T18:30:00Z"/>
                <w:rFonts w:ascii="Times New Roman" w:hAnsi="Times New Roman" w:cs="Times New Roman"/>
                <w:sz w:val="24"/>
                <w:szCs w:val="24"/>
              </w:rPr>
            </w:pPr>
            <w:ins w:id="2164" w:author="Deep Nidhi" w:date="2023-09-07T18:30:00Z">
              <w:r>
                <w:rPr>
                  <w:rFonts w:ascii="Times New Roman" w:hAnsi="Times New Roman" w:cs="Times New Roman"/>
                  <w:sz w:val="24"/>
                  <w:szCs w:val="24"/>
                </w:rPr>
                <w:t>Provide option to move element from Ingestion to Cleaning tab.</w:t>
              </w:r>
            </w:ins>
          </w:p>
        </w:tc>
      </w:tr>
      <w:tr w:rsidR="00004FA7" w:rsidRPr="008767E6" w14:paraId="1E98D7B3" w14:textId="77777777" w:rsidTr="00514D0F">
        <w:trPr>
          <w:trHeight w:val="501"/>
          <w:ins w:id="2165" w:author="Deep Nidhi" w:date="2023-09-07T18:30:00Z"/>
        </w:trPr>
        <w:tc>
          <w:tcPr>
            <w:tcW w:w="1268" w:type="dxa"/>
          </w:tcPr>
          <w:p w14:paraId="754DA0F4" w14:textId="737B1A70" w:rsidR="00004FA7" w:rsidRPr="00A80792" w:rsidRDefault="00004FA7" w:rsidP="00004FA7">
            <w:pPr>
              <w:spacing w:before="100" w:beforeAutospacing="1" w:after="100" w:afterAutospacing="1" w:line="360" w:lineRule="auto"/>
              <w:jc w:val="both"/>
              <w:rPr>
                <w:ins w:id="2166" w:author="Deep Nidhi" w:date="2023-09-07T18:30:00Z"/>
                <w:rFonts w:ascii="Times New Roman" w:hAnsi="Times New Roman" w:cs="Times New Roman"/>
                <w:sz w:val="24"/>
                <w:szCs w:val="24"/>
              </w:rPr>
            </w:pPr>
            <w:ins w:id="2167" w:author="Deep Nidhi" w:date="2023-09-07T18:30:00Z">
              <w:r w:rsidRPr="008130E9">
                <w:rPr>
                  <w:rFonts w:ascii="Times New Roman" w:hAnsi="Times New Roman" w:cs="Times New Roman"/>
                  <w:sz w:val="24"/>
                  <w:szCs w:val="24"/>
                </w:rPr>
                <w:t xml:space="preserve">REQ </w:t>
              </w:r>
              <w:r>
                <w:rPr>
                  <w:rFonts w:ascii="Times New Roman" w:hAnsi="Times New Roman" w:cs="Times New Roman"/>
                  <w:sz w:val="24"/>
                  <w:szCs w:val="24"/>
                </w:rPr>
                <w:t>8</w:t>
              </w:r>
            </w:ins>
          </w:p>
        </w:tc>
        <w:tc>
          <w:tcPr>
            <w:tcW w:w="8182" w:type="dxa"/>
          </w:tcPr>
          <w:p w14:paraId="3E24A348" w14:textId="2508427E" w:rsidR="00004FA7" w:rsidRPr="00B56F0E" w:rsidRDefault="00004FA7" w:rsidP="00004FA7">
            <w:pPr>
              <w:spacing w:before="100" w:beforeAutospacing="1" w:after="100" w:afterAutospacing="1" w:line="360" w:lineRule="auto"/>
              <w:jc w:val="both"/>
              <w:rPr>
                <w:ins w:id="2168" w:author="Deep Nidhi" w:date="2023-09-07T18:30:00Z"/>
                <w:rFonts w:ascii="Times New Roman" w:hAnsi="Times New Roman" w:cs="Times New Roman"/>
                <w:sz w:val="24"/>
                <w:szCs w:val="24"/>
              </w:rPr>
            </w:pPr>
            <w:ins w:id="2169" w:author="Deep Nidhi" w:date="2023-09-07T18:30:00Z">
              <w:r>
                <w:rPr>
                  <w:rFonts w:ascii="Times New Roman" w:hAnsi="Times New Roman" w:cs="Times New Roman"/>
                  <w:sz w:val="24"/>
                  <w:szCs w:val="24"/>
                </w:rPr>
                <w:t>Provide option to delete ingested data file.</w:t>
              </w:r>
            </w:ins>
          </w:p>
        </w:tc>
      </w:tr>
      <w:tr w:rsidR="00004FA7" w:rsidRPr="008767E6" w14:paraId="2F19A732" w14:textId="77777777" w:rsidTr="00514D0F">
        <w:trPr>
          <w:trHeight w:val="501"/>
          <w:ins w:id="2170" w:author="Deep Nidhi" w:date="2023-09-07T18:30:00Z"/>
        </w:trPr>
        <w:tc>
          <w:tcPr>
            <w:tcW w:w="1268" w:type="dxa"/>
          </w:tcPr>
          <w:p w14:paraId="7DFA07E3" w14:textId="480D7A23" w:rsidR="00004FA7" w:rsidRPr="00A80792" w:rsidRDefault="00004FA7" w:rsidP="00004FA7">
            <w:pPr>
              <w:spacing w:before="100" w:beforeAutospacing="1" w:after="100" w:afterAutospacing="1" w:line="360" w:lineRule="auto"/>
              <w:jc w:val="both"/>
              <w:rPr>
                <w:ins w:id="2171" w:author="Deep Nidhi" w:date="2023-09-07T18:30:00Z"/>
                <w:rFonts w:ascii="Times New Roman" w:hAnsi="Times New Roman" w:cs="Times New Roman"/>
                <w:sz w:val="24"/>
                <w:szCs w:val="24"/>
              </w:rPr>
            </w:pPr>
            <w:ins w:id="2172" w:author="Deep Nidhi" w:date="2023-09-07T18:30:00Z">
              <w:r w:rsidRPr="008130E9">
                <w:rPr>
                  <w:rFonts w:ascii="Times New Roman" w:hAnsi="Times New Roman" w:cs="Times New Roman"/>
                  <w:sz w:val="24"/>
                  <w:szCs w:val="24"/>
                </w:rPr>
                <w:t xml:space="preserve">REQ </w:t>
              </w:r>
              <w:r>
                <w:rPr>
                  <w:rFonts w:ascii="Times New Roman" w:hAnsi="Times New Roman" w:cs="Times New Roman"/>
                  <w:sz w:val="24"/>
                  <w:szCs w:val="24"/>
                </w:rPr>
                <w:t>9</w:t>
              </w:r>
            </w:ins>
          </w:p>
        </w:tc>
        <w:tc>
          <w:tcPr>
            <w:tcW w:w="8182" w:type="dxa"/>
          </w:tcPr>
          <w:p w14:paraId="7C0D8E51" w14:textId="141C36CD" w:rsidR="00004FA7" w:rsidRPr="00B56F0E" w:rsidRDefault="00004FA7" w:rsidP="00004FA7">
            <w:pPr>
              <w:spacing w:before="100" w:beforeAutospacing="1" w:after="100" w:afterAutospacing="1" w:line="360" w:lineRule="auto"/>
              <w:jc w:val="both"/>
              <w:rPr>
                <w:ins w:id="2173" w:author="Deep Nidhi" w:date="2023-09-07T18:30:00Z"/>
                <w:rFonts w:ascii="Times New Roman" w:hAnsi="Times New Roman" w:cs="Times New Roman"/>
                <w:sz w:val="24"/>
                <w:szCs w:val="24"/>
              </w:rPr>
            </w:pPr>
            <w:ins w:id="2174" w:author="Deep Nidhi" w:date="2023-09-07T18:30:00Z">
              <w:r>
                <w:rPr>
                  <w:rFonts w:ascii="Times New Roman" w:hAnsi="Times New Roman" w:cs="Times New Roman"/>
                  <w:sz w:val="24"/>
                  <w:szCs w:val="24"/>
                </w:rPr>
                <w:t>Provide option to generate log to view reason of failing import process of any data records.</w:t>
              </w:r>
            </w:ins>
          </w:p>
        </w:tc>
      </w:tr>
      <w:tr w:rsidR="00004FA7" w:rsidRPr="008767E6" w14:paraId="0CE43FCC" w14:textId="77777777" w:rsidTr="00514D0F">
        <w:trPr>
          <w:trHeight w:val="501"/>
          <w:ins w:id="2175" w:author="Deep Nidhi" w:date="2023-09-07T18:30:00Z"/>
        </w:trPr>
        <w:tc>
          <w:tcPr>
            <w:tcW w:w="1268" w:type="dxa"/>
          </w:tcPr>
          <w:p w14:paraId="792C5007" w14:textId="6AD056A2" w:rsidR="00004FA7" w:rsidRPr="00A80792" w:rsidRDefault="00004FA7" w:rsidP="00004FA7">
            <w:pPr>
              <w:spacing w:before="100" w:beforeAutospacing="1" w:after="100" w:afterAutospacing="1" w:line="360" w:lineRule="auto"/>
              <w:jc w:val="both"/>
              <w:rPr>
                <w:ins w:id="2176" w:author="Deep Nidhi" w:date="2023-09-07T18:30:00Z"/>
                <w:rFonts w:ascii="Times New Roman" w:hAnsi="Times New Roman" w:cs="Times New Roman"/>
                <w:sz w:val="24"/>
                <w:szCs w:val="24"/>
              </w:rPr>
            </w:pPr>
            <w:ins w:id="2177" w:author="Deep Nidhi" w:date="2023-09-07T18:30:00Z">
              <w:r>
                <w:rPr>
                  <w:rFonts w:ascii="Times New Roman" w:hAnsi="Times New Roman" w:cs="Times New Roman"/>
                  <w:sz w:val="24"/>
                  <w:szCs w:val="24"/>
                </w:rPr>
                <w:t>REQ 10</w:t>
              </w:r>
            </w:ins>
          </w:p>
        </w:tc>
        <w:tc>
          <w:tcPr>
            <w:tcW w:w="8182" w:type="dxa"/>
          </w:tcPr>
          <w:p w14:paraId="340708AA" w14:textId="53BDE25F" w:rsidR="00004FA7" w:rsidRPr="00B56F0E" w:rsidRDefault="00004FA7" w:rsidP="00004FA7">
            <w:pPr>
              <w:spacing w:before="100" w:beforeAutospacing="1" w:after="100" w:afterAutospacing="1" w:line="360" w:lineRule="auto"/>
              <w:jc w:val="both"/>
              <w:rPr>
                <w:ins w:id="2178" w:author="Deep Nidhi" w:date="2023-09-07T18:30:00Z"/>
                <w:rFonts w:ascii="Times New Roman" w:hAnsi="Times New Roman" w:cs="Times New Roman"/>
                <w:sz w:val="24"/>
                <w:szCs w:val="24"/>
              </w:rPr>
            </w:pPr>
            <w:ins w:id="2179" w:author="Deep Nidhi" w:date="2023-09-07T18:30:00Z">
              <w:r>
                <w:rPr>
                  <w:rFonts w:ascii="Times New Roman" w:hAnsi="Times New Roman" w:cs="Times New Roman"/>
                  <w:sz w:val="24"/>
                  <w:szCs w:val="24"/>
                </w:rPr>
                <w:t>Provide option to view Metadata of ingested source file.</w:t>
              </w:r>
            </w:ins>
          </w:p>
        </w:tc>
      </w:tr>
    </w:tbl>
    <w:p w14:paraId="7B10B425" w14:textId="77777777" w:rsidR="00326671" w:rsidRDefault="00326671">
      <w:pPr>
        <w:spacing w:after="0" w:line="240" w:lineRule="auto"/>
        <w:rPr>
          <w:ins w:id="2180" w:author="Deep Nidhi" w:date="2023-09-07T17:24:00Z"/>
          <w:rFonts w:asciiTheme="majorBidi" w:hAnsiTheme="majorBidi" w:cstheme="majorBidi"/>
          <w:b/>
          <w:bCs/>
          <w:sz w:val="24"/>
          <w:szCs w:val="24"/>
          <w:u w:val="single"/>
        </w:rPr>
      </w:pPr>
      <w:ins w:id="2181" w:author="Deep Nidhi" w:date="2023-09-07T17:24:00Z">
        <w:r>
          <w:rPr>
            <w:rFonts w:asciiTheme="majorBidi" w:hAnsiTheme="majorBidi" w:cstheme="majorBidi"/>
            <w:b/>
            <w:bCs/>
            <w:sz w:val="24"/>
            <w:szCs w:val="24"/>
            <w:u w:val="single"/>
          </w:rPr>
          <w:br w:type="page"/>
        </w:r>
      </w:ins>
    </w:p>
    <w:p w14:paraId="76C0C0AF" w14:textId="06FEE3C1" w:rsidR="00773EBB" w:rsidRPr="00E8701D" w:rsidRDefault="00773EBB">
      <w:pPr>
        <w:pStyle w:val="Heading5"/>
        <w:spacing w:before="100" w:beforeAutospacing="1" w:after="100" w:afterAutospacing="1"/>
        <w:rPr>
          <w:ins w:id="2182" w:author="Deep Nidhi" w:date="2023-09-06T19:17:00Z"/>
          <w:b w:val="0"/>
          <w:rPrChange w:id="2183" w:author="Deep Nidhi" w:date="2023-09-07T18:49:00Z">
            <w:rPr>
              <w:ins w:id="2184" w:author="Deep Nidhi" w:date="2023-09-06T19:17:00Z"/>
              <w:rFonts w:asciiTheme="majorBidi" w:hAnsiTheme="majorBidi" w:cstheme="majorBidi"/>
              <w:b/>
              <w:bCs/>
              <w:sz w:val="24"/>
              <w:szCs w:val="24"/>
              <w:u w:val="single"/>
            </w:rPr>
          </w:rPrChange>
        </w:rPr>
        <w:pPrChange w:id="2185" w:author="Deep Nidhi" w:date="2023-09-07T18:49:00Z">
          <w:pPr>
            <w:spacing w:before="100" w:beforeAutospacing="1" w:after="100" w:afterAutospacing="1" w:line="240" w:lineRule="auto"/>
            <w:jc w:val="both"/>
          </w:pPr>
        </w:pPrChange>
      </w:pPr>
      <w:ins w:id="2186" w:author="Deep Nidhi" w:date="2023-09-06T19:17:00Z">
        <w:r w:rsidRPr="00E8701D">
          <w:rPr>
            <w:rPrChange w:id="2187" w:author="Deep Nidhi" w:date="2023-09-07T18:49:00Z">
              <w:rPr>
                <w:rFonts w:asciiTheme="majorBidi" w:hAnsiTheme="majorBidi" w:cstheme="majorBidi"/>
                <w:bCs/>
                <w:szCs w:val="24"/>
                <w:u w:val="single"/>
              </w:rPr>
            </w:rPrChange>
          </w:rPr>
          <w:lastRenderedPageBreak/>
          <w:t>Cleaning</w:t>
        </w:r>
      </w:ins>
    </w:p>
    <w:p w14:paraId="0B8C3AF8" w14:textId="77777777" w:rsidR="00B62943" w:rsidRDefault="00B62943" w:rsidP="00B62943">
      <w:pPr>
        <w:spacing w:before="100" w:beforeAutospacing="1" w:after="100" w:afterAutospacing="1" w:line="360" w:lineRule="auto"/>
        <w:jc w:val="both"/>
        <w:rPr>
          <w:ins w:id="2188" w:author="Deep Nidhi" w:date="2023-09-11T17:40:00Z"/>
          <w:rFonts w:asciiTheme="majorBidi" w:hAnsiTheme="majorBidi" w:cstheme="majorBidi"/>
          <w:sz w:val="24"/>
          <w:szCs w:val="24"/>
        </w:rPr>
        <w:pPrChange w:id="2189" w:author="Deep Nidhi" w:date="2023-09-11T17:40:00Z">
          <w:pPr>
            <w:spacing w:before="100" w:beforeAutospacing="1" w:after="100" w:afterAutospacing="1" w:line="240" w:lineRule="auto"/>
            <w:jc w:val="both"/>
          </w:pPr>
        </w:pPrChange>
      </w:pPr>
      <w:ins w:id="2190" w:author="Deep Nidhi" w:date="2023-09-11T17:40:00Z">
        <w:r w:rsidRPr="00B62943">
          <w:rPr>
            <w:rFonts w:asciiTheme="majorBidi" w:hAnsiTheme="majorBidi" w:cstheme="majorBidi"/>
            <w:sz w:val="24"/>
            <w:szCs w:val="24"/>
          </w:rPr>
          <w:t xml:space="preserve">The data files which are ingested successfully will be moved to the </w:t>
        </w:r>
        <w:proofErr w:type="gramStart"/>
        <w:r w:rsidRPr="00B62943">
          <w:rPr>
            <w:rFonts w:asciiTheme="majorBidi" w:hAnsiTheme="majorBidi" w:cstheme="majorBidi"/>
            <w:sz w:val="24"/>
            <w:szCs w:val="24"/>
          </w:rPr>
          <w:t>Cleaning</w:t>
        </w:r>
        <w:proofErr w:type="gramEnd"/>
        <w:r w:rsidRPr="00B62943">
          <w:rPr>
            <w:rFonts w:asciiTheme="majorBidi" w:hAnsiTheme="majorBidi" w:cstheme="majorBidi"/>
            <w:sz w:val="24"/>
            <w:szCs w:val="24"/>
          </w:rPr>
          <w:t xml:space="preserve"> step. The data cleaning process will involve identifying and addressing errors, inconsistencies, and inaccuracies in the data files. After the first step, the ingested data will be cleaned by applying the appropriate business rules including identifying duplicates, blank entries and entries having special characters. You will have options to delete selected column or row, rename columns, replace any data value and remove duplicates. After cleaning the data will be ready to apply calculation and aggregate functions.</w:t>
        </w:r>
      </w:ins>
    </w:p>
    <w:p w14:paraId="135F16D8" w14:textId="6067DCBD" w:rsidR="00773EBB" w:rsidRPr="00D956BB" w:rsidRDefault="00773EBB" w:rsidP="00773EBB">
      <w:pPr>
        <w:spacing w:before="100" w:beforeAutospacing="1" w:after="100" w:afterAutospacing="1" w:line="240" w:lineRule="auto"/>
        <w:jc w:val="both"/>
        <w:rPr>
          <w:ins w:id="2191" w:author="Deep Nidhi" w:date="2023-09-06T19:17:00Z"/>
          <w:rFonts w:ascii="Times New Roman" w:hAnsi="Times New Roman" w:cs="Times New Roman"/>
          <w:b/>
          <w:bCs/>
          <w:sz w:val="24"/>
          <w:szCs w:val="24"/>
        </w:rPr>
      </w:pPr>
      <w:ins w:id="2192" w:author="Deep Nidhi" w:date="2023-09-06T19:17:00Z">
        <w:r w:rsidRPr="00D956BB">
          <w:rPr>
            <w:rFonts w:ascii="Times New Roman" w:hAnsi="Times New Roman" w:cs="Times New Roman"/>
            <w:b/>
            <w:bCs/>
            <w:sz w:val="24"/>
            <w:szCs w:val="24"/>
          </w:rPr>
          <w:t>Functional Requirements</w:t>
        </w:r>
      </w:ins>
    </w:p>
    <w:tbl>
      <w:tblPr>
        <w:tblW w:w="93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9"/>
        <w:gridCol w:w="8182"/>
      </w:tblGrid>
      <w:tr w:rsidR="00773EBB" w:rsidRPr="00D956BB" w14:paraId="5A48F4EC" w14:textId="77777777" w:rsidTr="00514D0F">
        <w:trPr>
          <w:trHeight w:val="548"/>
          <w:jc w:val="center"/>
          <w:ins w:id="2193" w:author="Deep Nidhi" w:date="2023-09-06T19:17:00Z"/>
        </w:trPr>
        <w:tc>
          <w:tcPr>
            <w:tcW w:w="1159" w:type="dxa"/>
          </w:tcPr>
          <w:p w14:paraId="41FC0860" w14:textId="77777777" w:rsidR="00773EBB" w:rsidRPr="00D956BB" w:rsidRDefault="00773EBB" w:rsidP="00514D0F">
            <w:pPr>
              <w:spacing w:before="100" w:beforeAutospacing="1" w:after="100" w:afterAutospacing="1" w:line="360" w:lineRule="auto"/>
              <w:jc w:val="both"/>
              <w:rPr>
                <w:ins w:id="2194" w:author="Deep Nidhi" w:date="2023-09-06T19:17:00Z"/>
                <w:rFonts w:ascii="Times New Roman" w:hAnsi="Times New Roman" w:cs="Times New Roman"/>
                <w:sz w:val="24"/>
                <w:szCs w:val="24"/>
              </w:rPr>
            </w:pPr>
            <w:ins w:id="2195" w:author="Deep Nidhi" w:date="2023-09-06T19:17:00Z">
              <w:r w:rsidRPr="00D956BB">
                <w:rPr>
                  <w:rFonts w:ascii="Times New Roman" w:hAnsi="Times New Roman" w:cs="Times New Roman"/>
                  <w:sz w:val="24"/>
                  <w:szCs w:val="24"/>
                </w:rPr>
                <w:t xml:space="preserve">REQ </w:t>
              </w:r>
              <w:r>
                <w:rPr>
                  <w:rFonts w:ascii="Times New Roman" w:hAnsi="Times New Roman" w:cs="Times New Roman"/>
                  <w:sz w:val="24"/>
                  <w:szCs w:val="24"/>
                </w:rPr>
                <w:t>1</w:t>
              </w:r>
            </w:ins>
          </w:p>
        </w:tc>
        <w:tc>
          <w:tcPr>
            <w:tcW w:w="8182" w:type="dxa"/>
          </w:tcPr>
          <w:p w14:paraId="7CDA35A5" w14:textId="59705162" w:rsidR="00773EBB" w:rsidRPr="00D956BB" w:rsidRDefault="00262381" w:rsidP="00514D0F">
            <w:pPr>
              <w:spacing w:before="100" w:beforeAutospacing="1" w:after="100" w:afterAutospacing="1" w:line="360" w:lineRule="auto"/>
              <w:jc w:val="both"/>
              <w:rPr>
                <w:ins w:id="2196" w:author="Deep Nidhi" w:date="2023-09-06T19:17:00Z"/>
                <w:rFonts w:ascii="Times New Roman" w:hAnsi="Times New Roman" w:cs="Times New Roman"/>
                <w:sz w:val="24"/>
                <w:szCs w:val="24"/>
              </w:rPr>
            </w:pPr>
            <w:ins w:id="2197" w:author="Deep Nidhi" w:date="2023-09-07T18:27:00Z">
              <w:r w:rsidRPr="00A525FC">
                <w:rPr>
                  <w:rFonts w:ascii="Times New Roman" w:hAnsi="Times New Roman" w:cs="Times New Roman"/>
                  <w:sz w:val="24"/>
                  <w:szCs w:val="24"/>
                </w:rPr>
                <w:t xml:space="preserve">Show the existing list of the </w:t>
              </w:r>
              <w:r>
                <w:rPr>
                  <w:rFonts w:ascii="Times New Roman" w:hAnsi="Times New Roman" w:cs="Times New Roman"/>
                  <w:sz w:val="24"/>
                  <w:szCs w:val="24"/>
                </w:rPr>
                <w:t>data files</w:t>
              </w:r>
              <w:r w:rsidRPr="00A525FC">
                <w:rPr>
                  <w:rFonts w:ascii="Times New Roman" w:hAnsi="Times New Roman" w:cs="Times New Roman"/>
                  <w:sz w:val="24"/>
                  <w:szCs w:val="24"/>
                </w:rPr>
                <w:t xml:space="preserve"> in a table grid by pages along with pagination options to customize the </w:t>
              </w:r>
              <w:proofErr w:type="gramStart"/>
              <w:r w:rsidRPr="00A525FC">
                <w:rPr>
                  <w:rFonts w:ascii="Times New Roman" w:hAnsi="Times New Roman" w:cs="Times New Roman"/>
                  <w:sz w:val="24"/>
                  <w:szCs w:val="24"/>
                </w:rPr>
                <w:t>view.</w:t>
              </w:r>
            </w:ins>
            <w:ins w:id="2198" w:author="Deep Nidhi" w:date="2023-09-06T19:17:00Z">
              <w:r w:rsidR="00773EBB">
                <w:rPr>
                  <w:rFonts w:ascii="Times New Roman" w:hAnsi="Times New Roman" w:cs="Times New Roman"/>
                  <w:sz w:val="24"/>
                  <w:szCs w:val="24"/>
                </w:rPr>
                <w:t>.</w:t>
              </w:r>
              <w:proofErr w:type="gramEnd"/>
            </w:ins>
          </w:p>
        </w:tc>
      </w:tr>
      <w:tr w:rsidR="00262381" w:rsidRPr="00D956BB" w14:paraId="271D696C" w14:textId="77777777" w:rsidTr="00514D0F">
        <w:trPr>
          <w:trHeight w:val="548"/>
          <w:jc w:val="center"/>
          <w:ins w:id="2199" w:author="Deep Nidhi" w:date="2023-09-07T18:28:00Z"/>
        </w:trPr>
        <w:tc>
          <w:tcPr>
            <w:tcW w:w="1159" w:type="dxa"/>
          </w:tcPr>
          <w:p w14:paraId="310813BA" w14:textId="7892FCA2" w:rsidR="00262381" w:rsidRPr="00D956BB" w:rsidRDefault="00262381" w:rsidP="00262381">
            <w:pPr>
              <w:spacing w:before="100" w:beforeAutospacing="1" w:after="100" w:afterAutospacing="1" w:line="360" w:lineRule="auto"/>
              <w:jc w:val="both"/>
              <w:rPr>
                <w:ins w:id="2200" w:author="Deep Nidhi" w:date="2023-09-07T18:28:00Z"/>
                <w:rFonts w:ascii="Times New Roman" w:hAnsi="Times New Roman" w:cs="Times New Roman"/>
                <w:sz w:val="24"/>
                <w:szCs w:val="24"/>
              </w:rPr>
            </w:pPr>
            <w:ins w:id="2201" w:author="Deep Nidhi" w:date="2023-09-07T18:28:00Z">
              <w:r w:rsidRPr="00262381">
                <w:rPr>
                  <w:rFonts w:ascii="Times New Roman" w:hAnsi="Times New Roman" w:cs="Times New Roman"/>
                  <w:sz w:val="24"/>
                  <w:szCs w:val="24"/>
                </w:rPr>
                <w:t>REQ 2</w:t>
              </w:r>
            </w:ins>
          </w:p>
        </w:tc>
        <w:tc>
          <w:tcPr>
            <w:tcW w:w="8182" w:type="dxa"/>
          </w:tcPr>
          <w:p w14:paraId="1DE9A2F6" w14:textId="39F2BD1A" w:rsidR="00262381" w:rsidRPr="00A525FC" w:rsidRDefault="00262381" w:rsidP="00262381">
            <w:pPr>
              <w:spacing w:before="100" w:beforeAutospacing="1" w:after="100" w:afterAutospacing="1" w:line="360" w:lineRule="auto"/>
              <w:jc w:val="both"/>
              <w:rPr>
                <w:ins w:id="2202" w:author="Deep Nidhi" w:date="2023-09-07T18:28:00Z"/>
                <w:rFonts w:ascii="Times New Roman" w:hAnsi="Times New Roman" w:cs="Times New Roman"/>
                <w:sz w:val="24"/>
                <w:szCs w:val="24"/>
              </w:rPr>
            </w:pPr>
            <w:ins w:id="2203" w:author="Deep Nidhi" w:date="2023-09-07T18:28:00Z">
              <w:r w:rsidRPr="00262381">
                <w:rPr>
                  <w:rFonts w:ascii="Times New Roman" w:hAnsi="Times New Roman" w:cs="Times New Roman"/>
                  <w:sz w:val="24"/>
                  <w:szCs w:val="24"/>
                </w:rPr>
                <w:t>Provide options to search, sort and navigate the existing list.</w:t>
              </w:r>
            </w:ins>
          </w:p>
        </w:tc>
      </w:tr>
      <w:tr w:rsidR="00A842C1" w:rsidRPr="00D956BB" w14:paraId="745DF73D" w14:textId="77777777" w:rsidTr="00514D0F">
        <w:trPr>
          <w:trHeight w:val="548"/>
          <w:jc w:val="center"/>
          <w:ins w:id="2204" w:author="Deep Nidhi" w:date="2023-09-07T17:32:00Z"/>
        </w:trPr>
        <w:tc>
          <w:tcPr>
            <w:tcW w:w="1159" w:type="dxa"/>
          </w:tcPr>
          <w:p w14:paraId="7071750B" w14:textId="7954539B" w:rsidR="00A842C1" w:rsidRPr="00D956BB" w:rsidRDefault="00A842C1" w:rsidP="00A842C1">
            <w:pPr>
              <w:spacing w:before="100" w:beforeAutospacing="1" w:after="100" w:afterAutospacing="1" w:line="360" w:lineRule="auto"/>
              <w:jc w:val="both"/>
              <w:rPr>
                <w:ins w:id="2205" w:author="Deep Nidhi" w:date="2023-09-07T17:32:00Z"/>
                <w:rFonts w:ascii="Times New Roman" w:hAnsi="Times New Roman" w:cs="Times New Roman"/>
                <w:sz w:val="24"/>
                <w:szCs w:val="24"/>
              </w:rPr>
            </w:pPr>
            <w:ins w:id="2206" w:author="Deep Nidhi" w:date="2023-09-07T17:36:00Z">
              <w:r w:rsidRPr="00A525FC">
                <w:rPr>
                  <w:rFonts w:ascii="Times New Roman" w:hAnsi="Times New Roman" w:cs="Times New Roman"/>
                  <w:sz w:val="24"/>
                  <w:szCs w:val="24"/>
                </w:rPr>
                <w:t xml:space="preserve">REQ </w:t>
              </w:r>
            </w:ins>
            <w:ins w:id="2207" w:author="Deep Nidhi" w:date="2023-09-07T18:28:00Z">
              <w:r w:rsidR="00262381">
                <w:rPr>
                  <w:rFonts w:ascii="Times New Roman" w:hAnsi="Times New Roman" w:cs="Times New Roman"/>
                  <w:sz w:val="24"/>
                  <w:szCs w:val="24"/>
                </w:rPr>
                <w:t>3</w:t>
              </w:r>
            </w:ins>
          </w:p>
        </w:tc>
        <w:tc>
          <w:tcPr>
            <w:tcW w:w="8182" w:type="dxa"/>
          </w:tcPr>
          <w:p w14:paraId="4BA42CF8" w14:textId="74B92CAF" w:rsidR="00A842C1" w:rsidRDefault="00A842C1" w:rsidP="00A842C1">
            <w:pPr>
              <w:spacing w:before="100" w:beforeAutospacing="1" w:after="100" w:afterAutospacing="1" w:line="360" w:lineRule="auto"/>
              <w:jc w:val="both"/>
              <w:rPr>
                <w:ins w:id="2208" w:author="Deep Nidhi" w:date="2023-09-07T17:32:00Z"/>
                <w:rFonts w:ascii="Times New Roman" w:hAnsi="Times New Roman" w:cs="Times New Roman"/>
                <w:sz w:val="24"/>
                <w:szCs w:val="24"/>
              </w:rPr>
            </w:pPr>
            <w:ins w:id="2209" w:author="Deep Nidhi" w:date="2023-09-07T17:36:00Z">
              <w:r>
                <w:rPr>
                  <w:rFonts w:ascii="Times New Roman" w:hAnsi="Times New Roman" w:cs="Times New Roman"/>
                  <w:sz w:val="24"/>
                  <w:szCs w:val="24"/>
                </w:rPr>
                <w:t xml:space="preserve">Provide option to </w:t>
              </w:r>
            </w:ins>
            <w:ins w:id="2210" w:author="Deep Nidhi" w:date="2023-09-07T17:38:00Z">
              <w:r w:rsidR="004523A7">
                <w:rPr>
                  <w:rFonts w:ascii="Times New Roman" w:hAnsi="Times New Roman" w:cs="Times New Roman"/>
                  <w:sz w:val="24"/>
                  <w:szCs w:val="24"/>
                </w:rPr>
                <w:t xml:space="preserve">view selected data file </w:t>
              </w:r>
            </w:ins>
            <w:ins w:id="2211" w:author="Deep Nidhi" w:date="2023-09-07T17:39:00Z">
              <w:r w:rsidR="004523A7" w:rsidRPr="00556A75">
                <w:rPr>
                  <w:rFonts w:asciiTheme="majorBidi" w:hAnsiTheme="majorBidi" w:cstheme="majorBidi"/>
                  <w:sz w:val="24"/>
                  <w:szCs w:val="24"/>
                </w:rPr>
                <w:t xml:space="preserve">in a </w:t>
              </w:r>
              <w:r w:rsidR="004523A7">
                <w:rPr>
                  <w:rFonts w:asciiTheme="majorBidi" w:hAnsiTheme="majorBidi" w:cstheme="majorBidi"/>
                  <w:sz w:val="24"/>
                  <w:szCs w:val="24"/>
                </w:rPr>
                <w:t>columnar format</w:t>
              </w:r>
            </w:ins>
            <w:ins w:id="2212" w:author="Deep Nidhi" w:date="2023-09-07T17:40:00Z">
              <w:r w:rsidR="004523A7">
                <w:rPr>
                  <w:rFonts w:asciiTheme="majorBidi" w:hAnsiTheme="majorBidi" w:cstheme="majorBidi"/>
                  <w:sz w:val="24"/>
                  <w:szCs w:val="24"/>
                </w:rPr>
                <w:t xml:space="preserve"> by pages </w:t>
              </w:r>
            </w:ins>
            <w:ins w:id="2213" w:author="Deep Nidhi" w:date="2023-09-07T17:39:00Z">
              <w:r w:rsidR="004523A7" w:rsidRPr="00556A75">
                <w:rPr>
                  <w:rFonts w:asciiTheme="majorBidi" w:hAnsiTheme="majorBidi" w:cstheme="majorBidi"/>
                  <w:sz w:val="24"/>
                  <w:szCs w:val="24"/>
                </w:rPr>
                <w:t>along with pagination option to customize the view.</w:t>
              </w:r>
            </w:ins>
          </w:p>
        </w:tc>
      </w:tr>
      <w:tr w:rsidR="00A842C1" w:rsidRPr="00D956BB" w14:paraId="23ED0D1E" w14:textId="77777777" w:rsidTr="00514D0F">
        <w:trPr>
          <w:trHeight w:val="548"/>
          <w:jc w:val="center"/>
          <w:ins w:id="2214" w:author="Deep Nidhi" w:date="2023-09-07T17:32:00Z"/>
        </w:trPr>
        <w:tc>
          <w:tcPr>
            <w:tcW w:w="1159" w:type="dxa"/>
          </w:tcPr>
          <w:p w14:paraId="70C6433D" w14:textId="56A65B8D" w:rsidR="00A842C1" w:rsidRPr="00D956BB" w:rsidRDefault="00A842C1" w:rsidP="00A842C1">
            <w:pPr>
              <w:spacing w:before="100" w:beforeAutospacing="1" w:after="100" w:afterAutospacing="1" w:line="360" w:lineRule="auto"/>
              <w:jc w:val="both"/>
              <w:rPr>
                <w:ins w:id="2215" w:author="Deep Nidhi" w:date="2023-09-07T17:32:00Z"/>
                <w:rFonts w:ascii="Times New Roman" w:hAnsi="Times New Roman" w:cs="Times New Roman"/>
                <w:sz w:val="24"/>
                <w:szCs w:val="24"/>
              </w:rPr>
            </w:pPr>
            <w:ins w:id="2216" w:author="Deep Nidhi" w:date="2023-09-07T17:36:00Z">
              <w:r w:rsidRPr="008130E9">
                <w:rPr>
                  <w:rFonts w:ascii="Times New Roman" w:hAnsi="Times New Roman" w:cs="Times New Roman"/>
                  <w:sz w:val="24"/>
                  <w:szCs w:val="24"/>
                </w:rPr>
                <w:t xml:space="preserve">REQ </w:t>
              </w:r>
            </w:ins>
            <w:ins w:id="2217" w:author="Deep Nidhi" w:date="2023-09-07T18:28:00Z">
              <w:r w:rsidR="00262381">
                <w:rPr>
                  <w:rFonts w:ascii="Times New Roman" w:hAnsi="Times New Roman" w:cs="Times New Roman"/>
                  <w:sz w:val="24"/>
                  <w:szCs w:val="24"/>
                </w:rPr>
                <w:t>4</w:t>
              </w:r>
            </w:ins>
          </w:p>
        </w:tc>
        <w:tc>
          <w:tcPr>
            <w:tcW w:w="8182" w:type="dxa"/>
          </w:tcPr>
          <w:p w14:paraId="010E7D64" w14:textId="4D6FD023" w:rsidR="00A842C1" w:rsidRDefault="00A842C1" w:rsidP="00A842C1">
            <w:pPr>
              <w:spacing w:before="100" w:beforeAutospacing="1" w:after="100" w:afterAutospacing="1" w:line="360" w:lineRule="auto"/>
              <w:jc w:val="both"/>
              <w:rPr>
                <w:ins w:id="2218" w:author="Deep Nidhi" w:date="2023-09-07T17:32:00Z"/>
                <w:rFonts w:ascii="Times New Roman" w:hAnsi="Times New Roman" w:cs="Times New Roman"/>
                <w:sz w:val="24"/>
                <w:szCs w:val="24"/>
              </w:rPr>
            </w:pPr>
            <w:ins w:id="2219" w:author="Deep Nidhi" w:date="2023-09-07T17:36:00Z">
              <w:r>
                <w:rPr>
                  <w:rFonts w:ascii="Times New Roman" w:hAnsi="Times New Roman" w:cs="Times New Roman"/>
                  <w:sz w:val="24"/>
                  <w:szCs w:val="24"/>
                </w:rPr>
                <w:t xml:space="preserve">Provide option to </w:t>
              </w:r>
            </w:ins>
            <w:ins w:id="2220" w:author="Deep Nidhi" w:date="2023-09-07T17:41:00Z">
              <w:r w:rsidR="004523A7">
                <w:rPr>
                  <w:rFonts w:ascii="Times New Roman" w:hAnsi="Times New Roman" w:cs="Times New Roman"/>
                  <w:sz w:val="24"/>
                  <w:szCs w:val="24"/>
                </w:rPr>
                <w:t>clean data file.</w:t>
              </w:r>
            </w:ins>
          </w:p>
        </w:tc>
      </w:tr>
      <w:tr w:rsidR="00773EBB" w:rsidRPr="00D956BB" w14:paraId="2A5CD0E5" w14:textId="77777777" w:rsidTr="00514D0F">
        <w:trPr>
          <w:trHeight w:val="501"/>
          <w:jc w:val="center"/>
          <w:ins w:id="2221" w:author="Deep Nidhi" w:date="2023-09-06T19:17:00Z"/>
        </w:trPr>
        <w:tc>
          <w:tcPr>
            <w:tcW w:w="1159" w:type="dxa"/>
          </w:tcPr>
          <w:p w14:paraId="3BE8F6D9" w14:textId="797A7632" w:rsidR="00773EBB" w:rsidRPr="00D956BB" w:rsidRDefault="00773EBB" w:rsidP="00514D0F">
            <w:pPr>
              <w:spacing w:before="100" w:beforeAutospacing="1" w:after="100" w:afterAutospacing="1" w:line="360" w:lineRule="auto"/>
              <w:jc w:val="both"/>
              <w:rPr>
                <w:ins w:id="2222" w:author="Deep Nidhi" w:date="2023-09-06T19:17:00Z"/>
                <w:rFonts w:ascii="Times New Roman" w:hAnsi="Times New Roman" w:cs="Times New Roman"/>
                <w:sz w:val="24"/>
                <w:szCs w:val="24"/>
              </w:rPr>
            </w:pPr>
            <w:ins w:id="2223" w:author="Deep Nidhi" w:date="2023-09-06T19:17:00Z">
              <w:r w:rsidRPr="00D956BB">
                <w:rPr>
                  <w:rFonts w:ascii="Times New Roman" w:hAnsi="Times New Roman" w:cs="Times New Roman"/>
                  <w:sz w:val="24"/>
                  <w:szCs w:val="24"/>
                </w:rPr>
                <w:t xml:space="preserve">REQ </w:t>
              </w:r>
            </w:ins>
            <w:ins w:id="2224" w:author="Deep Nidhi" w:date="2023-09-07T18:28:00Z">
              <w:r w:rsidR="00262381">
                <w:rPr>
                  <w:rFonts w:ascii="Times New Roman" w:hAnsi="Times New Roman" w:cs="Times New Roman"/>
                  <w:sz w:val="24"/>
                  <w:szCs w:val="24"/>
                </w:rPr>
                <w:t>5</w:t>
              </w:r>
            </w:ins>
          </w:p>
        </w:tc>
        <w:tc>
          <w:tcPr>
            <w:tcW w:w="8182" w:type="dxa"/>
          </w:tcPr>
          <w:p w14:paraId="7352B8FF" w14:textId="77777777" w:rsidR="00773EBB" w:rsidRPr="00D956BB" w:rsidRDefault="00773EBB" w:rsidP="00514D0F">
            <w:pPr>
              <w:spacing w:before="100" w:beforeAutospacing="1" w:after="100" w:afterAutospacing="1" w:line="360" w:lineRule="auto"/>
              <w:jc w:val="both"/>
              <w:rPr>
                <w:ins w:id="2225" w:author="Deep Nidhi" w:date="2023-09-06T19:17:00Z"/>
                <w:rFonts w:ascii="Times New Roman" w:hAnsi="Times New Roman" w:cs="Times New Roman"/>
                <w:sz w:val="24"/>
                <w:szCs w:val="24"/>
              </w:rPr>
            </w:pPr>
            <w:ins w:id="2226" w:author="Deep Nidhi" w:date="2023-09-06T19:17:00Z">
              <w:r w:rsidRPr="00D956BB">
                <w:rPr>
                  <w:rFonts w:ascii="Times New Roman" w:hAnsi="Times New Roman" w:cs="Times New Roman"/>
                  <w:sz w:val="24"/>
                  <w:szCs w:val="24"/>
                </w:rPr>
                <w:t xml:space="preserve">When </w:t>
              </w:r>
              <w:r>
                <w:rPr>
                  <w:rFonts w:ascii="Times New Roman" w:hAnsi="Times New Roman" w:cs="Times New Roman"/>
                  <w:sz w:val="24"/>
                  <w:szCs w:val="24"/>
                </w:rPr>
                <w:t>cleaning a</w:t>
              </w:r>
              <w:r w:rsidRPr="00D956BB">
                <w:rPr>
                  <w:rFonts w:ascii="Times New Roman" w:hAnsi="Times New Roman" w:cs="Times New Roman"/>
                  <w:sz w:val="24"/>
                  <w:szCs w:val="24"/>
                </w:rPr>
                <w:t xml:space="preserve"> data </w:t>
              </w:r>
              <w:r>
                <w:rPr>
                  <w:rFonts w:ascii="Times New Roman" w:hAnsi="Times New Roman" w:cs="Times New Roman"/>
                  <w:sz w:val="24"/>
                  <w:szCs w:val="24"/>
                </w:rPr>
                <w:t>file</w:t>
              </w:r>
              <w:r w:rsidRPr="00D956BB">
                <w:rPr>
                  <w:rFonts w:ascii="Times New Roman" w:hAnsi="Times New Roman" w:cs="Times New Roman"/>
                  <w:sz w:val="24"/>
                  <w:szCs w:val="24"/>
                </w:rPr>
                <w:t>, provide the following entries and validations</w:t>
              </w:r>
              <w:r>
                <w:rPr>
                  <w:rFonts w:ascii="Times New Roman" w:hAnsi="Times New Roman" w:cs="Times New Roman"/>
                  <w:sz w:val="24"/>
                  <w:szCs w:val="24"/>
                </w:rPr>
                <w:t xml:space="preserve"> -</w:t>
              </w:r>
            </w:ins>
          </w:p>
          <w:p w14:paraId="0F255EEF" w14:textId="77777777" w:rsidR="00905384" w:rsidRDefault="00773EBB" w:rsidP="00905384">
            <w:pPr>
              <w:pStyle w:val="ListParagraph"/>
              <w:numPr>
                <w:ilvl w:val="0"/>
                <w:numId w:val="87"/>
              </w:numPr>
              <w:spacing w:before="100" w:beforeAutospacing="1" w:after="100" w:afterAutospacing="1" w:line="360" w:lineRule="auto"/>
              <w:jc w:val="both"/>
              <w:rPr>
                <w:ins w:id="2227" w:author="Deep Nidhi" w:date="2023-09-07T17:47:00Z"/>
                <w:rFonts w:ascii="Times New Roman" w:hAnsi="Times New Roman" w:cs="Times New Roman"/>
                <w:sz w:val="24"/>
                <w:szCs w:val="24"/>
              </w:rPr>
            </w:pPr>
            <w:ins w:id="2228" w:author="Deep Nidhi" w:date="2023-09-06T19:17:00Z">
              <w:r w:rsidRPr="002B012A">
                <w:rPr>
                  <w:rFonts w:ascii="Times New Roman" w:hAnsi="Times New Roman" w:cs="Times New Roman"/>
                  <w:sz w:val="24"/>
                  <w:szCs w:val="24"/>
                </w:rPr>
                <w:t xml:space="preserve">Show </w:t>
              </w:r>
              <w:r>
                <w:rPr>
                  <w:rFonts w:ascii="Times New Roman" w:hAnsi="Times New Roman" w:cs="Times New Roman"/>
                  <w:sz w:val="24"/>
                  <w:szCs w:val="24"/>
                </w:rPr>
                <w:t xml:space="preserve">the data </w:t>
              </w:r>
            </w:ins>
            <w:ins w:id="2229" w:author="Deep Nidhi" w:date="2023-09-07T17:31:00Z">
              <w:r w:rsidR="00A842C1">
                <w:rPr>
                  <w:rFonts w:ascii="Times New Roman" w:hAnsi="Times New Roman" w:cs="Times New Roman"/>
                  <w:sz w:val="24"/>
                  <w:szCs w:val="24"/>
                </w:rPr>
                <w:t>files by pages with option to</w:t>
              </w:r>
            </w:ins>
            <w:ins w:id="2230" w:author="Deep Nidhi" w:date="2023-09-07T17:46:00Z">
              <w:r w:rsidR="00905384">
                <w:rPr>
                  <w:rFonts w:ascii="Times New Roman" w:hAnsi="Times New Roman" w:cs="Times New Roman"/>
                  <w:sz w:val="24"/>
                  <w:szCs w:val="24"/>
                </w:rPr>
                <w:t xml:space="preserve"> switch </w:t>
              </w:r>
            </w:ins>
            <w:ins w:id="2231" w:author="Deep Nidhi" w:date="2023-09-07T17:47:00Z">
              <w:r w:rsidR="00905384">
                <w:rPr>
                  <w:rFonts w:ascii="Times New Roman" w:hAnsi="Times New Roman" w:cs="Times New Roman"/>
                  <w:sz w:val="24"/>
                  <w:szCs w:val="24"/>
                </w:rPr>
                <w:t xml:space="preserve">the page. </w:t>
              </w:r>
            </w:ins>
          </w:p>
          <w:p w14:paraId="79007550" w14:textId="73D4C1A4" w:rsidR="00773EBB" w:rsidRDefault="00773EBB" w:rsidP="00905384">
            <w:pPr>
              <w:pStyle w:val="ListParagraph"/>
              <w:numPr>
                <w:ilvl w:val="0"/>
                <w:numId w:val="87"/>
              </w:numPr>
              <w:spacing w:before="100" w:beforeAutospacing="1" w:after="100" w:afterAutospacing="1" w:line="360" w:lineRule="auto"/>
              <w:jc w:val="both"/>
              <w:rPr>
                <w:ins w:id="2232" w:author="Deep Nidhi" w:date="2023-09-07T17:48:00Z"/>
                <w:rFonts w:ascii="Times New Roman" w:hAnsi="Times New Roman" w:cs="Times New Roman"/>
                <w:sz w:val="24"/>
                <w:szCs w:val="24"/>
              </w:rPr>
            </w:pPr>
            <w:ins w:id="2233" w:author="Deep Nidhi" w:date="2023-09-06T19:17:00Z">
              <w:r w:rsidRPr="002B012A">
                <w:rPr>
                  <w:rFonts w:ascii="Times New Roman" w:hAnsi="Times New Roman" w:cs="Times New Roman"/>
                  <w:sz w:val="24"/>
                  <w:szCs w:val="24"/>
                </w:rPr>
                <w:t xml:space="preserve">Provide option </w:t>
              </w:r>
            </w:ins>
            <w:ins w:id="2234" w:author="Deep Nidhi" w:date="2023-09-07T17:47:00Z">
              <w:r w:rsidR="00905384">
                <w:rPr>
                  <w:rFonts w:ascii="Times New Roman" w:hAnsi="Times New Roman" w:cs="Times New Roman"/>
                  <w:sz w:val="24"/>
                  <w:szCs w:val="24"/>
                </w:rPr>
                <w:t>select and delete re</w:t>
              </w:r>
            </w:ins>
            <w:ins w:id="2235" w:author="Deep Nidhi" w:date="2023-09-07T17:48:00Z">
              <w:r w:rsidR="00905384">
                <w:rPr>
                  <w:rFonts w:ascii="Times New Roman" w:hAnsi="Times New Roman" w:cs="Times New Roman"/>
                  <w:sz w:val="24"/>
                  <w:szCs w:val="24"/>
                </w:rPr>
                <w:t>quired</w:t>
              </w:r>
            </w:ins>
            <w:ins w:id="2236" w:author="Deep Nidhi" w:date="2023-09-07T17:47:00Z">
              <w:r w:rsidR="00905384">
                <w:rPr>
                  <w:rFonts w:ascii="Times New Roman" w:hAnsi="Times New Roman" w:cs="Times New Roman"/>
                  <w:sz w:val="24"/>
                  <w:szCs w:val="24"/>
                </w:rPr>
                <w:t xml:space="preserve"> column</w:t>
              </w:r>
            </w:ins>
            <w:ins w:id="2237" w:author="Deep Nidhi" w:date="2023-09-07T17:50:00Z">
              <w:r w:rsidR="00905384">
                <w:rPr>
                  <w:rFonts w:ascii="Times New Roman" w:hAnsi="Times New Roman" w:cs="Times New Roman"/>
                  <w:sz w:val="24"/>
                  <w:szCs w:val="24"/>
                </w:rPr>
                <w:t>(s)</w:t>
              </w:r>
            </w:ins>
            <w:ins w:id="2238" w:author="Deep Nidhi" w:date="2023-09-07T17:48:00Z">
              <w:r w:rsidR="00905384">
                <w:rPr>
                  <w:rFonts w:ascii="Times New Roman" w:hAnsi="Times New Roman" w:cs="Times New Roman"/>
                  <w:sz w:val="24"/>
                  <w:szCs w:val="24"/>
                </w:rPr>
                <w:t>.</w:t>
              </w:r>
            </w:ins>
          </w:p>
          <w:p w14:paraId="12CCEAC5" w14:textId="49E7A489" w:rsidR="00905384" w:rsidRDefault="00905384" w:rsidP="00905384">
            <w:pPr>
              <w:pStyle w:val="ListParagraph"/>
              <w:numPr>
                <w:ilvl w:val="0"/>
                <w:numId w:val="87"/>
              </w:numPr>
              <w:spacing w:before="100" w:beforeAutospacing="1" w:after="100" w:afterAutospacing="1" w:line="360" w:lineRule="auto"/>
              <w:jc w:val="both"/>
              <w:rPr>
                <w:ins w:id="2239" w:author="Deep Nidhi" w:date="2023-09-07T17:48:00Z"/>
                <w:rFonts w:ascii="Times New Roman" w:hAnsi="Times New Roman" w:cs="Times New Roman"/>
                <w:sz w:val="24"/>
                <w:szCs w:val="24"/>
              </w:rPr>
            </w:pPr>
            <w:ins w:id="2240" w:author="Deep Nidhi" w:date="2023-09-07T17:48:00Z">
              <w:r>
                <w:rPr>
                  <w:rFonts w:ascii="Times New Roman" w:hAnsi="Times New Roman" w:cs="Times New Roman"/>
                  <w:sz w:val="24"/>
                  <w:szCs w:val="24"/>
                </w:rPr>
                <w:t>Provide option to select and delete required row</w:t>
              </w:r>
            </w:ins>
            <w:ins w:id="2241" w:author="Deep Nidhi" w:date="2023-09-07T17:51:00Z">
              <w:r>
                <w:rPr>
                  <w:rFonts w:ascii="Times New Roman" w:hAnsi="Times New Roman" w:cs="Times New Roman"/>
                  <w:sz w:val="24"/>
                  <w:szCs w:val="24"/>
                </w:rPr>
                <w:t>(s)</w:t>
              </w:r>
            </w:ins>
            <w:ins w:id="2242" w:author="Deep Nidhi" w:date="2023-09-07T17:48:00Z">
              <w:r>
                <w:rPr>
                  <w:rFonts w:ascii="Times New Roman" w:hAnsi="Times New Roman" w:cs="Times New Roman"/>
                  <w:sz w:val="24"/>
                  <w:szCs w:val="24"/>
                </w:rPr>
                <w:t>.</w:t>
              </w:r>
            </w:ins>
          </w:p>
          <w:p w14:paraId="59D18359" w14:textId="77777777" w:rsidR="00905384" w:rsidRDefault="00905384" w:rsidP="00905384">
            <w:pPr>
              <w:pStyle w:val="ListParagraph"/>
              <w:numPr>
                <w:ilvl w:val="0"/>
                <w:numId w:val="87"/>
              </w:numPr>
              <w:spacing w:before="100" w:beforeAutospacing="1" w:after="100" w:afterAutospacing="1" w:line="360" w:lineRule="auto"/>
              <w:jc w:val="both"/>
              <w:rPr>
                <w:ins w:id="2243" w:author="Deep Nidhi" w:date="2023-09-07T17:49:00Z"/>
                <w:rFonts w:ascii="Times New Roman" w:hAnsi="Times New Roman" w:cs="Times New Roman"/>
                <w:sz w:val="24"/>
                <w:szCs w:val="24"/>
              </w:rPr>
            </w:pPr>
            <w:ins w:id="2244" w:author="Deep Nidhi" w:date="2023-09-07T17:48:00Z">
              <w:r>
                <w:rPr>
                  <w:rFonts w:ascii="Times New Roman" w:hAnsi="Times New Roman" w:cs="Times New Roman"/>
                  <w:sz w:val="24"/>
                  <w:szCs w:val="24"/>
                </w:rPr>
                <w:t xml:space="preserve">Provide option to rename </w:t>
              </w:r>
            </w:ins>
            <w:ins w:id="2245" w:author="Deep Nidhi" w:date="2023-09-07T17:49:00Z">
              <w:r>
                <w:rPr>
                  <w:rFonts w:ascii="Times New Roman" w:hAnsi="Times New Roman" w:cs="Times New Roman"/>
                  <w:sz w:val="24"/>
                  <w:szCs w:val="24"/>
                </w:rPr>
                <w:t>selected column.</w:t>
              </w:r>
            </w:ins>
          </w:p>
          <w:p w14:paraId="5A1113DA" w14:textId="5CD98547" w:rsidR="00905384" w:rsidRDefault="00905384" w:rsidP="00905384">
            <w:pPr>
              <w:pStyle w:val="ListParagraph"/>
              <w:numPr>
                <w:ilvl w:val="0"/>
                <w:numId w:val="87"/>
              </w:numPr>
              <w:spacing w:before="100" w:beforeAutospacing="1" w:after="100" w:afterAutospacing="1" w:line="360" w:lineRule="auto"/>
              <w:jc w:val="both"/>
              <w:rPr>
                <w:ins w:id="2246" w:author="Deep Nidhi" w:date="2023-09-07T17:49:00Z"/>
                <w:rFonts w:ascii="Times New Roman" w:hAnsi="Times New Roman" w:cs="Times New Roman"/>
                <w:sz w:val="24"/>
                <w:szCs w:val="24"/>
              </w:rPr>
            </w:pPr>
            <w:ins w:id="2247" w:author="Deep Nidhi" w:date="2023-09-07T17:49:00Z">
              <w:r>
                <w:rPr>
                  <w:rFonts w:ascii="Times New Roman" w:hAnsi="Times New Roman" w:cs="Times New Roman"/>
                  <w:sz w:val="24"/>
                  <w:szCs w:val="24"/>
                </w:rPr>
                <w:t xml:space="preserve">Provide option to </w:t>
              </w:r>
            </w:ins>
            <w:ins w:id="2248" w:author="Deep Nidhi" w:date="2023-09-07T17:51:00Z">
              <w:r>
                <w:rPr>
                  <w:rFonts w:ascii="Times New Roman" w:hAnsi="Times New Roman" w:cs="Times New Roman"/>
                  <w:sz w:val="24"/>
                  <w:szCs w:val="24"/>
                </w:rPr>
                <w:t xml:space="preserve">find and </w:t>
              </w:r>
            </w:ins>
            <w:ins w:id="2249" w:author="Deep Nidhi" w:date="2023-09-07T17:49:00Z">
              <w:r>
                <w:rPr>
                  <w:rFonts w:ascii="Times New Roman" w:hAnsi="Times New Roman" w:cs="Times New Roman"/>
                  <w:sz w:val="24"/>
                  <w:szCs w:val="24"/>
                </w:rPr>
                <w:t>replace data values</w:t>
              </w:r>
            </w:ins>
            <w:ins w:id="2250" w:author="Deep Nidhi" w:date="2023-09-07T17:51:00Z">
              <w:r>
                <w:rPr>
                  <w:rFonts w:ascii="Times New Roman" w:hAnsi="Times New Roman" w:cs="Times New Roman"/>
                  <w:sz w:val="24"/>
                  <w:szCs w:val="24"/>
                </w:rPr>
                <w:t>(s).</w:t>
              </w:r>
            </w:ins>
          </w:p>
          <w:p w14:paraId="7BEF675A" w14:textId="6536CCD7" w:rsidR="00905384" w:rsidRPr="00F802E4" w:rsidRDefault="00905384">
            <w:pPr>
              <w:pStyle w:val="ListParagraph"/>
              <w:numPr>
                <w:ilvl w:val="0"/>
                <w:numId w:val="87"/>
              </w:numPr>
              <w:spacing w:before="100" w:beforeAutospacing="1" w:after="100" w:afterAutospacing="1" w:line="360" w:lineRule="auto"/>
              <w:jc w:val="both"/>
              <w:rPr>
                <w:ins w:id="2251" w:author="Deep Nidhi" w:date="2023-09-06T19:17:00Z"/>
                <w:rFonts w:ascii="Times New Roman" w:hAnsi="Times New Roman" w:cs="Times New Roman"/>
                <w:sz w:val="24"/>
                <w:szCs w:val="24"/>
              </w:rPr>
              <w:pPrChange w:id="2252" w:author="Deep Nidhi" w:date="2023-09-07T17:47:00Z">
                <w:pPr>
                  <w:pStyle w:val="ListParagraph"/>
                  <w:numPr>
                    <w:numId w:val="88"/>
                  </w:numPr>
                  <w:spacing w:before="100" w:beforeAutospacing="1" w:after="100" w:afterAutospacing="1" w:line="360" w:lineRule="auto"/>
                  <w:ind w:hanging="360"/>
                  <w:jc w:val="both"/>
                </w:pPr>
              </w:pPrChange>
            </w:pPr>
            <w:ins w:id="2253" w:author="Deep Nidhi" w:date="2023-09-07T17:49:00Z">
              <w:r>
                <w:rPr>
                  <w:rFonts w:ascii="Times New Roman" w:hAnsi="Times New Roman" w:cs="Times New Roman"/>
                  <w:sz w:val="24"/>
                  <w:szCs w:val="24"/>
                </w:rPr>
                <w:t>Provide option to remove duplicate</w:t>
              </w:r>
            </w:ins>
            <w:ins w:id="2254" w:author="Deep Nidhi" w:date="2023-09-07T17:51:00Z">
              <w:r>
                <w:rPr>
                  <w:rFonts w:ascii="Times New Roman" w:hAnsi="Times New Roman" w:cs="Times New Roman"/>
                  <w:sz w:val="24"/>
                  <w:szCs w:val="24"/>
                </w:rPr>
                <w:t>(</w:t>
              </w:r>
            </w:ins>
            <w:ins w:id="2255" w:author="Deep Nidhi" w:date="2023-09-07T17:49:00Z">
              <w:r>
                <w:rPr>
                  <w:rFonts w:ascii="Times New Roman" w:hAnsi="Times New Roman" w:cs="Times New Roman"/>
                  <w:sz w:val="24"/>
                  <w:szCs w:val="24"/>
                </w:rPr>
                <w:t>s</w:t>
              </w:r>
            </w:ins>
            <w:ins w:id="2256" w:author="Deep Nidhi" w:date="2023-09-07T17:51:00Z">
              <w:r>
                <w:rPr>
                  <w:rFonts w:ascii="Times New Roman" w:hAnsi="Times New Roman" w:cs="Times New Roman"/>
                  <w:sz w:val="24"/>
                  <w:szCs w:val="24"/>
                </w:rPr>
                <w:t>)</w:t>
              </w:r>
            </w:ins>
          </w:p>
        </w:tc>
      </w:tr>
      <w:tr w:rsidR="00773EBB" w:rsidRPr="00D956BB" w14:paraId="353744D8" w14:textId="77777777" w:rsidTr="00514D0F">
        <w:trPr>
          <w:trHeight w:val="501"/>
          <w:jc w:val="center"/>
          <w:ins w:id="2257" w:author="Deep Nidhi" w:date="2023-09-06T19:17:00Z"/>
        </w:trPr>
        <w:tc>
          <w:tcPr>
            <w:tcW w:w="1159" w:type="dxa"/>
          </w:tcPr>
          <w:p w14:paraId="45C6BBEE" w14:textId="7D807DAB" w:rsidR="00773EBB" w:rsidRPr="00D956BB" w:rsidRDefault="00773EBB" w:rsidP="00514D0F">
            <w:pPr>
              <w:spacing w:before="100" w:beforeAutospacing="1" w:after="100" w:afterAutospacing="1" w:line="360" w:lineRule="auto"/>
              <w:jc w:val="both"/>
              <w:rPr>
                <w:ins w:id="2258" w:author="Deep Nidhi" w:date="2023-09-06T19:17:00Z"/>
                <w:rFonts w:ascii="Times New Roman" w:hAnsi="Times New Roman" w:cs="Times New Roman"/>
                <w:sz w:val="24"/>
                <w:szCs w:val="24"/>
              </w:rPr>
            </w:pPr>
            <w:ins w:id="2259" w:author="Deep Nidhi" w:date="2023-09-06T19:17:00Z">
              <w:r w:rsidRPr="00D956BB">
                <w:rPr>
                  <w:rFonts w:ascii="Times New Roman" w:hAnsi="Times New Roman" w:cs="Times New Roman"/>
                  <w:sz w:val="24"/>
                  <w:szCs w:val="24"/>
                </w:rPr>
                <w:t xml:space="preserve">REQ </w:t>
              </w:r>
            </w:ins>
            <w:ins w:id="2260" w:author="Deep Nidhi" w:date="2023-09-07T18:28:00Z">
              <w:r w:rsidR="00262381">
                <w:rPr>
                  <w:rFonts w:ascii="Times New Roman" w:hAnsi="Times New Roman" w:cs="Times New Roman"/>
                  <w:sz w:val="24"/>
                  <w:szCs w:val="24"/>
                </w:rPr>
                <w:t>6</w:t>
              </w:r>
            </w:ins>
          </w:p>
        </w:tc>
        <w:tc>
          <w:tcPr>
            <w:tcW w:w="8182" w:type="dxa"/>
          </w:tcPr>
          <w:p w14:paraId="74247206" w14:textId="77777777" w:rsidR="00773EBB" w:rsidRPr="00D956BB" w:rsidRDefault="00773EBB" w:rsidP="00514D0F">
            <w:pPr>
              <w:spacing w:before="100" w:beforeAutospacing="1" w:after="100" w:afterAutospacing="1" w:line="360" w:lineRule="auto"/>
              <w:jc w:val="both"/>
              <w:rPr>
                <w:ins w:id="2261" w:author="Deep Nidhi" w:date="2023-09-06T19:17:00Z"/>
                <w:rFonts w:ascii="Times New Roman" w:hAnsi="Times New Roman" w:cs="Times New Roman"/>
                <w:sz w:val="24"/>
                <w:szCs w:val="24"/>
              </w:rPr>
            </w:pPr>
            <w:ins w:id="2262" w:author="Deep Nidhi" w:date="2023-09-06T19:17:00Z">
              <w:r w:rsidRPr="00D956BB">
                <w:rPr>
                  <w:rFonts w:ascii="Times New Roman" w:hAnsi="Times New Roman" w:cs="Times New Roman"/>
                  <w:sz w:val="24"/>
                  <w:szCs w:val="24"/>
                </w:rPr>
                <w:t>Provide option Save</w:t>
              </w:r>
              <w:r>
                <w:rPr>
                  <w:rFonts w:ascii="Times New Roman" w:hAnsi="Times New Roman" w:cs="Times New Roman"/>
                  <w:sz w:val="24"/>
                  <w:szCs w:val="24"/>
                </w:rPr>
                <w:t xml:space="preserve"> and Mark data file as Validated</w:t>
              </w:r>
              <w:r w:rsidRPr="00D956BB">
                <w:rPr>
                  <w:rFonts w:ascii="Times New Roman" w:hAnsi="Times New Roman" w:cs="Times New Roman"/>
                  <w:sz w:val="24"/>
                  <w:szCs w:val="24"/>
                </w:rPr>
                <w:t>.</w:t>
              </w:r>
            </w:ins>
          </w:p>
        </w:tc>
      </w:tr>
      <w:tr w:rsidR="00367A4D" w:rsidRPr="00D956BB" w14:paraId="06FE9E4C" w14:textId="77777777" w:rsidTr="00514D0F">
        <w:trPr>
          <w:trHeight w:val="501"/>
          <w:jc w:val="center"/>
          <w:ins w:id="2263" w:author="Deep Nidhi" w:date="2023-09-07T17:52:00Z"/>
        </w:trPr>
        <w:tc>
          <w:tcPr>
            <w:tcW w:w="1159" w:type="dxa"/>
          </w:tcPr>
          <w:p w14:paraId="22875E01" w14:textId="35B67864" w:rsidR="00367A4D" w:rsidRPr="00D956BB" w:rsidRDefault="00367A4D" w:rsidP="00367A4D">
            <w:pPr>
              <w:spacing w:before="100" w:beforeAutospacing="1" w:after="100" w:afterAutospacing="1" w:line="360" w:lineRule="auto"/>
              <w:jc w:val="both"/>
              <w:rPr>
                <w:ins w:id="2264" w:author="Deep Nidhi" w:date="2023-09-07T17:52:00Z"/>
                <w:rFonts w:ascii="Times New Roman" w:hAnsi="Times New Roman" w:cs="Times New Roman"/>
                <w:sz w:val="24"/>
                <w:szCs w:val="24"/>
              </w:rPr>
            </w:pPr>
            <w:ins w:id="2265" w:author="Deep Nidhi" w:date="2023-09-07T17:52:00Z">
              <w:r w:rsidRPr="00D956BB">
                <w:rPr>
                  <w:rFonts w:ascii="Times New Roman" w:hAnsi="Times New Roman" w:cs="Times New Roman"/>
                  <w:sz w:val="24"/>
                  <w:szCs w:val="24"/>
                </w:rPr>
                <w:t xml:space="preserve">REQ </w:t>
              </w:r>
            </w:ins>
            <w:ins w:id="2266" w:author="Deep Nidhi" w:date="2023-09-07T18:28:00Z">
              <w:r w:rsidR="00262381">
                <w:rPr>
                  <w:rFonts w:ascii="Times New Roman" w:hAnsi="Times New Roman" w:cs="Times New Roman"/>
                  <w:sz w:val="24"/>
                  <w:szCs w:val="24"/>
                </w:rPr>
                <w:t>7</w:t>
              </w:r>
            </w:ins>
          </w:p>
        </w:tc>
        <w:tc>
          <w:tcPr>
            <w:tcW w:w="8182" w:type="dxa"/>
          </w:tcPr>
          <w:p w14:paraId="3E2E083B" w14:textId="7C6AD72D" w:rsidR="00367A4D" w:rsidRPr="00D956BB" w:rsidRDefault="00367A4D" w:rsidP="00367A4D">
            <w:pPr>
              <w:spacing w:before="100" w:beforeAutospacing="1" w:after="100" w:afterAutospacing="1" w:line="360" w:lineRule="auto"/>
              <w:jc w:val="both"/>
              <w:rPr>
                <w:ins w:id="2267" w:author="Deep Nidhi" w:date="2023-09-07T17:52:00Z"/>
                <w:rFonts w:ascii="Times New Roman" w:hAnsi="Times New Roman" w:cs="Times New Roman"/>
                <w:sz w:val="24"/>
                <w:szCs w:val="24"/>
              </w:rPr>
            </w:pPr>
            <w:ins w:id="2268" w:author="Deep Nidhi" w:date="2023-09-07T17:52:00Z">
              <w:r w:rsidRPr="00D956BB">
                <w:rPr>
                  <w:rFonts w:ascii="Times New Roman" w:hAnsi="Times New Roman" w:cs="Times New Roman"/>
                  <w:sz w:val="24"/>
                  <w:szCs w:val="24"/>
                </w:rPr>
                <w:t xml:space="preserve">Provide option </w:t>
              </w:r>
              <w:r>
                <w:rPr>
                  <w:rFonts w:ascii="Times New Roman" w:hAnsi="Times New Roman" w:cs="Times New Roman"/>
                  <w:sz w:val="24"/>
                  <w:szCs w:val="24"/>
                </w:rPr>
                <w:t>to generate log to view the update</w:t>
              </w:r>
            </w:ins>
            <w:ins w:id="2269" w:author="Deep Nidhi" w:date="2023-09-07T17:53:00Z">
              <w:r>
                <w:rPr>
                  <w:rFonts w:ascii="Times New Roman" w:hAnsi="Times New Roman" w:cs="Times New Roman"/>
                  <w:sz w:val="24"/>
                  <w:szCs w:val="24"/>
                </w:rPr>
                <w:t>s done in source file.</w:t>
              </w:r>
            </w:ins>
          </w:p>
        </w:tc>
      </w:tr>
      <w:tr w:rsidR="00367A4D" w:rsidRPr="00D956BB" w14:paraId="4FBD27D2" w14:textId="77777777" w:rsidTr="00514D0F">
        <w:trPr>
          <w:trHeight w:val="501"/>
          <w:jc w:val="center"/>
          <w:ins w:id="2270" w:author="Deep Nidhi" w:date="2023-09-07T17:53:00Z"/>
        </w:trPr>
        <w:tc>
          <w:tcPr>
            <w:tcW w:w="1159" w:type="dxa"/>
          </w:tcPr>
          <w:p w14:paraId="12822243" w14:textId="4BCFDCA0" w:rsidR="00367A4D" w:rsidRPr="00D956BB" w:rsidRDefault="00367A4D" w:rsidP="00367A4D">
            <w:pPr>
              <w:spacing w:before="100" w:beforeAutospacing="1" w:after="100" w:afterAutospacing="1" w:line="360" w:lineRule="auto"/>
              <w:jc w:val="both"/>
              <w:rPr>
                <w:ins w:id="2271" w:author="Deep Nidhi" w:date="2023-09-07T17:53:00Z"/>
                <w:rFonts w:ascii="Times New Roman" w:hAnsi="Times New Roman" w:cs="Times New Roman"/>
                <w:sz w:val="24"/>
                <w:szCs w:val="24"/>
              </w:rPr>
            </w:pPr>
            <w:ins w:id="2272" w:author="Deep Nidhi" w:date="2023-09-07T17:53:00Z">
              <w:r w:rsidRPr="00D956BB">
                <w:rPr>
                  <w:rFonts w:ascii="Times New Roman" w:hAnsi="Times New Roman" w:cs="Times New Roman"/>
                  <w:sz w:val="24"/>
                  <w:szCs w:val="24"/>
                </w:rPr>
                <w:t xml:space="preserve">REQ </w:t>
              </w:r>
            </w:ins>
            <w:ins w:id="2273" w:author="Deep Nidhi" w:date="2023-09-07T18:28:00Z">
              <w:r w:rsidR="00262381">
                <w:rPr>
                  <w:rFonts w:ascii="Times New Roman" w:hAnsi="Times New Roman" w:cs="Times New Roman"/>
                  <w:sz w:val="24"/>
                  <w:szCs w:val="24"/>
                </w:rPr>
                <w:t>8</w:t>
              </w:r>
            </w:ins>
          </w:p>
        </w:tc>
        <w:tc>
          <w:tcPr>
            <w:tcW w:w="8182" w:type="dxa"/>
          </w:tcPr>
          <w:p w14:paraId="25693258" w14:textId="03B49315" w:rsidR="00367A4D" w:rsidRPr="00D956BB" w:rsidRDefault="00367A4D" w:rsidP="00367A4D">
            <w:pPr>
              <w:spacing w:before="100" w:beforeAutospacing="1" w:after="100" w:afterAutospacing="1" w:line="360" w:lineRule="auto"/>
              <w:jc w:val="both"/>
              <w:rPr>
                <w:ins w:id="2274" w:author="Deep Nidhi" w:date="2023-09-07T17:53:00Z"/>
                <w:rFonts w:ascii="Times New Roman" w:hAnsi="Times New Roman" w:cs="Times New Roman"/>
                <w:sz w:val="24"/>
                <w:szCs w:val="24"/>
              </w:rPr>
            </w:pPr>
            <w:ins w:id="2275" w:author="Deep Nidhi" w:date="2023-09-07T17:53:00Z">
              <w:r w:rsidRPr="00D956BB">
                <w:rPr>
                  <w:rFonts w:ascii="Times New Roman" w:hAnsi="Times New Roman" w:cs="Times New Roman"/>
                  <w:sz w:val="24"/>
                  <w:szCs w:val="24"/>
                </w:rPr>
                <w:t xml:space="preserve">Provide option </w:t>
              </w:r>
              <w:r>
                <w:rPr>
                  <w:rFonts w:ascii="Times New Roman" w:hAnsi="Times New Roman" w:cs="Times New Roman"/>
                  <w:sz w:val="24"/>
                  <w:szCs w:val="24"/>
                </w:rPr>
                <w:t xml:space="preserve">to move the </w:t>
              </w:r>
            </w:ins>
            <w:ins w:id="2276" w:author="Deep Nidhi" w:date="2023-09-07T17:54:00Z">
              <w:r>
                <w:rPr>
                  <w:rFonts w:ascii="Times New Roman" w:hAnsi="Times New Roman" w:cs="Times New Roman"/>
                  <w:sz w:val="24"/>
                  <w:szCs w:val="24"/>
                </w:rPr>
                <w:t>validated data file to calculate tab.</w:t>
              </w:r>
            </w:ins>
          </w:p>
        </w:tc>
      </w:tr>
      <w:tr w:rsidR="00773EBB" w:rsidRPr="00D956BB" w14:paraId="6232882D" w14:textId="77777777" w:rsidTr="00514D0F">
        <w:tblPrEx>
          <w:jc w:val="left"/>
        </w:tblPrEx>
        <w:trPr>
          <w:trHeight w:val="501"/>
          <w:ins w:id="2277" w:author="Deep Nidhi" w:date="2023-09-06T19:17:00Z"/>
        </w:trPr>
        <w:tc>
          <w:tcPr>
            <w:tcW w:w="1159" w:type="dxa"/>
          </w:tcPr>
          <w:p w14:paraId="2458E544" w14:textId="66A31299" w:rsidR="00773EBB" w:rsidRPr="00D956BB" w:rsidRDefault="00773EBB" w:rsidP="00514D0F">
            <w:pPr>
              <w:spacing w:before="100" w:beforeAutospacing="1" w:after="100" w:afterAutospacing="1" w:line="360" w:lineRule="auto"/>
              <w:jc w:val="both"/>
              <w:rPr>
                <w:ins w:id="2278" w:author="Deep Nidhi" w:date="2023-09-06T19:17:00Z"/>
                <w:rFonts w:ascii="Times New Roman" w:hAnsi="Times New Roman" w:cs="Times New Roman"/>
                <w:sz w:val="24"/>
                <w:szCs w:val="24"/>
              </w:rPr>
            </w:pPr>
            <w:ins w:id="2279" w:author="Deep Nidhi" w:date="2023-09-06T19:17:00Z">
              <w:r w:rsidRPr="00D956BB">
                <w:rPr>
                  <w:rFonts w:ascii="Times New Roman" w:hAnsi="Times New Roman" w:cs="Times New Roman"/>
                  <w:sz w:val="24"/>
                  <w:szCs w:val="24"/>
                </w:rPr>
                <w:t xml:space="preserve">REQ </w:t>
              </w:r>
            </w:ins>
            <w:ins w:id="2280" w:author="Deep Nidhi" w:date="2023-09-07T18:28:00Z">
              <w:r w:rsidR="00262381">
                <w:rPr>
                  <w:rFonts w:ascii="Times New Roman" w:hAnsi="Times New Roman" w:cs="Times New Roman"/>
                  <w:sz w:val="24"/>
                  <w:szCs w:val="24"/>
                </w:rPr>
                <w:t>9</w:t>
              </w:r>
            </w:ins>
          </w:p>
        </w:tc>
        <w:tc>
          <w:tcPr>
            <w:tcW w:w="8182" w:type="dxa"/>
          </w:tcPr>
          <w:p w14:paraId="01603088" w14:textId="3BFF0CCA" w:rsidR="00773EBB" w:rsidRPr="00D956BB" w:rsidRDefault="00773EBB" w:rsidP="00514D0F">
            <w:pPr>
              <w:spacing w:before="100" w:beforeAutospacing="1" w:after="100" w:afterAutospacing="1" w:line="360" w:lineRule="auto"/>
              <w:jc w:val="both"/>
              <w:rPr>
                <w:ins w:id="2281" w:author="Deep Nidhi" w:date="2023-09-06T19:17:00Z"/>
                <w:rFonts w:ascii="Times New Roman" w:hAnsi="Times New Roman" w:cs="Times New Roman"/>
                <w:sz w:val="24"/>
                <w:szCs w:val="24"/>
              </w:rPr>
            </w:pPr>
            <w:ins w:id="2282" w:author="Deep Nidhi" w:date="2023-09-06T19:17:00Z">
              <w:r>
                <w:rPr>
                  <w:rFonts w:ascii="Times New Roman" w:hAnsi="Times New Roman" w:cs="Times New Roman"/>
                  <w:sz w:val="24"/>
                  <w:szCs w:val="24"/>
                </w:rPr>
                <w:t xml:space="preserve">Provide </w:t>
              </w:r>
            </w:ins>
            <w:ins w:id="2283" w:author="Deep Nidhi" w:date="2023-09-07T17:56:00Z">
              <w:r w:rsidR="00367A4D">
                <w:rPr>
                  <w:rFonts w:ascii="Times New Roman" w:hAnsi="Times New Roman" w:cs="Times New Roman"/>
                  <w:sz w:val="24"/>
                  <w:szCs w:val="24"/>
                </w:rPr>
                <w:t xml:space="preserve">Undo </w:t>
              </w:r>
            </w:ins>
            <w:ins w:id="2284" w:author="Deep Nidhi" w:date="2023-09-06T19:17:00Z">
              <w:r>
                <w:rPr>
                  <w:rFonts w:ascii="Times New Roman" w:hAnsi="Times New Roman" w:cs="Times New Roman"/>
                  <w:sz w:val="24"/>
                  <w:szCs w:val="24"/>
                </w:rPr>
                <w:t>option to</w:t>
              </w:r>
              <w:r w:rsidRPr="00D956BB">
                <w:rPr>
                  <w:rFonts w:ascii="Times New Roman" w:hAnsi="Times New Roman" w:cs="Times New Roman"/>
                  <w:sz w:val="24"/>
                  <w:szCs w:val="24"/>
                </w:rPr>
                <w:t xml:space="preserve"> </w:t>
              </w:r>
            </w:ins>
            <w:ins w:id="2285" w:author="Deep Nidhi" w:date="2023-09-07T17:56:00Z">
              <w:r w:rsidR="00367A4D">
                <w:rPr>
                  <w:rFonts w:ascii="Times New Roman" w:hAnsi="Times New Roman" w:cs="Times New Roman"/>
                  <w:sz w:val="24"/>
                  <w:szCs w:val="24"/>
                </w:rPr>
                <w:t>move the</w:t>
              </w:r>
            </w:ins>
            <w:ins w:id="2286" w:author="Deep Nidhi" w:date="2023-09-07T17:54:00Z">
              <w:r w:rsidR="00367A4D">
                <w:rPr>
                  <w:rFonts w:ascii="Times New Roman" w:hAnsi="Times New Roman" w:cs="Times New Roman"/>
                  <w:sz w:val="24"/>
                  <w:szCs w:val="24"/>
                </w:rPr>
                <w:t xml:space="preserve"> </w:t>
              </w:r>
            </w:ins>
            <w:ins w:id="2287" w:author="Deep Nidhi" w:date="2023-09-06T19:17:00Z">
              <w:r>
                <w:rPr>
                  <w:rFonts w:ascii="Times New Roman" w:hAnsi="Times New Roman" w:cs="Times New Roman"/>
                  <w:sz w:val="24"/>
                  <w:szCs w:val="24"/>
                </w:rPr>
                <w:t>d</w:t>
              </w:r>
              <w:r w:rsidRPr="00D956BB">
                <w:rPr>
                  <w:rFonts w:ascii="Times New Roman" w:hAnsi="Times New Roman" w:cs="Times New Roman"/>
                  <w:sz w:val="24"/>
                  <w:szCs w:val="24"/>
                </w:rPr>
                <w:t xml:space="preserve">ata </w:t>
              </w:r>
            </w:ins>
            <w:ins w:id="2288" w:author="Deep Nidhi" w:date="2023-09-07T17:57:00Z">
              <w:r w:rsidR="00367A4D">
                <w:rPr>
                  <w:rFonts w:ascii="Times New Roman" w:hAnsi="Times New Roman" w:cs="Times New Roman"/>
                  <w:sz w:val="24"/>
                  <w:szCs w:val="24"/>
                </w:rPr>
                <w:t>files from</w:t>
              </w:r>
            </w:ins>
            <w:ins w:id="2289" w:author="Deep Nidhi" w:date="2023-09-07T17:56:00Z">
              <w:r w:rsidR="00367A4D">
                <w:rPr>
                  <w:rFonts w:ascii="Times New Roman" w:hAnsi="Times New Roman" w:cs="Times New Roman"/>
                  <w:sz w:val="24"/>
                  <w:szCs w:val="24"/>
                </w:rPr>
                <w:t xml:space="preserve"> Cleaning to Ingestion tab.</w:t>
              </w:r>
            </w:ins>
          </w:p>
        </w:tc>
      </w:tr>
    </w:tbl>
    <w:p w14:paraId="479F1E16" w14:textId="630B57F7" w:rsidR="00773EBB" w:rsidRPr="00E8701D" w:rsidRDefault="00773EBB">
      <w:pPr>
        <w:pStyle w:val="Heading5"/>
        <w:spacing w:before="100" w:beforeAutospacing="1" w:after="100" w:afterAutospacing="1"/>
        <w:rPr>
          <w:ins w:id="2290" w:author="Deep Nidhi" w:date="2023-09-06T19:17:00Z"/>
          <w:b w:val="0"/>
          <w:rPrChange w:id="2291" w:author="Deep Nidhi" w:date="2023-09-07T18:49:00Z">
            <w:rPr>
              <w:ins w:id="2292" w:author="Deep Nidhi" w:date="2023-09-06T19:17:00Z"/>
              <w:rFonts w:asciiTheme="majorBidi" w:hAnsiTheme="majorBidi" w:cstheme="majorBidi"/>
              <w:b/>
              <w:bCs/>
              <w:sz w:val="24"/>
              <w:szCs w:val="24"/>
              <w:u w:val="single"/>
            </w:rPr>
          </w:rPrChange>
        </w:rPr>
        <w:pPrChange w:id="2293" w:author="Deep Nidhi" w:date="2023-09-07T18:49:00Z">
          <w:pPr>
            <w:spacing w:before="100" w:beforeAutospacing="1" w:after="100" w:afterAutospacing="1" w:line="240" w:lineRule="auto"/>
            <w:jc w:val="both"/>
          </w:pPr>
        </w:pPrChange>
      </w:pPr>
      <w:ins w:id="2294" w:author="Deep Nidhi" w:date="2023-09-06T19:17:00Z">
        <w:r w:rsidRPr="00E8701D">
          <w:rPr>
            <w:rPrChange w:id="2295" w:author="Deep Nidhi" w:date="2023-09-07T18:49:00Z">
              <w:rPr>
                <w:rFonts w:asciiTheme="majorBidi" w:hAnsiTheme="majorBidi" w:cstheme="majorBidi"/>
                <w:bCs/>
                <w:szCs w:val="24"/>
                <w:u w:val="single"/>
              </w:rPr>
            </w:rPrChange>
          </w:rPr>
          <w:lastRenderedPageBreak/>
          <w:t>Ca</w:t>
        </w:r>
      </w:ins>
      <w:ins w:id="2296" w:author="Deep Nidhi" w:date="2023-09-07T16:58:00Z">
        <w:r w:rsidR="00FD4CB2" w:rsidRPr="00E8701D">
          <w:rPr>
            <w:rPrChange w:id="2297" w:author="Deep Nidhi" w:date="2023-09-07T18:49:00Z">
              <w:rPr>
                <w:rFonts w:asciiTheme="majorBidi" w:hAnsiTheme="majorBidi" w:cstheme="majorBidi"/>
                <w:bCs/>
                <w:szCs w:val="24"/>
                <w:u w:val="single"/>
              </w:rPr>
            </w:rPrChange>
          </w:rPr>
          <w:t>lculate</w:t>
        </w:r>
      </w:ins>
    </w:p>
    <w:p w14:paraId="34E15338" w14:textId="12093F69" w:rsidR="00735BBD" w:rsidRDefault="00735BBD" w:rsidP="00735BBD">
      <w:pPr>
        <w:spacing w:before="100" w:beforeAutospacing="1" w:after="100" w:afterAutospacing="1" w:line="360" w:lineRule="auto"/>
        <w:jc w:val="both"/>
        <w:rPr>
          <w:ins w:id="2298" w:author="Deep Nidhi" w:date="2023-09-11T17:42:00Z"/>
          <w:rFonts w:asciiTheme="majorBidi" w:hAnsiTheme="majorBidi" w:cstheme="majorBidi"/>
          <w:sz w:val="24"/>
          <w:szCs w:val="24"/>
        </w:rPr>
        <w:pPrChange w:id="2299" w:author="Deep Nidhi" w:date="2023-09-11T17:43:00Z">
          <w:pPr>
            <w:spacing w:before="100" w:beforeAutospacing="1" w:after="100" w:afterAutospacing="1" w:line="240" w:lineRule="auto"/>
            <w:jc w:val="both"/>
          </w:pPr>
        </w:pPrChange>
      </w:pPr>
      <w:ins w:id="2300" w:author="Deep Nidhi" w:date="2023-09-11T17:42:00Z">
        <w:r w:rsidRPr="00735BBD">
          <w:rPr>
            <w:rFonts w:asciiTheme="majorBidi" w:hAnsiTheme="majorBidi" w:cstheme="majorBidi"/>
            <w:sz w:val="24"/>
            <w:szCs w:val="24"/>
          </w:rPr>
          <w:t xml:space="preserve">The data files which </w:t>
        </w:r>
        <w:r>
          <w:rPr>
            <w:rFonts w:asciiTheme="majorBidi" w:hAnsiTheme="majorBidi" w:cstheme="majorBidi"/>
            <w:sz w:val="24"/>
            <w:szCs w:val="24"/>
          </w:rPr>
          <w:t>are</w:t>
        </w:r>
        <w:r w:rsidRPr="00735BBD">
          <w:rPr>
            <w:rFonts w:asciiTheme="majorBidi" w:hAnsiTheme="majorBidi" w:cstheme="majorBidi"/>
            <w:sz w:val="24"/>
            <w:szCs w:val="24"/>
          </w:rPr>
          <w:t xml:space="preserve"> moved to Calculate will be available in this step for further calculations. This step will allow authorized users to create and manage arithmetic expressions and aggregate functions that will be applied on the datasets to calculate and aggregate data as per the specific requirements. You will </w:t>
        </w:r>
        <w:r>
          <w:rPr>
            <w:rFonts w:asciiTheme="majorBidi" w:hAnsiTheme="majorBidi" w:cstheme="majorBidi"/>
            <w:sz w:val="24"/>
            <w:szCs w:val="24"/>
          </w:rPr>
          <w:t>have</w:t>
        </w:r>
        <w:r w:rsidRPr="00735BBD">
          <w:rPr>
            <w:rFonts w:asciiTheme="majorBidi" w:hAnsiTheme="majorBidi" w:cstheme="majorBidi"/>
            <w:sz w:val="24"/>
            <w:szCs w:val="24"/>
          </w:rPr>
          <w:t xml:space="preserve"> options to add, edit, delete and execute the arithmetic expressions and store the calculated data for further usage.</w:t>
        </w:r>
      </w:ins>
    </w:p>
    <w:p w14:paraId="6A15F926" w14:textId="7098E6F6" w:rsidR="00773EBB" w:rsidRDefault="00773EBB">
      <w:pPr>
        <w:spacing w:before="100" w:beforeAutospacing="1" w:after="100" w:afterAutospacing="1" w:line="240" w:lineRule="auto"/>
        <w:jc w:val="both"/>
        <w:rPr>
          <w:ins w:id="2301" w:author="Deep Nidhi" w:date="2023-09-07T18:25:00Z"/>
          <w:rFonts w:ascii="Times New Roman" w:hAnsi="Times New Roman" w:cs="Times New Roman"/>
          <w:b/>
          <w:bCs/>
          <w:sz w:val="24"/>
          <w:szCs w:val="24"/>
        </w:rPr>
        <w:pPrChange w:id="2302" w:author="Deep Nidhi" w:date="2023-09-07T18:25:00Z">
          <w:pPr>
            <w:spacing w:before="100" w:beforeAutospacing="1" w:after="100" w:afterAutospacing="1" w:line="360" w:lineRule="auto"/>
            <w:jc w:val="both"/>
          </w:pPr>
        </w:pPrChange>
      </w:pPr>
      <w:ins w:id="2303" w:author="Deep Nidhi" w:date="2023-09-06T19:17:00Z">
        <w:r w:rsidRPr="00D956BB">
          <w:rPr>
            <w:rFonts w:ascii="Times New Roman" w:hAnsi="Times New Roman" w:cs="Times New Roman"/>
            <w:b/>
            <w:bCs/>
            <w:sz w:val="24"/>
            <w:szCs w:val="24"/>
          </w:rPr>
          <w:t>Functional Requirements</w:t>
        </w:r>
      </w:ins>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8190"/>
      </w:tblGrid>
      <w:tr w:rsidR="00262381" w:rsidRPr="00266F9D" w14:paraId="520B0254" w14:textId="77777777" w:rsidTr="00262381">
        <w:trPr>
          <w:trHeight w:val="501"/>
          <w:ins w:id="2304" w:author="Deep Nidhi" w:date="2023-09-07T18:25:00Z"/>
        </w:trPr>
        <w:tc>
          <w:tcPr>
            <w:tcW w:w="1260" w:type="dxa"/>
            <w:tcBorders>
              <w:top w:val="single" w:sz="4" w:space="0" w:color="auto"/>
              <w:left w:val="single" w:sz="4" w:space="0" w:color="auto"/>
              <w:bottom w:val="single" w:sz="4" w:space="0" w:color="auto"/>
              <w:right w:val="single" w:sz="4" w:space="0" w:color="auto"/>
            </w:tcBorders>
          </w:tcPr>
          <w:p w14:paraId="202E8212" w14:textId="77777777" w:rsidR="00262381" w:rsidRPr="00262381" w:rsidRDefault="00262381" w:rsidP="00B56F0E">
            <w:pPr>
              <w:spacing w:before="100" w:beforeAutospacing="1" w:after="100" w:afterAutospacing="1" w:line="360" w:lineRule="auto"/>
              <w:jc w:val="both"/>
              <w:rPr>
                <w:ins w:id="2305" w:author="Deep Nidhi" w:date="2023-09-07T18:25:00Z"/>
                <w:rFonts w:ascii="Times New Roman" w:hAnsi="Times New Roman" w:cs="Times New Roman"/>
                <w:sz w:val="24"/>
                <w:szCs w:val="24"/>
              </w:rPr>
            </w:pPr>
            <w:ins w:id="2306" w:author="Deep Nidhi" w:date="2023-09-07T18:25:00Z">
              <w:r w:rsidRPr="00262381">
                <w:rPr>
                  <w:rFonts w:ascii="Times New Roman" w:hAnsi="Times New Roman" w:cs="Times New Roman"/>
                  <w:sz w:val="24"/>
                  <w:szCs w:val="24"/>
                </w:rPr>
                <w:t>REQ 1</w:t>
              </w:r>
            </w:ins>
          </w:p>
        </w:tc>
        <w:tc>
          <w:tcPr>
            <w:tcW w:w="8190" w:type="dxa"/>
            <w:tcBorders>
              <w:top w:val="single" w:sz="4" w:space="0" w:color="auto"/>
              <w:left w:val="single" w:sz="4" w:space="0" w:color="auto"/>
              <w:bottom w:val="single" w:sz="4" w:space="0" w:color="auto"/>
              <w:right w:val="single" w:sz="4" w:space="0" w:color="auto"/>
            </w:tcBorders>
          </w:tcPr>
          <w:p w14:paraId="3340A51C" w14:textId="517E6862" w:rsidR="00262381" w:rsidRPr="00262381" w:rsidRDefault="00262381" w:rsidP="00B56F0E">
            <w:pPr>
              <w:spacing w:before="100" w:beforeAutospacing="1" w:after="100" w:afterAutospacing="1" w:line="360" w:lineRule="auto"/>
              <w:jc w:val="both"/>
              <w:rPr>
                <w:ins w:id="2307" w:author="Deep Nidhi" w:date="2023-09-07T18:25:00Z"/>
                <w:rFonts w:ascii="Times New Roman" w:hAnsi="Times New Roman" w:cs="Times New Roman"/>
                <w:sz w:val="24"/>
                <w:szCs w:val="24"/>
              </w:rPr>
            </w:pPr>
            <w:ins w:id="2308" w:author="Deep Nidhi" w:date="2023-09-07T18:27:00Z">
              <w:r w:rsidRPr="00A525FC">
                <w:rPr>
                  <w:rFonts w:ascii="Times New Roman" w:hAnsi="Times New Roman" w:cs="Times New Roman"/>
                  <w:sz w:val="24"/>
                  <w:szCs w:val="24"/>
                </w:rPr>
                <w:t xml:space="preserve">Show the existing list of the </w:t>
              </w:r>
              <w:r>
                <w:rPr>
                  <w:rFonts w:ascii="Times New Roman" w:hAnsi="Times New Roman" w:cs="Times New Roman"/>
                  <w:sz w:val="24"/>
                  <w:szCs w:val="24"/>
                </w:rPr>
                <w:t>data files</w:t>
              </w:r>
              <w:r w:rsidRPr="00A525FC">
                <w:rPr>
                  <w:rFonts w:ascii="Times New Roman" w:hAnsi="Times New Roman" w:cs="Times New Roman"/>
                  <w:sz w:val="24"/>
                  <w:szCs w:val="24"/>
                </w:rPr>
                <w:t xml:space="preserve"> in a table grid by pages along with pagination options to customize the view</w:t>
              </w:r>
            </w:ins>
            <w:ins w:id="2309" w:author="Deep Nidhi" w:date="2023-09-07T18:25:00Z">
              <w:r w:rsidRPr="00262381">
                <w:rPr>
                  <w:rFonts w:ascii="Times New Roman" w:hAnsi="Times New Roman" w:cs="Times New Roman"/>
                  <w:sz w:val="24"/>
                  <w:szCs w:val="24"/>
                </w:rPr>
                <w:t>.</w:t>
              </w:r>
            </w:ins>
          </w:p>
        </w:tc>
      </w:tr>
      <w:tr w:rsidR="00262381" w:rsidRPr="00266F9D" w14:paraId="5C072109" w14:textId="77777777" w:rsidTr="00262381">
        <w:trPr>
          <w:trHeight w:val="501"/>
          <w:ins w:id="2310" w:author="Deep Nidhi" w:date="2023-09-07T18:26:00Z"/>
        </w:trPr>
        <w:tc>
          <w:tcPr>
            <w:tcW w:w="1260" w:type="dxa"/>
            <w:tcBorders>
              <w:top w:val="single" w:sz="4" w:space="0" w:color="auto"/>
              <w:left w:val="single" w:sz="4" w:space="0" w:color="auto"/>
              <w:bottom w:val="single" w:sz="4" w:space="0" w:color="auto"/>
              <w:right w:val="single" w:sz="4" w:space="0" w:color="auto"/>
            </w:tcBorders>
          </w:tcPr>
          <w:p w14:paraId="335170E1" w14:textId="3AFA129A" w:rsidR="00262381" w:rsidRPr="00262381" w:rsidRDefault="00262381" w:rsidP="00262381">
            <w:pPr>
              <w:spacing w:before="100" w:beforeAutospacing="1" w:after="100" w:afterAutospacing="1" w:line="360" w:lineRule="auto"/>
              <w:jc w:val="both"/>
              <w:rPr>
                <w:ins w:id="2311" w:author="Deep Nidhi" w:date="2023-09-07T18:26:00Z"/>
                <w:rFonts w:ascii="Times New Roman" w:hAnsi="Times New Roman" w:cs="Times New Roman"/>
                <w:sz w:val="24"/>
                <w:szCs w:val="24"/>
              </w:rPr>
            </w:pPr>
            <w:ins w:id="2312" w:author="Deep Nidhi" w:date="2023-09-07T18:26:00Z">
              <w:r w:rsidRPr="00262381">
                <w:rPr>
                  <w:rFonts w:ascii="Times New Roman" w:hAnsi="Times New Roman" w:cs="Times New Roman"/>
                  <w:sz w:val="24"/>
                  <w:szCs w:val="24"/>
                </w:rPr>
                <w:t>REQ 2</w:t>
              </w:r>
            </w:ins>
          </w:p>
        </w:tc>
        <w:tc>
          <w:tcPr>
            <w:tcW w:w="8190" w:type="dxa"/>
            <w:tcBorders>
              <w:top w:val="single" w:sz="4" w:space="0" w:color="auto"/>
              <w:left w:val="single" w:sz="4" w:space="0" w:color="auto"/>
              <w:bottom w:val="single" w:sz="4" w:space="0" w:color="auto"/>
              <w:right w:val="single" w:sz="4" w:space="0" w:color="auto"/>
            </w:tcBorders>
          </w:tcPr>
          <w:p w14:paraId="56642C5F" w14:textId="26A8734A" w:rsidR="00262381" w:rsidRPr="00262381" w:rsidRDefault="00262381" w:rsidP="00262381">
            <w:pPr>
              <w:spacing w:before="100" w:beforeAutospacing="1" w:after="100" w:afterAutospacing="1" w:line="360" w:lineRule="auto"/>
              <w:jc w:val="both"/>
              <w:rPr>
                <w:ins w:id="2313" w:author="Deep Nidhi" w:date="2023-09-07T18:26:00Z"/>
                <w:rFonts w:ascii="Times New Roman" w:hAnsi="Times New Roman" w:cs="Times New Roman"/>
                <w:sz w:val="24"/>
                <w:szCs w:val="24"/>
              </w:rPr>
            </w:pPr>
            <w:ins w:id="2314" w:author="Deep Nidhi" w:date="2023-09-07T18:26:00Z">
              <w:r w:rsidRPr="00262381">
                <w:rPr>
                  <w:rFonts w:ascii="Times New Roman" w:hAnsi="Times New Roman" w:cs="Times New Roman"/>
                  <w:sz w:val="24"/>
                  <w:szCs w:val="24"/>
                </w:rPr>
                <w:t>Provide options to search, sort and navigate the existing list.</w:t>
              </w:r>
            </w:ins>
          </w:p>
        </w:tc>
      </w:tr>
      <w:tr w:rsidR="00262381" w:rsidRPr="00266F9D" w14:paraId="6FC535BE" w14:textId="77777777" w:rsidTr="00262381">
        <w:trPr>
          <w:trHeight w:val="501"/>
          <w:ins w:id="2315" w:author="Deep Nidhi" w:date="2023-09-07T18:26:00Z"/>
        </w:trPr>
        <w:tc>
          <w:tcPr>
            <w:tcW w:w="1260" w:type="dxa"/>
            <w:tcBorders>
              <w:top w:val="single" w:sz="4" w:space="0" w:color="auto"/>
              <w:left w:val="single" w:sz="4" w:space="0" w:color="auto"/>
              <w:bottom w:val="single" w:sz="4" w:space="0" w:color="auto"/>
              <w:right w:val="single" w:sz="4" w:space="0" w:color="auto"/>
            </w:tcBorders>
          </w:tcPr>
          <w:p w14:paraId="4D307556" w14:textId="275BB374" w:rsidR="00262381" w:rsidRPr="00262381" w:rsidRDefault="00262381" w:rsidP="00262381">
            <w:pPr>
              <w:spacing w:before="100" w:beforeAutospacing="1" w:after="100" w:afterAutospacing="1" w:line="360" w:lineRule="auto"/>
              <w:jc w:val="both"/>
              <w:rPr>
                <w:ins w:id="2316" w:author="Deep Nidhi" w:date="2023-09-07T18:26:00Z"/>
                <w:rFonts w:ascii="Times New Roman" w:hAnsi="Times New Roman" w:cs="Times New Roman"/>
                <w:sz w:val="24"/>
                <w:szCs w:val="24"/>
              </w:rPr>
            </w:pPr>
            <w:ins w:id="2317" w:author="Deep Nidhi" w:date="2023-09-07T18:26:00Z">
              <w:r w:rsidRPr="00262381">
                <w:rPr>
                  <w:rFonts w:ascii="Times New Roman" w:hAnsi="Times New Roman" w:cs="Times New Roman"/>
                  <w:sz w:val="24"/>
                  <w:szCs w:val="24"/>
                </w:rPr>
                <w:t>REQ 3</w:t>
              </w:r>
            </w:ins>
          </w:p>
        </w:tc>
        <w:tc>
          <w:tcPr>
            <w:tcW w:w="8190" w:type="dxa"/>
            <w:tcBorders>
              <w:top w:val="single" w:sz="4" w:space="0" w:color="auto"/>
              <w:left w:val="single" w:sz="4" w:space="0" w:color="auto"/>
              <w:bottom w:val="single" w:sz="4" w:space="0" w:color="auto"/>
              <w:right w:val="single" w:sz="4" w:space="0" w:color="auto"/>
            </w:tcBorders>
          </w:tcPr>
          <w:p w14:paraId="57122FEB" w14:textId="28223B53" w:rsidR="00262381" w:rsidRPr="00262381" w:rsidRDefault="00262381" w:rsidP="00262381">
            <w:pPr>
              <w:spacing w:before="100" w:beforeAutospacing="1" w:after="100" w:afterAutospacing="1" w:line="360" w:lineRule="auto"/>
              <w:jc w:val="both"/>
              <w:rPr>
                <w:ins w:id="2318" w:author="Deep Nidhi" w:date="2023-09-07T18:26:00Z"/>
                <w:rFonts w:ascii="Times New Roman" w:hAnsi="Times New Roman" w:cs="Times New Roman"/>
                <w:sz w:val="24"/>
                <w:szCs w:val="24"/>
              </w:rPr>
            </w:pPr>
            <w:ins w:id="2319" w:author="Deep Nidhi" w:date="2023-09-07T18:26:00Z">
              <w:r w:rsidRPr="00262381">
                <w:rPr>
                  <w:rFonts w:ascii="Times New Roman" w:hAnsi="Times New Roman" w:cs="Times New Roman"/>
                  <w:sz w:val="24"/>
                  <w:szCs w:val="24"/>
                </w:rPr>
                <w:t xml:space="preserve">Provide options to add </w:t>
              </w:r>
            </w:ins>
            <w:ins w:id="2320" w:author="Deep Nidhi" w:date="2023-09-07T18:32:00Z">
              <w:r w:rsidR="009525E9">
                <w:rPr>
                  <w:rFonts w:ascii="Times New Roman" w:hAnsi="Times New Roman" w:cs="Times New Roman"/>
                  <w:sz w:val="24"/>
                  <w:szCs w:val="24"/>
                </w:rPr>
                <w:t>calculate/aggregate for selected data file. A</w:t>
              </w:r>
            </w:ins>
            <w:ins w:id="2321" w:author="Deep Nidhi" w:date="2023-09-07T18:33:00Z">
              <w:r w:rsidR="009525E9">
                <w:rPr>
                  <w:rFonts w:ascii="Times New Roman" w:hAnsi="Times New Roman" w:cs="Times New Roman"/>
                  <w:sz w:val="24"/>
                  <w:szCs w:val="24"/>
                </w:rPr>
                <w:t xml:space="preserve"> calculate</w:t>
              </w:r>
            </w:ins>
            <w:ins w:id="2322" w:author="Deep Nidhi" w:date="2023-09-07T18:32:00Z">
              <w:r w:rsidR="009525E9">
                <w:rPr>
                  <w:rFonts w:ascii="Times New Roman" w:hAnsi="Times New Roman" w:cs="Times New Roman"/>
                  <w:sz w:val="24"/>
                  <w:szCs w:val="24"/>
                </w:rPr>
                <w:t xml:space="preserve"> popup window opens</w:t>
              </w:r>
            </w:ins>
            <w:ins w:id="2323" w:author="Deep Nidhi" w:date="2023-09-07T18:33:00Z">
              <w:r w:rsidR="009525E9">
                <w:rPr>
                  <w:rFonts w:ascii="Times New Roman" w:hAnsi="Times New Roman" w:cs="Times New Roman"/>
                  <w:sz w:val="24"/>
                  <w:szCs w:val="24"/>
                </w:rPr>
                <w:t>.</w:t>
              </w:r>
            </w:ins>
          </w:p>
        </w:tc>
      </w:tr>
      <w:tr w:rsidR="00262381" w:rsidRPr="00266F9D" w14:paraId="19BCE613" w14:textId="77777777" w:rsidTr="00262381">
        <w:trPr>
          <w:trHeight w:val="501"/>
          <w:ins w:id="2324" w:author="Deep Nidhi" w:date="2023-09-07T18:26:00Z"/>
        </w:trPr>
        <w:tc>
          <w:tcPr>
            <w:tcW w:w="1260" w:type="dxa"/>
            <w:tcBorders>
              <w:top w:val="single" w:sz="4" w:space="0" w:color="auto"/>
              <w:left w:val="single" w:sz="4" w:space="0" w:color="auto"/>
              <w:bottom w:val="single" w:sz="4" w:space="0" w:color="auto"/>
              <w:right w:val="single" w:sz="4" w:space="0" w:color="auto"/>
            </w:tcBorders>
          </w:tcPr>
          <w:p w14:paraId="69672BA7" w14:textId="6166000A" w:rsidR="00262381" w:rsidRPr="00262381" w:rsidRDefault="00262381" w:rsidP="00262381">
            <w:pPr>
              <w:spacing w:before="100" w:beforeAutospacing="1" w:after="100" w:afterAutospacing="1" w:line="360" w:lineRule="auto"/>
              <w:jc w:val="both"/>
              <w:rPr>
                <w:ins w:id="2325" w:author="Deep Nidhi" w:date="2023-09-07T18:26:00Z"/>
                <w:rFonts w:ascii="Times New Roman" w:hAnsi="Times New Roman" w:cs="Times New Roman"/>
                <w:sz w:val="24"/>
                <w:szCs w:val="24"/>
              </w:rPr>
            </w:pPr>
            <w:ins w:id="2326" w:author="Deep Nidhi" w:date="2023-09-07T18:26:00Z">
              <w:r w:rsidRPr="00262381">
                <w:rPr>
                  <w:rFonts w:ascii="Times New Roman" w:hAnsi="Times New Roman" w:cs="Times New Roman"/>
                  <w:sz w:val="24"/>
                  <w:szCs w:val="24"/>
                </w:rPr>
                <w:t xml:space="preserve">REQ </w:t>
              </w:r>
            </w:ins>
            <w:ins w:id="2327" w:author="Deep Nidhi" w:date="2023-09-07T18:32:00Z">
              <w:r w:rsidR="009525E9">
                <w:rPr>
                  <w:rFonts w:ascii="Times New Roman" w:hAnsi="Times New Roman" w:cs="Times New Roman"/>
                  <w:sz w:val="24"/>
                  <w:szCs w:val="24"/>
                </w:rPr>
                <w:t>4</w:t>
              </w:r>
            </w:ins>
          </w:p>
        </w:tc>
        <w:tc>
          <w:tcPr>
            <w:tcW w:w="8190" w:type="dxa"/>
            <w:tcBorders>
              <w:top w:val="single" w:sz="4" w:space="0" w:color="auto"/>
              <w:left w:val="single" w:sz="4" w:space="0" w:color="auto"/>
              <w:bottom w:val="single" w:sz="4" w:space="0" w:color="auto"/>
              <w:right w:val="single" w:sz="4" w:space="0" w:color="auto"/>
            </w:tcBorders>
          </w:tcPr>
          <w:p w14:paraId="36028534" w14:textId="0E7A682F" w:rsidR="00262381" w:rsidRPr="00262381" w:rsidRDefault="009525E9" w:rsidP="00262381">
            <w:pPr>
              <w:spacing w:before="100" w:beforeAutospacing="1" w:after="100" w:afterAutospacing="1" w:line="360" w:lineRule="auto"/>
              <w:jc w:val="both"/>
              <w:rPr>
                <w:ins w:id="2328" w:author="Deep Nidhi" w:date="2023-09-07T18:26:00Z"/>
                <w:rFonts w:ascii="Times New Roman" w:hAnsi="Times New Roman" w:cs="Times New Roman"/>
                <w:sz w:val="24"/>
                <w:szCs w:val="24"/>
              </w:rPr>
            </w:pPr>
            <w:ins w:id="2329" w:author="Deep Nidhi" w:date="2023-09-07T18:33:00Z">
              <w:r>
                <w:rPr>
                  <w:rFonts w:ascii="Times New Roman" w:hAnsi="Times New Roman" w:cs="Times New Roman"/>
                  <w:sz w:val="24"/>
                  <w:szCs w:val="24"/>
                </w:rPr>
                <w:t>In calculation popup window, s</w:t>
              </w:r>
            </w:ins>
            <w:ins w:id="2330" w:author="Deep Nidhi" w:date="2023-09-07T18:26:00Z">
              <w:r w:rsidR="00262381" w:rsidRPr="00262381">
                <w:rPr>
                  <w:rFonts w:ascii="Times New Roman" w:hAnsi="Times New Roman" w:cs="Times New Roman"/>
                  <w:sz w:val="24"/>
                  <w:szCs w:val="24"/>
                </w:rPr>
                <w:t>how the existing list of the calculations in a table grid by pages along with pagination options to customize the view.</w:t>
              </w:r>
            </w:ins>
          </w:p>
        </w:tc>
      </w:tr>
      <w:tr w:rsidR="009525E9" w:rsidRPr="00266F9D" w14:paraId="15C87882" w14:textId="77777777" w:rsidTr="00262381">
        <w:trPr>
          <w:trHeight w:val="501"/>
          <w:ins w:id="2331" w:author="Deep Nidhi" w:date="2023-09-07T18:25:00Z"/>
        </w:trPr>
        <w:tc>
          <w:tcPr>
            <w:tcW w:w="1260" w:type="dxa"/>
            <w:tcBorders>
              <w:top w:val="single" w:sz="4" w:space="0" w:color="auto"/>
              <w:left w:val="single" w:sz="4" w:space="0" w:color="auto"/>
              <w:bottom w:val="single" w:sz="4" w:space="0" w:color="auto"/>
              <w:right w:val="single" w:sz="4" w:space="0" w:color="auto"/>
            </w:tcBorders>
          </w:tcPr>
          <w:p w14:paraId="4794CE58" w14:textId="4322D107" w:rsidR="009525E9" w:rsidRPr="00262381" w:rsidRDefault="009525E9" w:rsidP="009525E9">
            <w:pPr>
              <w:spacing w:before="100" w:beforeAutospacing="1" w:after="100" w:afterAutospacing="1" w:line="360" w:lineRule="auto"/>
              <w:jc w:val="both"/>
              <w:rPr>
                <w:ins w:id="2332" w:author="Deep Nidhi" w:date="2023-09-07T18:25:00Z"/>
                <w:rFonts w:ascii="Times New Roman" w:hAnsi="Times New Roman" w:cs="Times New Roman"/>
                <w:sz w:val="24"/>
                <w:szCs w:val="24"/>
              </w:rPr>
            </w:pPr>
            <w:ins w:id="2333" w:author="Deep Nidhi" w:date="2023-09-07T18:34:00Z">
              <w:r w:rsidRPr="00262381">
                <w:rPr>
                  <w:rFonts w:ascii="Times New Roman" w:hAnsi="Times New Roman" w:cs="Times New Roman"/>
                  <w:sz w:val="24"/>
                  <w:szCs w:val="24"/>
                </w:rPr>
                <w:t xml:space="preserve">REQ </w:t>
              </w:r>
            </w:ins>
            <w:ins w:id="2334" w:author="Deep Nidhi" w:date="2023-09-07T18:45:00Z">
              <w:r w:rsidR="003723AC">
                <w:rPr>
                  <w:rFonts w:ascii="Times New Roman" w:hAnsi="Times New Roman" w:cs="Times New Roman"/>
                  <w:sz w:val="24"/>
                  <w:szCs w:val="24"/>
                </w:rPr>
                <w:t>5</w:t>
              </w:r>
            </w:ins>
          </w:p>
        </w:tc>
        <w:tc>
          <w:tcPr>
            <w:tcW w:w="8190" w:type="dxa"/>
            <w:tcBorders>
              <w:top w:val="single" w:sz="4" w:space="0" w:color="auto"/>
              <w:left w:val="single" w:sz="4" w:space="0" w:color="auto"/>
              <w:bottom w:val="single" w:sz="4" w:space="0" w:color="auto"/>
              <w:right w:val="single" w:sz="4" w:space="0" w:color="auto"/>
            </w:tcBorders>
          </w:tcPr>
          <w:p w14:paraId="32BCF324" w14:textId="0CE2C074" w:rsidR="009525E9" w:rsidRPr="00262381" w:rsidRDefault="009525E9" w:rsidP="009525E9">
            <w:pPr>
              <w:spacing w:before="100" w:beforeAutospacing="1" w:after="100" w:afterAutospacing="1" w:line="360" w:lineRule="auto"/>
              <w:jc w:val="both"/>
              <w:rPr>
                <w:ins w:id="2335" w:author="Deep Nidhi" w:date="2023-09-07T18:25:00Z"/>
                <w:rFonts w:ascii="Times New Roman" w:hAnsi="Times New Roman" w:cs="Times New Roman"/>
                <w:sz w:val="24"/>
                <w:szCs w:val="24"/>
              </w:rPr>
            </w:pPr>
            <w:ins w:id="2336" w:author="Deep Nidhi" w:date="2023-09-07T18:34:00Z">
              <w:r w:rsidRPr="00262381">
                <w:rPr>
                  <w:rFonts w:ascii="Times New Roman" w:hAnsi="Times New Roman" w:cs="Times New Roman"/>
                  <w:sz w:val="24"/>
                  <w:szCs w:val="24"/>
                </w:rPr>
                <w:t xml:space="preserve">Provide options to </w:t>
              </w:r>
              <w:r>
                <w:rPr>
                  <w:rFonts w:ascii="Times New Roman" w:hAnsi="Times New Roman" w:cs="Times New Roman"/>
                  <w:sz w:val="24"/>
                  <w:szCs w:val="24"/>
                </w:rPr>
                <w:t>edit</w:t>
              </w:r>
              <w:r w:rsidRPr="00262381">
                <w:rPr>
                  <w:rFonts w:ascii="Times New Roman" w:hAnsi="Times New Roman" w:cs="Times New Roman"/>
                  <w:sz w:val="24"/>
                  <w:szCs w:val="24"/>
                </w:rPr>
                <w:t xml:space="preserve"> an element of the list.</w:t>
              </w:r>
            </w:ins>
          </w:p>
        </w:tc>
      </w:tr>
      <w:tr w:rsidR="00262381" w:rsidRPr="00266F9D" w14:paraId="020C5CE6" w14:textId="77777777" w:rsidTr="00262381">
        <w:trPr>
          <w:trHeight w:val="501"/>
          <w:ins w:id="2337" w:author="Deep Nidhi" w:date="2023-09-07T18:25:00Z"/>
        </w:trPr>
        <w:tc>
          <w:tcPr>
            <w:tcW w:w="1260" w:type="dxa"/>
            <w:tcBorders>
              <w:top w:val="single" w:sz="4" w:space="0" w:color="auto"/>
              <w:left w:val="single" w:sz="4" w:space="0" w:color="auto"/>
              <w:bottom w:val="single" w:sz="4" w:space="0" w:color="auto"/>
              <w:right w:val="single" w:sz="4" w:space="0" w:color="auto"/>
            </w:tcBorders>
          </w:tcPr>
          <w:p w14:paraId="46C3D131" w14:textId="158B886D" w:rsidR="00262381" w:rsidRPr="00262381" w:rsidRDefault="00262381" w:rsidP="00B56F0E">
            <w:pPr>
              <w:spacing w:before="100" w:beforeAutospacing="1" w:after="100" w:afterAutospacing="1" w:line="360" w:lineRule="auto"/>
              <w:jc w:val="both"/>
              <w:rPr>
                <w:ins w:id="2338" w:author="Deep Nidhi" w:date="2023-09-07T18:25:00Z"/>
                <w:rFonts w:ascii="Times New Roman" w:hAnsi="Times New Roman" w:cs="Times New Roman"/>
                <w:sz w:val="24"/>
                <w:szCs w:val="24"/>
              </w:rPr>
            </w:pPr>
            <w:ins w:id="2339" w:author="Deep Nidhi" w:date="2023-09-07T18:25:00Z">
              <w:r w:rsidRPr="00262381">
                <w:rPr>
                  <w:rFonts w:ascii="Times New Roman" w:hAnsi="Times New Roman" w:cs="Times New Roman"/>
                  <w:sz w:val="24"/>
                  <w:szCs w:val="24"/>
                </w:rPr>
                <w:t xml:space="preserve">REQ </w:t>
              </w:r>
            </w:ins>
            <w:ins w:id="2340" w:author="Deep Nidhi" w:date="2023-09-07T18:45:00Z">
              <w:r w:rsidR="003723AC">
                <w:rPr>
                  <w:rFonts w:ascii="Times New Roman" w:hAnsi="Times New Roman" w:cs="Times New Roman"/>
                  <w:sz w:val="24"/>
                  <w:szCs w:val="24"/>
                </w:rPr>
                <w:t>6</w:t>
              </w:r>
            </w:ins>
          </w:p>
        </w:tc>
        <w:tc>
          <w:tcPr>
            <w:tcW w:w="8190" w:type="dxa"/>
            <w:tcBorders>
              <w:top w:val="single" w:sz="4" w:space="0" w:color="auto"/>
              <w:left w:val="single" w:sz="4" w:space="0" w:color="auto"/>
              <w:bottom w:val="single" w:sz="4" w:space="0" w:color="auto"/>
              <w:right w:val="single" w:sz="4" w:space="0" w:color="auto"/>
            </w:tcBorders>
          </w:tcPr>
          <w:p w14:paraId="613D26F5" w14:textId="77777777" w:rsidR="00262381" w:rsidRPr="00262381" w:rsidRDefault="00262381" w:rsidP="00B56F0E">
            <w:pPr>
              <w:spacing w:before="100" w:beforeAutospacing="1" w:after="100" w:afterAutospacing="1" w:line="360" w:lineRule="auto"/>
              <w:jc w:val="both"/>
              <w:rPr>
                <w:ins w:id="2341" w:author="Deep Nidhi" w:date="2023-09-07T18:25:00Z"/>
                <w:rFonts w:ascii="Times New Roman" w:hAnsi="Times New Roman" w:cs="Times New Roman"/>
                <w:sz w:val="24"/>
                <w:szCs w:val="24"/>
              </w:rPr>
            </w:pPr>
            <w:ins w:id="2342" w:author="Deep Nidhi" w:date="2023-09-07T18:25:00Z">
              <w:r w:rsidRPr="00262381">
                <w:rPr>
                  <w:rFonts w:ascii="Times New Roman" w:hAnsi="Times New Roman" w:cs="Times New Roman"/>
                  <w:sz w:val="24"/>
                  <w:szCs w:val="24"/>
                </w:rPr>
                <w:t>Provide options to delete an element of the list.</w:t>
              </w:r>
            </w:ins>
          </w:p>
        </w:tc>
      </w:tr>
      <w:tr w:rsidR="009525E9" w:rsidRPr="00266F9D" w14:paraId="00CBC78E" w14:textId="77777777" w:rsidTr="00262381">
        <w:trPr>
          <w:trHeight w:val="501"/>
          <w:ins w:id="2343" w:author="Deep Nidhi" w:date="2023-09-07T18:25:00Z"/>
        </w:trPr>
        <w:tc>
          <w:tcPr>
            <w:tcW w:w="1260" w:type="dxa"/>
            <w:tcBorders>
              <w:top w:val="single" w:sz="4" w:space="0" w:color="auto"/>
              <w:left w:val="single" w:sz="4" w:space="0" w:color="auto"/>
              <w:bottom w:val="single" w:sz="4" w:space="0" w:color="auto"/>
              <w:right w:val="single" w:sz="4" w:space="0" w:color="auto"/>
            </w:tcBorders>
          </w:tcPr>
          <w:p w14:paraId="2F549981" w14:textId="0C7BAA89" w:rsidR="009525E9" w:rsidRPr="00262381" w:rsidRDefault="009525E9" w:rsidP="009525E9">
            <w:pPr>
              <w:spacing w:before="100" w:beforeAutospacing="1" w:after="100" w:afterAutospacing="1" w:line="360" w:lineRule="auto"/>
              <w:jc w:val="both"/>
              <w:rPr>
                <w:ins w:id="2344" w:author="Deep Nidhi" w:date="2023-09-07T18:25:00Z"/>
                <w:rFonts w:ascii="Times New Roman" w:hAnsi="Times New Roman" w:cs="Times New Roman"/>
                <w:sz w:val="24"/>
                <w:szCs w:val="24"/>
              </w:rPr>
            </w:pPr>
            <w:ins w:id="2345" w:author="Deep Nidhi" w:date="2023-09-07T18:35:00Z">
              <w:r w:rsidRPr="00262381">
                <w:rPr>
                  <w:rFonts w:ascii="Times New Roman" w:hAnsi="Times New Roman" w:cs="Times New Roman"/>
                  <w:sz w:val="24"/>
                  <w:szCs w:val="24"/>
                </w:rPr>
                <w:t xml:space="preserve">REQ </w:t>
              </w:r>
            </w:ins>
            <w:ins w:id="2346" w:author="Deep Nidhi" w:date="2023-09-07T18:45:00Z">
              <w:r w:rsidR="003723AC">
                <w:rPr>
                  <w:rFonts w:ascii="Times New Roman" w:hAnsi="Times New Roman" w:cs="Times New Roman"/>
                  <w:sz w:val="24"/>
                  <w:szCs w:val="24"/>
                </w:rPr>
                <w:t>7</w:t>
              </w:r>
            </w:ins>
          </w:p>
        </w:tc>
        <w:tc>
          <w:tcPr>
            <w:tcW w:w="8190" w:type="dxa"/>
            <w:tcBorders>
              <w:top w:val="single" w:sz="4" w:space="0" w:color="auto"/>
              <w:left w:val="single" w:sz="4" w:space="0" w:color="auto"/>
              <w:bottom w:val="single" w:sz="4" w:space="0" w:color="auto"/>
              <w:right w:val="single" w:sz="4" w:space="0" w:color="auto"/>
            </w:tcBorders>
          </w:tcPr>
          <w:p w14:paraId="5B91BB50" w14:textId="07DFDDAF" w:rsidR="009525E9" w:rsidRPr="00262381" w:rsidRDefault="009525E9" w:rsidP="009525E9">
            <w:pPr>
              <w:spacing w:before="100" w:beforeAutospacing="1" w:after="100" w:afterAutospacing="1" w:line="360" w:lineRule="auto"/>
              <w:jc w:val="both"/>
              <w:rPr>
                <w:ins w:id="2347" w:author="Deep Nidhi" w:date="2023-09-07T18:25:00Z"/>
                <w:rFonts w:ascii="Times New Roman" w:hAnsi="Times New Roman" w:cs="Times New Roman"/>
                <w:sz w:val="24"/>
                <w:szCs w:val="24"/>
              </w:rPr>
            </w:pPr>
            <w:ins w:id="2348" w:author="Deep Nidhi" w:date="2023-09-07T18:35:00Z">
              <w:r w:rsidRPr="00262381">
                <w:rPr>
                  <w:rFonts w:ascii="Times New Roman" w:hAnsi="Times New Roman" w:cs="Times New Roman"/>
                  <w:sz w:val="24"/>
                  <w:szCs w:val="24"/>
                </w:rPr>
                <w:t>Provide options to</w:t>
              </w:r>
              <w:r>
                <w:rPr>
                  <w:rFonts w:ascii="Times New Roman" w:hAnsi="Times New Roman" w:cs="Times New Roman"/>
                  <w:sz w:val="24"/>
                  <w:szCs w:val="24"/>
                </w:rPr>
                <w:t xml:space="preserve"> add calculate/aggregate</w:t>
              </w:r>
            </w:ins>
            <w:ins w:id="2349" w:author="Deep Nidhi" w:date="2023-09-07T18:36:00Z">
              <w:r>
                <w:rPr>
                  <w:rFonts w:ascii="Times New Roman" w:hAnsi="Times New Roman" w:cs="Times New Roman"/>
                  <w:sz w:val="24"/>
                  <w:szCs w:val="24"/>
                </w:rPr>
                <w:t xml:space="preserve"> expression.</w:t>
              </w:r>
            </w:ins>
          </w:p>
        </w:tc>
      </w:tr>
      <w:tr w:rsidR="00262381" w:rsidRPr="00E03C04" w14:paraId="03BCB2DF" w14:textId="77777777" w:rsidTr="00262381">
        <w:trPr>
          <w:trHeight w:val="501"/>
          <w:ins w:id="2350" w:author="Deep Nidhi" w:date="2023-09-07T18:25:00Z"/>
        </w:trPr>
        <w:tc>
          <w:tcPr>
            <w:tcW w:w="1260" w:type="dxa"/>
            <w:tcBorders>
              <w:top w:val="single" w:sz="4" w:space="0" w:color="auto"/>
              <w:left w:val="single" w:sz="4" w:space="0" w:color="auto"/>
              <w:bottom w:val="single" w:sz="4" w:space="0" w:color="auto"/>
              <w:right w:val="single" w:sz="4" w:space="0" w:color="auto"/>
            </w:tcBorders>
          </w:tcPr>
          <w:p w14:paraId="24B33DBF" w14:textId="23EEEA83" w:rsidR="00262381" w:rsidRPr="00262381" w:rsidRDefault="00262381" w:rsidP="00B56F0E">
            <w:pPr>
              <w:spacing w:before="100" w:beforeAutospacing="1" w:after="100" w:afterAutospacing="1" w:line="360" w:lineRule="auto"/>
              <w:jc w:val="both"/>
              <w:rPr>
                <w:ins w:id="2351" w:author="Deep Nidhi" w:date="2023-09-07T18:25:00Z"/>
                <w:rFonts w:ascii="Times New Roman" w:hAnsi="Times New Roman" w:cs="Times New Roman"/>
                <w:sz w:val="24"/>
                <w:szCs w:val="24"/>
              </w:rPr>
            </w:pPr>
            <w:ins w:id="2352" w:author="Deep Nidhi" w:date="2023-09-07T18:25:00Z">
              <w:r w:rsidRPr="00262381">
                <w:rPr>
                  <w:rFonts w:ascii="Times New Roman" w:hAnsi="Times New Roman" w:cs="Times New Roman"/>
                  <w:sz w:val="24"/>
                  <w:szCs w:val="24"/>
                </w:rPr>
                <w:t xml:space="preserve">REQ </w:t>
              </w:r>
            </w:ins>
            <w:ins w:id="2353" w:author="Deep Nidhi" w:date="2023-09-07T18:46:00Z">
              <w:r w:rsidR="003723AC">
                <w:rPr>
                  <w:rFonts w:ascii="Times New Roman" w:hAnsi="Times New Roman" w:cs="Times New Roman"/>
                  <w:sz w:val="24"/>
                  <w:szCs w:val="24"/>
                </w:rPr>
                <w:t>8</w:t>
              </w:r>
            </w:ins>
          </w:p>
        </w:tc>
        <w:tc>
          <w:tcPr>
            <w:tcW w:w="8190" w:type="dxa"/>
            <w:tcBorders>
              <w:top w:val="single" w:sz="4" w:space="0" w:color="auto"/>
              <w:left w:val="single" w:sz="4" w:space="0" w:color="auto"/>
              <w:bottom w:val="single" w:sz="4" w:space="0" w:color="auto"/>
              <w:right w:val="single" w:sz="4" w:space="0" w:color="auto"/>
            </w:tcBorders>
          </w:tcPr>
          <w:p w14:paraId="0B5493D8" w14:textId="77777777" w:rsidR="00262381" w:rsidRPr="00262381" w:rsidRDefault="00262381" w:rsidP="00B56F0E">
            <w:pPr>
              <w:spacing w:before="100" w:beforeAutospacing="1" w:after="100" w:afterAutospacing="1" w:line="360" w:lineRule="auto"/>
              <w:jc w:val="both"/>
              <w:rPr>
                <w:ins w:id="2354" w:author="Deep Nidhi" w:date="2023-09-07T18:25:00Z"/>
                <w:rFonts w:ascii="Times New Roman" w:hAnsi="Times New Roman" w:cs="Times New Roman"/>
                <w:sz w:val="24"/>
                <w:szCs w:val="24"/>
              </w:rPr>
            </w:pPr>
            <w:ins w:id="2355" w:author="Deep Nidhi" w:date="2023-09-07T18:25:00Z">
              <w:r w:rsidRPr="00262381">
                <w:rPr>
                  <w:rFonts w:ascii="Times New Roman" w:hAnsi="Times New Roman" w:cs="Times New Roman"/>
                  <w:sz w:val="24"/>
                  <w:szCs w:val="24"/>
                </w:rPr>
                <w:t>When adding a new element, provide the following entries and validations –</w:t>
              </w:r>
            </w:ins>
          </w:p>
          <w:p w14:paraId="46B88113" w14:textId="1C67C7F9" w:rsidR="00262381" w:rsidRPr="00262381" w:rsidRDefault="00262381" w:rsidP="00262381">
            <w:pPr>
              <w:pStyle w:val="ListParagraph"/>
              <w:numPr>
                <w:ilvl w:val="0"/>
                <w:numId w:val="59"/>
              </w:numPr>
              <w:spacing w:before="100" w:beforeAutospacing="1" w:after="100" w:afterAutospacing="1" w:line="360" w:lineRule="auto"/>
              <w:jc w:val="both"/>
              <w:rPr>
                <w:ins w:id="2356" w:author="Deep Nidhi" w:date="2023-09-07T18:25:00Z"/>
                <w:rFonts w:ascii="Times New Roman" w:hAnsi="Times New Roman" w:cs="Times New Roman"/>
                <w:sz w:val="24"/>
                <w:szCs w:val="24"/>
              </w:rPr>
            </w:pPr>
            <w:ins w:id="2357" w:author="Deep Nidhi" w:date="2023-09-07T18:25:00Z">
              <w:r w:rsidRPr="00262381">
                <w:rPr>
                  <w:rFonts w:ascii="Times New Roman" w:hAnsi="Times New Roman" w:cs="Times New Roman"/>
                  <w:sz w:val="24"/>
                  <w:szCs w:val="24"/>
                </w:rPr>
                <w:t xml:space="preserve">Provide option to </w:t>
              </w:r>
            </w:ins>
            <w:ins w:id="2358" w:author="Deep Nidhi" w:date="2023-09-07T18:37:00Z">
              <w:r w:rsidR="009525E9">
                <w:rPr>
                  <w:rFonts w:ascii="Times New Roman" w:hAnsi="Times New Roman" w:cs="Times New Roman"/>
                  <w:sz w:val="24"/>
                  <w:szCs w:val="24"/>
                </w:rPr>
                <w:t>enter Description.</w:t>
              </w:r>
            </w:ins>
          </w:p>
          <w:p w14:paraId="2F3C8F8E" w14:textId="0A940768" w:rsidR="00262381" w:rsidRPr="00262381" w:rsidRDefault="00262381" w:rsidP="00262381">
            <w:pPr>
              <w:pStyle w:val="ListParagraph"/>
              <w:numPr>
                <w:ilvl w:val="0"/>
                <w:numId w:val="59"/>
              </w:numPr>
              <w:spacing w:before="100" w:beforeAutospacing="1" w:after="100" w:afterAutospacing="1" w:line="360" w:lineRule="auto"/>
              <w:jc w:val="both"/>
              <w:rPr>
                <w:ins w:id="2359" w:author="Deep Nidhi" w:date="2023-09-07T18:25:00Z"/>
                <w:rFonts w:ascii="Times New Roman" w:hAnsi="Times New Roman" w:cs="Times New Roman"/>
                <w:sz w:val="24"/>
                <w:szCs w:val="24"/>
              </w:rPr>
            </w:pPr>
            <w:ins w:id="2360" w:author="Deep Nidhi" w:date="2023-09-07T18:25:00Z">
              <w:r w:rsidRPr="00262381">
                <w:rPr>
                  <w:rFonts w:ascii="Times New Roman" w:hAnsi="Times New Roman" w:cs="Times New Roman"/>
                  <w:sz w:val="24"/>
                  <w:szCs w:val="24"/>
                </w:rPr>
                <w:t>Provide option t</w:t>
              </w:r>
            </w:ins>
            <w:ins w:id="2361" w:author="Deep Nidhi" w:date="2023-09-07T18:38:00Z">
              <w:r w:rsidR="009525E9">
                <w:rPr>
                  <w:rFonts w:ascii="Times New Roman" w:hAnsi="Times New Roman" w:cs="Times New Roman"/>
                  <w:sz w:val="24"/>
                  <w:szCs w:val="24"/>
                </w:rPr>
                <w:t>o select columns of the data file</w:t>
              </w:r>
            </w:ins>
            <w:ins w:id="2362" w:author="Deep Nidhi" w:date="2023-09-07T18:25:00Z">
              <w:r w:rsidRPr="00262381">
                <w:rPr>
                  <w:rFonts w:ascii="Times New Roman" w:hAnsi="Times New Roman" w:cs="Times New Roman"/>
                  <w:sz w:val="24"/>
                  <w:szCs w:val="24"/>
                </w:rPr>
                <w:t>.</w:t>
              </w:r>
            </w:ins>
          </w:p>
          <w:p w14:paraId="415C0E0E" w14:textId="77777777" w:rsidR="00262381" w:rsidRPr="00262381" w:rsidRDefault="00262381" w:rsidP="00262381">
            <w:pPr>
              <w:pStyle w:val="ListParagraph"/>
              <w:numPr>
                <w:ilvl w:val="0"/>
                <w:numId w:val="59"/>
              </w:numPr>
              <w:suppressAutoHyphens/>
              <w:spacing w:before="240" w:after="0" w:line="360" w:lineRule="auto"/>
              <w:jc w:val="both"/>
              <w:rPr>
                <w:ins w:id="2363" w:author="Deep Nidhi" w:date="2023-09-07T18:25:00Z"/>
                <w:rFonts w:ascii="Times New Roman" w:hAnsi="Times New Roman" w:cs="Times New Roman"/>
                <w:sz w:val="24"/>
                <w:szCs w:val="24"/>
              </w:rPr>
            </w:pPr>
            <w:ins w:id="2364" w:author="Deep Nidhi" w:date="2023-09-07T18:25:00Z">
              <w:r w:rsidRPr="00262381">
                <w:rPr>
                  <w:rFonts w:ascii="Times New Roman" w:hAnsi="Times New Roman" w:cs="Times New Roman"/>
                  <w:sz w:val="24"/>
                  <w:szCs w:val="24"/>
                </w:rPr>
                <w:t>Provide option to enter arithmetic expression.</w:t>
              </w:r>
            </w:ins>
          </w:p>
          <w:p w14:paraId="03941644" w14:textId="7A297036" w:rsidR="00262381" w:rsidRPr="00262381" w:rsidRDefault="00262381" w:rsidP="00262381">
            <w:pPr>
              <w:pStyle w:val="ListParagraph"/>
              <w:numPr>
                <w:ilvl w:val="0"/>
                <w:numId w:val="59"/>
              </w:numPr>
              <w:suppressAutoHyphens/>
              <w:spacing w:before="240" w:after="0" w:line="360" w:lineRule="auto"/>
              <w:jc w:val="both"/>
              <w:rPr>
                <w:ins w:id="2365" w:author="Deep Nidhi" w:date="2023-09-07T18:25:00Z"/>
                <w:rFonts w:ascii="Times New Roman" w:hAnsi="Times New Roman" w:cs="Times New Roman"/>
                <w:sz w:val="24"/>
                <w:szCs w:val="24"/>
              </w:rPr>
            </w:pPr>
            <w:ins w:id="2366" w:author="Deep Nidhi" w:date="2023-09-07T18:25:00Z">
              <w:r w:rsidRPr="00262381">
                <w:rPr>
                  <w:rFonts w:ascii="Times New Roman" w:hAnsi="Times New Roman" w:cs="Times New Roman"/>
                  <w:sz w:val="24"/>
                  <w:szCs w:val="24"/>
                </w:rPr>
                <w:t>Provide option to select arithmetic operators while creating expression.</w:t>
              </w:r>
            </w:ins>
          </w:p>
          <w:p w14:paraId="6326E6BF" w14:textId="77777777" w:rsidR="00262381" w:rsidRPr="00262381" w:rsidRDefault="00262381" w:rsidP="00262381">
            <w:pPr>
              <w:pStyle w:val="ListParagraph"/>
              <w:numPr>
                <w:ilvl w:val="0"/>
                <w:numId w:val="59"/>
              </w:numPr>
              <w:suppressAutoHyphens/>
              <w:spacing w:before="240" w:after="0" w:line="360" w:lineRule="auto"/>
              <w:jc w:val="both"/>
              <w:rPr>
                <w:ins w:id="2367" w:author="Deep Nidhi" w:date="2023-09-07T18:25:00Z"/>
                <w:rFonts w:ascii="Times New Roman" w:hAnsi="Times New Roman" w:cs="Times New Roman"/>
                <w:sz w:val="24"/>
                <w:szCs w:val="24"/>
              </w:rPr>
            </w:pPr>
            <w:ins w:id="2368" w:author="Deep Nidhi" w:date="2023-09-07T18:25:00Z">
              <w:r w:rsidRPr="00262381">
                <w:rPr>
                  <w:rFonts w:ascii="Times New Roman" w:hAnsi="Times New Roman" w:cs="Times New Roman"/>
                  <w:sz w:val="24"/>
                  <w:szCs w:val="24"/>
                </w:rPr>
                <w:t>Provide option to limit number of decimal places the calculated data value should be displayed.</w:t>
              </w:r>
            </w:ins>
          </w:p>
          <w:p w14:paraId="666F287E" w14:textId="77777777" w:rsidR="00262381" w:rsidRPr="00262381" w:rsidRDefault="00262381" w:rsidP="00262381">
            <w:pPr>
              <w:pStyle w:val="ListParagraph"/>
              <w:numPr>
                <w:ilvl w:val="0"/>
                <w:numId w:val="59"/>
              </w:numPr>
              <w:suppressAutoHyphens/>
              <w:spacing w:before="240" w:after="0" w:line="360" w:lineRule="auto"/>
              <w:jc w:val="both"/>
              <w:rPr>
                <w:ins w:id="2369" w:author="Deep Nidhi" w:date="2023-09-07T18:25:00Z"/>
                <w:rFonts w:ascii="Times New Roman" w:hAnsi="Times New Roman" w:cs="Times New Roman"/>
                <w:sz w:val="24"/>
                <w:szCs w:val="24"/>
              </w:rPr>
            </w:pPr>
            <w:ins w:id="2370" w:author="Deep Nidhi" w:date="2023-09-07T18:25:00Z">
              <w:r w:rsidRPr="00262381">
                <w:rPr>
                  <w:rFonts w:ascii="Times New Roman" w:hAnsi="Times New Roman" w:cs="Times New Roman"/>
                  <w:sz w:val="24"/>
                  <w:szCs w:val="24"/>
                </w:rPr>
                <w:t>Provide option to Validate arithmetic expression (The option to add calculation should not be enabled until the created expression is validated).</w:t>
              </w:r>
            </w:ins>
          </w:p>
          <w:p w14:paraId="15F6D4A6" w14:textId="77777777" w:rsidR="00262381" w:rsidRDefault="00262381" w:rsidP="00262381">
            <w:pPr>
              <w:pStyle w:val="ListParagraph"/>
              <w:numPr>
                <w:ilvl w:val="0"/>
                <w:numId w:val="59"/>
              </w:numPr>
              <w:spacing w:before="100" w:beforeAutospacing="1" w:after="100" w:afterAutospacing="1" w:line="360" w:lineRule="auto"/>
              <w:jc w:val="both"/>
              <w:rPr>
                <w:ins w:id="2371" w:author="Deep Nidhi" w:date="2023-09-07T18:39:00Z"/>
                <w:rFonts w:ascii="Times New Roman" w:hAnsi="Times New Roman" w:cs="Times New Roman"/>
                <w:sz w:val="24"/>
                <w:szCs w:val="24"/>
              </w:rPr>
            </w:pPr>
            <w:ins w:id="2372" w:author="Deep Nidhi" w:date="2023-09-07T18:25:00Z">
              <w:r w:rsidRPr="00262381">
                <w:rPr>
                  <w:rFonts w:ascii="Times New Roman" w:hAnsi="Times New Roman" w:cs="Times New Roman"/>
                  <w:sz w:val="24"/>
                  <w:szCs w:val="24"/>
                </w:rPr>
                <w:t>Show error message when the input inserted to validate formula is incorrect.</w:t>
              </w:r>
            </w:ins>
          </w:p>
          <w:p w14:paraId="3A27BF08" w14:textId="77777777" w:rsidR="009525E9" w:rsidRDefault="009525E9" w:rsidP="00262381">
            <w:pPr>
              <w:pStyle w:val="ListParagraph"/>
              <w:numPr>
                <w:ilvl w:val="0"/>
                <w:numId w:val="59"/>
              </w:numPr>
              <w:spacing w:before="100" w:beforeAutospacing="1" w:after="100" w:afterAutospacing="1" w:line="360" w:lineRule="auto"/>
              <w:jc w:val="both"/>
              <w:rPr>
                <w:ins w:id="2373" w:author="Deep Nidhi" w:date="2023-09-07T18:40:00Z"/>
                <w:rFonts w:ascii="Times New Roman" w:hAnsi="Times New Roman" w:cs="Times New Roman"/>
                <w:sz w:val="24"/>
                <w:szCs w:val="24"/>
              </w:rPr>
            </w:pPr>
            <w:ins w:id="2374" w:author="Deep Nidhi" w:date="2023-09-07T18:39:00Z">
              <w:r>
                <w:rPr>
                  <w:rFonts w:ascii="Times New Roman" w:hAnsi="Times New Roman" w:cs="Times New Roman"/>
                  <w:sz w:val="24"/>
                  <w:szCs w:val="24"/>
                </w:rPr>
                <w:lastRenderedPageBreak/>
                <w:t>Provide Add button to save the calculati</w:t>
              </w:r>
            </w:ins>
            <w:ins w:id="2375" w:author="Deep Nidhi" w:date="2023-09-07T18:40:00Z">
              <w:r>
                <w:rPr>
                  <w:rFonts w:ascii="Times New Roman" w:hAnsi="Times New Roman" w:cs="Times New Roman"/>
                  <w:sz w:val="24"/>
                  <w:szCs w:val="24"/>
                </w:rPr>
                <w:t>on.</w:t>
              </w:r>
            </w:ins>
          </w:p>
          <w:p w14:paraId="0A363D57" w14:textId="1CF6F96F" w:rsidR="009525E9" w:rsidRDefault="009525E9" w:rsidP="009525E9">
            <w:pPr>
              <w:pStyle w:val="ListParagraph"/>
              <w:numPr>
                <w:ilvl w:val="0"/>
                <w:numId w:val="59"/>
              </w:numPr>
              <w:spacing w:before="100" w:beforeAutospacing="1" w:after="100" w:afterAutospacing="1" w:line="360" w:lineRule="auto"/>
              <w:jc w:val="both"/>
              <w:rPr>
                <w:ins w:id="2376" w:author="Deep Nidhi" w:date="2023-09-07T18:41:00Z"/>
                <w:rFonts w:ascii="Times New Roman" w:hAnsi="Times New Roman" w:cs="Times New Roman"/>
                <w:sz w:val="24"/>
                <w:szCs w:val="24"/>
              </w:rPr>
            </w:pPr>
            <w:ins w:id="2377" w:author="Deep Nidhi" w:date="2023-09-07T18:40:00Z">
              <w:r>
                <w:rPr>
                  <w:rFonts w:ascii="Times New Roman" w:hAnsi="Times New Roman" w:cs="Times New Roman"/>
                  <w:sz w:val="24"/>
                  <w:szCs w:val="24"/>
                </w:rPr>
                <w:t xml:space="preserve">Provide option to select either of the two options - Create a new column or </w:t>
              </w:r>
              <w:proofErr w:type="gramStart"/>
              <w:r>
                <w:rPr>
                  <w:rFonts w:ascii="Times New Roman" w:hAnsi="Times New Roman" w:cs="Times New Roman"/>
                  <w:sz w:val="24"/>
                  <w:szCs w:val="24"/>
                </w:rPr>
                <w:t>Select</w:t>
              </w:r>
              <w:proofErr w:type="gramEnd"/>
              <w:r>
                <w:rPr>
                  <w:rFonts w:ascii="Times New Roman" w:hAnsi="Times New Roman" w:cs="Times New Roman"/>
                  <w:sz w:val="24"/>
                  <w:szCs w:val="24"/>
                </w:rPr>
                <w:t xml:space="preserve"> existing column.</w:t>
              </w:r>
            </w:ins>
          </w:p>
          <w:p w14:paraId="178B72A2" w14:textId="115662BA" w:rsidR="009525E9" w:rsidRPr="009525E9" w:rsidRDefault="009525E9" w:rsidP="009525E9">
            <w:pPr>
              <w:pStyle w:val="ListParagraph"/>
              <w:numPr>
                <w:ilvl w:val="0"/>
                <w:numId w:val="59"/>
              </w:numPr>
              <w:spacing w:before="100" w:beforeAutospacing="1" w:after="100" w:afterAutospacing="1" w:line="360" w:lineRule="auto"/>
              <w:jc w:val="both"/>
              <w:rPr>
                <w:ins w:id="2378" w:author="Deep Nidhi" w:date="2023-09-07T18:41:00Z"/>
                <w:rFonts w:ascii="Times New Roman" w:hAnsi="Times New Roman" w:cs="Times New Roman"/>
                <w:i/>
                <w:iCs/>
                <w:sz w:val="24"/>
                <w:szCs w:val="24"/>
                <w:rPrChange w:id="2379" w:author="Deep Nidhi" w:date="2023-09-07T18:43:00Z">
                  <w:rPr>
                    <w:ins w:id="2380" w:author="Deep Nidhi" w:date="2023-09-07T18:41:00Z"/>
                    <w:rFonts w:ascii="Times New Roman" w:hAnsi="Times New Roman" w:cs="Times New Roman"/>
                    <w:sz w:val="24"/>
                    <w:szCs w:val="24"/>
                  </w:rPr>
                </w:rPrChange>
              </w:rPr>
            </w:pPr>
            <w:ins w:id="2381" w:author="Deep Nidhi" w:date="2023-09-07T18:41:00Z">
              <w:r>
                <w:rPr>
                  <w:rFonts w:ascii="Times New Roman" w:hAnsi="Times New Roman" w:cs="Times New Roman"/>
                  <w:sz w:val="24"/>
                  <w:szCs w:val="24"/>
                </w:rPr>
                <w:t xml:space="preserve">Provide option to enter </w:t>
              </w:r>
            </w:ins>
            <w:ins w:id="2382" w:author="Deep Nidhi" w:date="2023-09-07T18:42:00Z">
              <w:r>
                <w:rPr>
                  <w:rFonts w:ascii="Times New Roman" w:hAnsi="Times New Roman" w:cs="Times New Roman"/>
                  <w:sz w:val="24"/>
                  <w:szCs w:val="24"/>
                </w:rPr>
                <w:t>C</w:t>
              </w:r>
            </w:ins>
            <w:ins w:id="2383" w:author="Deep Nidhi" w:date="2023-09-07T18:41:00Z">
              <w:r>
                <w:rPr>
                  <w:rFonts w:ascii="Times New Roman" w:hAnsi="Times New Roman" w:cs="Times New Roman"/>
                  <w:sz w:val="24"/>
                  <w:szCs w:val="24"/>
                </w:rPr>
                <w:t>olumn name</w:t>
              </w:r>
              <w:r w:rsidRPr="009525E9">
                <w:rPr>
                  <w:rFonts w:ascii="Times New Roman" w:hAnsi="Times New Roman" w:cs="Times New Roman"/>
                  <w:i/>
                  <w:iCs/>
                  <w:sz w:val="24"/>
                  <w:szCs w:val="24"/>
                  <w:rPrChange w:id="2384" w:author="Deep Nidhi" w:date="2023-09-07T18:43:00Z">
                    <w:rPr>
                      <w:rFonts w:ascii="Times New Roman" w:hAnsi="Times New Roman" w:cs="Times New Roman"/>
                      <w:sz w:val="24"/>
                      <w:szCs w:val="24"/>
                    </w:rPr>
                  </w:rPrChange>
                </w:rPr>
                <w:t xml:space="preserve">. </w:t>
              </w:r>
            </w:ins>
            <w:ins w:id="2385" w:author="Deep Nidhi" w:date="2023-09-07T18:42:00Z">
              <w:r w:rsidRPr="009525E9">
                <w:rPr>
                  <w:rFonts w:ascii="Times New Roman" w:hAnsi="Times New Roman" w:cs="Times New Roman"/>
                  <w:i/>
                  <w:iCs/>
                  <w:sz w:val="24"/>
                  <w:szCs w:val="24"/>
                  <w:rPrChange w:id="2386" w:author="Deep Nidhi" w:date="2023-09-07T18:43:00Z">
                    <w:rPr>
                      <w:rFonts w:ascii="Times New Roman" w:hAnsi="Times New Roman" w:cs="Times New Roman"/>
                      <w:sz w:val="24"/>
                      <w:szCs w:val="24"/>
                    </w:rPr>
                  </w:rPrChange>
                </w:rPr>
                <w:t>(In case we have selected Create a new column)</w:t>
              </w:r>
            </w:ins>
          </w:p>
          <w:p w14:paraId="3297E04D" w14:textId="374FF3C2" w:rsidR="009525E9" w:rsidRPr="009525E9" w:rsidRDefault="009525E9" w:rsidP="009525E9">
            <w:pPr>
              <w:pStyle w:val="ListParagraph"/>
              <w:numPr>
                <w:ilvl w:val="0"/>
                <w:numId w:val="59"/>
              </w:numPr>
              <w:spacing w:before="100" w:beforeAutospacing="1" w:after="100" w:afterAutospacing="1" w:line="360" w:lineRule="auto"/>
              <w:jc w:val="both"/>
              <w:rPr>
                <w:ins w:id="2387" w:author="Deep Nidhi" w:date="2023-09-07T18:41:00Z"/>
                <w:rFonts w:ascii="Times New Roman" w:hAnsi="Times New Roman" w:cs="Times New Roman"/>
                <w:i/>
                <w:iCs/>
                <w:sz w:val="24"/>
                <w:szCs w:val="24"/>
                <w:rPrChange w:id="2388" w:author="Deep Nidhi" w:date="2023-09-07T18:43:00Z">
                  <w:rPr>
                    <w:ins w:id="2389" w:author="Deep Nidhi" w:date="2023-09-07T18:41:00Z"/>
                  </w:rPr>
                </w:rPrChange>
              </w:rPr>
            </w:pPr>
            <w:ins w:id="2390" w:author="Deep Nidhi" w:date="2023-09-07T18:41:00Z">
              <w:r>
                <w:rPr>
                  <w:rFonts w:ascii="Times New Roman" w:hAnsi="Times New Roman" w:cs="Times New Roman"/>
                  <w:sz w:val="24"/>
                  <w:szCs w:val="24"/>
                </w:rPr>
                <w:t xml:space="preserve">Provide option to select </w:t>
              </w:r>
            </w:ins>
            <w:ins w:id="2391" w:author="Deep Nidhi" w:date="2023-09-07T18:42:00Z">
              <w:r>
                <w:rPr>
                  <w:rFonts w:ascii="Times New Roman" w:hAnsi="Times New Roman" w:cs="Times New Roman"/>
                  <w:sz w:val="24"/>
                  <w:szCs w:val="24"/>
                </w:rPr>
                <w:t>C</w:t>
              </w:r>
            </w:ins>
            <w:ins w:id="2392" w:author="Deep Nidhi" w:date="2023-09-07T18:41:00Z">
              <w:r>
                <w:rPr>
                  <w:rFonts w:ascii="Times New Roman" w:hAnsi="Times New Roman" w:cs="Times New Roman"/>
                  <w:sz w:val="24"/>
                  <w:szCs w:val="24"/>
                </w:rPr>
                <w:t>olumn Type</w:t>
              </w:r>
            </w:ins>
            <w:proofErr w:type="gramStart"/>
            <w:ins w:id="2393" w:author="Deep Nidhi" w:date="2023-09-07T18:43:00Z">
              <w:r>
                <w:rPr>
                  <w:rFonts w:ascii="Times New Roman" w:hAnsi="Times New Roman" w:cs="Times New Roman"/>
                  <w:sz w:val="24"/>
                  <w:szCs w:val="24"/>
                </w:rPr>
                <w:t xml:space="preserve">. </w:t>
              </w:r>
              <w:r w:rsidRPr="00B56F0E">
                <w:rPr>
                  <w:rFonts w:ascii="Times New Roman" w:hAnsi="Times New Roman" w:cs="Times New Roman"/>
                  <w:i/>
                  <w:iCs/>
                  <w:sz w:val="24"/>
                  <w:szCs w:val="24"/>
                </w:rPr>
                <w:t>.</w:t>
              </w:r>
              <w:proofErr w:type="gramEnd"/>
              <w:r w:rsidRPr="00B56F0E">
                <w:rPr>
                  <w:rFonts w:ascii="Times New Roman" w:hAnsi="Times New Roman" w:cs="Times New Roman"/>
                  <w:i/>
                  <w:iCs/>
                  <w:sz w:val="24"/>
                  <w:szCs w:val="24"/>
                </w:rPr>
                <w:t xml:space="preserve"> (In case we have selected Create a new column)</w:t>
              </w:r>
            </w:ins>
          </w:p>
          <w:p w14:paraId="2FEC9D9C" w14:textId="77777777" w:rsidR="009525E9" w:rsidRDefault="009525E9" w:rsidP="009525E9">
            <w:pPr>
              <w:pStyle w:val="ListParagraph"/>
              <w:numPr>
                <w:ilvl w:val="0"/>
                <w:numId w:val="59"/>
              </w:numPr>
              <w:spacing w:before="100" w:beforeAutospacing="1" w:after="100" w:afterAutospacing="1" w:line="360" w:lineRule="auto"/>
              <w:jc w:val="both"/>
              <w:rPr>
                <w:ins w:id="2394" w:author="Deep Nidhi" w:date="2023-09-07T18:43:00Z"/>
                <w:rFonts w:ascii="Times New Roman" w:hAnsi="Times New Roman" w:cs="Times New Roman"/>
                <w:i/>
                <w:iCs/>
                <w:sz w:val="24"/>
                <w:szCs w:val="24"/>
              </w:rPr>
            </w:pPr>
            <w:ins w:id="2395" w:author="Deep Nidhi" w:date="2023-09-07T18:41:00Z">
              <w:r>
                <w:rPr>
                  <w:rFonts w:ascii="Times New Roman" w:hAnsi="Times New Roman" w:cs="Times New Roman"/>
                  <w:sz w:val="24"/>
                  <w:szCs w:val="24"/>
                </w:rPr>
                <w:t xml:space="preserve">Provide option to </w:t>
              </w:r>
            </w:ins>
            <w:ins w:id="2396" w:author="Deep Nidhi" w:date="2023-09-07T18:42:00Z">
              <w:r>
                <w:rPr>
                  <w:rFonts w:ascii="Times New Roman" w:hAnsi="Times New Roman" w:cs="Times New Roman"/>
                  <w:sz w:val="24"/>
                  <w:szCs w:val="24"/>
                </w:rPr>
                <w:t>enter Column Length</w:t>
              </w:r>
              <w:proofErr w:type="gramStart"/>
              <w:r>
                <w:rPr>
                  <w:rFonts w:ascii="Times New Roman" w:hAnsi="Times New Roman" w:cs="Times New Roman"/>
                  <w:sz w:val="24"/>
                  <w:szCs w:val="24"/>
                </w:rPr>
                <w:t>.</w:t>
              </w:r>
            </w:ins>
            <w:ins w:id="2397" w:author="Deep Nidhi" w:date="2023-09-07T18:43:00Z">
              <w:r w:rsidRPr="00B56F0E">
                <w:rPr>
                  <w:rFonts w:ascii="Times New Roman" w:hAnsi="Times New Roman" w:cs="Times New Roman"/>
                  <w:i/>
                  <w:iCs/>
                  <w:sz w:val="24"/>
                  <w:szCs w:val="24"/>
                </w:rPr>
                <w:t xml:space="preserve"> .</w:t>
              </w:r>
              <w:proofErr w:type="gramEnd"/>
              <w:r w:rsidRPr="00B56F0E">
                <w:rPr>
                  <w:rFonts w:ascii="Times New Roman" w:hAnsi="Times New Roman" w:cs="Times New Roman"/>
                  <w:i/>
                  <w:iCs/>
                  <w:sz w:val="24"/>
                  <w:szCs w:val="24"/>
                </w:rPr>
                <w:t xml:space="preserve"> (In case we have selected Create a new column)</w:t>
              </w:r>
              <w:r>
                <w:rPr>
                  <w:rFonts w:ascii="Times New Roman" w:hAnsi="Times New Roman" w:cs="Times New Roman"/>
                  <w:i/>
                  <w:iCs/>
                  <w:sz w:val="24"/>
                  <w:szCs w:val="24"/>
                </w:rPr>
                <w:t>.</w:t>
              </w:r>
            </w:ins>
          </w:p>
          <w:p w14:paraId="3A613458" w14:textId="77777777" w:rsidR="00EC0DF3" w:rsidRDefault="004D4118" w:rsidP="009525E9">
            <w:pPr>
              <w:pStyle w:val="ListParagraph"/>
              <w:numPr>
                <w:ilvl w:val="0"/>
                <w:numId w:val="59"/>
              </w:numPr>
              <w:spacing w:before="100" w:beforeAutospacing="1" w:after="100" w:afterAutospacing="1" w:line="360" w:lineRule="auto"/>
              <w:jc w:val="both"/>
              <w:rPr>
                <w:ins w:id="2398" w:author="Deep Nidhi" w:date="2023-09-07T18:43:00Z"/>
                <w:rFonts w:ascii="Times New Roman" w:hAnsi="Times New Roman" w:cs="Times New Roman"/>
                <w:i/>
                <w:iCs/>
                <w:sz w:val="24"/>
                <w:szCs w:val="24"/>
              </w:rPr>
            </w:pPr>
            <w:ins w:id="2399" w:author="Deep Nidhi" w:date="2023-09-07T18:43:00Z">
              <w:r>
                <w:rPr>
                  <w:rFonts w:ascii="Times New Roman" w:hAnsi="Times New Roman" w:cs="Times New Roman"/>
                  <w:sz w:val="24"/>
                  <w:szCs w:val="24"/>
                </w:rPr>
                <w:t>Provide option to select Indicator.</w:t>
              </w:r>
            </w:ins>
          </w:p>
          <w:p w14:paraId="16F5F541" w14:textId="77777777" w:rsidR="004D4118" w:rsidRPr="004D4118" w:rsidRDefault="004D4118" w:rsidP="009525E9">
            <w:pPr>
              <w:pStyle w:val="ListParagraph"/>
              <w:numPr>
                <w:ilvl w:val="0"/>
                <w:numId w:val="59"/>
              </w:numPr>
              <w:spacing w:before="100" w:beforeAutospacing="1" w:after="100" w:afterAutospacing="1" w:line="360" w:lineRule="auto"/>
              <w:jc w:val="both"/>
              <w:rPr>
                <w:ins w:id="2400" w:author="Deep Nidhi" w:date="2023-09-07T18:44:00Z"/>
                <w:rFonts w:ascii="Times New Roman" w:hAnsi="Times New Roman" w:cs="Times New Roman"/>
                <w:sz w:val="24"/>
                <w:szCs w:val="24"/>
                <w:rPrChange w:id="2401" w:author="Deep Nidhi" w:date="2023-09-07T18:45:00Z">
                  <w:rPr>
                    <w:ins w:id="2402" w:author="Deep Nidhi" w:date="2023-09-07T18:44:00Z"/>
                    <w:rFonts w:ascii="Times New Roman" w:hAnsi="Times New Roman" w:cs="Times New Roman"/>
                    <w:i/>
                    <w:iCs/>
                    <w:sz w:val="24"/>
                    <w:szCs w:val="24"/>
                  </w:rPr>
                </w:rPrChange>
              </w:rPr>
            </w:pPr>
            <w:ins w:id="2403" w:author="Deep Nidhi" w:date="2023-09-07T18:43:00Z">
              <w:r w:rsidRPr="004D4118">
                <w:rPr>
                  <w:rFonts w:ascii="Times New Roman" w:hAnsi="Times New Roman" w:cs="Times New Roman"/>
                  <w:sz w:val="24"/>
                  <w:szCs w:val="24"/>
                  <w:rPrChange w:id="2404" w:author="Deep Nidhi" w:date="2023-09-07T18:45:00Z">
                    <w:rPr>
                      <w:rFonts w:ascii="Times New Roman" w:hAnsi="Times New Roman" w:cs="Times New Roman"/>
                      <w:i/>
                      <w:iCs/>
                      <w:sz w:val="24"/>
                      <w:szCs w:val="24"/>
                    </w:rPr>
                  </w:rPrChange>
                </w:rPr>
                <w:t xml:space="preserve">Provide option to select </w:t>
              </w:r>
            </w:ins>
            <w:ins w:id="2405" w:author="Deep Nidhi" w:date="2023-09-07T18:44:00Z">
              <w:r w:rsidRPr="004D4118">
                <w:rPr>
                  <w:rFonts w:ascii="Times New Roman" w:hAnsi="Times New Roman" w:cs="Times New Roman"/>
                  <w:sz w:val="24"/>
                  <w:szCs w:val="24"/>
                  <w:rPrChange w:id="2406" w:author="Deep Nidhi" w:date="2023-09-07T18:45:00Z">
                    <w:rPr>
                      <w:rFonts w:ascii="Times New Roman" w:hAnsi="Times New Roman" w:cs="Times New Roman"/>
                      <w:i/>
                      <w:iCs/>
                      <w:sz w:val="24"/>
                      <w:szCs w:val="24"/>
                    </w:rPr>
                  </w:rPrChange>
                </w:rPr>
                <w:t>Subgroup</w:t>
              </w:r>
            </w:ins>
          </w:p>
          <w:p w14:paraId="39713ED6" w14:textId="59FCD577" w:rsidR="004D4118" w:rsidRPr="004D4118" w:rsidRDefault="004D4118" w:rsidP="009525E9">
            <w:pPr>
              <w:pStyle w:val="ListParagraph"/>
              <w:numPr>
                <w:ilvl w:val="0"/>
                <w:numId w:val="59"/>
              </w:numPr>
              <w:spacing w:before="100" w:beforeAutospacing="1" w:after="100" w:afterAutospacing="1" w:line="360" w:lineRule="auto"/>
              <w:jc w:val="both"/>
              <w:rPr>
                <w:ins w:id="2407" w:author="Deep Nidhi" w:date="2023-09-07T18:44:00Z"/>
                <w:rFonts w:ascii="Times New Roman" w:hAnsi="Times New Roman" w:cs="Times New Roman"/>
                <w:sz w:val="24"/>
                <w:szCs w:val="24"/>
                <w:rPrChange w:id="2408" w:author="Deep Nidhi" w:date="2023-09-07T18:45:00Z">
                  <w:rPr>
                    <w:ins w:id="2409" w:author="Deep Nidhi" w:date="2023-09-07T18:44:00Z"/>
                    <w:rFonts w:ascii="Times New Roman" w:hAnsi="Times New Roman" w:cs="Times New Roman"/>
                    <w:i/>
                    <w:iCs/>
                    <w:sz w:val="24"/>
                    <w:szCs w:val="24"/>
                  </w:rPr>
                </w:rPrChange>
              </w:rPr>
            </w:pPr>
            <w:ins w:id="2410" w:author="Deep Nidhi" w:date="2023-09-07T18:44:00Z">
              <w:r w:rsidRPr="004D4118">
                <w:rPr>
                  <w:rFonts w:ascii="Times New Roman" w:hAnsi="Times New Roman" w:cs="Times New Roman"/>
                  <w:sz w:val="24"/>
                  <w:szCs w:val="24"/>
                  <w:rPrChange w:id="2411" w:author="Deep Nidhi" w:date="2023-09-07T18:45:00Z">
                    <w:rPr>
                      <w:rFonts w:ascii="Times New Roman" w:hAnsi="Times New Roman" w:cs="Times New Roman"/>
                      <w:i/>
                      <w:iCs/>
                      <w:sz w:val="24"/>
                      <w:szCs w:val="24"/>
                    </w:rPr>
                  </w:rPrChange>
                </w:rPr>
                <w:t xml:space="preserve">Provide option to </w:t>
              </w:r>
            </w:ins>
            <w:ins w:id="2412" w:author="Deep Nidhi" w:date="2023-09-07T18:45:00Z">
              <w:r>
                <w:rPr>
                  <w:rFonts w:ascii="Times New Roman" w:hAnsi="Times New Roman" w:cs="Times New Roman"/>
                  <w:sz w:val="24"/>
                  <w:szCs w:val="24"/>
                </w:rPr>
                <w:t>s</w:t>
              </w:r>
            </w:ins>
            <w:ins w:id="2413" w:author="Deep Nidhi" w:date="2023-09-07T18:44:00Z">
              <w:r w:rsidRPr="004D4118">
                <w:rPr>
                  <w:rFonts w:ascii="Times New Roman" w:hAnsi="Times New Roman" w:cs="Times New Roman"/>
                  <w:sz w:val="24"/>
                  <w:szCs w:val="24"/>
                  <w:rPrChange w:id="2414" w:author="Deep Nidhi" w:date="2023-09-07T18:45:00Z">
                    <w:rPr>
                      <w:rFonts w:ascii="Times New Roman" w:hAnsi="Times New Roman" w:cs="Times New Roman"/>
                      <w:i/>
                      <w:iCs/>
                      <w:sz w:val="24"/>
                      <w:szCs w:val="24"/>
                    </w:rPr>
                  </w:rPrChange>
                </w:rPr>
                <w:t>elect Area</w:t>
              </w:r>
            </w:ins>
          </w:p>
          <w:p w14:paraId="64BC7626" w14:textId="77777777" w:rsidR="004D4118" w:rsidRPr="004D4118" w:rsidRDefault="004D4118" w:rsidP="009525E9">
            <w:pPr>
              <w:pStyle w:val="ListParagraph"/>
              <w:numPr>
                <w:ilvl w:val="0"/>
                <w:numId w:val="59"/>
              </w:numPr>
              <w:spacing w:before="100" w:beforeAutospacing="1" w:after="100" w:afterAutospacing="1" w:line="360" w:lineRule="auto"/>
              <w:jc w:val="both"/>
              <w:rPr>
                <w:ins w:id="2415" w:author="Deep Nidhi" w:date="2023-09-07T18:44:00Z"/>
                <w:rFonts w:ascii="Times New Roman" w:hAnsi="Times New Roman" w:cs="Times New Roman"/>
                <w:sz w:val="24"/>
                <w:szCs w:val="24"/>
                <w:rPrChange w:id="2416" w:author="Deep Nidhi" w:date="2023-09-07T18:45:00Z">
                  <w:rPr>
                    <w:ins w:id="2417" w:author="Deep Nidhi" w:date="2023-09-07T18:44:00Z"/>
                    <w:rFonts w:ascii="Times New Roman" w:hAnsi="Times New Roman" w:cs="Times New Roman"/>
                    <w:i/>
                    <w:iCs/>
                    <w:sz w:val="24"/>
                    <w:szCs w:val="24"/>
                  </w:rPr>
                </w:rPrChange>
              </w:rPr>
            </w:pPr>
            <w:ins w:id="2418" w:author="Deep Nidhi" w:date="2023-09-07T18:44:00Z">
              <w:r w:rsidRPr="004D4118">
                <w:rPr>
                  <w:rFonts w:ascii="Times New Roman" w:hAnsi="Times New Roman" w:cs="Times New Roman"/>
                  <w:sz w:val="24"/>
                  <w:szCs w:val="24"/>
                  <w:rPrChange w:id="2419" w:author="Deep Nidhi" w:date="2023-09-07T18:45:00Z">
                    <w:rPr>
                      <w:rFonts w:ascii="Times New Roman" w:hAnsi="Times New Roman" w:cs="Times New Roman"/>
                      <w:i/>
                      <w:iCs/>
                      <w:sz w:val="24"/>
                      <w:szCs w:val="24"/>
                    </w:rPr>
                  </w:rPrChange>
                </w:rPr>
                <w:t>Provide option to select Time period.</w:t>
              </w:r>
            </w:ins>
          </w:p>
          <w:p w14:paraId="51715452" w14:textId="219ABEB2" w:rsidR="004D4118" w:rsidRPr="009525E9" w:rsidRDefault="004D4118" w:rsidP="009525E9">
            <w:pPr>
              <w:pStyle w:val="ListParagraph"/>
              <w:numPr>
                <w:ilvl w:val="0"/>
                <w:numId w:val="59"/>
              </w:numPr>
              <w:spacing w:before="100" w:beforeAutospacing="1" w:after="100" w:afterAutospacing="1" w:line="360" w:lineRule="auto"/>
              <w:jc w:val="both"/>
              <w:rPr>
                <w:ins w:id="2420" w:author="Deep Nidhi" w:date="2023-09-07T18:25:00Z"/>
                <w:rFonts w:ascii="Times New Roman" w:hAnsi="Times New Roman" w:cs="Times New Roman"/>
                <w:i/>
                <w:iCs/>
                <w:sz w:val="24"/>
                <w:szCs w:val="24"/>
                <w:rPrChange w:id="2421" w:author="Deep Nidhi" w:date="2023-09-07T18:43:00Z">
                  <w:rPr>
                    <w:ins w:id="2422" w:author="Deep Nidhi" w:date="2023-09-07T18:25:00Z"/>
                  </w:rPr>
                </w:rPrChange>
              </w:rPr>
            </w:pPr>
            <w:ins w:id="2423" w:author="Deep Nidhi" w:date="2023-09-07T18:44:00Z">
              <w:r w:rsidRPr="004D4118">
                <w:rPr>
                  <w:rFonts w:ascii="Times New Roman" w:hAnsi="Times New Roman" w:cs="Times New Roman"/>
                  <w:sz w:val="24"/>
                  <w:szCs w:val="24"/>
                  <w:rPrChange w:id="2424" w:author="Deep Nidhi" w:date="2023-09-07T18:45:00Z">
                    <w:rPr>
                      <w:rFonts w:ascii="Times New Roman" w:hAnsi="Times New Roman" w:cs="Times New Roman"/>
                      <w:i/>
                      <w:iCs/>
                      <w:sz w:val="24"/>
                      <w:szCs w:val="24"/>
                    </w:rPr>
                  </w:rPrChange>
                </w:rPr>
                <w:t>Provide option to select Data Source</w:t>
              </w:r>
            </w:ins>
          </w:p>
        </w:tc>
      </w:tr>
      <w:tr w:rsidR="003723AC" w:rsidRPr="00266F9D" w14:paraId="180ABE3F" w14:textId="77777777" w:rsidTr="00262381">
        <w:trPr>
          <w:trHeight w:val="501"/>
          <w:ins w:id="2425" w:author="Deep Nidhi" w:date="2023-09-07T18:45:00Z"/>
        </w:trPr>
        <w:tc>
          <w:tcPr>
            <w:tcW w:w="1260" w:type="dxa"/>
            <w:tcBorders>
              <w:top w:val="single" w:sz="4" w:space="0" w:color="auto"/>
              <w:left w:val="single" w:sz="4" w:space="0" w:color="auto"/>
              <w:bottom w:val="single" w:sz="4" w:space="0" w:color="auto"/>
              <w:right w:val="single" w:sz="4" w:space="0" w:color="auto"/>
            </w:tcBorders>
          </w:tcPr>
          <w:p w14:paraId="04B8F1A6" w14:textId="3D6BC2C5" w:rsidR="003723AC" w:rsidRPr="00262381" w:rsidRDefault="003723AC" w:rsidP="00B56F0E">
            <w:pPr>
              <w:spacing w:before="100" w:beforeAutospacing="1" w:after="100" w:afterAutospacing="1" w:line="360" w:lineRule="auto"/>
              <w:jc w:val="both"/>
              <w:rPr>
                <w:ins w:id="2426" w:author="Deep Nidhi" w:date="2023-09-07T18:45:00Z"/>
                <w:rFonts w:ascii="Times New Roman" w:hAnsi="Times New Roman" w:cs="Times New Roman"/>
                <w:sz w:val="24"/>
                <w:szCs w:val="24"/>
              </w:rPr>
            </w:pPr>
            <w:ins w:id="2427" w:author="Deep Nidhi" w:date="2023-09-07T18:46:00Z">
              <w:r w:rsidRPr="00262381">
                <w:rPr>
                  <w:rFonts w:ascii="Times New Roman" w:hAnsi="Times New Roman" w:cs="Times New Roman"/>
                  <w:sz w:val="24"/>
                  <w:szCs w:val="24"/>
                </w:rPr>
                <w:t xml:space="preserve">REQ </w:t>
              </w:r>
              <w:r>
                <w:rPr>
                  <w:rFonts w:ascii="Times New Roman" w:hAnsi="Times New Roman" w:cs="Times New Roman"/>
                  <w:sz w:val="24"/>
                  <w:szCs w:val="24"/>
                </w:rPr>
                <w:t>9</w:t>
              </w:r>
            </w:ins>
          </w:p>
        </w:tc>
        <w:tc>
          <w:tcPr>
            <w:tcW w:w="8190" w:type="dxa"/>
            <w:tcBorders>
              <w:top w:val="single" w:sz="4" w:space="0" w:color="auto"/>
              <w:left w:val="single" w:sz="4" w:space="0" w:color="auto"/>
              <w:bottom w:val="single" w:sz="4" w:space="0" w:color="auto"/>
              <w:right w:val="single" w:sz="4" w:space="0" w:color="auto"/>
            </w:tcBorders>
          </w:tcPr>
          <w:p w14:paraId="461B153E" w14:textId="732A3FAF" w:rsidR="003723AC" w:rsidRPr="00262381" w:rsidRDefault="003723AC" w:rsidP="00B56F0E">
            <w:pPr>
              <w:spacing w:before="100" w:beforeAutospacing="1" w:after="100" w:afterAutospacing="1" w:line="360" w:lineRule="auto"/>
              <w:jc w:val="both"/>
              <w:rPr>
                <w:ins w:id="2428" w:author="Deep Nidhi" w:date="2023-09-07T18:45:00Z"/>
                <w:rFonts w:ascii="Times New Roman" w:hAnsi="Times New Roman" w:cs="Times New Roman"/>
                <w:sz w:val="24"/>
                <w:szCs w:val="24"/>
              </w:rPr>
            </w:pPr>
            <w:ins w:id="2429" w:author="Deep Nidhi" w:date="2023-09-07T18:45:00Z">
              <w:r>
                <w:rPr>
                  <w:rFonts w:ascii="Times New Roman" w:hAnsi="Times New Roman" w:cs="Times New Roman"/>
                  <w:sz w:val="24"/>
                  <w:szCs w:val="24"/>
                </w:rPr>
                <w:t xml:space="preserve">Provide </w:t>
              </w:r>
            </w:ins>
            <w:ins w:id="2430" w:author="Deep Nidhi" w:date="2023-09-07T18:46:00Z">
              <w:r w:rsidR="00E8701D">
                <w:rPr>
                  <w:rFonts w:ascii="Times New Roman" w:hAnsi="Times New Roman" w:cs="Times New Roman"/>
                  <w:sz w:val="24"/>
                  <w:szCs w:val="24"/>
                </w:rPr>
                <w:t>option</w:t>
              </w:r>
            </w:ins>
            <w:ins w:id="2431" w:author="Deep Nidhi" w:date="2023-09-07T18:45:00Z">
              <w:r>
                <w:rPr>
                  <w:rFonts w:ascii="Times New Roman" w:hAnsi="Times New Roman" w:cs="Times New Roman"/>
                  <w:sz w:val="24"/>
                  <w:szCs w:val="24"/>
                </w:rPr>
                <w:t xml:space="preserve"> to Mark Aggregate</w:t>
              </w:r>
            </w:ins>
            <w:ins w:id="2432" w:author="Deep Nidhi" w:date="2023-09-07T18:47:00Z">
              <w:r w:rsidR="00E8701D">
                <w:rPr>
                  <w:rFonts w:ascii="Times New Roman" w:hAnsi="Times New Roman" w:cs="Times New Roman"/>
                  <w:sz w:val="24"/>
                  <w:szCs w:val="24"/>
                </w:rPr>
                <w:t xml:space="preserve"> an</w:t>
              </w:r>
            </w:ins>
            <w:ins w:id="2433" w:author="Deep Nidhi" w:date="2023-09-07T18:48:00Z">
              <w:r w:rsidR="00E8701D">
                <w:rPr>
                  <w:rFonts w:ascii="Times New Roman" w:hAnsi="Times New Roman" w:cs="Times New Roman"/>
                  <w:sz w:val="24"/>
                  <w:szCs w:val="24"/>
                </w:rPr>
                <w:t>d Save the calculation.</w:t>
              </w:r>
            </w:ins>
          </w:p>
        </w:tc>
      </w:tr>
      <w:tr w:rsidR="00262381" w:rsidRPr="00266F9D" w14:paraId="703C483B" w14:textId="77777777" w:rsidTr="00262381">
        <w:trPr>
          <w:trHeight w:val="501"/>
          <w:ins w:id="2434" w:author="Deep Nidhi" w:date="2023-09-07T18:25:00Z"/>
        </w:trPr>
        <w:tc>
          <w:tcPr>
            <w:tcW w:w="1260" w:type="dxa"/>
            <w:tcBorders>
              <w:top w:val="single" w:sz="4" w:space="0" w:color="auto"/>
              <w:left w:val="single" w:sz="4" w:space="0" w:color="auto"/>
              <w:bottom w:val="single" w:sz="4" w:space="0" w:color="auto"/>
              <w:right w:val="single" w:sz="4" w:space="0" w:color="auto"/>
            </w:tcBorders>
          </w:tcPr>
          <w:p w14:paraId="7926C9C2" w14:textId="1B0A1F4A" w:rsidR="00262381" w:rsidRPr="00262381" w:rsidRDefault="00262381" w:rsidP="00B56F0E">
            <w:pPr>
              <w:spacing w:before="100" w:beforeAutospacing="1" w:after="100" w:afterAutospacing="1" w:line="360" w:lineRule="auto"/>
              <w:jc w:val="both"/>
              <w:rPr>
                <w:ins w:id="2435" w:author="Deep Nidhi" w:date="2023-09-07T18:25:00Z"/>
                <w:rFonts w:ascii="Times New Roman" w:hAnsi="Times New Roman" w:cs="Times New Roman"/>
                <w:sz w:val="24"/>
                <w:szCs w:val="24"/>
              </w:rPr>
            </w:pPr>
            <w:ins w:id="2436" w:author="Deep Nidhi" w:date="2023-09-07T18:25:00Z">
              <w:r w:rsidRPr="00262381">
                <w:rPr>
                  <w:rFonts w:ascii="Times New Roman" w:hAnsi="Times New Roman" w:cs="Times New Roman"/>
                  <w:sz w:val="24"/>
                  <w:szCs w:val="24"/>
                </w:rPr>
                <w:t xml:space="preserve">REQ </w:t>
              </w:r>
            </w:ins>
            <w:ins w:id="2437" w:author="Deep Nidhi" w:date="2023-09-07T18:46:00Z">
              <w:r w:rsidR="003723AC">
                <w:rPr>
                  <w:rFonts w:ascii="Times New Roman" w:hAnsi="Times New Roman" w:cs="Times New Roman"/>
                  <w:sz w:val="24"/>
                  <w:szCs w:val="24"/>
                </w:rPr>
                <w:t>10</w:t>
              </w:r>
            </w:ins>
          </w:p>
        </w:tc>
        <w:tc>
          <w:tcPr>
            <w:tcW w:w="8190" w:type="dxa"/>
            <w:tcBorders>
              <w:top w:val="single" w:sz="4" w:space="0" w:color="auto"/>
              <w:left w:val="single" w:sz="4" w:space="0" w:color="auto"/>
              <w:bottom w:val="single" w:sz="4" w:space="0" w:color="auto"/>
              <w:right w:val="single" w:sz="4" w:space="0" w:color="auto"/>
            </w:tcBorders>
          </w:tcPr>
          <w:p w14:paraId="601712E2" w14:textId="37F40BC4" w:rsidR="00262381" w:rsidRPr="00262381" w:rsidRDefault="00262381" w:rsidP="00B56F0E">
            <w:pPr>
              <w:spacing w:before="100" w:beforeAutospacing="1" w:after="100" w:afterAutospacing="1" w:line="360" w:lineRule="auto"/>
              <w:jc w:val="both"/>
              <w:rPr>
                <w:ins w:id="2438" w:author="Deep Nidhi" w:date="2023-09-07T18:25:00Z"/>
                <w:rFonts w:ascii="Times New Roman" w:hAnsi="Times New Roman" w:cs="Times New Roman"/>
                <w:sz w:val="24"/>
                <w:szCs w:val="24"/>
              </w:rPr>
            </w:pPr>
            <w:ins w:id="2439" w:author="Deep Nidhi" w:date="2023-09-07T18:25:00Z">
              <w:r w:rsidRPr="00262381">
                <w:rPr>
                  <w:rFonts w:ascii="Times New Roman" w:hAnsi="Times New Roman" w:cs="Times New Roman"/>
                  <w:sz w:val="24"/>
                  <w:szCs w:val="24"/>
                </w:rPr>
                <w:t>Provide</w:t>
              </w:r>
            </w:ins>
            <w:ins w:id="2440" w:author="Deep Nidhi" w:date="2023-09-07T18:48:00Z">
              <w:r w:rsidR="00E8701D">
                <w:rPr>
                  <w:rFonts w:ascii="Times New Roman" w:hAnsi="Times New Roman" w:cs="Times New Roman"/>
                  <w:sz w:val="24"/>
                  <w:szCs w:val="24"/>
                </w:rPr>
                <w:t xml:space="preserve"> option to Run the calculation of the selected data file.</w:t>
              </w:r>
            </w:ins>
          </w:p>
        </w:tc>
      </w:tr>
      <w:tr w:rsidR="00E8701D" w:rsidRPr="00266F9D" w14:paraId="20C86DFE" w14:textId="77777777" w:rsidTr="00262381">
        <w:trPr>
          <w:trHeight w:val="501"/>
          <w:ins w:id="2441" w:author="Deep Nidhi" w:date="2023-09-07T18:50:00Z"/>
        </w:trPr>
        <w:tc>
          <w:tcPr>
            <w:tcW w:w="1260" w:type="dxa"/>
            <w:tcBorders>
              <w:top w:val="single" w:sz="4" w:space="0" w:color="auto"/>
              <w:left w:val="single" w:sz="4" w:space="0" w:color="auto"/>
              <w:bottom w:val="single" w:sz="4" w:space="0" w:color="auto"/>
              <w:right w:val="single" w:sz="4" w:space="0" w:color="auto"/>
            </w:tcBorders>
          </w:tcPr>
          <w:p w14:paraId="339FE5AC" w14:textId="1BAC0D1F" w:rsidR="00E8701D" w:rsidRPr="00262381" w:rsidRDefault="00E8701D" w:rsidP="00E8701D">
            <w:pPr>
              <w:spacing w:before="100" w:beforeAutospacing="1" w:after="100" w:afterAutospacing="1" w:line="360" w:lineRule="auto"/>
              <w:jc w:val="both"/>
              <w:rPr>
                <w:ins w:id="2442" w:author="Deep Nidhi" w:date="2023-09-07T18:50:00Z"/>
                <w:rFonts w:ascii="Times New Roman" w:hAnsi="Times New Roman" w:cs="Times New Roman"/>
                <w:sz w:val="24"/>
                <w:szCs w:val="24"/>
              </w:rPr>
            </w:pPr>
            <w:ins w:id="2443" w:author="Deep Nidhi" w:date="2023-09-07T18:50:00Z">
              <w:r w:rsidRPr="00D956BB">
                <w:rPr>
                  <w:rFonts w:ascii="Times New Roman" w:hAnsi="Times New Roman" w:cs="Times New Roman"/>
                  <w:sz w:val="24"/>
                  <w:szCs w:val="24"/>
                </w:rPr>
                <w:t xml:space="preserve">REQ </w:t>
              </w:r>
              <w:r>
                <w:rPr>
                  <w:rFonts w:ascii="Times New Roman" w:hAnsi="Times New Roman" w:cs="Times New Roman"/>
                  <w:sz w:val="24"/>
                  <w:szCs w:val="24"/>
                </w:rPr>
                <w:t>7</w:t>
              </w:r>
            </w:ins>
          </w:p>
        </w:tc>
        <w:tc>
          <w:tcPr>
            <w:tcW w:w="8190" w:type="dxa"/>
            <w:tcBorders>
              <w:top w:val="single" w:sz="4" w:space="0" w:color="auto"/>
              <w:left w:val="single" w:sz="4" w:space="0" w:color="auto"/>
              <w:bottom w:val="single" w:sz="4" w:space="0" w:color="auto"/>
              <w:right w:val="single" w:sz="4" w:space="0" w:color="auto"/>
            </w:tcBorders>
          </w:tcPr>
          <w:p w14:paraId="183ABF45" w14:textId="32801BEE" w:rsidR="00E8701D" w:rsidRPr="00262381" w:rsidRDefault="00E8701D" w:rsidP="00E8701D">
            <w:pPr>
              <w:spacing w:before="100" w:beforeAutospacing="1" w:after="100" w:afterAutospacing="1" w:line="360" w:lineRule="auto"/>
              <w:jc w:val="both"/>
              <w:rPr>
                <w:ins w:id="2444" w:author="Deep Nidhi" w:date="2023-09-07T18:50:00Z"/>
                <w:rFonts w:ascii="Times New Roman" w:hAnsi="Times New Roman" w:cs="Times New Roman"/>
                <w:sz w:val="24"/>
                <w:szCs w:val="24"/>
              </w:rPr>
            </w:pPr>
            <w:ins w:id="2445" w:author="Deep Nidhi" w:date="2023-09-07T18:50:00Z">
              <w:r w:rsidRPr="00D956BB">
                <w:rPr>
                  <w:rFonts w:ascii="Times New Roman" w:hAnsi="Times New Roman" w:cs="Times New Roman"/>
                  <w:sz w:val="24"/>
                  <w:szCs w:val="24"/>
                </w:rPr>
                <w:t xml:space="preserve">Provide option </w:t>
              </w:r>
              <w:r>
                <w:rPr>
                  <w:rFonts w:ascii="Times New Roman" w:hAnsi="Times New Roman" w:cs="Times New Roman"/>
                  <w:sz w:val="24"/>
                  <w:szCs w:val="24"/>
                </w:rPr>
                <w:t>to generate log to view the updates done in source file.</w:t>
              </w:r>
            </w:ins>
          </w:p>
        </w:tc>
      </w:tr>
      <w:tr w:rsidR="00E8701D" w:rsidRPr="00266F9D" w14:paraId="0348F5F4" w14:textId="77777777" w:rsidTr="00262381">
        <w:trPr>
          <w:trHeight w:val="501"/>
          <w:ins w:id="2446" w:author="Deep Nidhi" w:date="2023-09-07T18:50:00Z"/>
        </w:trPr>
        <w:tc>
          <w:tcPr>
            <w:tcW w:w="1260" w:type="dxa"/>
            <w:tcBorders>
              <w:top w:val="single" w:sz="4" w:space="0" w:color="auto"/>
              <w:left w:val="single" w:sz="4" w:space="0" w:color="auto"/>
              <w:bottom w:val="single" w:sz="4" w:space="0" w:color="auto"/>
              <w:right w:val="single" w:sz="4" w:space="0" w:color="auto"/>
            </w:tcBorders>
          </w:tcPr>
          <w:p w14:paraId="13C2BA8C" w14:textId="77BC3FBE" w:rsidR="00E8701D" w:rsidRPr="00262381" w:rsidRDefault="00E8701D" w:rsidP="00E8701D">
            <w:pPr>
              <w:spacing w:before="100" w:beforeAutospacing="1" w:after="100" w:afterAutospacing="1" w:line="360" w:lineRule="auto"/>
              <w:jc w:val="both"/>
              <w:rPr>
                <w:ins w:id="2447" w:author="Deep Nidhi" w:date="2023-09-07T18:50:00Z"/>
                <w:rFonts w:ascii="Times New Roman" w:hAnsi="Times New Roman" w:cs="Times New Roman"/>
                <w:sz w:val="24"/>
                <w:szCs w:val="24"/>
              </w:rPr>
            </w:pPr>
            <w:ins w:id="2448" w:author="Deep Nidhi" w:date="2023-09-07T18:50:00Z">
              <w:r w:rsidRPr="00D956BB">
                <w:rPr>
                  <w:rFonts w:ascii="Times New Roman" w:hAnsi="Times New Roman" w:cs="Times New Roman"/>
                  <w:sz w:val="24"/>
                  <w:szCs w:val="24"/>
                </w:rPr>
                <w:t xml:space="preserve">REQ </w:t>
              </w:r>
              <w:r>
                <w:rPr>
                  <w:rFonts w:ascii="Times New Roman" w:hAnsi="Times New Roman" w:cs="Times New Roman"/>
                  <w:sz w:val="24"/>
                  <w:szCs w:val="24"/>
                </w:rPr>
                <w:t>8</w:t>
              </w:r>
            </w:ins>
          </w:p>
        </w:tc>
        <w:tc>
          <w:tcPr>
            <w:tcW w:w="8190" w:type="dxa"/>
            <w:tcBorders>
              <w:top w:val="single" w:sz="4" w:space="0" w:color="auto"/>
              <w:left w:val="single" w:sz="4" w:space="0" w:color="auto"/>
              <w:bottom w:val="single" w:sz="4" w:space="0" w:color="auto"/>
              <w:right w:val="single" w:sz="4" w:space="0" w:color="auto"/>
            </w:tcBorders>
          </w:tcPr>
          <w:p w14:paraId="307B3FBD" w14:textId="0BE64467" w:rsidR="00E8701D" w:rsidRPr="00262381" w:rsidRDefault="00E8701D" w:rsidP="00E8701D">
            <w:pPr>
              <w:spacing w:before="100" w:beforeAutospacing="1" w:after="100" w:afterAutospacing="1" w:line="360" w:lineRule="auto"/>
              <w:jc w:val="both"/>
              <w:rPr>
                <w:ins w:id="2449" w:author="Deep Nidhi" w:date="2023-09-07T18:50:00Z"/>
                <w:rFonts w:ascii="Times New Roman" w:hAnsi="Times New Roman" w:cs="Times New Roman"/>
                <w:sz w:val="24"/>
                <w:szCs w:val="24"/>
              </w:rPr>
            </w:pPr>
            <w:ins w:id="2450" w:author="Deep Nidhi" w:date="2023-09-07T18:50:00Z">
              <w:r w:rsidRPr="00D956BB">
                <w:rPr>
                  <w:rFonts w:ascii="Times New Roman" w:hAnsi="Times New Roman" w:cs="Times New Roman"/>
                  <w:sz w:val="24"/>
                  <w:szCs w:val="24"/>
                </w:rPr>
                <w:t xml:space="preserve">Provide option </w:t>
              </w:r>
              <w:r>
                <w:rPr>
                  <w:rFonts w:ascii="Times New Roman" w:hAnsi="Times New Roman" w:cs="Times New Roman"/>
                  <w:sz w:val="24"/>
                  <w:szCs w:val="24"/>
                </w:rPr>
                <w:t>to move the validated data file to calculate tab.</w:t>
              </w:r>
            </w:ins>
          </w:p>
        </w:tc>
      </w:tr>
      <w:tr w:rsidR="00E8701D" w:rsidRPr="00266F9D" w14:paraId="37F66EB5" w14:textId="77777777" w:rsidTr="00262381">
        <w:trPr>
          <w:trHeight w:val="501"/>
          <w:ins w:id="2451" w:author="Deep Nidhi" w:date="2023-09-07T18:49:00Z"/>
        </w:trPr>
        <w:tc>
          <w:tcPr>
            <w:tcW w:w="1260" w:type="dxa"/>
            <w:tcBorders>
              <w:top w:val="single" w:sz="4" w:space="0" w:color="auto"/>
              <w:left w:val="single" w:sz="4" w:space="0" w:color="auto"/>
              <w:bottom w:val="single" w:sz="4" w:space="0" w:color="auto"/>
              <w:right w:val="single" w:sz="4" w:space="0" w:color="auto"/>
            </w:tcBorders>
          </w:tcPr>
          <w:p w14:paraId="32012F8E" w14:textId="1BDAD7F2" w:rsidR="00E8701D" w:rsidRPr="00262381" w:rsidRDefault="00E8701D" w:rsidP="00E8701D">
            <w:pPr>
              <w:spacing w:before="100" w:beforeAutospacing="1" w:after="100" w:afterAutospacing="1" w:line="360" w:lineRule="auto"/>
              <w:jc w:val="both"/>
              <w:rPr>
                <w:ins w:id="2452" w:author="Deep Nidhi" w:date="2023-09-07T18:49:00Z"/>
                <w:rFonts w:ascii="Times New Roman" w:hAnsi="Times New Roman" w:cs="Times New Roman"/>
                <w:sz w:val="24"/>
                <w:szCs w:val="24"/>
              </w:rPr>
            </w:pPr>
            <w:ins w:id="2453" w:author="Deep Nidhi" w:date="2023-09-07T18:50:00Z">
              <w:r w:rsidRPr="00D956BB">
                <w:rPr>
                  <w:rFonts w:ascii="Times New Roman" w:hAnsi="Times New Roman" w:cs="Times New Roman"/>
                  <w:sz w:val="24"/>
                  <w:szCs w:val="24"/>
                </w:rPr>
                <w:t xml:space="preserve">REQ </w:t>
              </w:r>
              <w:r>
                <w:rPr>
                  <w:rFonts w:ascii="Times New Roman" w:hAnsi="Times New Roman" w:cs="Times New Roman"/>
                  <w:sz w:val="24"/>
                  <w:szCs w:val="24"/>
                </w:rPr>
                <w:t>9</w:t>
              </w:r>
            </w:ins>
          </w:p>
        </w:tc>
        <w:tc>
          <w:tcPr>
            <w:tcW w:w="8190" w:type="dxa"/>
            <w:tcBorders>
              <w:top w:val="single" w:sz="4" w:space="0" w:color="auto"/>
              <w:left w:val="single" w:sz="4" w:space="0" w:color="auto"/>
              <w:bottom w:val="single" w:sz="4" w:space="0" w:color="auto"/>
              <w:right w:val="single" w:sz="4" w:space="0" w:color="auto"/>
            </w:tcBorders>
          </w:tcPr>
          <w:p w14:paraId="728A1FE4" w14:textId="359B1F0E" w:rsidR="00E8701D" w:rsidRPr="00262381" w:rsidRDefault="00E8701D" w:rsidP="00E8701D">
            <w:pPr>
              <w:spacing w:before="100" w:beforeAutospacing="1" w:after="100" w:afterAutospacing="1" w:line="360" w:lineRule="auto"/>
              <w:jc w:val="both"/>
              <w:rPr>
                <w:ins w:id="2454" w:author="Deep Nidhi" w:date="2023-09-07T18:49:00Z"/>
                <w:rFonts w:ascii="Times New Roman" w:hAnsi="Times New Roman" w:cs="Times New Roman"/>
                <w:sz w:val="24"/>
                <w:szCs w:val="24"/>
              </w:rPr>
            </w:pPr>
            <w:ins w:id="2455" w:author="Deep Nidhi" w:date="2023-09-07T18:50:00Z">
              <w:r>
                <w:rPr>
                  <w:rFonts w:ascii="Times New Roman" w:hAnsi="Times New Roman" w:cs="Times New Roman"/>
                  <w:sz w:val="24"/>
                  <w:szCs w:val="24"/>
                </w:rPr>
                <w:t>Provide Undo option to</w:t>
              </w:r>
              <w:r w:rsidRPr="00D956BB">
                <w:rPr>
                  <w:rFonts w:ascii="Times New Roman" w:hAnsi="Times New Roman" w:cs="Times New Roman"/>
                  <w:sz w:val="24"/>
                  <w:szCs w:val="24"/>
                </w:rPr>
                <w:t xml:space="preserve"> </w:t>
              </w:r>
              <w:r>
                <w:rPr>
                  <w:rFonts w:ascii="Times New Roman" w:hAnsi="Times New Roman" w:cs="Times New Roman"/>
                  <w:sz w:val="24"/>
                  <w:szCs w:val="24"/>
                </w:rPr>
                <w:t>move the d</w:t>
              </w:r>
              <w:r w:rsidRPr="00D956BB">
                <w:rPr>
                  <w:rFonts w:ascii="Times New Roman" w:hAnsi="Times New Roman" w:cs="Times New Roman"/>
                  <w:sz w:val="24"/>
                  <w:szCs w:val="24"/>
                </w:rPr>
                <w:t xml:space="preserve">ata </w:t>
              </w:r>
              <w:r>
                <w:rPr>
                  <w:rFonts w:ascii="Times New Roman" w:hAnsi="Times New Roman" w:cs="Times New Roman"/>
                  <w:sz w:val="24"/>
                  <w:szCs w:val="24"/>
                </w:rPr>
                <w:t>files from Cleaning to Ingestion tab.</w:t>
              </w:r>
            </w:ins>
          </w:p>
        </w:tc>
      </w:tr>
    </w:tbl>
    <w:p w14:paraId="5E9F9546" w14:textId="77777777" w:rsidR="00773EBB" w:rsidRPr="00C541E6" w:rsidRDefault="00773EBB" w:rsidP="00773EBB">
      <w:pPr>
        <w:pStyle w:val="Heading4"/>
        <w:spacing w:line="240" w:lineRule="auto"/>
        <w:jc w:val="both"/>
        <w:rPr>
          <w:ins w:id="2456" w:author="Deep Nidhi" w:date="2023-09-06T19:17:00Z"/>
        </w:rPr>
      </w:pPr>
      <w:ins w:id="2457" w:author="Deep Nidhi" w:date="2023-09-06T19:17:00Z">
        <w:r w:rsidRPr="00C541E6">
          <w:t>Indicator Dataset</w:t>
        </w:r>
      </w:ins>
    </w:p>
    <w:p w14:paraId="2B2E8B74" w14:textId="44BE7B07" w:rsidR="00773EBB" w:rsidRPr="0045465B" w:rsidRDefault="00EF324C" w:rsidP="00773EBB">
      <w:pPr>
        <w:spacing w:before="100" w:beforeAutospacing="1" w:after="100" w:afterAutospacing="1" w:line="360" w:lineRule="auto"/>
        <w:jc w:val="both"/>
        <w:rPr>
          <w:ins w:id="2458" w:author="Deep Nidhi" w:date="2023-09-06T19:17:00Z"/>
          <w:rFonts w:asciiTheme="majorBidi" w:hAnsiTheme="majorBidi" w:cstheme="majorBidi"/>
          <w:sz w:val="24"/>
          <w:szCs w:val="24"/>
        </w:rPr>
      </w:pPr>
      <w:ins w:id="2459" w:author="Deep Nidhi" w:date="2023-09-11T11:22:00Z">
        <w:r w:rsidRPr="00EF324C">
          <w:rPr>
            <w:rFonts w:asciiTheme="majorBidi" w:hAnsiTheme="majorBidi" w:cstheme="majorBidi"/>
            <w:sz w:val="24"/>
            <w:szCs w:val="24"/>
            <w:rPrChange w:id="2460" w:author="Deep Nidhi" w:date="2023-09-11T11:22:00Z">
              <w:rPr>
                <w:rFonts w:ascii="Segoe UI" w:hAnsi="Segoe UI" w:cs="Segoe UI"/>
                <w:color w:val="374151"/>
                <w:shd w:val="clear" w:color="auto" w:fill="F7F7F8"/>
              </w:rPr>
            </w:rPrChange>
          </w:rPr>
          <w:t xml:space="preserve">This module will comprise </w:t>
        </w:r>
      </w:ins>
      <w:ins w:id="2461" w:author="Deep Nidhi" w:date="2023-09-11T11:24:00Z">
        <w:r>
          <w:rPr>
            <w:rFonts w:asciiTheme="majorBidi" w:hAnsiTheme="majorBidi" w:cstheme="majorBidi"/>
            <w:sz w:val="24"/>
            <w:szCs w:val="24"/>
          </w:rPr>
          <w:t>six</w:t>
        </w:r>
      </w:ins>
      <w:ins w:id="2462" w:author="Deep Nidhi" w:date="2023-09-11T11:22:00Z">
        <w:r w:rsidRPr="00EF324C">
          <w:rPr>
            <w:rFonts w:asciiTheme="majorBidi" w:hAnsiTheme="majorBidi" w:cstheme="majorBidi"/>
            <w:sz w:val="24"/>
            <w:szCs w:val="24"/>
            <w:rPrChange w:id="2463" w:author="Deep Nidhi" w:date="2023-09-11T11:22:00Z">
              <w:rPr>
                <w:rFonts w:ascii="Segoe UI" w:hAnsi="Segoe UI" w:cs="Segoe UI"/>
                <w:color w:val="374151"/>
                <w:shd w:val="clear" w:color="auto" w:fill="F7F7F8"/>
              </w:rPr>
            </w:rPrChange>
          </w:rPr>
          <w:t xml:space="preserve"> submodules</w:t>
        </w:r>
      </w:ins>
      <w:ins w:id="2464" w:author="Deep Nidhi" w:date="2023-09-11T11:20:00Z">
        <w:r w:rsidRPr="003C1A0A">
          <w:rPr>
            <w:rFonts w:asciiTheme="majorBidi" w:hAnsiTheme="majorBidi" w:cstheme="majorBidi"/>
            <w:sz w:val="24"/>
            <w:szCs w:val="24"/>
          </w:rPr>
          <w:t xml:space="preserve"> - </w:t>
        </w:r>
      </w:ins>
      <w:ins w:id="2465" w:author="Deep Nidhi" w:date="2023-09-11T11:24:00Z">
        <w:r>
          <w:rPr>
            <w:rFonts w:asciiTheme="majorBidi" w:hAnsiTheme="majorBidi" w:cstheme="majorBidi"/>
            <w:sz w:val="24"/>
            <w:szCs w:val="24"/>
          </w:rPr>
          <w:t>Indicator Data Mapping, Import Using Mapping, Import Using Template, Indicator Data Approve</w:t>
        </w:r>
        <w:r>
          <w:rPr>
            <w:rFonts w:asciiTheme="majorBidi" w:hAnsiTheme="majorBidi" w:cstheme="majorBidi"/>
            <w:sz w:val="24"/>
            <w:szCs w:val="24"/>
          </w:rPr>
          <w:t>, Calculate and Log</w:t>
        </w:r>
      </w:ins>
      <w:ins w:id="2466" w:author="Deep Nidhi" w:date="2023-09-11T11:20:00Z">
        <w:r w:rsidRPr="003C1A0A">
          <w:rPr>
            <w:rFonts w:asciiTheme="majorBidi" w:hAnsiTheme="majorBidi" w:cstheme="majorBidi"/>
            <w:sz w:val="24"/>
            <w:szCs w:val="24"/>
          </w:rPr>
          <w:t xml:space="preserve">. </w:t>
        </w:r>
      </w:ins>
      <w:ins w:id="2467" w:author="Deep Nidhi" w:date="2023-09-11T11:26:00Z">
        <w:r w:rsidRPr="00A941B2">
          <w:rPr>
            <w:rFonts w:asciiTheme="majorBidi" w:hAnsiTheme="majorBidi" w:cstheme="majorBidi"/>
            <w:sz w:val="24"/>
            <w:szCs w:val="24"/>
          </w:rPr>
          <w:t>Th</w:t>
        </w:r>
        <w:r>
          <w:rPr>
            <w:rFonts w:asciiTheme="majorBidi" w:hAnsiTheme="majorBidi" w:cstheme="majorBidi"/>
            <w:sz w:val="24"/>
            <w:szCs w:val="24"/>
          </w:rPr>
          <w:t>ese sub</w:t>
        </w:r>
        <w:r w:rsidRPr="00A941B2">
          <w:rPr>
            <w:rFonts w:asciiTheme="majorBidi" w:hAnsiTheme="majorBidi" w:cstheme="majorBidi"/>
            <w:sz w:val="24"/>
            <w:szCs w:val="24"/>
          </w:rPr>
          <w:t>modules</w:t>
        </w:r>
      </w:ins>
      <w:ins w:id="2468" w:author="Deep Nidhi" w:date="2023-09-06T19:17:00Z">
        <w:r w:rsidR="00773EBB" w:rsidRPr="00A941B2">
          <w:rPr>
            <w:rFonts w:asciiTheme="majorBidi" w:hAnsiTheme="majorBidi" w:cstheme="majorBidi"/>
            <w:sz w:val="24"/>
            <w:szCs w:val="24"/>
          </w:rPr>
          <w:t xml:space="preserve"> will allow authorized users to </w:t>
        </w:r>
        <w:r w:rsidR="00773EBB">
          <w:rPr>
            <w:rFonts w:asciiTheme="majorBidi" w:hAnsiTheme="majorBidi" w:cstheme="majorBidi"/>
            <w:sz w:val="24"/>
            <w:szCs w:val="24"/>
          </w:rPr>
          <w:t>create m</w:t>
        </w:r>
        <w:r w:rsidR="00773EBB" w:rsidRPr="00A941B2">
          <w:rPr>
            <w:rFonts w:asciiTheme="majorBidi" w:hAnsiTheme="majorBidi" w:cstheme="majorBidi"/>
            <w:sz w:val="24"/>
            <w:szCs w:val="24"/>
          </w:rPr>
          <w:t>ap</w:t>
        </w:r>
        <w:r w:rsidR="00773EBB">
          <w:rPr>
            <w:rFonts w:asciiTheme="majorBidi" w:hAnsiTheme="majorBidi" w:cstheme="majorBidi"/>
            <w:sz w:val="24"/>
            <w:szCs w:val="24"/>
          </w:rPr>
          <w:t>ping utility</w:t>
        </w:r>
        <w:r w:rsidR="00773EBB" w:rsidRPr="00A941B2">
          <w:rPr>
            <w:rFonts w:asciiTheme="majorBidi" w:hAnsiTheme="majorBidi" w:cstheme="majorBidi"/>
            <w:sz w:val="24"/>
            <w:szCs w:val="24"/>
          </w:rPr>
          <w:t>,</w:t>
        </w:r>
        <w:r w:rsidR="00773EBB">
          <w:rPr>
            <w:rFonts w:asciiTheme="majorBidi" w:hAnsiTheme="majorBidi" w:cstheme="majorBidi"/>
            <w:sz w:val="24"/>
            <w:szCs w:val="24"/>
          </w:rPr>
          <w:t xml:space="preserve"> enter or</w:t>
        </w:r>
        <w:r w:rsidR="00773EBB" w:rsidRPr="00A941B2">
          <w:rPr>
            <w:rFonts w:asciiTheme="majorBidi" w:hAnsiTheme="majorBidi" w:cstheme="majorBidi"/>
            <w:sz w:val="24"/>
            <w:szCs w:val="24"/>
          </w:rPr>
          <w:t xml:space="preserve"> import</w:t>
        </w:r>
        <w:r w:rsidR="00773EBB">
          <w:rPr>
            <w:rFonts w:asciiTheme="majorBidi" w:hAnsiTheme="majorBidi" w:cstheme="majorBidi"/>
            <w:sz w:val="24"/>
            <w:szCs w:val="24"/>
          </w:rPr>
          <w:t xml:space="preserve"> and</w:t>
        </w:r>
        <w:r w:rsidR="00773EBB" w:rsidRPr="00A941B2">
          <w:rPr>
            <w:rFonts w:asciiTheme="majorBidi" w:hAnsiTheme="majorBidi" w:cstheme="majorBidi"/>
            <w:sz w:val="24"/>
            <w:szCs w:val="24"/>
          </w:rPr>
          <w:t xml:space="preserve"> </w:t>
        </w:r>
        <w:r w:rsidR="00773EBB">
          <w:rPr>
            <w:rFonts w:asciiTheme="majorBidi" w:hAnsiTheme="majorBidi" w:cstheme="majorBidi"/>
            <w:sz w:val="24"/>
            <w:szCs w:val="24"/>
          </w:rPr>
          <w:t xml:space="preserve">approve </w:t>
        </w:r>
        <w:r w:rsidR="00773EBB" w:rsidRPr="006A544C">
          <w:rPr>
            <w:rFonts w:asciiTheme="majorBidi" w:hAnsiTheme="majorBidi" w:cstheme="majorBidi"/>
            <w:sz w:val="24"/>
            <w:szCs w:val="24"/>
          </w:rPr>
          <w:t>indicator based processed data</w:t>
        </w:r>
        <w:r w:rsidR="00773EBB">
          <w:rPr>
            <w:rFonts w:asciiTheme="majorBidi" w:hAnsiTheme="majorBidi" w:cstheme="majorBidi"/>
            <w:sz w:val="24"/>
            <w:szCs w:val="24"/>
          </w:rPr>
          <w:t xml:space="preserve">. </w:t>
        </w:r>
        <w:r w:rsidR="00773EBB" w:rsidRPr="0045465B">
          <w:rPr>
            <w:rFonts w:asciiTheme="majorBidi" w:hAnsiTheme="majorBidi" w:cstheme="majorBidi"/>
            <w:sz w:val="24"/>
            <w:szCs w:val="24"/>
          </w:rPr>
          <w:t xml:space="preserve">Below is the description and detailed functional requirement of </w:t>
        </w:r>
      </w:ins>
      <w:ins w:id="2469" w:author="Deep Nidhi" w:date="2023-09-11T17:35:00Z">
        <w:r w:rsidR="00FE4C55">
          <w:rPr>
            <w:rFonts w:asciiTheme="majorBidi" w:hAnsiTheme="majorBidi" w:cstheme="majorBidi"/>
            <w:sz w:val="24"/>
            <w:szCs w:val="24"/>
          </w:rPr>
          <w:t>Indicator Dataset</w:t>
        </w:r>
      </w:ins>
      <w:ins w:id="2470" w:author="Deep Nidhi" w:date="2023-09-06T19:17:00Z">
        <w:r w:rsidR="00773EBB" w:rsidRPr="0045465B">
          <w:rPr>
            <w:rFonts w:asciiTheme="majorBidi" w:hAnsiTheme="majorBidi" w:cstheme="majorBidi"/>
            <w:sz w:val="24"/>
            <w:szCs w:val="24"/>
          </w:rPr>
          <w:t xml:space="preserve"> </w:t>
        </w:r>
        <w:r w:rsidR="00773EBB">
          <w:rPr>
            <w:rFonts w:asciiTheme="majorBidi" w:hAnsiTheme="majorBidi" w:cstheme="majorBidi"/>
            <w:sz w:val="24"/>
            <w:szCs w:val="24"/>
          </w:rPr>
          <w:t>sub</w:t>
        </w:r>
        <w:r w:rsidR="00773EBB" w:rsidRPr="0045465B">
          <w:rPr>
            <w:rFonts w:asciiTheme="majorBidi" w:hAnsiTheme="majorBidi" w:cstheme="majorBidi"/>
            <w:sz w:val="24"/>
            <w:szCs w:val="24"/>
          </w:rPr>
          <w:t>module</w:t>
        </w:r>
      </w:ins>
      <w:ins w:id="2471" w:author="Deep Nidhi" w:date="2023-09-11T17:35:00Z">
        <w:r w:rsidR="00FE4C55">
          <w:rPr>
            <w:rFonts w:asciiTheme="majorBidi" w:hAnsiTheme="majorBidi" w:cstheme="majorBidi"/>
            <w:sz w:val="24"/>
            <w:szCs w:val="24"/>
          </w:rPr>
          <w:t>s</w:t>
        </w:r>
      </w:ins>
      <w:ins w:id="2472" w:author="Deep Nidhi" w:date="2023-09-06T19:17:00Z">
        <w:r w:rsidR="00773EBB" w:rsidRPr="0045465B">
          <w:rPr>
            <w:rFonts w:asciiTheme="majorBidi" w:hAnsiTheme="majorBidi" w:cstheme="majorBidi"/>
            <w:sz w:val="24"/>
            <w:szCs w:val="24"/>
          </w:rPr>
          <w:t>.</w:t>
        </w:r>
      </w:ins>
    </w:p>
    <w:p w14:paraId="33A89FA2" w14:textId="77777777" w:rsidR="00773EBB" w:rsidRDefault="00773EBB" w:rsidP="00773EBB">
      <w:pPr>
        <w:pStyle w:val="Heading5"/>
        <w:spacing w:before="100" w:beforeAutospacing="1" w:after="100" w:afterAutospacing="1"/>
        <w:rPr>
          <w:ins w:id="2473" w:author="Deep Nidhi" w:date="2023-09-06T19:17:00Z"/>
        </w:rPr>
      </w:pPr>
      <w:ins w:id="2474" w:author="Deep Nidhi" w:date="2023-09-06T19:17:00Z">
        <w:r>
          <w:t>Indicator</w:t>
        </w:r>
        <w:r w:rsidRPr="001A7714">
          <w:t xml:space="preserve"> Data </w:t>
        </w:r>
        <w:r>
          <w:t>Mapping</w:t>
        </w:r>
      </w:ins>
    </w:p>
    <w:p w14:paraId="6700D00F" w14:textId="77777777" w:rsidR="00773EBB" w:rsidRDefault="00773EBB" w:rsidP="00773EBB">
      <w:pPr>
        <w:spacing w:before="100" w:beforeAutospacing="1" w:after="100" w:afterAutospacing="1" w:line="240" w:lineRule="auto"/>
        <w:jc w:val="both"/>
        <w:rPr>
          <w:ins w:id="2475" w:author="Deep Nidhi" w:date="2023-09-06T19:17:00Z"/>
          <w:rFonts w:asciiTheme="majorBidi" w:hAnsiTheme="majorBidi" w:cstheme="majorBidi"/>
          <w:b/>
          <w:bCs/>
          <w:sz w:val="24"/>
          <w:szCs w:val="24"/>
        </w:rPr>
      </w:pPr>
      <w:ins w:id="2476" w:author="Deep Nidhi" w:date="2023-09-06T19:17:00Z">
        <w:r w:rsidRPr="00525D2E">
          <w:rPr>
            <w:rFonts w:asciiTheme="majorBidi" w:hAnsiTheme="majorBidi" w:cstheme="majorBidi"/>
            <w:b/>
            <w:bCs/>
            <w:sz w:val="24"/>
            <w:szCs w:val="24"/>
          </w:rPr>
          <w:t>Description</w:t>
        </w:r>
      </w:ins>
    </w:p>
    <w:p w14:paraId="253AB0DC" w14:textId="77777777" w:rsidR="00773EBB" w:rsidRPr="0025373A" w:rsidRDefault="00773EBB" w:rsidP="00773EBB">
      <w:pPr>
        <w:spacing w:before="100" w:beforeAutospacing="1" w:after="100" w:afterAutospacing="1" w:line="360" w:lineRule="auto"/>
        <w:jc w:val="both"/>
        <w:rPr>
          <w:ins w:id="2477" w:author="Deep Nidhi" w:date="2023-09-06T19:17:00Z"/>
          <w:rFonts w:asciiTheme="majorBidi" w:hAnsiTheme="majorBidi" w:cstheme="majorBidi"/>
          <w:sz w:val="24"/>
          <w:szCs w:val="24"/>
        </w:rPr>
      </w:pPr>
      <w:ins w:id="2478" w:author="Deep Nidhi" w:date="2023-09-06T19:17:00Z">
        <w:r w:rsidRPr="0025373A">
          <w:rPr>
            <w:rFonts w:asciiTheme="majorBidi" w:hAnsiTheme="majorBidi" w:cstheme="majorBidi"/>
            <w:sz w:val="24"/>
            <w:szCs w:val="24"/>
          </w:rPr>
          <w:lastRenderedPageBreak/>
          <w:t>This submodule will allow authorize</w:t>
        </w:r>
        <w:r>
          <w:rPr>
            <w:rFonts w:asciiTheme="majorBidi" w:hAnsiTheme="majorBidi" w:cstheme="majorBidi"/>
            <w:sz w:val="24"/>
            <w:szCs w:val="24"/>
          </w:rPr>
          <w:t>d</w:t>
        </w:r>
        <w:r w:rsidRPr="0025373A">
          <w:rPr>
            <w:rFonts w:asciiTheme="majorBidi" w:hAnsiTheme="majorBidi" w:cstheme="majorBidi"/>
            <w:sz w:val="24"/>
            <w:szCs w:val="24"/>
          </w:rPr>
          <w:t xml:space="preserve"> users to create and manage data </w:t>
        </w:r>
        <w:r>
          <w:rPr>
            <w:rFonts w:asciiTheme="majorBidi" w:hAnsiTheme="majorBidi" w:cstheme="majorBidi"/>
            <w:sz w:val="24"/>
            <w:szCs w:val="24"/>
          </w:rPr>
          <w:t xml:space="preserve">mapping utilities </w:t>
        </w:r>
        <w:r w:rsidRPr="0025373A">
          <w:rPr>
            <w:rFonts w:asciiTheme="majorBidi" w:hAnsiTheme="majorBidi" w:cstheme="majorBidi"/>
            <w:sz w:val="24"/>
            <w:szCs w:val="24"/>
          </w:rPr>
          <w:t xml:space="preserve">of </w:t>
        </w:r>
        <w:r>
          <w:rPr>
            <w:rFonts w:asciiTheme="majorBidi" w:hAnsiTheme="majorBidi" w:cstheme="majorBidi"/>
            <w:sz w:val="24"/>
            <w:szCs w:val="24"/>
          </w:rPr>
          <w:t>indicator-based data files.</w:t>
        </w:r>
      </w:ins>
    </w:p>
    <w:p w14:paraId="579FA07E" w14:textId="77777777" w:rsidR="00773EBB" w:rsidRPr="005A3D16" w:rsidRDefault="00773EBB" w:rsidP="00773EBB">
      <w:pPr>
        <w:spacing w:before="100" w:beforeAutospacing="1" w:after="100" w:afterAutospacing="1" w:line="240" w:lineRule="auto"/>
        <w:jc w:val="both"/>
        <w:rPr>
          <w:ins w:id="2479" w:author="Deep Nidhi" w:date="2023-09-06T19:17:00Z"/>
          <w:rFonts w:asciiTheme="majorBidi" w:hAnsiTheme="majorBidi" w:cstheme="majorBidi"/>
          <w:b/>
          <w:bCs/>
          <w:sz w:val="24"/>
          <w:szCs w:val="24"/>
        </w:rPr>
      </w:pPr>
      <w:ins w:id="2480" w:author="Deep Nidhi" w:date="2023-09-06T19:17:00Z">
        <w:r w:rsidRPr="005A3D16">
          <w:rPr>
            <w:rFonts w:asciiTheme="majorBidi" w:hAnsiTheme="majorBidi" w:cstheme="majorBidi"/>
            <w:b/>
            <w:bCs/>
            <w:sz w:val="24"/>
            <w:szCs w:val="24"/>
          </w:rPr>
          <w:t>Functional Requirements</w:t>
        </w:r>
      </w:ins>
    </w:p>
    <w:tbl>
      <w:tblPr>
        <w:tblW w:w="931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1480"/>
        <w:gridCol w:w="7830"/>
      </w:tblGrid>
      <w:tr w:rsidR="00773EBB" w:rsidRPr="0045465B" w14:paraId="7B0A4261" w14:textId="77777777" w:rsidTr="00514D0F">
        <w:trPr>
          <w:trHeight w:val="930"/>
          <w:ins w:id="2481" w:author="Deep Nidhi" w:date="2023-09-06T19:17:00Z"/>
        </w:trPr>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CE0EF" w14:textId="77777777" w:rsidR="00773EBB" w:rsidRPr="0045465B" w:rsidRDefault="00773EBB" w:rsidP="00514D0F">
            <w:pPr>
              <w:spacing w:before="100" w:beforeAutospacing="1" w:after="100" w:afterAutospacing="1" w:line="360" w:lineRule="auto"/>
              <w:jc w:val="both"/>
              <w:rPr>
                <w:ins w:id="2482" w:author="Deep Nidhi" w:date="2023-09-06T19:17:00Z"/>
                <w:rFonts w:asciiTheme="majorBidi" w:hAnsiTheme="majorBidi" w:cstheme="majorBidi"/>
                <w:sz w:val="24"/>
                <w:szCs w:val="24"/>
              </w:rPr>
            </w:pPr>
            <w:ins w:id="2483" w:author="Deep Nidhi" w:date="2023-09-06T19:17:00Z">
              <w:r w:rsidRPr="0045465B">
                <w:rPr>
                  <w:rFonts w:asciiTheme="majorBidi" w:hAnsiTheme="majorBidi" w:cstheme="majorBidi"/>
                  <w:sz w:val="24"/>
                  <w:szCs w:val="24"/>
                </w:rPr>
                <w:t>REQ 1</w:t>
              </w:r>
            </w:ins>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ADFE87" w14:textId="77777777" w:rsidR="00773EBB" w:rsidRPr="0045465B" w:rsidRDefault="00773EBB" w:rsidP="00514D0F">
            <w:pPr>
              <w:spacing w:before="100" w:beforeAutospacing="1" w:after="100" w:afterAutospacing="1" w:line="360" w:lineRule="auto"/>
              <w:jc w:val="both"/>
              <w:rPr>
                <w:ins w:id="2484" w:author="Deep Nidhi" w:date="2023-09-06T19:17:00Z"/>
                <w:rFonts w:asciiTheme="majorBidi" w:hAnsiTheme="majorBidi" w:cstheme="majorBidi"/>
                <w:sz w:val="24"/>
                <w:szCs w:val="24"/>
              </w:rPr>
            </w:pPr>
            <w:ins w:id="2485" w:author="Deep Nidhi" w:date="2023-09-06T19:17:00Z">
              <w:r w:rsidRPr="0045465B">
                <w:rPr>
                  <w:rFonts w:asciiTheme="majorBidi" w:hAnsiTheme="majorBidi" w:cstheme="majorBidi"/>
                  <w:sz w:val="24"/>
                  <w:szCs w:val="24"/>
                </w:rPr>
                <w:t>Show the existing list of the</w:t>
              </w:r>
              <w:r>
                <w:rPr>
                  <w:rFonts w:asciiTheme="majorBidi" w:hAnsiTheme="majorBidi" w:cstheme="majorBidi"/>
                  <w:sz w:val="24"/>
                  <w:szCs w:val="24"/>
                </w:rPr>
                <w:t xml:space="preserve"> mapping files</w:t>
              </w:r>
              <w:r w:rsidRPr="0045465B">
                <w:rPr>
                  <w:rFonts w:asciiTheme="majorBidi" w:hAnsiTheme="majorBidi" w:cstheme="majorBidi"/>
                  <w:sz w:val="24"/>
                  <w:szCs w:val="24"/>
                </w:rPr>
                <w:t xml:space="preserve"> in a tabular grid </w:t>
              </w:r>
              <w:r w:rsidRPr="00A525FC">
                <w:rPr>
                  <w:rFonts w:ascii="Times New Roman" w:hAnsi="Times New Roman" w:cs="Times New Roman"/>
                  <w:sz w:val="24"/>
                  <w:szCs w:val="24"/>
                </w:rPr>
                <w:t>by pages along with pagination options to customize the view</w:t>
              </w:r>
              <w:r>
                <w:rPr>
                  <w:rFonts w:asciiTheme="majorBidi" w:hAnsiTheme="majorBidi" w:cstheme="majorBidi"/>
                  <w:sz w:val="24"/>
                  <w:szCs w:val="24"/>
                </w:rPr>
                <w:t>.</w:t>
              </w:r>
            </w:ins>
          </w:p>
        </w:tc>
      </w:tr>
      <w:tr w:rsidR="00773EBB" w:rsidRPr="0045465B" w14:paraId="1E2FFF95" w14:textId="77777777" w:rsidTr="00514D0F">
        <w:trPr>
          <w:trHeight w:val="440"/>
          <w:ins w:id="2486" w:author="Deep Nidhi" w:date="2023-09-06T19:17:00Z"/>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A16C10" w14:textId="77777777" w:rsidR="00773EBB" w:rsidRPr="0045465B" w:rsidRDefault="00773EBB" w:rsidP="00514D0F">
            <w:pPr>
              <w:spacing w:before="100" w:beforeAutospacing="1" w:after="100" w:afterAutospacing="1" w:line="360" w:lineRule="auto"/>
              <w:jc w:val="both"/>
              <w:rPr>
                <w:ins w:id="2487" w:author="Deep Nidhi" w:date="2023-09-06T19:17:00Z"/>
                <w:rFonts w:asciiTheme="majorBidi" w:hAnsiTheme="majorBidi" w:cstheme="majorBidi"/>
                <w:sz w:val="24"/>
                <w:szCs w:val="24"/>
              </w:rPr>
            </w:pPr>
            <w:ins w:id="2488" w:author="Deep Nidhi" w:date="2023-09-06T19:17:00Z">
              <w:r w:rsidRPr="0045465B">
                <w:rPr>
                  <w:rFonts w:asciiTheme="majorBidi" w:hAnsiTheme="majorBidi" w:cstheme="majorBidi"/>
                  <w:sz w:val="24"/>
                  <w:szCs w:val="24"/>
                </w:rPr>
                <w:t>REQ 2</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72BB8025" w14:textId="77777777" w:rsidR="00773EBB" w:rsidRPr="0045465B" w:rsidRDefault="00773EBB" w:rsidP="00514D0F">
            <w:pPr>
              <w:spacing w:before="100" w:beforeAutospacing="1" w:after="100" w:afterAutospacing="1" w:line="360" w:lineRule="auto"/>
              <w:jc w:val="both"/>
              <w:rPr>
                <w:ins w:id="2489" w:author="Deep Nidhi" w:date="2023-09-06T19:17:00Z"/>
                <w:rFonts w:asciiTheme="majorBidi" w:hAnsiTheme="majorBidi" w:cstheme="majorBidi"/>
                <w:sz w:val="24"/>
                <w:szCs w:val="24"/>
              </w:rPr>
            </w:pPr>
            <w:ins w:id="2490" w:author="Deep Nidhi" w:date="2023-09-06T19:17:00Z">
              <w:r w:rsidRPr="0045465B">
                <w:rPr>
                  <w:rFonts w:asciiTheme="majorBidi" w:hAnsiTheme="majorBidi" w:cstheme="majorBidi"/>
                  <w:sz w:val="24"/>
                  <w:szCs w:val="24"/>
                </w:rPr>
                <w:t>Provide options to search, sort and navigate the existing list.</w:t>
              </w:r>
            </w:ins>
          </w:p>
        </w:tc>
      </w:tr>
      <w:tr w:rsidR="00773EBB" w:rsidRPr="0045465B" w14:paraId="14C3C0F6" w14:textId="77777777" w:rsidTr="00514D0F">
        <w:trPr>
          <w:trHeight w:val="585"/>
          <w:ins w:id="2491" w:author="Deep Nidhi" w:date="2023-09-06T19:17:00Z"/>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6CBF96" w14:textId="77777777" w:rsidR="00773EBB" w:rsidRPr="0045465B" w:rsidRDefault="00773EBB" w:rsidP="00514D0F">
            <w:pPr>
              <w:spacing w:before="100" w:beforeAutospacing="1" w:after="100" w:afterAutospacing="1" w:line="360" w:lineRule="auto"/>
              <w:jc w:val="both"/>
              <w:rPr>
                <w:ins w:id="2492" w:author="Deep Nidhi" w:date="2023-09-06T19:17:00Z"/>
                <w:rFonts w:asciiTheme="majorBidi" w:hAnsiTheme="majorBidi" w:cstheme="majorBidi"/>
                <w:sz w:val="24"/>
                <w:szCs w:val="24"/>
              </w:rPr>
            </w:pPr>
            <w:ins w:id="2493" w:author="Deep Nidhi" w:date="2023-09-06T19:17:00Z">
              <w:r w:rsidRPr="0045465B">
                <w:rPr>
                  <w:rFonts w:asciiTheme="majorBidi" w:hAnsiTheme="majorBidi" w:cstheme="majorBidi"/>
                  <w:sz w:val="24"/>
                  <w:szCs w:val="24"/>
                </w:rPr>
                <w:t>REQ 3</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10FEA9C6" w14:textId="77777777" w:rsidR="00773EBB" w:rsidRPr="0045465B" w:rsidRDefault="00773EBB" w:rsidP="00514D0F">
            <w:pPr>
              <w:spacing w:before="100" w:beforeAutospacing="1" w:after="100" w:afterAutospacing="1" w:line="360" w:lineRule="auto"/>
              <w:jc w:val="both"/>
              <w:rPr>
                <w:ins w:id="2494" w:author="Deep Nidhi" w:date="2023-09-06T19:17:00Z"/>
                <w:rFonts w:asciiTheme="majorBidi" w:hAnsiTheme="majorBidi" w:cstheme="majorBidi"/>
                <w:sz w:val="24"/>
                <w:szCs w:val="24"/>
              </w:rPr>
            </w:pPr>
            <w:ins w:id="2495" w:author="Deep Nidhi" w:date="2023-09-06T19:17:00Z">
              <w:r w:rsidRPr="0045465B">
                <w:rPr>
                  <w:rFonts w:asciiTheme="majorBidi" w:hAnsiTheme="majorBidi" w:cstheme="majorBidi"/>
                  <w:sz w:val="24"/>
                  <w:szCs w:val="24"/>
                </w:rPr>
                <w:t>Provide option to add and edit an element.</w:t>
              </w:r>
            </w:ins>
          </w:p>
        </w:tc>
      </w:tr>
      <w:tr w:rsidR="00773EBB" w:rsidRPr="0045465B" w14:paraId="5972E84E" w14:textId="77777777" w:rsidTr="00514D0F">
        <w:trPr>
          <w:trHeight w:val="555"/>
          <w:ins w:id="2496" w:author="Deep Nidhi" w:date="2023-09-06T19:17:00Z"/>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CE6167" w14:textId="77777777" w:rsidR="00773EBB" w:rsidRPr="0045465B" w:rsidRDefault="00773EBB" w:rsidP="00514D0F">
            <w:pPr>
              <w:spacing w:before="100" w:beforeAutospacing="1" w:after="100" w:afterAutospacing="1" w:line="360" w:lineRule="auto"/>
              <w:jc w:val="both"/>
              <w:rPr>
                <w:ins w:id="2497" w:author="Deep Nidhi" w:date="2023-09-06T19:17:00Z"/>
                <w:rFonts w:asciiTheme="majorBidi" w:hAnsiTheme="majorBidi" w:cstheme="majorBidi"/>
                <w:sz w:val="24"/>
                <w:szCs w:val="24"/>
              </w:rPr>
            </w:pPr>
            <w:ins w:id="2498" w:author="Deep Nidhi" w:date="2023-09-06T19:17:00Z">
              <w:r w:rsidRPr="0045465B">
                <w:rPr>
                  <w:rFonts w:asciiTheme="majorBidi" w:hAnsiTheme="majorBidi" w:cstheme="majorBidi"/>
                  <w:sz w:val="24"/>
                  <w:szCs w:val="24"/>
                </w:rPr>
                <w:t xml:space="preserve">REQ </w:t>
              </w:r>
              <w:r>
                <w:rPr>
                  <w:rFonts w:asciiTheme="majorBidi" w:hAnsiTheme="majorBidi" w:cstheme="majorBidi"/>
                  <w:sz w:val="24"/>
                  <w:szCs w:val="24"/>
                </w:rPr>
                <w:t>4</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6C7B838F" w14:textId="77777777" w:rsidR="00773EBB" w:rsidRPr="0045465B" w:rsidRDefault="00773EBB" w:rsidP="00514D0F">
            <w:pPr>
              <w:spacing w:before="100" w:beforeAutospacing="1" w:after="100" w:afterAutospacing="1" w:line="360" w:lineRule="auto"/>
              <w:jc w:val="both"/>
              <w:rPr>
                <w:ins w:id="2499" w:author="Deep Nidhi" w:date="2023-09-06T19:17:00Z"/>
                <w:rFonts w:asciiTheme="majorBidi" w:hAnsiTheme="majorBidi" w:cstheme="majorBidi"/>
                <w:sz w:val="24"/>
                <w:szCs w:val="24"/>
              </w:rPr>
            </w:pPr>
            <w:ins w:id="2500" w:author="Deep Nidhi" w:date="2023-09-06T19:17:00Z">
              <w:r w:rsidRPr="0045465B">
                <w:rPr>
                  <w:rFonts w:asciiTheme="majorBidi" w:hAnsiTheme="majorBidi" w:cstheme="majorBidi"/>
                  <w:sz w:val="24"/>
                  <w:szCs w:val="24"/>
                </w:rPr>
                <w:t xml:space="preserve">Provide an option to </w:t>
              </w:r>
              <w:r>
                <w:rPr>
                  <w:rFonts w:asciiTheme="majorBidi" w:hAnsiTheme="majorBidi" w:cstheme="majorBidi"/>
                  <w:sz w:val="24"/>
                  <w:szCs w:val="24"/>
                </w:rPr>
                <w:t>delete</w:t>
              </w:r>
              <w:r w:rsidRPr="0045465B">
                <w:rPr>
                  <w:rFonts w:asciiTheme="majorBidi" w:hAnsiTheme="majorBidi" w:cstheme="majorBidi"/>
                  <w:sz w:val="24"/>
                  <w:szCs w:val="24"/>
                </w:rPr>
                <w:t xml:space="preserve"> </w:t>
              </w:r>
              <w:r>
                <w:rPr>
                  <w:rFonts w:asciiTheme="majorBidi" w:hAnsiTheme="majorBidi" w:cstheme="majorBidi"/>
                  <w:sz w:val="24"/>
                  <w:szCs w:val="24"/>
                </w:rPr>
                <w:t>selected or delete all elements(s)</w:t>
              </w:r>
              <w:r w:rsidRPr="0045465B">
                <w:rPr>
                  <w:rFonts w:asciiTheme="majorBidi" w:hAnsiTheme="majorBidi" w:cstheme="majorBidi"/>
                  <w:sz w:val="24"/>
                  <w:szCs w:val="24"/>
                </w:rPr>
                <w:t>.</w:t>
              </w:r>
            </w:ins>
          </w:p>
        </w:tc>
      </w:tr>
      <w:tr w:rsidR="00773EBB" w:rsidRPr="0045465B" w14:paraId="6B600313" w14:textId="77777777" w:rsidTr="00514D0F">
        <w:trPr>
          <w:trHeight w:val="555"/>
          <w:ins w:id="2501" w:author="Deep Nidhi" w:date="2023-09-06T19:17:00Z"/>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46CCC8" w14:textId="77777777" w:rsidR="00773EBB" w:rsidRPr="0045465B" w:rsidRDefault="00773EBB" w:rsidP="00514D0F">
            <w:pPr>
              <w:spacing w:before="100" w:beforeAutospacing="1" w:after="100" w:afterAutospacing="1" w:line="360" w:lineRule="auto"/>
              <w:jc w:val="both"/>
              <w:rPr>
                <w:ins w:id="2502" w:author="Deep Nidhi" w:date="2023-09-06T19:17:00Z"/>
                <w:rFonts w:asciiTheme="majorBidi" w:hAnsiTheme="majorBidi" w:cstheme="majorBidi"/>
                <w:sz w:val="24"/>
                <w:szCs w:val="24"/>
              </w:rPr>
            </w:pPr>
            <w:ins w:id="2503" w:author="Deep Nidhi" w:date="2023-09-06T19:17:00Z">
              <w:r w:rsidRPr="0045465B">
                <w:rPr>
                  <w:rFonts w:asciiTheme="majorBidi" w:hAnsiTheme="majorBidi" w:cstheme="majorBidi"/>
                  <w:sz w:val="24"/>
                  <w:szCs w:val="24"/>
                </w:rPr>
                <w:t xml:space="preserve">REQ </w:t>
              </w:r>
              <w:r>
                <w:rPr>
                  <w:rFonts w:asciiTheme="majorBidi" w:hAnsiTheme="majorBidi" w:cstheme="majorBidi"/>
                  <w:sz w:val="24"/>
                  <w:szCs w:val="24"/>
                </w:rPr>
                <w:t>5</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3F2AE355" w14:textId="77777777" w:rsidR="00773EBB" w:rsidRPr="0045465B" w:rsidRDefault="00773EBB" w:rsidP="00514D0F">
            <w:pPr>
              <w:spacing w:before="100" w:beforeAutospacing="1" w:after="100" w:afterAutospacing="1" w:line="360" w:lineRule="auto"/>
              <w:jc w:val="both"/>
              <w:rPr>
                <w:ins w:id="2504" w:author="Deep Nidhi" w:date="2023-09-06T19:17:00Z"/>
                <w:rFonts w:asciiTheme="majorBidi" w:hAnsiTheme="majorBidi" w:cstheme="majorBidi"/>
                <w:sz w:val="24"/>
                <w:szCs w:val="24"/>
              </w:rPr>
            </w:pPr>
            <w:ins w:id="2505" w:author="Deep Nidhi" w:date="2023-09-06T19:17:00Z">
              <w:r w:rsidRPr="0045465B">
                <w:rPr>
                  <w:rFonts w:asciiTheme="majorBidi" w:hAnsiTheme="majorBidi" w:cstheme="majorBidi"/>
                  <w:sz w:val="24"/>
                  <w:szCs w:val="24"/>
                </w:rPr>
                <w:t xml:space="preserve">Provide an option to </w:t>
              </w:r>
              <w:r>
                <w:rPr>
                  <w:rFonts w:asciiTheme="majorBidi" w:hAnsiTheme="majorBidi" w:cstheme="majorBidi"/>
                  <w:sz w:val="24"/>
                  <w:szCs w:val="24"/>
                </w:rPr>
                <w:t>download source file of the existing elements.</w:t>
              </w:r>
            </w:ins>
          </w:p>
        </w:tc>
      </w:tr>
      <w:tr w:rsidR="00773EBB" w:rsidRPr="00B00F7E" w14:paraId="619709C4" w14:textId="77777777" w:rsidTr="00514D0F">
        <w:trPr>
          <w:trHeight w:val="1880"/>
          <w:ins w:id="2506" w:author="Deep Nidhi" w:date="2023-09-06T19:17:00Z"/>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62EFE1" w14:textId="77777777" w:rsidR="00773EBB" w:rsidRPr="0045465B" w:rsidRDefault="00773EBB" w:rsidP="00514D0F">
            <w:pPr>
              <w:spacing w:before="100" w:beforeAutospacing="1" w:after="100" w:afterAutospacing="1" w:line="360" w:lineRule="auto"/>
              <w:jc w:val="both"/>
              <w:rPr>
                <w:ins w:id="2507" w:author="Deep Nidhi" w:date="2023-09-06T19:17:00Z"/>
                <w:rFonts w:asciiTheme="majorBidi" w:hAnsiTheme="majorBidi" w:cstheme="majorBidi"/>
                <w:sz w:val="24"/>
                <w:szCs w:val="24"/>
              </w:rPr>
            </w:pPr>
            <w:ins w:id="2508" w:author="Deep Nidhi" w:date="2023-09-06T19:17:00Z">
              <w:r w:rsidRPr="0045465B">
                <w:rPr>
                  <w:rFonts w:asciiTheme="majorBidi" w:hAnsiTheme="majorBidi" w:cstheme="majorBidi"/>
                  <w:sz w:val="24"/>
                  <w:szCs w:val="24"/>
                </w:rPr>
                <w:t xml:space="preserve">REQ </w:t>
              </w:r>
              <w:r>
                <w:rPr>
                  <w:rFonts w:asciiTheme="majorBidi" w:hAnsiTheme="majorBidi" w:cstheme="majorBidi"/>
                  <w:sz w:val="24"/>
                  <w:szCs w:val="24"/>
                </w:rPr>
                <w:t>6</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37996DDF" w14:textId="77777777" w:rsidR="00773EBB" w:rsidRDefault="00773EBB" w:rsidP="00514D0F">
            <w:pPr>
              <w:spacing w:before="100" w:beforeAutospacing="1" w:after="100" w:afterAutospacing="1" w:line="360" w:lineRule="auto"/>
              <w:jc w:val="both"/>
              <w:rPr>
                <w:ins w:id="2509" w:author="Deep Nidhi" w:date="2023-09-06T19:17:00Z"/>
                <w:rFonts w:asciiTheme="majorBidi" w:hAnsiTheme="majorBidi" w:cstheme="majorBidi"/>
                <w:sz w:val="24"/>
                <w:szCs w:val="24"/>
              </w:rPr>
            </w:pPr>
            <w:ins w:id="2510" w:author="Deep Nidhi" w:date="2023-09-06T19:17:00Z">
              <w:r w:rsidRPr="0045465B">
                <w:rPr>
                  <w:rFonts w:asciiTheme="majorBidi" w:hAnsiTheme="majorBidi" w:cstheme="majorBidi"/>
                  <w:sz w:val="24"/>
                  <w:szCs w:val="24"/>
                </w:rPr>
                <w:t xml:space="preserve">When adding a new element provide, the following entries and validations </w:t>
              </w:r>
              <w:r>
                <w:rPr>
                  <w:rFonts w:asciiTheme="majorBidi" w:hAnsiTheme="majorBidi" w:cstheme="majorBidi"/>
                  <w:sz w:val="24"/>
                  <w:szCs w:val="24"/>
                </w:rPr>
                <w:t>–</w:t>
              </w:r>
            </w:ins>
          </w:p>
          <w:p w14:paraId="1418C367" w14:textId="77777777" w:rsidR="00773EBB" w:rsidRPr="00744524" w:rsidRDefault="00773EBB" w:rsidP="00514D0F">
            <w:pPr>
              <w:spacing w:before="100" w:beforeAutospacing="1" w:after="100" w:afterAutospacing="1" w:line="360" w:lineRule="auto"/>
              <w:jc w:val="both"/>
              <w:rPr>
                <w:ins w:id="2511" w:author="Deep Nidhi" w:date="2023-09-06T19:17:00Z"/>
                <w:rFonts w:asciiTheme="majorBidi" w:hAnsiTheme="majorBidi" w:cstheme="majorBidi"/>
                <w:b/>
                <w:bCs/>
                <w:sz w:val="24"/>
                <w:szCs w:val="24"/>
              </w:rPr>
            </w:pPr>
            <w:ins w:id="2512" w:author="Deep Nidhi" w:date="2023-09-06T19:17:00Z">
              <w:r w:rsidRPr="00744524">
                <w:rPr>
                  <w:rFonts w:asciiTheme="majorBidi" w:hAnsiTheme="majorBidi" w:cstheme="majorBidi"/>
                  <w:b/>
                  <w:bCs/>
                  <w:sz w:val="24"/>
                  <w:szCs w:val="24"/>
                </w:rPr>
                <w:t>Step 1</w:t>
              </w:r>
              <w:r>
                <w:rPr>
                  <w:rFonts w:asciiTheme="majorBidi" w:hAnsiTheme="majorBidi" w:cstheme="majorBidi"/>
                  <w:b/>
                  <w:bCs/>
                  <w:sz w:val="24"/>
                  <w:szCs w:val="24"/>
                </w:rPr>
                <w:t xml:space="preserve"> – Mapping Details</w:t>
              </w:r>
            </w:ins>
          </w:p>
          <w:p w14:paraId="150D1386" w14:textId="77777777" w:rsidR="00773EBB" w:rsidRPr="00B00F7E" w:rsidRDefault="00773EBB" w:rsidP="00773EBB">
            <w:pPr>
              <w:pStyle w:val="ListParagraph"/>
              <w:numPr>
                <w:ilvl w:val="0"/>
                <w:numId w:val="89"/>
              </w:numPr>
              <w:spacing w:before="100" w:beforeAutospacing="1" w:after="100" w:afterAutospacing="1" w:line="360" w:lineRule="auto"/>
              <w:jc w:val="both"/>
              <w:rPr>
                <w:ins w:id="2513" w:author="Deep Nidhi" w:date="2023-09-06T19:17:00Z"/>
                <w:rFonts w:asciiTheme="majorBidi" w:hAnsiTheme="majorBidi" w:cstheme="majorBidi"/>
                <w:sz w:val="24"/>
                <w:szCs w:val="24"/>
              </w:rPr>
            </w:pPr>
            <w:ins w:id="2514" w:author="Deep Nidhi" w:date="2023-09-06T19:17:00Z">
              <w:r>
                <w:rPr>
                  <w:rFonts w:asciiTheme="majorBidi" w:hAnsiTheme="majorBidi" w:cstheme="majorBidi"/>
                  <w:sz w:val="24"/>
                  <w:szCs w:val="24"/>
                </w:rPr>
                <w:t xml:space="preserve">Mapping Name should be </w:t>
              </w:r>
              <w:r w:rsidRPr="00B00F7E">
                <w:rPr>
                  <w:rFonts w:asciiTheme="majorBidi" w:hAnsiTheme="majorBidi" w:cstheme="majorBidi"/>
                  <w:sz w:val="24"/>
                  <w:szCs w:val="24"/>
                </w:rPr>
                <w:t>entered and cannot be blank.</w:t>
              </w:r>
            </w:ins>
          </w:p>
          <w:p w14:paraId="31B2ABA3" w14:textId="77777777" w:rsidR="00773EBB" w:rsidRDefault="00773EBB" w:rsidP="00773EBB">
            <w:pPr>
              <w:pStyle w:val="ListParagraph"/>
              <w:numPr>
                <w:ilvl w:val="0"/>
                <w:numId w:val="89"/>
              </w:numPr>
              <w:spacing w:before="100" w:beforeAutospacing="1" w:after="100" w:afterAutospacing="1" w:line="360" w:lineRule="auto"/>
              <w:jc w:val="both"/>
              <w:rPr>
                <w:ins w:id="2515" w:author="Deep Nidhi" w:date="2023-09-06T19:17:00Z"/>
                <w:rFonts w:asciiTheme="majorBidi" w:hAnsiTheme="majorBidi" w:cstheme="majorBidi"/>
                <w:sz w:val="24"/>
                <w:szCs w:val="24"/>
              </w:rPr>
            </w:pPr>
            <w:ins w:id="2516" w:author="Deep Nidhi" w:date="2023-09-06T19:17:00Z">
              <w:r>
                <w:rPr>
                  <w:rFonts w:asciiTheme="majorBidi" w:hAnsiTheme="majorBidi" w:cstheme="majorBidi"/>
                  <w:sz w:val="24"/>
                  <w:szCs w:val="24"/>
                </w:rPr>
                <w:t>Source File should be uploaded and cannot be blank.</w:t>
              </w:r>
            </w:ins>
          </w:p>
          <w:p w14:paraId="2E6F4948" w14:textId="77777777" w:rsidR="00773EBB" w:rsidRDefault="00773EBB" w:rsidP="00773EBB">
            <w:pPr>
              <w:pStyle w:val="ListParagraph"/>
              <w:numPr>
                <w:ilvl w:val="0"/>
                <w:numId w:val="89"/>
              </w:numPr>
              <w:spacing w:before="100" w:beforeAutospacing="1" w:after="100" w:afterAutospacing="1" w:line="360" w:lineRule="auto"/>
              <w:jc w:val="both"/>
              <w:rPr>
                <w:ins w:id="2517" w:author="Deep Nidhi" w:date="2023-09-06T19:17:00Z"/>
                <w:rFonts w:asciiTheme="majorBidi" w:hAnsiTheme="majorBidi" w:cstheme="majorBidi"/>
                <w:sz w:val="24"/>
                <w:szCs w:val="24"/>
              </w:rPr>
            </w:pPr>
            <w:ins w:id="2518" w:author="Deep Nidhi" w:date="2023-09-06T19:17:00Z">
              <w:r>
                <w:rPr>
                  <w:rFonts w:asciiTheme="majorBidi" w:hAnsiTheme="majorBidi" w:cstheme="majorBidi"/>
                  <w:sz w:val="24"/>
                  <w:szCs w:val="24"/>
                </w:rPr>
                <w:t>Dataset should be selected and cannot be blank.</w:t>
              </w:r>
            </w:ins>
          </w:p>
          <w:p w14:paraId="7E5B2A6A" w14:textId="77777777" w:rsidR="00773EBB" w:rsidRDefault="00773EBB" w:rsidP="00773EBB">
            <w:pPr>
              <w:pStyle w:val="ListParagraph"/>
              <w:numPr>
                <w:ilvl w:val="0"/>
                <w:numId w:val="89"/>
              </w:numPr>
              <w:spacing w:before="100" w:beforeAutospacing="1" w:after="100" w:afterAutospacing="1" w:line="360" w:lineRule="auto"/>
              <w:jc w:val="both"/>
              <w:rPr>
                <w:ins w:id="2519" w:author="Deep Nidhi" w:date="2023-09-06T19:17:00Z"/>
                <w:rFonts w:asciiTheme="majorBidi" w:hAnsiTheme="majorBidi" w:cstheme="majorBidi"/>
                <w:sz w:val="24"/>
                <w:szCs w:val="24"/>
              </w:rPr>
            </w:pPr>
            <w:ins w:id="2520" w:author="Deep Nidhi" w:date="2023-09-06T19:17:00Z">
              <w:r>
                <w:rPr>
                  <w:rFonts w:asciiTheme="majorBidi" w:hAnsiTheme="majorBidi" w:cstheme="majorBidi"/>
                  <w:sz w:val="24"/>
                  <w:szCs w:val="24"/>
                </w:rPr>
                <w:t xml:space="preserve">Data Range - From and </w:t>
              </w:r>
              <w:proofErr w:type="gramStart"/>
              <w:r>
                <w:rPr>
                  <w:rFonts w:asciiTheme="majorBidi" w:hAnsiTheme="majorBidi" w:cstheme="majorBidi"/>
                  <w:sz w:val="24"/>
                  <w:szCs w:val="24"/>
                </w:rPr>
                <w:t>To</w:t>
              </w:r>
              <w:proofErr w:type="gramEnd"/>
              <w:r>
                <w:rPr>
                  <w:rFonts w:asciiTheme="majorBidi" w:hAnsiTheme="majorBidi" w:cstheme="majorBidi"/>
                  <w:sz w:val="24"/>
                  <w:szCs w:val="24"/>
                </w:rPr>
                <w:t xml:space="preserve"> cell number should be entered and cannot be blank.</w:t>
              </w:r>
            </w:ins>
          </w:p>
          <w:p w14:paraId="0A772DDB" w14:textId="77777777" w:rsidR="00773EBB" w:rsidRDefault="00773EBB" w:rsidP="00514D0F">
            <w:pPr>
              <w:pStyle w:val="ListParagraph"/>
              <w:spacing w:before="100" w:beforeAutospacing="1" w:after="100" w:afterAutospacing="1" w:line="360" w:lineRule="auto"/>
              <w:ind w:left="0"/>
              <w:jc w:val="both"/>
              <w:rPr>
                <w:ins w:id="2521" w:author="Deep Nidhi" w:date="2023-09-06T19:17:00Z"/>
                <w:rFonts w:asciiTheme="majorBidi" w:hAnsiTheme="majorBidi" w:cstheme="majorBidi"/>
                <w:sz w:val="24"/>
                <w:szCs w:val="24"/>
              </w:rPr>
            </w:pPr>
            <w:ins w:id="2522" w:author="Deep Nidhi" w:date="2023-09-06T19:17:00Z">
              <w:r w:rsidRPr="00277CC8">
                <w:rPr>
                  <w:rFonts w:asciiTheme="majorBidi" w:hAnsiTheme="majorBidi" w:cstheme="majorBidi"/>
                  <w:i/>
                  <w:iCs/>
                  <w:sz w:val="24"/>
                  <w:szCs w:val="24"/>
                </w:rPr>
                <w:t>Click Ok to move to next step</w:t>
              </w:r>
              <w:r>
                <w:rPr>
                  <w:rFonts w:asciiTheme="majorBidi" w:hAnsiTheme="majorBidi" w:cstheme="majorBidi"/>
                  <w:sz w:val="24"/>
                  <w:szCs w:val="24"/>
                </w:rPr>
                <w:t>.</w:t>
              </w:r>
            </w:ins>
          </w:p>
          <w:p w14:paraId="1926DC17" w14:textId="77777777" w:rsidR="00773EBB" w:rsidRPr="00744524" w:rsidRDefault="00773EBB" w:rsidP="00514D0F">
            <w:pPr>
              <w:spacing w:before="100" w:beforeAutospacing="1" w:after="100" w:afterAutospacing="1" w:line="360" w:lineRule="auto"/>
              <w:jc w:val="both"/>
              <w:rPr>
                <w:ins w:id="2523" w:author="Deep Nidhi" w:date="2023-09-06T19:17:00Z"/>
                <w:rFonts w:asciiTheme="majorBidi" w:hAnsiTheme="majorBidi" w:cstheme="majorBidi"/>
                <w:b/>
                <w:bCs/>
                <w:sz w:val="24"/>
                <w:szCs w:val="24"/>
              </w:rPr>
            </w:pPr>
            <w:ins w:id="2524" w:author="Deep Nidhi" w:date="2023-09-06T19:17:00Z">
              <w:r w:rsidRPr="00744524">
                <w:rPr>
                  <w:rFonts w:asciiTheme="majorBidi" w:hAnsiTheme="majorBidi" w:cstheme="majorBidi"/>
                  <w:b/>
                  <w:bCs/>
                  <w:sz w:val="24"/>
                  <w:szCs w:val="24"/>
                </w:rPr>
                <w:t xml:space="preserve">Step </w:t>
              </w:r>
              <w:r>
                <w:rPr>
                  <w:rFonts w:asciiTheme="majorBidi" w:hAnsiTheme="majorBidi" w:cstheme="majorBidi"/>
                  <w:b/>
                  <w:bCs/>
                  <w:sz w:val="24"/>
                  <w:szCs w:val="24"/>
                </w:rPr>
                <w:t>2 – Set Default</w:t>
              </w:r>
            </w:ins>
          </w:p>
          <w:p w14:paraId="02D6144F" w14:textId="77777777" w:rsidR="00773EBB" w:rsidRPr="00F647AB" w:rsidRDefault="00773EBB" w:rsidP="00773EBB">
            <w:pPr>
              <w:pStyle w:val="ListParagraph"/>
              <w:numPr>
                <w:ilvl w:val="0"/>
                <w:numId w:val="89"/>
              </w:numPr>
              <w:spacing w:before="100" w:beforeAutospacing="1" w:after="100" w:afterAutospacing="1" w:line="360" w:lineRule="auto"/>
              <w:jc w:val="both"/>
              <w:rPr>
                <w:ins w:id="2525" w:author="Deep Nidhi" w:date="2023-09-06T19:17:00Z"/>
                <w:rFonts w:asciiTheme="majorBidi" w:hAnsiTheme="majorBidi" w:cstheme="majorBidi"/>
                <w:i/>
                <w:iCs/>
                <w:sz w:val="24"/>
                <w:szCs w:val="24"/>
              </w:rPr>
            </w:pPr>
            <w:ins w:id="2526" w:author="Deep Nidhi" w:date="2023-09-06T19:17:00Z">
              <w:r>
                <w:rPr>
                  <w:rFonts w:asciiTheme="majorBidi" w:hAnsiTheme="majorBidi" w:cstheme="majorBidi"/>
                  <w:sz w:val="24"/>
                  <w:szCs w:val="24"/>
                </w:rPr>
                <w:t xml:space="preserve">Select Indicator </w:t>
              </w:r>
              <w:r w:rsidRPr="00F647AB">
                <w:rPr>
                  <w:rFonts w:asciiTheme="majorBidi" w:hAnsiTheme="majorBidi" w:cstheme="majorBidi"/>
                  <w:i/>
                  <w:iCs/>
                  <w:sz w:val="24"/>
                  <w:szCs w:val="24"/>
                </w:rPr>
                <w:t>(In case there is default indicator in source file)</w:t>
              </w:r>
              <w:r>
                <w:rPr>
                  <w:rFonts w:asciiTheme="majorBidi" w:hAnsiTheme="majorBidi" w:cstheme="majorBidi"/>
                  <w:i/>
                  <w:iCs/>
                  <w:sz w:val="24"/>
                  <w:szCs w:val="24"/>
                </w:rPr>
                <w:t>.</w:t>
              </w:r>
            </w:ins>
          </w:p>
          <w:p w14:paraId="69D5C5C8" w14:textId="77777777" w:rsidR="00773EBB" w:rsidRPr="00F647AB" w:rsidRDefault="00773EBB" w:rsidP="00773EBB">
            <w:pPr>
              <w:pStyle w:val="ListParagraph"/>
              <w:numPr>
                <w:ilvl w:val="0"/>
                <w:numId w:val="89"/>
              </w:numPr>
              <w:spacing w:before="100" w:beforeAutospacing="1" w:after="100" w:afterAutospacing="1" w:line="360" w:lineRule="auto"/>
              <w:jc w:val="both"/>
              <w:rPr>
                <w:ins w:id="2527" w:author="Deep Nidhi" w:date="2023-09-06T19:17:00Z"/>
                <w:rFonts w:asciiTheme="majorBidi" w:hAnsiTheme="majorBidi" w:cstheme="majorBidi"/>
                <w:i/>
                <w:iCs/>
                <w:sz w:val="24"/>
                <w:szCs w:val="24"/>
              </w:rPr>
            </w:pPr>
            <w:ins w:id="2528" w:author="Deep Nidhi" w:date="2023-09-06T19:17:00Z">
              <w:r>
                <w:rPr>
                  <w:rFonts w:asciiTheme="majorBidi" w:hAnsiTheme="majorBidi" w:cstheme="majorBidi"/>
                  <w:sz w:val="24"/>
                  <w:szCs w:val="24"/>
                </w:rPr>
                <w:t xml:space="preserve">Select Unit </w:t>
              </w:r>
              <w:r w:rsidRPr="00F647AB">
                <w:rPr>
                  <w:rFonts w:asciiTheme="majorBidi" w:hAnsiTheme="majorBidi" w:cstheme="majorBidi"/>
                  <w:i/>
                  <w:iCs/>
                  <w:sz w:val="24"/>
                  <w:szCs w:val="24"/>
                </w:rPr>
                <w:t xml:space="preserve">(In case there is default </w:t>
              </w:r>
              <w:r>
                <w:rPr>
                  <w:rFonts w:asciiTheme="majorBidi" w:hAnsiTheme="majorBidi" w:cstheme="majorBidi"/>
                  <w:i/>
                  <w:iCs/>
                  <w:sz w:val="24"/>
                  <w:szCs w:val="24"/>
                </w:rPr>
                <w:t>unit</w:t>
              </w:r>
              <w:r w:rsidRPr="00F647AB">
                <w:rPr>
                  <w:rFonts w:asciiTheme="majorBidi" w:hAnsiTheme="majorBidi" w:cstheme="majorBidi"/>
                  <w:i/>
                  <w:iCs/>
                  <w:sz w:val="24"/>
                  <w:szCs w:val="24"/>
                </w:rPr>
                <w:t xml:space="preserve"> in source file</w:t>
              </w:r>
              <w:r>
                <w:rPr>
                  <w:rFonts w:asciiTheme="majorBidi" w:hAnsiTheme="majorBidi" w:cstheme="majorBidi"/>
                  <w:i/>
                  <w:iCs/>
                  <w:sz w:val="24"/>
                  <w:szCs w:val="24"/>
                </w:rPr>
                <w:t>).</w:t>
              </w:r>
            </w:ins>
          </w:p>
          <w:p w14:paraId="49117482" w14:textId="77777777" w:rsidR="00773EBB" w:rsidRPr="00F647AB" w:rsidRDefault="00773EBB" w:rsidP="00773EBB">
            <w:pPr>
              <w:pStyle w:val="ListParagraph"/>
              <w:numPr>
                <w:ilvl w:val="0"/>
                <w:numId w:val="89"/>
              </w:numPr>
              <w:spacing w:before="100" w:beforeAutospacing="1" w:after="100" w:afterAutospacing="1" w:line="360" w:lineRule="auto"/>
              <w:jc w:val="both"/>
              <w:rPr>
                <w:ins w:id="2529" w:author="Deep Nidhi" w:date="2023-09-06T19:17:00Z"/>
                <w:rFonts w:asciiTheme="majorBidi" w:hAnsiTheme="majorBidi" w:cstheme="majorBidi"/>
                <w:i/>
                <w:iCs/>
                <w:sz w:val="24"/>
                <w:szCs w:val="24"/>
              </w:rPr>
            </w:pPr>
            <w:ins w:id="2530" w:author="Deep Nidhi" w:date="2023-09-06T19:17:00Z">
              <w:r>
                <w:rPr>
                  <w:rFonts w:asciiTheme="majorBidi" w:hAnsiTheme="majorBidi" w:cstheme="majorBidi"/>
                  <w:sz w:val="24"/>
                  <w:szCs w:val="24"/>
                </w:rPr>
                <w:t xml:space="preserve">Select Subgroup </w:t>
              </w:r>
              <w:r w:rsidRPr="00F647AB">
                <w:rPr>
                  <w:rFonts w:asciiTheme="majorBidi" w:hAnsiTheme="majorBidi" w:cstheme="majorBidi"/>
                  <w:i/>
                  <w:iCs/>
                  <w:sz w:val="24"/>
                  <w:szCs w:val="24"/>
                </w:rPr>
                <w:t xml:space="preserve">(In case there is default </w:t>
              </w:r>
              <w:r>
                <w:rPr>
                  <w:rFonts w:asciiTheme="majorBidi" w:hAnsiTheme="majorBidi" w:cstheme="majorBidi"/>
                  <w:i/>
                  <w:iCs/>
                  <w:sz w:val="24"/>
                  <w:szCs w:val="24"/>
                </w:rPr>
                <w:t>subgroup</w:t>
              </w:r>
              <w:r w:rsidRPr="00F647AB">
                <w:rPr>
                  <w:rFonts w:asciiTheme="majorBidi" w:hAnsiTheme="majorBidi" w:cstheme="majorBidi"/>
                  <w:i/>
                  <w:iCs/>
                  <w:sz w:val="24"/>
                  <w:szCs w:val="24"/>
                </w:rPr>
                <w:t xml:space="preserve"> in source file)</w:t>
              </w:r>
              <w:r>
                <w:rPr>
                  <w:rFonts w:asciiTheme="majorBidi" w:hAnsiTheme="majorBidi" w:cstheme="majorBidi"/>
                  <w:i/>
                  <w:iCs/>
                  <w:sz w:val="24"/>
                  <w:szCs w:val="24"/>
                </w:rPr>
                <w:t>.</w:t>
              </w:r>
            </w:ins>
          </w:p>
          <w:p w14:paraId="3DAF6A74" w14:textId="77777777" w:rsidR="00773EBB" w:rsidRPr="00F647AB" w:rsidRDefault="00773EBB" w:rsidP="00773EBB">
            <w:pPr>
              <w:pStyle w:val="ListParagraph"/>
              <w:numPr>
                <w:ilvl w:val="0"/>
                <w:numId w:val="89"/>
              </w:numPr>
              <w:spacing w:before="100" w:beforeAutospacing="1" w:after="100" w:afterAutospacing="1" w:line="360" w:lineRule="auto"/>
              <w:jc w:val="both"/>
              <w:rPr>
                <w:ins w:id="2531" w:author="Deep Nidhi" w:date="2023-09-06T19:17:00Z"/>
                <w:rFonts w:asciiTheme="majorBidi" w:hAnsiTheme="majorBidi" w:cstheme="majorBidi"/>
                <w:i/>
                <w:iCs/>
                <w:sz w:val="24"/>
                <w:szCs w:val="24"/>
              </w:rPr>
            </w:pPr>
            <w:ins w:id="2532" w:author="Deep Nidhi" w:date="2023-09-06T19:17:00Z">
              <w:r>
                <w:rPr>
                  <w:rFonts w:asciiTheme="majorBidi" w:hAnsiTheme="majorBidi" w:cstheme="majorBidi"/>
                  <w:sz w:val="24"/>
                  <w:szCs w:val="24"/>
                </w:rPr>
                <w:t xml:space="preserve">Select Area </w:t>
              </w:r>
              <w:r w:rsidRPr="00F647AB">
                <w:rPr>
                  <w:rFonts w:asciiTheme="majorBidi" w:hAnsiTheme="majorBidi" w:cstheme="majorBidi"/>
                  <w:i/>
                  <w:iCs/>
                  <w:sz w:val="24"/>
                  <w:szCs w:val="24"/>
                </w:rPr>
                <w:t xml:space="preserve">(In case there is default </w:t>
              </w:r>
              <w:r>
                <w:rPr>
                  <w:rFonts w:asciiTheme="majorBidi" w:hAnsiTheme="majorBidi" w:cstheme="majorBidi"/>
                  <w:i/>
                  <w:iCs/>
                  <w:sz w:val="24"/>
                  <w:szCs w:val="24"/>
                </w:rPr>
                <w:t>area</w:t>
              </w:r>
              <w:r w:rsidRPr="00F647AB">
                <w:rPr>
                  <w:rFonts w:asciiTheme="majorBidi" w:hAnsiTheme="majorBidi" w:cstheme="majorBidi"/>
                  <w:i/>
                  <w:iCs/>
                  <w:sz w:val="24"/>
                  <w:szCs w:val="24"/>
                </w:rPr>
                <w:t xml:space="preserve"> in source file)</w:t>
              </w:r>
              <w:r>
                <w:rPr>
                  <w:rFonts w:asciiTheme="majorBidi" w:hAnsiTheme="majorBidi" w:cstheme="majorBidi"/>
                  <w:i/>
                  <w:iCs/>
                  <w:sz w:val="24"/>
                  <w:szCs w:val="24"/>
                </w:rPr>
                <w:t>.</w:t>
              </w:r>
            </w:ins>
          </w:p>
          <w:p w14:paraId="0D93CC12" w14:textId="77777777" w:rsidR="00773EBB" w:rsidRDefault="00773EBB" w:rsidP="00773EBB">
            <w:pPr>
              <w:pStyle w:val="ListParagraph"/>
              <w:numPr>
                <w:ilvl w:val="0"/>
                <w:numId w:val="89"/>
              </w:numPr>
              <w:spacing w:before="100" w:beforeAutospacing="1" w:after="100" w:afterAutospacing="1" w:line="360" w:lineRule="auto"/>
              <w:jc w:val="both"/>
              <w:rPr>
                <w:ins w:id="2533" w:author="Deep Nidhi" w:date="2023-09-06T19:17:00Z"/>
                <w:rFonts w:asciiTheme="majorBidi" w:hAnsiTheme="majorBidi" w:cstheme="majorBidi"/>
                <w:sz w:val="24"/>
                <w:szCs w:val="24"/>
              </w:rPr>
            </w:pPr>
            <w:ins w:id="2534" w:author="Deep Nidhi" w:date="2023-09-06T19:17:00Z">
              <w:r>
                <w:rPr>
                  <w:rFonts w:asciiTheme="majorBidi" w:hAnsiTheme="majorBidi" w:cstheme="majorBidi"/>
                  <w:sz w:val="24"/>
                  <w:szCs w:val="24"/>
                </w:rPr>
                <w:lastRenderedPageBreak/>
                <w:t xml:space="preserve">Select Time Period Format </w:t>
              </w:r>
              <w:r w:rsidRPr="00F647AB">
                <w:rPr>
                  <w:rFonts w:asciiTheme="majorBidi" w:hAnsiTheme="majorBidi" w:cstheme="majorBidi"/>
                  <w:i/>
                  <w:iCs/>
                  <w:sz w:val="24"/>
                  <w:szCs w:val="24"/>
                </w:rPr>
                <w:t xml:space="preserve">(In case there is default </w:t>
              </w:r>
              <w:r>
                <w:rPr>
                  <w:rFonts w:asciiTheme="majorBidi" w:hAnsiTheme="majorBidi" w:cstheme="majorBidi"/>
                  <w:i/>
                  <w:iCs/>
                  <w:sz w:val="24"/>
                  <w:szCs w:val="24"/>
                </w:rPr>
                <w:t>time period</w:t>
              </w:r>
              <w:r w:rsidRPr="00F647AB">
                <w:rPr>
                  <w:rFonts w:asciiTheme="majorBidi" w:hAnsiTheme="majorBidi" w:cstheme="majorBidi"/>
                  <w:i/>
                  <w:iCs/>
                  <w:sz w:val="24"/>
                  <w:szCs w:val="24"/>
                </w:rPr>
                <w:t xml:space="preserve"> in source file)</w:t>
              </w:r>
              <w:r>
                <w:rPr>
                  <w:rFonts w:asciiTheme="majorBidi" w:hAnsiTheme="majorBidi" w:cstheme="majorBidi"/>
                  <w:i/>
                  <w:iCs/>
                  <w:sz w:val="24"/>
                  <w:szCs w:val="24"/>
                </w:rPr>
                <w:t>.</w:t>
              </w:r>
            </w:ins>
          </w:p>
          <w:p w14:paraId="7A087F8A" w14:textId="77777777" w:rsidR="00773EBB" w:rsidRDefault="00773EBB" w:rsidP="00773EBB">
            <w:pPr>
              <w:pStyle w:val="ListParagraph"/>
              <w:numPr>
                <w:ilvl w:val="0"/>
                <w:numId w:val="89"/>
              </w:numPr>
              <w:spacing w:before="100" w:beforeAutospacing="1" w:after="100" w:afterAutospacing="1" w:line="360" w:lineRule="auto"/>
              <w:jc w:val="both"/>
              <w:rPr>
                <w:ins w:id="2535" w:author="Deep Nidhi" w:date="2023-09-06T19:17:00Z"/>
                <w:rFonts w:asciiTheme="majorBidi" w:hAnsiTheme="majorBidi" w:cstheme="majorBidi"/>
                <w:sz w:val="24"/>
                <w:szCs w:val="24"/>
              </w:rPr>
            </w:pPr>
            <w:ins w:id="2536" w:author="Deep Nidhi" w:date="2023-09-06T19:17:00Z">
              <w:r>
                <w:rPr>
                  <w:rFonts w:asciiTheme="majorBidi" w:hAnsiTheme="majorBidi" w:cstheme="majorBidi"/>
                  <w:sz w:val="24"/>
                  <w:szCs w:val="24"/>
                </w:rPr>
                <w:t xml:space="preserve">Select Time Period </w:t>
              </w:r>
              <w:r w:rsidRPr="00F647AB">
                <w:rPr>
                  <w:rFonts w:asciiTheme="majorBidi" w:hAnsiTheme="majorBidi" w:cstheme="majorBidi"/>
                  <w:i/>
                  <w:iCs/>
                  <w:sz w:val="24"/>
                  <w:szCs w:val="24"/>
                </w:rPr>
                <w:t xml:space="preserve">(In case </w:t>
              </w:r>
              <w:r>
                <w:rPr>
                  <w:rFonts w:asciiTheme="majorBidi" w:hAnsiTheme="majorBidi" w:cstheme="majorBidi"/>
                  <w:i/>
                  <w:iCs/>
                  <w:sz w:val="24"/>
                  <w:szCs w:val="24"/>
                </w:rPr>
                <w:t>time period</w:t>
              </w:r>
              <w:r w:rsidRPr="00F647AB">
                <w:rPr>
                  <w:rFonts w:asciiTheme="majorBidi" w:hAnsiTheme="majorBidi" w:cstheme="majorBidi"/>
                  <w:i/>
                  <w:iCs/>
                  <w:sz w:val="24"/>
                  <w:szCs w:val="24"/>
                </w:rPr>
                <w:t xml:space="preserve"> </w:t>
              </w:r>
              <w:r>
                <w:rPr>
                  <w:rFonts w:asciiTheme="majorBidi" w:hAnsiTheme="majorBidi" w:cstheme="majorBidi"/>
                  <w:i/>
                  <w:iCs/>
                  <w:sz w:val="24"/>
                  <w:szCs w:val="24"/>
                </w:rPr>
                <w:t>format is selected</w:t>
              </w:r>
              <w:r w:rsidRPr="00F647AB">
                <w:rPr>
                  <w:rFonts w:asciiTheme="majorBidi" w:hAnsiTheme="majorBidi" w:cstheme="majorBidi"/>
                  <w:i/>
                  <w:iCs/>
                  <w:sz w:val="24"/>
                  <w:szCs w:val="24"/>
                </w:rPr>
                <w:t>)</w:t>
              </w:r>
              <w:r>
                <w:rPr>
                  <w:rFonts w:asciiTheme="majorBidi" w:hAnsiTheme="majorBidi" w:cstheme="majorBidi"/>
                  <w:i/>
                  <w:iCs/>
                  <w:sz w:val="24"/>
                  <w:szCs w:val="24"/>
                </w:rPr>
                <w:t>.</w:t>
              </w:r>
            </w:ins>
          </w:p>
          <w:p w14:paraId="3311C965" w14:textId="77777777" w:rsidR="00773EBB" w:rsidRDefault="00773EBB" w:rsidP="00773EBB">
            <w:pPr>
              <w:pStyle w:val="ListParagraph"/>
              <w:numPr>
                <w:ilvl w:val="0"/>
                <w:numId w:val="89"/>
              </w:numPr>
              <w:spacing w:before="100" w:beforeAutospacing="1" w:after="100" w:afterAutospacing="1" w:line="360" w:lineRule="auto"/>
              <w:jc w:val="both"/>
              <w:rPr>
                <w:ins w:id="2537" w:author="Deep Nidhi" w:date="2023-09-06T19:17:00Z"/>
                <w:rFonts w:asciiTheme="majorBidi" w:hAnsiTheme="majorBidi" w:cstheme="majorBidi"/>
                <w:sz w:val="24"/>
                <w:szCs w:val="24"/>
              </w:rPr>
            </w:pPr>
            <w:ins w:id="2538" w:author="Deep Nidhi" w:date="2023-09-06T19:17:00Z">
              <w:r>
                <w:rPr>
                  <w:rFonts w:asciiTheme="majorBidi" w:hAnsiTheme="majorBidi" w:cstheme="majorBidi"/>
                  <w:sz w:val="24"/>
                  <w:szCs w:val="24"/>
                </w:rPr>
                <w:t xml:space="preserve">Select Source </w:t>
              </w:r>
              <w:r w:rsidRPr="00F647AB">
                <w:rPr>
                  <w:rFonts w:asciiTheme="majorBidi" w:hAnsiTheme="majorBidi" w:cstheme="majorBidi"/>
                  <w:i/>
                  <w:iCs/>
                  <w:sz w:val="24"/>
                  <w:szCs w:val="24"/>
                </w:rPr>
                <w:t xml:space="preserve">(In case there is default </w:t>
              </w:r>
              <w:r>
                <w:rPr>
                  <w:rFonts w:asciiTheme="majorBidi" w:hAnsiTheme="majorBidi" w:cstheme="majorBidi"/>
                  <w:i/>
                  <w:iCs/>
                  <w:sz w:val="24"/>
                  <w:szCs w:val="24"/>
                </w:rPr>
                <w:t>data source</w:t>
              </w:r>
              <w:r w:rsidRPr="00F647AB">
                <w:rPr>
                  <w:rFonts w:asciiTheme="majorBidi" w:hAnsiTheme="majorBidi" w:cstheme="majorBidi"/>
                  <w:i/>
                  <w:iCs/>
                  <w:sz w:val="24"/>
                  <w:szCs w:val="24"/>
                </w:rPr>
                <w:t xml:space="preserve"> in source file)</w:t>
              </w:r>
              <w:r>
                <w:rPr>
                  <w:rFonts w:asciiTheme="majorBidi" w:hAnsiTheme="majorBidi" w:cstheme="majorBidi"/>
                  <w:i/>
                  <w:iCs/>
                  <w:sz w:val="24"/>
                  <w:szCs w:val="24"/>
                </w:rPr>
                <w:t>.</w:t>
              </w:r>
            </w:ins>
          </w:p>
          <w:p w14:paraId="4C67EFB2" w14:textId="77777777" w:rsidR="00773EBB" w:rsidRPr="00744524" w:rsidRDefault="00773EBB" w:rsidP="00514D0F">
            <w:pPr>
              <w:spacing w:before="100" w:beforeAutospacing="1" w:after="100" w:afterAutospacing="1" w:line="360" w:lineRule="auto"/>
              <w:jc w:val="both"/>
              <w:rPr>
                <w:ins w:id="2539" w:author="Deep Nidhi" w:date="2023-09-06T19:17:00Z"/>
                <w:rFonts w:asciiTheme="majorBidi" w:hAnsiTheme="majorBidi" w:cstheme="majorBidi"/>
                <w:b/>
                <w:bCs/>
                <w:sz w:val="24"/>
                <w:szCs w:val="24"/>
              </w:rPr>
            </w:pPr>
            <w:ins w:id="2540" w:author="Deep Nidhi" w:date="2023-09-06T19:17:00Z">
              <w:r w:rsidRPr="00744524">
                <w:rPr>
                  <w:rFonts w:asciiTheme="majorBidi" w:hAnsiTheme="majorBidi" w:cstheme="majorBidi"/>
                  <w:b/>
                  <w:bCs/>
                  <w:sz w:val="24"/>
                  <w:szCs w:val="24"/>
                </w:rPr>
                <w:t xml:space="preserve">Step </w:t>
              </w:r>
              <w:r>
                <w:rPr>
                  <w:rFonts w:asciiTheme="majorBidi" w:hAnsiTheme="majorBidi" w:cstheme="majorBidi"/>
                  <w:b/>
                  <w:bCs/>
                  <w:sz w:val="24"/>
                  <w:szCs w:val="24"/>
                </w:rPr>
                <w:t>3 – Set Rows</w:t>
              </w:r>
            </w:ins>
          </w:p>
          <w:p w14:paraId="4A636EDB" w14:textId="77777777" w:rsidR="00773EBB" w:rsidRDefault="00773EBB" w:rsidP="00773EBB">
            <w:pPr>
              <w:pStyle w:val="ListParagraph"/>
              <w:numPr>
                <w:ilvl w:val="0"/>
                <w:numId w:val="89"/>
              </w:numPr>
              <w:spacing w:before="100" w:beforeAutospacing="1" w:after="100" w:afterAutospacing="1" w:line="360" w:lineRule="auto"/>
              <w:jc w:val="both"/>
              <w:rPr>
                <w:ins w:id="2541" w:author="Deep Nidhi" w:date="2023-09-06T19:17:00Z"/>
                <w:rFonts w:asciiTheme="majorBidi" w:hAnsiTheme="majorBidi" w:cstheme="majorBidi"/>
                <w:sz w:val="24"/>
                <w:szCs w:val="24"/>
              </w:rPr>
            </w:pPr>
            <w:ins w:id="2542" w:author="Deep Nidhi" w:date="2023-09-06T19:17:00Z">
              <w:r w:rsidRPr="00EB5E4B">
                <w:rPr>
                  <w:rFonts w:asciiTheme="majorBidi" w:hAnsiTheme="majorBidi" w:cstheme="majorBidi"/>
                  <w:sz w:val="24"/>
                  <w:szCs w:val="24"/>
                </w:rPr>
                <w:t xml:space="preserve">Click option to add </w:t>
              </w:r>
              <w:r>
                <w:rPr>
                  <w:rFonts w:asciiTheme="majorBidi" w:hAnsiTheme="majorBidi" w:cstheme="majorBidi"/>
                  <w:sz w:val="24"/>
                  <w:szCs w:val="24"/>
                </w:rPr>
                <w:t xml:space="preserve">a new </w:t>
              </w:r>
              <w:r w:rsidRPr="00EB5E4B">
                <w:rPr>
                  <w:rFonts w:asciiTheme="majorBidi" w:hAnsiTheme="majorBidi" w:cstheme="majorBidi"/>
                  <w:sz w:val="24"/>
                  <w:szCs w:val="24"/>
                </w:rPr>
                <w:t>row dataset field(s)</w:t>
              </w:r>
            </w:ins>
          </w:p>
          <w:p w14:paraId="63A0B6AD" w14:textId="77777777" w:rsidR="00773EBB" w:rsidRDefault="00773EBB" w:rsidP="00773EBB">
            <w:pPr>
              <w:pStyle w:val="ListParagraph"/>
              <w:numPr>
                <w:ilvl w:val="0"/>
                <w:numId w:val="89"/>
              </w:numPr>
              <w:spacing w:before="100" w:beforeAutospacing="1" w:after="100" w:afterAutospacing="1" w:line="360" w:lineRule="auto"/>
              <w:jc w:val="both"/>
              <w:rPr>
                <w:ins w:id="2543" w:author="Deep Nidhi" w:date="2023-09-06T19:17:00Z"/>
                <w:rFonts w:asciiTheme="majorBidi" w:hAnsiTheme="majorBidi" w:cstheme="majorBidi"/>
                <w:sz w:val="24"/>
                <w:szCs w:val="24"/>
              </w:rPr>
            </w:pPr>
            <w:ins w:id="2544" w:author="Deep Nidhi" w:date="2023-09-06T19:17:00Z">
              <w:r>
                <w:rPr>
                  <w:rFonts w:asciiTheme="majorBidi" w:hAnsiTheme="majorBidi" w:cstheme="majorBidi"/>
                  <w:sz w:val="24"/>
                  <w:szCs w:val="24"/>
                </w:rPr>
                <w:t>Select Row Number and Set Parameter.</w:t>
              </w:r>
            </w:ins>
          </w:p>
          <w:p w14:paraId="278CF300" w14:textId="77777777" w:rsidR="00773EBB" w:rsidRPr="00744524" w:rsidRDefault="00773EBB" w:rsidP="00514D0F">
            <w:pPr>
              <w:spacing w:before="100" w:beforeAutospacing="1" w:after="100" w:afterAutospacing="1" w:line="360" w:lineRule="auto"/>
              <w:jc w:val="both"/>
              <w:rPr>
                <w:ins w:id="2545" w:author="Deep Nidhi" w:date="2023-09-06T19:17:00Z"/>
                <w:rFonts w:asciiTheme="majorBidi" w:hAnsiTheme="majorBidi" w:cstheme="majorBidi"/>
                <w:b/>
                <w:bCs/>
                <w:sz w:val="24"/>
                <w:szCs w:val="24"/>
              </w:rPr>
            </w:pPr>
            <w:ins w:id="2546" w:author="Deep Nidhi" w:date="2023-09-06T19:17:00Z">
              <w:r w:rsidRPr="00744524">
                <w:rPr>
                  <w:rFonts w:asciiTheme="majorBidi" w:hAnsiTheme="majorBidi" w:cstheme="majorBidi"/>
                  <w:b/>
                  <w:bCs/>
                  <w:sz w:val="24"/>
                  <w:szCs w:val="24"/>
                </w:rPr>
                <w:t xml:space="preserve">Step </w:t>
              </w:r>
              <w:r>
                <w:rPr>
                  <w:rFonts w:asciiTheme="majorBidi" w:hAnsiTheme="majorBidi" w:cstheme="majorBidi"/>
                  <w:b/>
                  <w:bCs/>
                  <w:sz w:val="24"/>
                  <w:szCs w:val="24"/>
                </w:rPr>
                <w:t>4 – Set Columns</w:t>
              </w:r>
            </w:ins>
          </w:p>
          <w:p w14:paraId="65530CE8" w14:textId="77777777" w:rsidR="00773EBB" w:rsidRDefault="00773EBB" w:rsidP="00773EBB">
            <w:pPr>
              <w:pStyle w:val="ListParagraph"/>
              <w:numPr>
                <w:ilvl w:val="0"/>
                <w:numId w:val="89"/>
              </w:numPr>
              <w:spacing w:before="100" w:beforeAutospacing="1" w:after="100" w:afterAutospacing="1" w:line="360" w:lineRule="auto"/>
              <w:jc w:val="both"/>
              <w:rPr>
                <w:ins w:id="2547" w:author="Deep Nidhi" w:date="2023-09-06T19:17:00Z"/>
                <w:rFonts w:asciiTheme="majorBidi" w:hAnsiTheme="majorBidi" w:cstheme="majorBidi"/>
                <w:sz w:val="24"/>
                <w:szCs w:val="24"/>
              </w:rPr>
            </w:pPr>
            <w:ins w:id="2548" w:author="Deep Nidhi" w:date="2023-09-06T19:17:00Z">
              <w:r w:rsidRPr="00EB5E4B">
                <w:rPr>
                  <w:rFonts w:asciiTheme="majorBidi" w:hAnsiTheme="majorBidi" w:cstheme="majorBidi"/>
                  <w:sz w:val="24"/>
                  <w:szCs w:val="24"/>
                </w:rPr>
                <w:t xml:space="preserve">Click option to add </w:t>
              </w:r>
              <w:r>
                <w:rPr>
                  <w:rFonts w:asciiTheme="majorBidi" w:hAnsiTheme="majorBidi" w:cstheme="majorBidi"/>
                  <w:sz w:val="24"/>
                  <w:szCs w:val="24"/>
                </w:rPr>
                <w:t>a new column</w:t>
              </w:r>
              <w:r w:rsidRPr="00EB5E4B">
                <w:rPr>
                  <w:rFonts w:asciiTheme="majorBidi" w:hAnsiTheme="majorBidi" w:cstheme="majorBidi"/>
                  <w:sz w:val="24"/>
                  <w:szCs w:val="24"/>
                </w:rPr>
                <w:t xml:space="preserve"> dataset field(s)</w:t>
              </w:r>
            </w:ins>
          </w:p>
          <w:p w14:paraId="3E230C2E" w14:textId="77777777" w:rsidR="00773EBB" w:rsidRPr="00EB5E4B" w:rsidRDefault="00773EBB" w:rsidP="00773EBB">
            <w:pPr>
              <w:pStyle w:val="ListParagraph"/>
              <w:numPr>
                <w:ilvl w:val="0"/>
                <w:numId w:val="89"/>
              </w:numPr>
              <w:spacing w:before="100" w:beforeAutospacing="1" w:after="100" w:afterAutospacing="1" w:line="360" w:lineRule="auto"/>
              <w:jc w:val="both"/>
              <w:rPr>
                <w:ins w:id="2549" w:author="Deep Nidhi" w:date="2023-09-06T19:17:00Z"/>
                <w:rFonts w:asciiTheme="majorBidi" w:hAnsiTheme="majorBidi" w:cstheme="majorBidi"/>
                <w:sz w:val="24"/>
                <w:szCs w:val="24"/>
              </w:rPr>
            </w:pPr>
            <w:ins w:id="2550" w:author="Deep Nidhi" w:date="2023-09-06T19:17:00Z">
              <w:r>
                <w:rPr>
                  <w:rFonts w:asciiTheme="majorBidi" w:hAnsiTheme="majorBidi" w:cstheme="majorBidi"/>
                  <w:sz w:val="24"/>
                  <w:szCs w:val="24"/>
                </w:rPr>
                <w:t>Select Column Number and Set Parameter.</w:t>
              </w:r>
            </w:ins>
          </w:p>
        </w:tc>
      </w:tr>
      <w:tr w:rsidR="00773EBB" w:rsidRPr="0045465B" w14:paraId="664FBB02" w14:textId="77777777" w:rsidTr="00514D0F">
        <w:trPr>
          <w:trHeight w:val="833"/>
          <w:ins w:id="2551" w:author="Deep Nidhi" w:date="2023-09-06T19:17:00Z"/>
        </w:trPr>
        <w:tc>
          <w:tcPr>
            <w:tcW w:w="148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7A5E81DC" w14:textId="77777777" w:rsidR="00773EBB" w:rsidRPr="0045465B" w:rsidRDefault="00773EBB" w:rsidP="00514D0F">
            <w:pPr>
              <w:spacing w:before="100" w:beforeAutospacing="1" w:after="100" w:afterAutospacing="1" w:line="360" w:lineRule="auto"/>
              <w:jc w:val="both"/>
              <w:rPr>
                <w:ins w:id="2552" w:author="Deep Nidhi" w:date="2023-09-06T19:17:00Z"/>
                <w:rFonts w:asciiTheme="majorBidi" w:hAnsiTheme="majorBidi" w:cstheme="majorBidi"/>
                <w:sz w:val="24"/>
                <w:szCs w:val="24"/>
              </w:rPr>
            </w:pPr>
            <w:ins w:id="2553" w:author="Deep Nidhi" w:date="2023-09-06T19:17:00Z">
              <w:r w:rsidRPr="0045465B">
                <w:rPr>
                  <w:rFonts w:asciiTheme="majorBidi" w:hAnsiTheme="majorBidi" w:cstheme="majorBidi"/>
                  <w:sz w:val="24"/>
                  <w:szCs w:val="24"/>
                </w:rPr>
                <w:t xml:space="preserve">REQ </w:t>
              </w:r>
              <w:r>
                <w:rPr>
                  <w:rFonts w:asciiTheme="majorBidi" w:hAnsiTheme="majorBidi" w:cstheme="majorBidi"/>
                  <w:sz w:val="24"/>
                  <w:szCs w:val="24"/>
                </w:rPr>
                <w:t>9</w:t>
              </w:r>
            </w:ins>
          </w:p>
        </w:tc>
        <w:tc>
          <w:tcPr>
            <w:tcW w:w="7830" w:type="dxa"/>
            <w:tcBorders>
              <w:top w:val="nil"/>
              <w:left w:val="nil"/>
              <w:bottom w:val="single" w:sz="4" w:space="0" w:color="auto"/>
              <w:right w:val="single" w:sz="8" w:space="0" w:color="000000"/>
            </w:tcBorders>
            <w:tcMar>
              <w:top w:w="100" w:type="dxa"/>
              <w:left w:w="100" w:type="dxa"/>
              <w:bottom w:w="100" w:type="dxa"/>
              <w:right w:w="100" w:type="dxa"/>
            </w:tcMar>
          </w:tcPr>
          <w:p w14:paraId="16A8D713" w14:textId="77777777" w:rsidR="00773EBB" w:rsidRPr="0045465B" w:rsidRDefault="00773EBB" w:rsidP="00514D0F">
            <w:pPr>
              <w:spacing w:before="100" w:beforeAutospacing="1" w:after="100" w:afterAutospacing="1" w:line="360" w:lineRule="auto"/>
              <w:jc w:val="both"/>
              <w:rPr>
                <w:ins w:id="2554" w:author="Deep Nidhi" w:date="2023-09-06T19:17:00Z"/>
                <w:rFonts w:asciiTheme="majorBidi" w:hAnsiTheme="majorBidi" w:cstheme="majorBidi"/>
                <w:sz w:val="24"/>
                <w:szCs w:val="24"/>
              </w:rPr>
            </w:pPr>
            <w:ins w:id="2555" w:author="Deep Nidhi" w:date="2023-09-06T19:17:00Z">
              <w:r w:rsidRPr="0045465B">
                <w:rPr>
                  <w:rFonts w:asciiTheme="majorBidi" w:hAnsiTheme="majorBidi" w:cstheme="majorBidi"/>
                  <w:sz w:val="24"/>
                  <w:szCs w:val="24"/>
                </w:rPr>
                <w:t>Provide the Add button in the add new element window to confirm adding the element.</w:t>
              </w:r>
            </w:ins>
          </w:p>
        </w:tc>
      </w:tr>
    </w:tbl>
    <w:p w14:paraId="1BC62407" w14:textId="77777777" w:rsidR="00773EBB" w:rsidRDefault="00773EBB" w:rsidP="00773EBB">
      <w:pPr>
        <w:pStyle w:val="Heading5"/>
        <w:spacing w:before="100" w:beforeAutospacing="1" w:after="100" w:afterAutospacing="1"/>
        <w:rPr>
          <w:ins w:id="2556" w:author="Deep Nidhi" w:date="2023-09-06T19:17:00Z"/>
        </w:rPr>
      </w:pPr>
      <w:ins w:id="2557" w:author="Deep Nidhi" w:date="2023-09-06T19:17:00Z">
        <w:r>
          <w:t>Import Using Mapping</w:t>
        </w:r>
      </w:ins>
    </w:p>
    <w:p w14:paraId="1B60F464" w14:textId="77777777" w:rsidR="00773EBB" w:rsidRPr="00525D2E" w:rsidRDefault="00773EBB" w:rsidP="00773EBB">
      <w:pPr>
        <w:spacing w:before="100" w:beforeAutospacing="1" w:after="100" w:afterAutospacing="1" w:line="240" w:lineRule="auto"/>
        <w:jc w:val="both"/>
        <w:rPr>
          <w:ins w:id="2558" w:author="Deep Nidhi" w:date="2023-09-06T19:17:00Z"/>
          <w:rFonts w:asciiTheme="majorBidi" w:hAnsiTheme="majorBidi" w:cstheme="majorBidi"/>
          <w:b/>
          <w:bCs/>
          <w:sz w:val="24"/>
          <w:szCs w:val="24"/>
        </w:rPr>
      </w:pPr>
      <w:ins w:id="2559" w:author="Deep Nidhi" w:date="2023-09-06T19:17:00Z">
        <w:r w:rsidRPr="00525D2E">
          <w:rPr>
            <w:rFonts w:asciiTheme="majorBidi" w:hAnsiTheme="majorBidi" w:cstheme="majorBidi"/>
            <w:b/>
            <w:bCs/>
            <w:sz w:val="24"/>
            <w:szCs w:val="24"/>
          </w:rPr>
          <w:t>Description</w:t>
        </w:r>
      </w:ins>
    </w:p>
    <w:p w14:paraId="718C5D9E" w14:textId="77777777" w:rsidR="00773EBB" w:rsidRPr="00A80792" w:rsidRDefault="00773EBB" w:rsidP="00773EBB">
      <w:pPr>
        <w:spacing w:before="100" w:beforeAutospacing="1" w:after="100" w:afterAutospacing="1" w:line="360" w:lineRule="auto"/>
        <w:jc w:val="both"/>
        <w:rPr>
          <w:ins w:id="2560" w:author="Deep Nidhi" w:date="2023-09-06T19:17:00Z"/>
          <w:rFonts w:asciiTheme="majorBidi" w:hAnsiTheme="majorBidi" w:cstheme="majorBidi"/>
          <w:sz w:val="24"/>
          <w:szCs w:val="24"/>
        </w:rPr>
      </w:pPr>
      <w:ins w:id="2561" w:author="Deep Nidhi" w:date="2023-09-06T19:17:00Z">
        <w:r w:rsidRPr="0045465B">
          <w:rPr>
            <w:rFonts w:asciiTheme="majorBidi" w:hAnsiTheme="majorBidi" w:cstheme="majorBidi"/>
            <w:sz w:val="24"/>
            <w:szCs w:val="24"/>
          </w:rPr>
          <w:t xml:space="preserve">This </w:t>
        </w:r>
        <w:r>
          <w:rPr>
            <w:rFonts w:asciiTheme="majorBidi" w:hAnsiTheme="majorBidi" w:cstheme="majorBidi"/>
            <w:sz w:val="24"/>
            <w:szCs w:val="24"/>
          </w:rPr>
          <w:t>sub</w:t>
        </w:r>
        <w:r w:rsidRPr="0045465B">
          <w:rPr>
            <w:rFonts w:asciiTheme="majorBidi" w:hAnsiTheme="majorBidi" w:cstheme="majorBidi"/>
            <w:sz w:val="24"/>
            <w:szCs w:val="24"/>
          </w:rPr>
          <w:t xml:space="preserve">module will allow authorized users to manage </w:t>
        </w:r>
        <w:r>
          <w:rPr>
            <w:rFonts w:asciiTheme="majorBidi" w:hAnsiTheme="majorBidi" w:cstheme="majorBidi"/>
            <w:sz w:val="24"/>
            <w:szCs w:val="24"/>
          </w:rPr>
          <w:t>importing of data files using mapping files available in the database for processed data</w:t>
        </w:r>
        <w:r w:rsidRPr="0045465B">
          <w:rPr>
            <w:rFonts w:asciiTheme="majorBidi" w:hAnsiTheme="majorBidi" w:cstheme="majorBidi"/>
            <w:sz w:val="24"/>
            <w:szCs w:val="24"/>
          </w:rPr>
          <w:t>.</w:t>
        </w:r>
      </w:ins>
    </w:p>
    <w:p w14:paraId="30F06691" w14:textId="77777777" w:rsidR="00773EBB" w:rsidRPr="00A80792" w:rsidRDefault="00773EBB" w:rsidP="00773EBB">
      <w:pPr>
        <w:spacing w:before="100" w:beforeAutospacing="1" w:after="100" w:afterAutospacing="1" w:line="240" w:lineRule="auto"/>
        <w:jc w:val="both"/>
        <w:rPr>
          <w:ins w:id="2562" w:author="Deep Nidhi" w:date="2023-09-06T19:17:00Z"/>
          <w:rFonts w:asciiTheme="majorBidi" w:hAnsiTheme="majorBidi" w:cstheme="majorBidi"/>
          <w:b/>
          <w:bCs/>
          <w:sz w:val="24"/>
          <w:szCs w:val="24"/>
        </w:rPr>
      </w:pPr>
      <w:ins w:id="2563" w:author="Deep Nidhi" w:date="2023-09-06T19:17:00Z">
        <w:r w:rsidRPr="00A80792">
          <w:rPr>
            <w:rFonts w:asciiTheme="majorBidi" w:hAnsiTheme="majorBidi" w:cstheme="majorBidi"/>
            <w:b/>
            <w:bCs/>
            <w:sz w:val="24"/>
            <w:szCs w:val="24"/>
          </w:rPr>
          <w:t>Functional Requirements</w:t>
        </w:r>
      </w:ins>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182"/>
      </w:tblGrid>
      <w:tr w:rsidR="00773EBB" w:rsidRPr="008767E6" w14:paraId="4CF13B1B" w14:textId="77777777" w:rsidTr="00514D0F">
        <w:trPr>
          <w:trHeight w:val="501"/>
          <w:ins w:id="2564" w:author="Deep Nidhi" w:date="2023-09-06T19:17:00Z"/>
        </w:trPr>
        <w:tc>
          <w:tcPr>
            <w:tcW w:w="1268" w:type="dxa"/>
          </w:tcPr>
          <w:p w14:paraId="119B9F5F" w14:textId="77777777" w:rsidR="00773EBB" w:rsidRPr="00A80792" w:rsidRDefault="00773EBB" w:rsidP="00514D0F">
            <w:pPr>
              <w:spacing w:before="100" w:beforeAutospacing="1" w:after="100" w:afterAutospacing="1" w:line="360" w:lineRule="auto"/>
              <w:jc w:val="both"/>
              <w:rPr>
                <w:ins w:id="2565" w:author="Deep Nidhi" w:date="2023-09-06T19:17:00Z"/>
                <w:rFonts w:ascii="Times New Roman" w:hAnsi="Times New Roman" w:cs="Times New Roman"/>
                <w:sz w:val="24"/>
                <w:szCs w:val="24"/>
              </w:rPr>
            </w:pPr>
            <w:ins w:id="2566" w:author="Deep Nidhi" w:date="2023-09-06T19:17:00Z">
              <w:r w:rsidRPr="00A525FC">
                <w:rPr>
                  <w:rFonts w:ascii="Times New Roman" w:hAnsi="Times New Roman" w:cs="Times New Roman"/>
                  <w:sz w:val="24"/>
                  <w:szCs w:val="24"/>
                </w:rPr>
                <w:t>REQ 1</w:t>
              </w:r>
            </w:ins>
          </w:p>
        </w:tc>
        <w:tc>
          <w:tcPr>
            <w:tcW w:w="8182" w:type="dxa"/>
          </w:tcPr>
          <w:p w14:paraId="1A3DB90F" w14:textId="77777777" w:rsidR="00773EBB" w:rsidRPr="00A80792" w:rsidRDefault="00773EBB" w:rsidP="00514D0F">
            <w:pPr>
              <w:spacing w:before="100" w:beforeAutospacing="1" w:after="100" w:afterAutospacing="1" w:line="360" w:lineRule="auto"/>
              <w:jc w:val="both"/>
              <w:rPr>
                <w:ins w:id="2567" w:author="Deep Nidhi" w:date="2023-09-06T19:17:00Z"/>
                <w:rFonts w:ascii="Times New Roman" w:hAnsi="Times New Roman" w:cs="Times New Roman"/>
                <w:sz w:val="24"/>
                <w:szCs w:val="24"/>
              </w:rPr>
            </w:pPr>
            <w:ins w:id="2568" w:author="Deep Nidhi" w:date="2023-09-06T19:17:00Z">
              <w:r w:rsidRPr="00A525FC">
                <w:rPr>
                  <w:rFonts w:ascii="Times New Roman" w:hAnsi="Times New Roman" w:cs="Times New Roman"/>
                  <w:sz w:val="24"/>
                  <w:szCs w:val="24"/>
                </w:rPr>
                <w:t xml:space="preserve">Show the existing list of the </w:t>
              </w:r>
              <w:r>
                <w:rPr>
                  <w:rFonts w:ascii="Times New Roman" w:hAnsi="Times New Roman" w:cs="Times New Roman"/>
                  <w:sz w:val="24"/>
                  <w:szCs w:val="24"/>
                </w:rPr>
                <w:t>processed data files</w:t>
              </w:r>
              <w:r w:rsidRPr="00A525FC">
                <w:rPr>
                  <w:rFonts w:ascii="Times New Roman" w:hAnsi="Times New Roman" w:cs="Times New Roman"/>
                  <w:sz w:val="24"/>
                  <w:szCs w:val="24"/>
                </w:rPr>
                <w:t xml:space="preserve"> in a table grid by pages along with pagination options to customize the view.</w:t>
              </w:r>
            </w:ins>
          </w:p>
        </w:tc>
      </w:tr>
      <w:tr w:rsidR="00773EBB" w:rsidRPr="008767E6" w14:paraId="0EBB5F24" w14:textId="77777777" w:rsidTr="00514D0F">
        <w:trPr>
          <w:trHeight w:val="501"/>
          <w:ins w:id="2569" w:author="Deep Nidhi" w:date="2023-09-06T19:17:00Z"/>
        </w:trPr>
        <w:tc>
          <w:tcPr>
            <w:tcW w:w="1268" w:type="dxa"/>
          </w:tcPr>
          <w:p w14:paraId="5D755FA9" w14:textId="77777777" w:rsidR="00773EBB" w:rsidRPr="00A80792" w:rsidRDefault="00773EBB" w:rsidP="00514D0F">
            <w:pPr>
              <w:spacing w:before="100" w:beforeAutospacing="1" w:after="100" w:afterAutospacing="1" w:line="360" w:lineRule="auto"/>
              <w:jc w:val="both"/>
              <w:rPr>
                <w:ins w:id="2570" w:author="Deep Nidhi" w:date="2023-09-06T19:17:00Z"/>
                <w:rFonts w:ascii="Times New Roman" w:hAnsi="Times New Roman" w:cs="Times New Roman"/>
                <w:sz w:val="24"/>
                <w:szCs w:val="24"/>
              </w:rPr>
            </w:pPr>
            <w:ins w:id="2571" w:author="Deep Nidhi" w:date="2023-09-06T19:17:00Z">
              <w:r w:rsidRPr="00A80792">
                <w:rPr>
                  <w:rFonts w:ascii="Times New Roman" w:hAnsi="Times New Roman" w:cs="Times New Roman"/>
                  <w:sz w:val="24"/>
                  <w:szCs w:val="24"/>
                </w:rPr>
                <w:t>REQ 2</w:t>
              </w:r>
            </w:ins>
          </w:p>
        </w:tc>
        <w:tc>
          <w:tcPr>
            <w:tcW w:w="8182" w:type="dxa"/>
          </w:tcPr>
          <w:p w14:paraId="7AE3C2F6" w14:textId="77777777" w:rsidR="00773EBB" w:rsidRPr="00A80792" w:rsidRDefault="00773EBB" w:rsidP="00514D0F">
            <w:pPr>
              <w:spacing w:before="100" w:beforeAutospacing="1" w:after="100" w:afterAutospacing="1" w:line="360" w:lineRule="auto"/>
              <w:jc w:val="both"/>
              <w:rPr>
                <w:ins w:id="2572" w:author="Deep Nidhi" w:date="2023-09-06T19:17:00Z"/>
                <w:rFonts w:ascii="Times New Roman" w:hAnsi="Times New Roman" w:cs="Times New Roman"/>
                <w:sz w:val="24"/>
                <w:szCs w:val="24"/>
              </w:rPr>
            </w:pPr>
            <w:ins w:id="2573" w:author="Deep Nidhi" w:date="2023-09-06T19:17:00Z">
              <w:r>
                <w:rPr>
                  <w:rFonts w:ascii="Times New Roman" w:hAnsi="Times New Roman" w:cs="Times New Roman"/>
                  <w:sz w:val="24"/>
                  <w:szCs w:val="24"/>
                </w:rPr>
                <w:t>Provide option to import new processed data file.</w:t>
              </w:r>
            </w:ins>
          </w:p>
        </w:tc>
      </w:tr>
      <w:tr w:rsidR="00773EBB" w:rsidRPr="008767E6" w14:paraId="394F051B" w14:textId="77777777" w:rsidTr="00514D0F">
        <w:trPr>
          <w:trHeight w:val="501"/>
          <w:ins w:id="2574" w:author="Deep Nidhi" w:date="2023-09-06T19:17:00Z"/>
        </w:trPr>
        <w:tc>
          <w:tcPr>
            <w:tcW w:w="1268" w:type="dxa"/>
          </w:tcPr>
          <w:p w14:paraId="453DA0A6" w14:textId="77777777" w:rsidR="00773EBB" w:rsidRPr="00A80792" w:rsidRDefault="00773EBB" w:rsidP="00514D0F">
            <w:pPr>
              <w:spacing w:before="100" w:beforeAutospacing="1" w:after="100" w:afterAutospacing="1" w:line="360" w:lineRule="auto"/>
              <w:jc w:val="both"/>
              <w:rPr>
                <w:ins w:id="2575" w:author="Deep Nidhi" w:date="2023-09-06T19:17:00Z"/>
                <w:rFonts w:ascii="Times New Roman" w:hAnsi="Times New Roman" w:cs="Times New Roman"/>
                <w:sz w:val="24"/>
                <w:szCs w:val="24"/>
              </w:rPr>
            </w:pPr>
            <w:ins w:id="2576" w:author="Deep Nidhi" w:date="2023-09-06T19:17:00Z">
              <w:r w:rsidRPr="00A80792">
                <w:rPr>
                  <w:rFonts w:ascii="Times New Roman" w:hAnsi="Times New Roman" w:cs="Times New Roman"/>
                  <w:sz w:val="24"/>
                  <w:szCs w:val="24"/>
                </w:rPr>
                <w:t xml:space="preserve">REQ </w:t>
              </w:r>
              <w:r>
                <w:rPr>
                  <w:rFonts w:ascii="Times New Roman" w:hAnsi="Times New Roman" w:cs="Times New Roman"/>
                  <w:sz w:val="24"/>
                  <w:szCs w:val="24"/>
                </w:rPr>
                <w:t>3</w:t>
              </w:r>
            </w:ins>
          </w:p>
        </w:tc>
        <w:tc>
          <w:tcPr>
            <w:tcW w:w="8182" w:type="dxa"/>
          </w:tcPr>
          <w:p w14:paraId="6848DF76" w14:textId="77777777" w:rsidR="00773EBB" w:rsidRPr="00A80792" w:rsidRDefault="00773EBB" w:rsidP="00514D0F">
            <w:pPr>
              <w:spacing w:before="100" w:beforeAutospacing="1" w:after="100" w:afterAutospacing="1" w:line="360" w:lineRule="auto"/>
              <w:jc w:val="both"/>
              <w:rPr>
                <w:ins w:id="2577" w:author="Deep Nidhi" w:date="2023-09-06T19:17:00Z"/>
                <w:rFonts w:ascii="Times New Roman" w:hAnsi="Times New Roman" w:cs="Times New Roman"/>
                <w:sz w:val="24"/>
                <w:szCs w:val="24"/>
              </w:rPr>
            </w:pPr>
            <w:ins w:id="2578" w:author="Deep Nidhi" w:date="2023-09-06T19:17:00Z">
              <w:r>
                <w:rPr>
                  <w:rFonts w:ascii="Times New Roman" w:hAnsi="Times New Roman" w:cs="Times New Roman"/>
                  <w:sz w:val="24"/>
                  <w:szCs w:val="24"/>
                </w:rPr>
                <w:t>When importing new data file,</w:t>
              </w:r>
              <w:r w:rsidRPr="00A80792">
                <w:rPr>
                  <w:rFonts w:ascii="Times New Roman" w:hAnsi="Times New Roman" w:cs="Times New Roman"/>
                  <w:sz w:val="24"/>
                  <w:szCs w:val="24"/>
                </w:rPr>
                <w:t xml:space="preserve"> provide the following entries and validations -</w:t>
              </w:r>
            </w:ins>
          </w:p>
          <w:p w14:paraId="4EB1A5EE" w14:textId="77777777" w:rsidR="00773EBB" w:rsidRDefault="00773EBB" w:rsidP="00773EBB">
            <w:pPr>
              <w:pStyle w:val="ListParagraph"/>
              <w:numPr>
                <w:ilvl w:val="0"/>
                <w:numId w:val="62"/>
              </w:numPr>
              <w:spacing w:before="100" w:beforeAutospacing="1" w:after="100" w:afterAutospacing="1" w:line="360" w:lineRule="auto"/>
              <w:jc w:val="both"/>
              <w:rPr>
                <w:ins w:id="2579" w:author="Deep Nidhi" w:date="2023-09-06T19:17:00Z"/>
                <w:rFonts w:ascii="Times New Roman" w:hAnsi="Times New Roman" w:cs="Times New Roman"/>
                <w:sz w:val="24"/>
                <w:szCs w:val="24"/>
              </w:rPr>
            </w:pPr>
            <w:ins w:id="2580" w:author="Deep Nidhi" w:date="2023-09-06T19:17:00Z">
              <w:r>
                <w:rPr>
                  <w:rFonts w:ascii="Times New Roman" w:hAnsi="Times New Roman" w:cs="Times New Roman"/>
                  <w:sz w:val="24"/>
                  <w:szCs w:val="24"/>
                </w:rPr>
                <w:t>File</w:t>
              </w:r>
              <w:r w:rsidRPr="002E7A4A">
                <w:rPr>
                  <w:rFonts w:ascii="Times New Roman" w:hAnsi="Times New Roman" w:cs="Times New Roman"/>
                  <w:sz w:val="24"/>
                  <w:szCs w:val="24"/>
                </w:rPr>
                <w:t xml:space="preserve"> Name should be entered and cannot be blank.</w:t>
              </w:r>
            </w:ins>
          </w:p>
          <w:p w14:paraId="1037832A" w14:textId="77777777" w:rsidR="00773EBB" w:rsidRPr="002E7A4A" w:rsidRDefault="00773EBB" w:rsidP="00773EBB">
            <w:pPr>
              <w:pStyle w:val="ListParagraph"/>
              <w:numPr>
                <w:ilvl w:val="0"/>
                <w:numId w:val="62"/>
              </w:numPr>
              <w:spacing w:before="100" w:beforeAutospacing="1" w:after="100" w:afterAutospacing="1" w:line="360" w:lineRule="auto"/>
              <w:jc w:val="both"/>
              <w:rPr>
                <w:ins w:id="2581" w:author="Deep Nidhi" w:date="2023-09-06T19:17:00Z"/>
                <w:rFonts w:ascii="Times New Roman" w:hAnsi="Times New Roman" w:cs="Times New Roman"/>
                <w:sz w:val="24"/>
                <w:szCs w:val="24"/>
              </w:rPr>
            </w:pPr>
            <w:ins w:id="2582" w:author="Deep Nidhi" w:date="2023-09-06T19:17:00Z">
              <w:r>
                <w:rPr>
                  <w:rFonts w:ascii="Times New Roman" w:hAnsi="Times New Roman" w:cs="Times New Roman"/>
                  <w:sz w:val="24"/>
                  <w:szCs w:val="24"/>
                </w:rPr>
                <w:t>Mapping utility should be selected and cannot be blank.</w:t>
              </w:r>
            </w:ins>
          </w:p>
          <w:p w14:paraId="3CAFA4B8" w14:textId="77777777" w:rsidR="00773EBB" w:rsidRPr="00607B19" w:rsidRDefault="00773EBB" w:rsidP="00773EBB">
            <w:pPr>
              <w:pStyle w:val="ListParagraph"/>
              <w:numPr>
                <w:ilvl w:val="0"/>
                <w:numId w:val="65"/>
              </w:numPr>
              <w:spacing w:before="100" w:beforeAutospacing="1" w:after="100" w:afterAutospacing="1" w:line="360" w:lineRule="auto"/>
              <w:jc w:val="both"/>
              <w:rPr>
                <w:ins w:id="2583" w:author="Deep Nidhi" w:date="2023-09-06T19:17:00Z"/>
                <w:rFonts w:ascii="Times New Roman" w:hAnsi="Times New Roman" w:cs="Times New Roman"/>
                <w:sz w:val="24"/>
                <w:szCs w:val="24"/>
              </w:rPr>
            </w:pPr>
            <w:ins w:id="2584" w:author="Deep Nidhi" w:date="2023-09-06T19:17:00Z">
              <w:r>
                <w:rPr>
                  <w:rFonts w:ascii="Times New Roman" w:hAnsi="Times New Roman" w:cs="Times New Roman"/>
                  <w:sz w:val="24"/>
                  <w:szCs w:val="24"/>
                </w:rPr>
                <w:lastRenderedPageBreak/>
                <w:t>New processed data file should be uploaded and cannot be blank</w:t>
              </w:r>
              <w:r w:rsidRPr="002E7A4A">
                <w:rPr>
                  <w:rFonts w:ascii="Times New Roman" w:hAnsi="Times New Roman" w:cs="Times New Roman"/>
                  <w:sz w:val="24"/>
                  <w:szCs w:val="24"/>
                </w:rPr>
                <w:t>.</w:t>
              </w:r>
            </w:ins>
          </w:p>
        </w:tc>
      </w:tr>
      <w:tr w:rsidR="00773EBB" w:rsidRPr="008767E6" w14:paraId="341472FB" w14:textId="77777777" w:rsidTr="00514D0F">
        <w:trPr>
          <w:trHeight w:val="501"/>
          <w:ins w:id="2585" w:author="Deep Nidhi" w:date="2023-09-06T19:17:00Z"/>
        </w:trPr>
        <w:tc>
          <w:tcPr>
            <w:tcW w:w="1268" w:type="dxa"/>
          </w:tcPr>
          <w:p w14:paraId="2783A39E" w14:textId="77777777" w:rsidR="00773EBB" w:rsidRPr="00A80792" w:rsidRDefault="00773EBB" w:rsidP="00514D0F">
            <w:pPr>
              <w:spacing w:before="100" w:beforeAutospacing="1" w:after="100" w:afterAutospacing="1" w:line="360" w:lineRule="auto"/>
              <w:jc w:val="both"/>
              <w:rPr>
                <w:ins w:id="2586" w:author="Deep Nidhi" w:date="2023-09-06T19:17:00Z"/>
                <w:rFonts w:ascii="Times New Roman" w:hAnsi="Times New Roman" w:cs="Times New Roman"/>
                <w:sz w:val="24"/>
                <w:szCs w:val="24"/>
              </w:rPr>
            </w:pPr>
            <w:ins w:id="2587" w:author="Deep Nidhi" w:date="2023-09-06T19:17:00Z">
              <w:r w:rsidRPr="00A80792">
                <w:rPr>
                  <w:rFonts w:ascii="Times New Roman" w:hAnsi="Times New Roman" w:cs="Times New Roman"/>
                  <w:sz w:val="24"/>
                  <w:szCs w:val="24"/>
                </w:rPr>
                <w:lastRenderedPageBreak/>
                <w:t xml:space="preserve">REQ </w:t>
              </w:r>
              <w:r>
                <w:rPr>
                  <w:rFonts w:ascii="Times New Roman" w:hAnsi="Times New Roman" w:cs="Times New Roman"/>
                  <w:sz w:val="24"/>
                  <w:szCs w:val="24"/>
                </w:rPr>
                <w:t>4</w:t>
              </w:r>
            </w:ins>
          </w:p>
        </w:tc>
        <w:tc>
          <w:tcPr>
            <w:tcW w:w="8182" w:type="dxa"/>
          </w:tcPr>
          <w:p w14:paraId="0028B0D4" w14:textId="77777777" w:rsidR="00773EBB" w:rsidRPr="00A80792" w:rsidRDefault="00773EBB" w:rsidP="00514D0F">
            <w:pPr>
              <w:spacing w:before="100" w:beforeAutospacing="1" w:after="100" w:afterAutospacing="1" w:line="360" w:lineRule="auto"/>
              <w:jc w:val="both"/>
              <w:rPr>
                <w:ins w:id="2588" w:author="Deep Nidhi" w:date="2023-09-06T19:17:00Z"/>
                <w:rFonts w:ascii="Times New Roman" w:hAnsi="Times New Roman" w:cs="Times New Roman"/>
                <w:sz w:val="24"/>
                <w:szCs w:val="24"/>
              </w:rPr>
            </w:pPr>
            <w:ins w:id="2589" w:author="Deep Nidhi" w:date="2023-09-06T19:17:00Z">
              <w:r w:rsidRPr="00A80792">
                <w:rPr>
                  <w:rFonts w:ascii="Times New Roman" w:hAnsi="Times New Roman" w:cs="Times New Roman"/>
                  <w:sz w:val="24"/>
                  <w:szCs w:val="24"/>
                </w:rPr>
                <w:t xml:space="preserve">Provide option to </w:t>
              </w:r>
              <w:r>
                <w:rPr>
                  <w:rFonts w:ascii="Times New Roman" w:hAnsi="Times New Roman" w:cs="Times New Roman"/>
                  <w:sz w:val="24"/>
                  <w:szCs w:val="24"/>
                </w:rPr>
                <w:t>import new primary data file and show import progress.</w:t>
              </w:r>
            </w:ins>
          </w:p>
        </w:tc>
      </w:tr>
    </w:tbl>
    <w:p w14:paraId="0F8BE958" w14:textId="77777777" w:rsidR="00773EBB" w:rsidRDefault="00773EBB" w:rsidP="00773EBB">
      <w:pPr>
        <w:pStyle w:val="Heading5"/>
        <w:spacing w:before="100" w:beforeAutospacing="1" w:after="100" w:afterAutospacing="1"/>
        <w:rPr>
          <w:ins w:id="2590" w:author="Deep Nidhi" w:date="2023-09-06T19:17:00Z"/>
        </w:rPr>
      </w:pPr>
      <w:ins w:id="2591" w:author="Deep Nidhi" w:date="2023-09-06T19:17:00Z">
        <w:r>
          <w:t>Import Using Template</w:t>
        </w:r>
      </w:ins>
    </w:p>
    <w:p w14:paraId="058394E3" w14:textId="77777777" w:rsidR="00773EBB" w:rsidRDefault="00773EBB" w:rsidP="00773EBB">
      <w:pPr>
        <w:spacing w:before="100" w:beforeAutospacing="1" w:after="100" w:afterAutospacing="1" w:line="240" w:lineRule="auto"/>
        <w:jc w:val="both"/>
        <w:rPr>
          <w:ins w:id="2592" w:author="Deep Nidhi" w:date="2023-09-06T19:17:00Z"/>
          <w:rFonts w:asciiTheme="majorBidi" w:hAnsiTheme="majorBidi" w:cstheme="majorBidi"/>
          <w:b/>
          <w:bCs/>
          <w:sz w:val="24"/>
          <w:szCs w:val="24"/>
        </w:rPr>
      </w:pPr>
      <w:ins w:id="2593" w:author="Deep Nidhi" w:date="2023-09-06T19:17:00Z">
        <w:r w:rsidRPr="00525D2E">
          <w:rPr>
            <w:rFonts w:asciiTheme="majorBidi" w:hAnsiTheme="majorBidi" w:cstheme="majorBidi"/>
            <w:b/>
            <w:bCs/>
            <w:sz w:val="24"/>
            <w:szCs w:val="24"/>
          </w:rPr>
          <w:t>Description</w:t>
        </w:r>
      </w:ins>
    </w:p>
    <w:p w14:paraId="23F3799F" w14:textId="77777777" w:rsidR="00773EBB" w:rsidRDefault="00773EBB" w:rsidP="00773EBB">
      <w:pPr>
        <w:spacing w:before="100" w:beforeAutospacing="1" w:after="100" w:afterAutospacing="1" w:line="360" w:lineRule="auto"/>
        <w:jc w:val="both"/>
        <w:rPr>
          <w:ins w:id="2594" w:author="Deep Nidhi" w:date="2023-09-06T19:17:00Z"/>
          <w:rFonts w:asciiTheme="majorBidi" w:hAnsiTheme="majorBidi" w:cstheme="majorBidi"/>
          <w:sz w:val="24"/>
          <w:szCs w:val="24"/>
        </w:rPr>
      </w:pPr>
      <w:ins w:id="2595" w:author="Deep Nidhi" w:date="2023-09-06T19:17:00Z">
        <w:r w:rsidRPr="0045465B">
          <w:rPr>
            <w:rFonts w:asciiTheme="majorBidi" w:hAnsiTheme="majorBidi" w:cstheme="majorBidi"/>
            <w:sz w:val="24"/>
            <w:szCs w:val="24"/>
          </w:rPr>
          <w:t xml:space="preserve">This </w:t>
        </w:r>
        <w:r>
          <w:rPr>
            <w:rFonts w:asciiTheme="majorBidi" w:hAnsiTheme="majorBidi" w:cstheme="majorBidi"/>
            <w:sz w:val="24"/>
            <w:szCs w:val="24"/>
          </w:rPr>
          <w:t>sub</w:t>
        </w:r>
        <w:r w:rsidRPr="0045465B">
          <w:rPr>
            <w:rFonts w:asciiTheme="majorBidi" w:hAnsiTheme="majorBidi" w:cstheme="majorBidi"/>
            <w:sz w:val="24"/>
            <w:szCs w:val="24"/>
          </w:rPr>
          <w:t>module will allow authorized users to manage data</w:t>
        </w:r>
        <w:r>
          <w:rPr>
            <w:rFonts w:asciiTheme="majorBidi" w:hAnsiTheme="majorBidi" w:cstheme="majorBidi"/>
            <w:sz w:val="24"/>
            <w:szCs w:val="24"/>
          </w:rPr>
          <w:t xml:space="preserve"> entry of the indicator</w:t>
        </w:r>
        <w:r w:rsidRPr="0045465B">
          <w:rPr>
            <w:rFonts w:asciiTheme="majorBidi" w:hAnsiTheme="majorBidi" w:cstheme="majorBidi"/>
            <w:sz w:val="24"/>
            <w:szCs w:val="24"/>
          </w:rPr>
          <w:t xml:space="preserve">. It will provide options to </w:t>
        </w:r>
        <w:r>
          <w:rPr>
            <w:rFonts w:asciiTheme="majorBidi" w:hAnsiTheme="majorBidi" w:cstheme="majorBidi"/>
            <w:sz w:val="24"/>
            <w:szCs w:val="24"/>
          </w:rPr>
          <w:t xml:space="preserve">add, </w:t>
        </w:r>
        <w:r w:rsidRPr="0045465B">
          <w:rPr>
            <w:rFonts w:asciiTheme="majorBidi" w:hAnsiTheme="majorBidi" w:cstheme="majorBidi"/>
            <w:sz w:val="24"/>
            <w:szCs w:val="24"/>
          </w:rPr>
          <w:t xml:space="preserve">import, update, and view the existing list of data </w:t>
        </w:r>
        <w:r>
          <w:rPr>
            <w:rFonts w:asciiTheme="majorBidi" w:hAnsiTheme="majorBidi" w:cstheme="majorBidi"/>
            <w:sz w:val="24"/>
            <w:szCs w:val="24"/>
          </w:rPr>
          <w:t xml:space="preserve">elements </w:t>
        </w:r>
        <w:r w:rsidRPr="0045465B">
          <w:rPr>
            <w:rFonts w:asciiTheme="majorBidi" w:hAnsiTheme="majorBidi" w:cstheme="majorBidi"/>
            <w:sz w:val="24"/>
            <w:szCs w:val="24"/>
          </w:rPr>
          <w:t>b</w:t>
        </w:r>
        <w:r>
          <w:rPr>
            <w:rFonts w:asciiTheme="majorBidi" w:hAnsiTheme="majorBidi" w:cstheme="majorBidi"/>
            <w:sz w:val="24"/>
            <w:szCs w:val="24"/>
          </w:rPr>
          <w:t>y status – Pending, Approved, Disapproved</w:t>
        </w:r>
        <w:r w:rsidRPr="0045465B">
          <w:rPr>
            <w:rFonts w:asciiTheme="majorBidi" w:hAnsiTheme="majorBidi" w:cstheme="majorBidi"/>
            <w:sz w:val="24"/>
            <w:szCs w:val="24"/>
          </w:rPr>
          <w:t xml:space="preserve">. </w:t>
        </w:r>
        <w:r w:rsidRPr="005E1EEE">
          <w:rPr>
            <w:rFonts w:asciiTheme="majorBidi" w:hAnsiTheme="majorBidi" w:cstheme="majorBidi"/>
            <w:sz w:val="24"/>
            <w:szCs w:val="24"/>
          </w:rPr>
          <w:t>While the system administrator will be able to enter data for all the</w:t>
        </w:r>
        <w:r>
          <w:rPr>
            <w:rFonts w:asciiTheme="majorBidi" w:hAnsiTheme="majorBidi" w:cstheme="majorBidi"/>
            <w:sz w:val="24"/>
            <w:szCs w:val="24"/>
          </w:rPr>
          <w:t xml:space="preserve"> topic</w:t>
        </w:r>
        <w:r w:rsidRPr="005E1EEE">
          <w:rPr>
            <w:rFonts w:asciiTheme="majorBidi" w:hAnsiTheme="majorBidi" w:cstheme="majorBidi"/>
            <w:sz w:val="24"/>
            <w:szCs w:val="24"/>
          </w:rPr>
          <w:t xml:space="preserve"> indicators</w:t>
        </w:r>
        <w:r>
          <w:rPr>
            <w:rFonts w:asciiTheme="majorBidi" w:hAnsiTheme="majorBidi" w:cstheme="majorBidi"/>
            <w:sz w:val="24"/>
            <w:szCs w:val="24"/>
          </w:rPr>
          <w:t xml:space="preserve"> and the other users will be able to perform data entry of the indicators of their assigned topics.</w:t>
        </w:r>
      </w:ins>
    </w:p>
    <w:p w14:paraId="4E8D823B" w14:textId="77777777" w:rsidR="00773EBB" w:rsidRPr="00A525FC" w:rsidRDefault="00773EBB" w:rsidP="00773EBB">
      <w:pPr>
        <w:spacing w:before="100" w:beforeAutospacing="1" w:after="100" w:afterAutospacing="1" w:line="240" w:lineRule="auto"/>
        <w:ind w:right="43"/>
        <w:jc w:val="both"/>
        <w:rPr>
          <w:ins w:id="2596" w:author="Deep Nidhi" w:date="2023-09-06T19:17:00Z"/>
          <w:rFonts w:asciiTheme="majorBidi" w:hAnsiTheme="majorBidi" w:cstheme="majorBidi"/>
          <w:b/>
          <w:bCs/>
          <w:sz w:val="24"/>
          <w:szCs w:val="24"/>
        </w:rPr>
      </w:pPr>
      <w:ins w:id="2597" w:author="Deep Nidhi" w:date="2023-09-06T19:17:00Z">
        <w:r w:rsidRPr="00A525FC">
          <w:rPr>
            <w:rFonts w:asciiTheme="majorBidi" w:hAnsiTheme="majorBidi" w:cstheme="majorBidi"/>
            <w:b/>
            <w:bCs/>
            <w:sz w:val="24"/>
            <w:szCs w:val="24"/>
          </w:rPr>
          <w:t>Functional Requirements</w:t>
        </w:r>
      </w:ins>
    </w:p>
    <w:tbl>
      <w:tblPr>
        <w:tblW w:w="925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1375"/>
        <w:gridCol w:w="7875"/>
      </w:tblGrid>
      <w:tr w:rsidR="00773EBB" w14:paraId="32206104" w14:textId="77777777" w:rsidTr="00514D0F">
        <w:trPr>
          <w:trHeight w:val="762"/>
          <w:ins w:id="2598" w:author="Deep Nidhi" w:date="2023-09-06T19:17:00Z"/>
        </w:trPr>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9F77D" w14:textId="77777777" w:rsidR="00773EBB" w:rsidRPr="00A525FC" w:rsidRDefault="00773EBB" w:rsidP="00514D0F">
            <w:pPr>
              <w:spacing w:before="100" w:beforeAutospacing="1" w:after="100" w:afterAutospacing="1" w:line="360" w:lineRule="auto"/>
              <w:ind w:left="58"/>
              <w:jc w:val="both"/>
              <w:rPr>
                <w:ins w:id="2599" w:author="Deep Nidhi" w:date="2023-09-06T19:17:00Z"/>
                <w:rFonts w:ascii="Times New Roman" w:hAnsi="Times New Roman" w:cs="Times New Roman"/>
                <w:sz w:val="24"/>
                <w:szCs w:val="24"/>
              </w:rPr>
            </w:pPr>
            <w:ins w:id="2600" w:author="Deep Nidhi" w:date="2023-09-06T19:17:00Z">
              <w:r w:rsidRPr="00A525FC">
                <w:rPr>
                  <w:rFonts w:ascii="Times New Roman" w:hAnsi="Times New Roman" w:cs="Times New Roman"/>
                  <w:sz w:val="24"/>
                  <w:szCs w:val="24"/>
                </w:rPr>
                <w:t>REQ 1</w:t>
              </w:r>
            </w:ins>
          </w:p>
        </w:tc>
        <w:tc>
          <w:tcPr>
            <w:tcW w:w="7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283905" w14:textId="77777777" w:rsidR="00773EBB" w:rsidRPr="00A525FC" w:rsidRDefault="00773EBB" w:rsidP="00514D0F">
            <w:pPr>
              <w:spacing w:before="100" w:beforeAutospacing="1" w:after="100" w:afterAutospacing="1" w:line="360" w:lineRule="auto"/>
              <w:ind w:left="58"/>
              <w:jc w:val="both"/>
              <w:rPr>
                <w:ins w:id="2601" w:author="Deep Nidhi" w:date="2023-09-06T19:17:00Z"/>
                <w:rFonts w:ascii="Times New Roman" w:hAnsi="Times New Roman" w:cs="Times New Roman"/>
                <w:sz w:val="24"/>
                <w:szCs w:val="24"/>
              </w:rPr>
            </w:pPr>
            <w:ins w:id="2602" w:author="Deep Nidhi" w:date="2023-09-06T19:17:00Z">
              <w:r w:rsidRPr="00A525FC">
                <w:rPr>
                  <w:rFonts w:ascii="Times New Roman" w:hAnsi="Times New Roman" w:cs="Times New Roman"/>
                  <w:sz w:val="24"/>
                  <w:szCs w:val="24"/>
                </w:rPr>
                <w:t>Show the existing list of the data in a table grid by pages along with pagination options to customize the view.</w:t>
              </w:r>
            </w:ins>
          </w:p>
        </w:tc>
      </w:tr>
      <w:tr w:rsidR="00773EBB" w14:paraId="6AC2C68F" w14:textId="77777777" w:rsidTr="00514D0F">
        <w:trPr>
          <w:trHeight w:val="413"/>
          <w:ins w:id="2603" w:author="Deep Nidhi" w:date="2023-09-06T19:17:00Z"/>
        </w:trPr>
        <w:tc>
          <w:tcPr>
            <w:tcW w:w="1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369505" w14:textId="77777777" w:rsidR="00773EBB" w:rsidRPr="00A525FC" w:rsidRDefault="00773EBB" w:rsidP="00514D0F">
            <w:pPr>
              <w:spacing w:before="100" w:beforeAutospacing="1" w:after="100" w:afterAutospacing="1" w:line="360" w:lineRule="auto"/>
              <w:ind w:left="58"/>
              <w:jc w:val="both"/>
              <w:rPr>
                <w:ins w:id="2604" w:author="Deep Nidhi" w:date="2023-09-06T19:17:00Z"/>
                <w:rFonts w:ascii="Times New Roman" w:hAnsi="Times New Roman" w:cs="Times New Roman"/>
                <w:sz w:val="24"/>
                <w:szCs w:val="24"/>
              </w:rPr>
            </w:pPr>
            <w:ins w:id="2605" w:author="Deep Nidhi" w:date="2023-09-06T19:17:00Z">
              <w:r w:rsidRPr="00A525FC">
                <w:rPr>
                  <w:rFonts w:ascii="Times New Roman" w:hAnsi="Times New Roman" w:cs="Times New Roman"/>
                  <w:sz w:val="24"/>
                  <w:szCs w:val="24"/>
                </w:rPr>
                <w:t>REQ 2</w:t>
              </w:r>
            </w:ins>
          </w:p>
        </w:tc>
        <w:tc>
          <w:tcPr>
            <w:tcW w:w="7875" w:type="dxa"/>
            <w:tcBorders>
              <w:top w:val="nil"/>
              <w:left w:val="nil"/>
              <w:bottom w:val="single" w:sz="8" w:space="0" w:color="000000"/>
              <w:right w:val="single" w:sz="8" w:space="0" w:color="000000"/>
            </w:tcBorders>
            <w:tcMar>
              <w:top w:w="100" w:type="dxa"/>
              <w:left w:w="100" w:type="dxa"/>
              <w:bottom w:w="100" w:type="dxa"/>
              <w:right w:w="100" w:type="dxa"/>
            </w:tcMar>
          </w:tcPr>
          <w:p w14:paraId="0BFFADFF" w14:textId="77777777" w:rsidR="00773EBB" w:rsidRPr="00A525FC" w:rsidRDefault="00773EBB" w:rsidP="00514D0F">
            <w:pPr>
              <w:spacing w:before="100" w:beforeAutospacing="1" w:after="100" w:afterAutospacing="1" w:line="360" w:lineRule="auto"/>
              <w:ind w:left="58"/>
              <w:jc w:val="both"/>
              <w:rPr>
                <w:ins w:id="2606" w:author="Deep Nidhi" w:date="2023-09-06T19:17:00Z"/>
                <w:rFonts w:ascii="Times New Roman" w:hAnsi="Times New Roman" w:cs="Times New Roman"/>
                <w:sz w:val="24"/>
                <w:szCs w:val="24"/>
              </w:rPr>
            </w:pPr>
            <w:ins w:id="2607" w:author="Deep Nidhi" w:date="2023-09-06T19:17:00Z">
              <w:r w:rsidRPr="00A525FC">
                <w:rPr>
                  <w:rFonts w:ascii="Times New Roman" w:hAnsi="Times New Roman" w:cs="Times New Roman"/>
                  <w:sz w:val="24"/>
                  <w:szCs w:val="24"/>
                </w:rPr>
                <w:t>Provide options to search, sort and navigate the existing list.</w:t>
              </w:r>
            </w:ins>
          </w:p>
        </w:tc>
      </w:tr>
      <w:tr w:rsidR="00773EBB" w14:paraId="59071C7E" w14:textId="77777777" w:rsidTr="00514D0F">
        <w:trPr>
          <w:trHeight w:val="395"/>
          <w:ins w:id="2608" w:author="Deep Nidhi" w:date="2023-09-06T19:17:00Z"/>
        </w:trPr>
        <w:tc>
          <w:tcPr>
            <w:tcW w:w="1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483B42" w14:textId="77777777" w:rsidR="00773EBB" w:rsidRPr="00A525FC" w:rsidRDefault="00773EBB" w:rsidP="00514D0F">
            <w:pPr>
              <w:spacing w:before="100" w:beforeAutospacing="1" w:after="100" w:afterAutospacing="1" w:line="360" w:lineRule="auto"/>
              <w:ind w:left="58"/>
              <w:jc w:val="both"/>
              <w:rPr>
                <w:ins w:id="2609" w:author="Deep Nidhi" w:date="2023-09-06T19:17:00Z"/>
                <w:rFonts w:ascii="Times New Roman" w:hAnsi="Times New Roman" w:cs="Times New Roman"/>
                <w:sz w:val="24"/>
                <w:szCs w:val="24"/>
              </w:rPr>
            </w:pPr>
            <w:ins w:id="2610" w:author="Deep Nidhi" w:date="2023-09-06T19:17:00Z">
              <w:r w:rsidRPr="00A525FC">
                <w:rPr>
                  <w:rFonts w:ascii="Times New Roman" w:hAnsi="Times New Roman" w:cs="Times New Roman"/>
                  <w:sz w:val="24"/>
                  <w:szCs w:val="24"/>
                </w:rPr>
                <w:t>REQ 3</w:t>
              </w:r>
            </w:ins>
          </w:p>
        </w:tc>
        <w:tc>
          <w:tcPr>
            <w:tcW w:w="7875" w:type="dxa"/>
            <w:tcBorders>
              <w:top w:val="nil"/>
              <w:left w:val="nil"/>
              <w:bottom w:val="single" w:sz="8" w:space="0" w:color="000000"/>
              <w:right w:val="single" w:sz="8" w:space="0" w:color="000000"/>
            </w:tcBorders>
            <w:tcMar>
              <w:top w:w="100" w:type="dxa"/>
              <w:left w:w="100" w:type="dxa"/>
              <w:bottom w:w="100" w:type="dxa"/>
              <w:right w:w="100" w:type="dxa"/>
            </w:tcMar>
          </w:tcPr>
          <w:p w14:paraId="67162E9D" w14:textId="77777777" w:rsidR="00773EBB" w:rsidRPr="00A525FC" w:rsidRDefault="00773EBB" w:rsidP="00514D0F">
            <w:pPr>
              <w:spacing w:before="100" w:beforeAutospacing="1" w:after="100" w:afterAutospacing="1" w:line="360" w:lineRule="auto"/>
              <w:ind w:left="58"/>
              <w:jc w:val="both"/>
              <w:rPr>
                <w:ins w:id="2611" w:author="Deep Nidhi" w:date="2023-09-06T19:17:00Z"/>
                <w:rFonts w:ascii="Times New Roman" w:hAnsi="Times New Roman" w:cs="Times New Roman"/>
                <w:sz w:val="24"/>
                <w:szCs w:val="24"/>
              </w:rPr>
            </w:pPr>
            <w:ins w:id="2612" w:author="Deep Nidhi" w:date="2023-09-06T19:17:00Z">
              <w:r w:rsidRPr="00A525FC">
                <w:rPr>
                  <w:rFonts w:ascii="Times New Roman" w:hAnsi="Times New Roman" w:cs="Times New Roman"/>
                  <w:sz w:val="24"/>
                  <w:szCs w:val="24"/>
                </w:rPr>
                <w:t>Provide options to add and edit an element of the list.</w:t>
              </w:r>
            </w:ins>
          </w:p>
        </w:tc>
      </w:tr>
      <w:tr w:rsidR="00773EBB" w14:paraId="6F2B2D2E" w14:textId="77777777" w:rsidTr="00514D0F">
        <w:trPr>
          <w:trHeight w:val="485"/>
          <w:ins w:id="2613" w:author="Deep Nidhi" w:date="2023-09-06T19:17:00Z"/>
        </w:trPr>
        <w:tc>
          <w:tcPr>
            <w:tcW w:w="1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DCF75A" w14:textId="77777777" w:rsidR="00773EBB" w:rsidRPr="00A525FC" w:rsidRDefault="00773EBB" w:rsidP="00514D0F">
            <w:pPr>
              <w:spacing w:before="100" w:beforeAutospacing="1" w:after="100" w:afterAutospacing="1" w:line="360" w:lineRule="auto"/>
              <w:ind w:left="58"/>
              <w:jc w:val="both"/>
              <w:rPr>
                <w:ins w:id="2614" w:author="Deep Nidhi" w:date="2023-09-06T19:17:00Z"/>
                <w:rFonts w:ascii="Times New Roman" w:hAnsi="Times New Roman" w:cs="Times New Roman"/>
                <w:sz w:val="24"/>
                <w:szCs w:val="24"/>
              </w:rPr>
            </w:pPr>
            <w:ins w:id="2615" w:author="Deep Nidhi" w:date="2023-09-06T19:17:00Z">
              <w:r w:rsidRPr="00A525FC">
                <w:rPr>
                  <w:rFonts w:ascii="Times New Roman" w:hAnsi="Times New Roman" w:cs="Times New Roman"/>
                  <w:sz w:val="24"/>
                  <w:szCs w:val="24"/>
                </w:rPr>
                <w:t>REQ 4</w:t>
              </w:r>
            </w:ins>
          </w:p>
        </w:tc>
        <w:tc>
          <w:tcPr>
            <w:tcW w:w="7875" w:type="dxa"/>
            <w:tcBorders>
              <w:top w:val="nil"/>
              <w:left w:val="nil"/>
              <w:bottom w:val="single" w:sz="8" w:space="0" w:color="000000"/>
              <w:right w:val="single" w:sz="8" w:space="0" w:color="000000"/>
            </w:tcBorders>
            <w:tcMar>
              <w:top w:w="100" w:type="dxa"/>
              <w:left w:w="100" w:type="dxa"/>
              <w:bottom w:w="100" w:type="dxa"/>
              <w:right w:w="100" w:type="dxa"/>
            </w:tcMar>
          </w:tcPr>
          <w:p w14:paraId="3809E88D" w14:textId="77777777" w:rsidR="00773EBB" w:rsidRPr="00A525FC" w:rsidRDefault="00773EBB" w:rsidP="00514D0F">
            <w:pPr>
              <w:spacing w:before="100" w:beforeAutospacing="1" w:after="100" w:afterAutospacing="1" w:line="360" w:lineRule="auto"/>
              <w:ind w:left="58"/>
              <w:jc w:val="both"/>
              <w:rPr>
                <w:ins w:id="2616" w:author="Deep Nidhi" w:date="2023-09-06T19:17:00Z"/>
                <w:rFonts w:ascii="Times New Roman" w:hAnsi="Times New Roman" w:cs="Times New Roman"/>
                <w:sz w:val="24"/>
                <w:szCs w:val="24"/>
              </w:rPr>
            </w:pPr>
            <w:ins w:id="2617" w:author="Deep Nidhi" w:date="2023-09-06T19:17:00Z">
              <w:r w:rsidRPr="00A525FC">
                <w:rPr>
                  <w:rFonts w:ascii="Times New Roman" w:hAnsi="Times New Roman" w:cs="Times New Roman"/>
                  <w:sz w:val="24"/>
                  <w:szCs w:val="24"/>
                </w:rPr>
                <w:t>Provide an option to delete a</w:t>
              </w:r>
              <w:r>
                <w:rPr>
                  <w:rFonts w:ascii="Times New Roman" w:hAnsi="Times New Roman" w:cs="Times New Roman"/>
                  <w:sz w:val="24"/>
                  <w:szCs w:val="24"/>
                </w:rPr>
                <w:t xml:space="preserve"> pending data </w:t>
              </w:r>
              <w:r w:rsidRPr="00A525FC">
                <w:rPr>
                  <w:rFonts w:ascii="Times New Roman" w:hAnsi="Times New Roman" w:cs="Times New Roman"/>
                  <w:sz w:val="24"/>
                  <w:szCs w:val="24"/>
                </w:rPr>
                <w:t>element.</w:t>
              </w:r>
            </w:ins>
          </w:p>
        </w:tc>
      </w:tr>
      <w:tr w:rsidR="00773EBB" w14:paraId="338BB297" w14:textId="77777777" w:rsidTr="00514D0F">
        <w:trPr>
          <w:trHeight w:val="800"/>
          <w:ins w:id="2618" w:author="Deep Nidhi" w:date="2023-09-06T19:17:00Z"/>
        </w:trPr>
        <w:tc>
          <w:tcPr>
            <w:tcW w:w="1375"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6713FB6" w14:textId="77777777" w:rsidR="00773EBB" w:rsidRPr="00A525FC" w:rsidRDefault="00773EBB" w:rsidP="00514D0F">
            <w:pPr>
              <w:spacing w:before="100" w:beforeAutospacing="1" w:after="100" w:afterAutospacing="1" w:line="360" w:lineRule="auto"/>
              <w:ind w:left="58"/>
              <w:jc w:val="both"/>
              <w:rPr>
                <w:ins w:id="2619" w:author="Deep Nidhi" w:date="2023-09-06T19:17:00Z"/>
                <w:rFonts w:ascii="Times New Roman" w:hAnsi="Times New Roman" w:cs="Times New Roman"/>
                <w:sz w:val="24"/>
                <w:szCs w:val="24"/>
              </w:rPr>
            </w:pPr>
            <w:ins w:id="2620" w:author="Deep Nidhi" w:date="2023-09-06T19:17:00Z">
              <w:r w:rsidRPr="00A525FC">
                <w:rPr>
                  <w:rFonts w:ascii="Times New Roman" w:hAnsi="Times New Roman" w:cs="Times New Roman"/>
                  <w:sz w:val="24"/>
                  <w:szCs w:val="24"/>
                </w:rPr>
                <w:t xml:space="preserve">REQ </w:t>
              </w:r>
              <w:r>
                <w:rPr>
                  <w:rFonts w:ascii="Times New Roman" w:hAnsi="Times New Roman" w:cs="Times New Roman"/>
                  <w:sz w:val="24"/>
                  <w:szCs w:val="24"/>
                </w:rPr>
                <w:t>5</w:t>
              </w:r>
            </w:ins>
          </w:p>
        </w:tc>
        <w:tc>
          <w:tcPr>
            <w:tcW w:w="7875" w:type="dxa"/>
            <w:tcBorders>
              <w:top w:val="nil"/>
              <w:left w:val="nil"/>
              <w:bottom w:val="single" w:sz="4" w:space="0" w:color="auto"/>
              <w:right w:val="single" w:sz="8" w:space="0" w:color="000000"/>
            </w:tcBorders>
            <w:tcMar>
              <w:top w:w="100" w:type="dxa"/>
              <w:left w:w="100" w:type="dxa"/>
              <w:bottom w:w="100" w:type="dxa"/>
              <w:right w:w="100" w:type="dxa"/>
            </w:tcMar>
          </w:tcPr>
          <w:p w14:paraId="21A608A7" w14:textId="77777777" w:rsidR="00773EBB" w:rsidRPr="0045465B" w:rsidRDefault="00773EBB" w:rsidP="00514D0F">
            <w:pPr>
              <w:spacing w:before="100" w:beforeAutospacing="1" w:after="100" w:afterAutospacing="1" w:line="360" w:lineRule="auto"/>
              <w:ind w:left="29"/>
              <w:jc w:val="both"/>
              <w:rPr>
                <w:ins w:id="2621" w:author="Deep Nidhi" w:date="2023-09-06T19:17:00Z"/>
                <w:rFonts w:asciiTheme="majorBidi" w:hAnsiTheme="majorBidi" w:cstheme="majorBidi"/>
                <w:sz w:val="24"/>
                <w:szCs w:val="24"/>
              </w:rPr>
            </w:pPr>
            <w:ins w:id="2622" w:author="Deep Nidhi" w:date="2023-09-06T19:17:00Z">
              <w:r w:rsidRPr="0045465B">
                <w:rPr>
                  <w:rFonts w:asciiTheme="majorBidi" w:hAnsiTheme="majorBidi" w:cstheme="majorBidi"/>
                  <w:sz w:val="24"/>
                  <w:szCs w:val="24"/>
                </w:rPr>
                <w:t>When adding a new element, provide the following entries and validations -</w:t>
              </w:r>
            </w:ins>
          </w:p>
          <w:p w14:paraId="79A6B8D8" w14:textId="77777777" w:rsidR="00773EBB" w:rsidRPr="00A525FC" w:rsidRDefault="00773EBB" w:rsidP="00773EBB">
            <w:pPr>
              <w:numPr>
                <w:ilvl w:val="0"/>
                <w:numId w:val="56"/>
              </w:numPr>
              <w:spacing w:before="100" w:beforeAutospacing="1" w:after="100" w:afterAutospacing="1" w:line="360" w:lineRule="auto"/>
              <w:jc w:val="both"/>
              <w:rPr>
                <w:ins w:id="2623" w:author="Deep Nidhi" w:date="2023-09-06T19:17:00Z"/>
                <w:rFonts w:ascii="Times New Roman" w:hAnsi="Times New Roman" w:cs="Times New Roman"/>
                <w:sz w:val="24"/>
                <w:szCs w:val="24"/>
              </w:rPr>
            </w:pPr>
            <w:ins w:id="2624" w:author="Deep Nidhi" w:date="2023-09-06T19:17:00Z">
              <w:r w:rsidRPr="00A525FC">
                <w:rPr>
                  <w:rFonts w:ascii="Times New Roman" w:hAnsi="Times New Roman" w:cs="Times New Roman"/>
                  <w:sz w:val="24"/>
                  <w:szCs w:val="24"/>
                </w:rPr>
                <w:t>Show Area ID from the existing list and allow selecting one.</w:t>
              </w:r>
            </w:ins>
          </w:p>
          <w:p w14:paraId="0C0E2FEE" w14:textId="77777777" w:rsidR="00773EBB" w:rsidRPr="00A525FC" w:rsidRDefault="00773EBB" w:rsidP="00773EBB">
            <w:pPr>
              <w:numPr>
                <w:ilvl w:val="0"/>
                <w:numId w:val="56"/>
              </w:numPr>
              <w:spacing w:before="100" w:beforeAutospacing="1" w:after="100" w:afterAutospacing="1" w:line="360" w:lineRule="auto"/>
              <w:jc w:val="both"/>
              <w:rPr>
                <w:ins w:id="2625" w:author="Deep Nidhi" w:date="2023-09-06T19:17:00Z"/>
                <w:rFonts w:ascii="Times New Roman" w:hAnsi="Times New Roman" w:cs="Times New Roman"/>
                <w:sz w:val="24"/>
                <w:szCs w:val="24"/>
              </w:rPr>
            </w:pPr>
            <w:ins w:id="2626" w:author="Deep Nidhi" w:date="2023-09-06T19:17:00Z">
              <w:r w:rsidRPr="00A525FC">
                <w:rPr>
                  <w:rFonts w:ascii="Times New Roman" w:hAnsi="Times New Roman" w:cs="Times New Roman"/>
                  <w:sz w:val="24"/>
                  <w:szCs w:val="24"/>
                </w:rPr>
                <w:t>Show Area Name of the selected Area ID.</w:t>
              </w:r>
            </w:ins>
          </w:p>
          <w:p w14:paraId="175181E0" w14:textId="77777777" w:rsidR="00773EBB" w:rsidRPr="00A525FC" w:rsidRDefault="00773EBB" w:rsidP="00773EBB">
            <w:pPr>
              <w:numPr>
                <w:ilvl w:val="0"/>
                <w:numId w:val="56"/>
              </w:numPr>
              <w:spacing w:before="100" w:beforeAutospacing="1" w:after="100" w:afterAutospacing="1" w:line="360" w:lineRule="auto"/>
              <w:jc w:val="both"/>
              <w:rPr>
                <w:ins w:id="2627" w:author="Deep Nidhi" w:date="2023-09-06T19:17:00Z"/>
                <w:rFonts w:ascii="Times New Roman" w:hAnsi="Times New Roman" w:cs="Times New Roman"/>
                <w:sz w:val="24"/>
                <w:szCs w:val="24"/>
              </w:rPr>
            </w:pPr>
            <w:ins w:id="2628" w:author="Deep Nidhi" w:date="2023-09-06T19:17:00Z">
              <w:r w:rsidRPr="00A525FC">
                <w:rPr>
                  <w:rFonts w:ascii="Times New Roman" w:hAnsi="Times New Roman" w:cs="Times New Roman"/>
                  <w:sz w:val="24"/>
                  <w:szCs w:val="24"/>
                </w:rPr>
                <w:t>Time Period should be entered after selecting one of the formats from the list YYYY, YYYY.MM, YYYY.MM.DD, YYYY-YYYY, YYYY.MM-YYYY.MM, YYYY.MM.DD-YYYY.MM.DD</w:t>
              </w:r>
            </w:ins>
          </w:p>
          <w:p w14:paraId="2CF01BA2" w14:textId="77777777" w:rsidR="00773EBB" w:rsidRPr="00A525FC" w:rsidRDefault="00773EBB" w:rsidP="00773EBB">
            <w:pPr>
              <w:numPr>
                <w:ilvl w:val="0"/>
                <w:numId w:val="56"/>
              </w:numPr>
              <w:spacing w:before="100" w:beforeAutospacing="1" w:after="100" w:afterAutospacing="1" w:line="360" w:lineRule="auto"/>
              <w:jc w:val="both"/>
              <w:rPr>
                <w:ins w:id="2629" w:author="Deep Nidhi" w:date="2023-09-06T19:17:00Z"/>
                <w:rFonts w:ascii="Times New Roman" w:hAnsi="Times New Roman" w:cs="Times New Roman"/>
                <w:sz w:val="24"/>
                <w:szCs w:val="24"/>
              </w:rPr>
            </w:pPr>
            <w:ins w:id="2630" w:author="Deep Nidhi" w:date="2023-09-06T19:17:00Z">
              <w:r w:rsidRPr="00A525FC">
                <w:rPr>
                  <w:rFonts w:ascii="Times New Roman" w:hAnsi="Times New Roman" w:cs="Times New Roman"/>
                  <w:sz w:val="24"/>
                  <w:szCs w:val="24"/>
                </w:rPr>
                <w:t>Source should be entered and cannot be blank.</w:t>
              </w:r>
            </w:ins>
          </w:p>
          <w:p w14:paraId="1260E49B" w14:textId="77777777" w:rsidR="00773EBB" w:rsidRPr="00A525FC" w:rsidRDefault="00773EBB" w:rsidP="00773EBB">
            <w:pPr>
              <w:numPr>
                <w:ilvl w:val="0"/>
                <w:numId w:val="56"/>
              </w:numPr>
              <w:spacing w:before="100" w:beforeAutospacing="1" w:after="100" w:afterAutospacing="1" w:line="360" w:lineRule="auto"/>
              <w:jc w:val="both"/>
              <w:rPr>
                <w:ins w:id="2631" w:author="Deep Nidhi" w:date="2023-09-06T19:17:00Z"/>
                <w:rFonts w:ascii="Times New Roman" w:hAnsi="Times New Roman" w:cs="Times New Roman"/>
                <w:sz w:val="24"/>
                <w:szCs w:val="24"/>
              </w:rPr>
            </w:pPr>
            <w:ins w:id="2632" w:author="Deep Nidhi" w:date="2023-09-06T19:17:00Z">
              <w:r w:rsidRPr="00A525FC">
                <w:rPr>
                  <w:rFonts w:ascii="Times New Roman" w:hAnsi="Times New Roman" w:cs="Times New Roman"/>
                  <w:sz w:val="24"/>
                  <w:szCs w:val="24"/>
                </w:rPr>
                <w:t>Show Indicator Name from the existing list and allow selecting one.</w:t>
              </w:r>
            </w:ins>
          </w:p>
          <w:p w14:paraId="2A2EBE1D" w14:textId="77777777" w:rsidR="00773EBB" w:rsidRPr="00A525FC" w:rsidRDefault="00773EBB" w:rsidP="00773EBB">
            <w:pPr>
              <w:numPr>
                <w:ilvl w:val="0"/>
                <w:numId w:val="56"/>
              </w:numPr>
              <w:spacing w:before="100" w:beforeAutospacing="1" w:after="100" w:afterAutospacing="1" w:line="360" w:lineRule="auto"/>
              <w:jc w:val="both"/>
              <w:rPr>
                <w:ins w:id="2633" w:author="Deep Nidhi" w:date="2023-09-06T19:17:00Z"/>
                <w:rFonts w:ascii="Times New Roman" w:hAnsi="Times New Roman" w:cs="Times New Roman"/>
                <w:sz w:val="24"/>
                <w:szCs w:val="24"/>
              </w:rPr>
            </w:pPr>
            <w:ins w:id="2634" w:author="Deep Nidhi" w:date="2023-09-06T19:17:00Z">
              <w:r w:rsidRPr="00A525FC">
                <w:rPr>
                  <w:rFonts w:ascii="Times New Roman" w:hAnsi="Times New Roman" w:cs="Times New Roman"/>
                  <w:sz w:val="24"/>
                  <w:szCs w:val="24"/>
                </w:rPr>
                <w:t>Show associated Unit and Subgroup of Indicator and allow select one.</w:t>
              </w:r>
            </w:ins>
          </w:p>
          <w:p w14:paraId="5E403407" w14:textId="77777777" w:rsidR="00773EBB" w:rsidRDefault="00773EBB" w:rsidP="00773EBB">
            <w:pPr>
              <w:numPr>
                <w:ilvl w:val="0"/>
                <w:numId w:val="56"/>
              </w:numPr>
              <w:spacing w:before="100" w:beforeAutospacing="1" w:after="100" w:afterAutospacing="1" w:line="360" w:lineRule="auto"/>
              <w:jc w:val="both"/>
              <w:rPr>
                <w:ins w:id="2635" w:author="Deep Nidhi" w:date="2023-09-06T19:17:00Z"/>
                <w:rFonts w:ascii="Times New Roman" w:hAnsi="Times New Roman" w:cs="Times New Roman"/>
                <w:sz w:val="24"/>
                <w:szCs w:val="24"/>
              </w:rPr>
            </w:pPr>
            <w:ins w:id="2636" w:author="Deep Nidhi" w:date="2023-09-06T19:17:00Z">
              <w:r w:rsidRPr="00A525FC">
                <w:rPr>
                  <w:rFonts w:ascii="Times New Roman" w:hAnsi="Times New Roman" w:cs="Times New Roman"/>
                  <w:sz w:val="24"/>
                  <w:szCs w:val="24"/>
                </w:rPr>
                <w:lastRenderedPageBreak/>
                <w:t>Data Value should be entered and cannot be blank.</w:t>
              </w:r>
            </w:ins>
          </w:p>
          <w:p w14:paraId="6018D40C" w14:textId="77777777" w:rsidR="00773EBB" w:rsidRPr="00A525FC" w:rsidRDefault="00773EBB" w:rsidP="00773EBB">
            <w:pPr>
              <w:pStyle w:val="ListParagraph"/>
              <w:numPr>
                <w:ilvl w:val="0"/>
                <w:numId w:val="56"/>
              </w:numPr>
              <w:spacing w:before="100" w:beforeAutospacing="1" w:after="100" w:afterAutospacing="1" w:line="360" w:lineRule="auto"/>
              <w:jc w:val="both"/>
              <w:rPr>
                <w:ins w:id="2637" w:author="Deep Nidhi" w:date="2023-09-06T19:17:00Z"/>
                <w:rFonts w:ascii="Times New Roman" w:hAnsi="Times New Roman" w:cs="Times New Roman"/>
                <w:sz w:val="24"/>
                <w:szCs w:val="24"/>
              </w:rPr>
            </w:pPr>
            <w:ins w:id="2638" w:author="Deep Nidhi" w:date="2023-09-06T19:17:00Z">
              <w:r w:rsidRPr="00A525FC">
                <w:rPr>
                  <w:rFonts w:ascii="Times New Roman" w:hAnsi="Times New Roman" w:cs="Times New Roman"/>
                  <w:sz w:val="24"/>
                  <w:szCs w:val="24"/>
                </w:rPr>
                <w:t xml:space="preserve">Select one of the Footnote </w:t>
              </w:r>
            </w:ins>
          </w:p>
        </w:tc>
      </w:tr>
      <w:tr w:rsidR="00773EBB" w14:paraId="124B7D4F" w14:textId="77777777" w:rsidTr="00514D0F">
        <w:trPr>
          <w:trHeight w:val="548"/>
          <w:ins w:id="2639" w:author="Deep Nidhi" w:date="2023-09-06T19:17:00Z"/>
        </w:trPr>
        <w:tc>
          <w:tcPr>
            <w:tcW w:w="13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4F29B8" w14:textId="77777777" w:rsidR="00773EBB" w:rsidRPr="00DA13F7" w:rsidRDefault="00773EBB" w:rsidP="00514D0F">
            <w:pPr>
              <w:spacing w:after="0" w:line="360" w:lineRule="auto"/>
              <w:ind w:left="60"/>
              <w:jc w:val="both"/>
              <w:rPr>
                <w:ins w:id="2640" w:author="Deep Nidhi" w:date="2023-09-06T19:17:00Z"/>
                <w:rFonts w:ascii="Times New Roman" w:hAnsi="Times New Roman" w:cs="Times New Roman"/>
                <w:sz w:val="24"/>
                <w:szCs w:val="24"/>
              </w:rPr>
            </w:pPr>
            <w:ins w:id="2641" w:author="Deep Nidhi" w:date="2023-09-06T19:17:00Z">
              <w:r w:rsidRPr="00DA13F7">
                <w:rPr>
                  <w:rFonts w:ascii="Times New Roman" w:hAnsi="Times New Roman" w:cs="Times New Roman"/>
                  <w:sz w:val="24"/>
                  <w:szCs w:val="24"/>
                </w:rPr>
                <w:lastRenderedPageBreak/>
                <w:t xml:space="preserve">REQ </w:t>
              </w:r>
              <w:r>
                <w:rPr>
                  <w:rFonts w:ascii="Times New Roman" w:hAnsi="Times New Roman" w:cs="Times New Roman"/>
                  <w:sz w:val="24"/>
                  <w:szCs w:val="24"/>
                </w:rPr>
                <w:t>6</w:t>
              </w:r>
            </w:ins>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0029AC" w14:textId="77777777" w:rsidR="00773EBB" w:rsidRPr="00DA13F7" w:rsidRDefault="00773EBB" w:rsidP="00514D0F">
            <w:pPr>
              <w:spacing w:after="0" w:line="360" w:lineRule="auto"/>
              <w:ind w:left="60"/>
              <w:jc w:val="both"/>
              <w:rPr>
                <w:ins w:id="2642" w:author="Deep Nidhi" w:date="2023-09-06T19:17:00Z"/>
                <w:rFonts w:ascii="Times New Roman" w:hAnsi="Times New Roman" w:cs="Times New Roman"/>
                <w:sz w:val="24"/>
                <w:szCs w:val="24"/>
              </w:rPr>
            </w:pPr>
            <w:ins w:id="2643" w:author="Deep Nidhi" w:date="2023-09-06T19:17:00Z">
              <w:r w:rsidRPr="00DA13F7">
                <w:rPr>
                  <w:rFonts w:ascii="Times New Roman" w:hAnsi="Times New Roman" w:cs="Times New Roman"/>
                  <w:sz w:val="24"/>
                  <w:szCs w:val="24"/>
                </w:rPr>
                <w:t>Provide the Add button in the add new element window to allow adding the element.</w:t>
              </w:r>
            </w:ins>
          </w:p>
        </w:tc>
      </w:tr>
      <w:tr w:rsidR="00773EBB" w14:paraId="185328AE" w14:textId="77777777" w:rsidTr="00514D0F">
        <w:trPr>
          <w:trHeight w:val="548"/>
          <w:ins w:id="2644" w:author="Deep Nidhi" w:date="2023-09-06T19:17:00Z"/>
        </w:trPr>
        <w:tc>
          <w:tcPr>
            <w:tcW w:w="13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1300A9" w14:textId="77777777" w:rsidR="00773EBB" w:rsidRPr="00DA13F7" w:rsidRDefault="00773EBB" w:rsidP="00514D0F">
            <w:pPr>
              <w:spacing w:after="0" w:line="360" w:lineRule="auto"/>
              <w:ind w:left="60"/>
              <w:jc w:val="both"/>
              <w:rPr>
                <w:ins w:id="2645" w:author="Deep Nidhi" w:date="2023-09-06T19:17:00Z"/>
                <w:rFonts w:ascii="Times New Roman" w:hAnsi="Times New Roman" w:cs="Times New Roman"/>
                <w:sz w:val="24"/>
                <w:szCs w:val="24"/>
              </w:rPr>
            </w:pPr>
            <w:ins w:id="2646" w:author="Deep Nidhi" w:date="2023-09-06T19:17:00Z">
              <w:r w:rsidRPr="00DA13F7">
                <w:rPr>
                  <w:rFonts w:ascii="Times New Roman" w:hAnsi="Times New Roman" w:cs="Times New Roman"/>
                  <w:sz w:val="24"/>
                  <w:szCs w:val="24"/>
                </w:rPr>
                <w:t xml:space="preserve">REQ </w:t>
              </w:r>
              <w:r>
                <w:rPr>
                  <w:rFonts w:ascii="Times New Roman" w:hAnsi="Times New Roman" w:cs="Times New Roman"/>
                  <w:sz w:val="24"/>
                  <w:szCs w:val="24"/>
                </w:rPr>
                <w:t>7</w:t>
              </w:r>
            </w:ins>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0D3FBD" w14:textId="77777777" w:rsidR="00773EBB" w:rsidRPr="00DA13F7" w:rsidRDefault="00773EBB" w:rsidP="00514D0F">
            <w:pPr>
              <w:spacing w:after="0" w:line="360" w:lineRule="auto"/>
              <w:ind w:left="60"/>
              <w:jc w:val="both"/>
              <w:rPr>
                <w:ins w:id="2647" w:author="Deep Nidhi" w:date="2023-09-06T19:17:00Z"/>
                <w:rFonts w:ascii="Times New Roman" w:hAnsi="Times New Roman" w:cs="Times New Roman"/>
                <w:sz w:val="24"/>
                <w:szCs w:val="24"/>
              </w:rPr>
            </w:pPr>
            <w:ins w:id="2648" w:author="Deep Nidhi" w:date="2023-09-06T19:17:00Z">
              <w:r w:rsidRPr="00DA13F7">
                <w:rPr>
                  <w:rFonts w:ascii="Times New Roman" w:hAnsi="Times New Roman" w:cs="Times New Roman"/>
                  <w:sz w:val="24"/>
                  <w:szCs w:val="24"/>
                </w:rPr>
                <w:t>Provide option to view reason of disapproval of the disapproved data records.</w:t>
              </w:r>
            </w:ins>
          </w:p>
        </w:tc>
      </w:tr>
      <w:tr w:rsidR="00773EBB" w14:paraId="3CD8371F" w14:textId="77777777" w:rsidTr="00514D0F">
        <w:trPr>
          <w:trHeight w:val="548"/>
          <w:ins w:id="2649" w:author="Deep Nidhi" w:date="2023-09-06T19:17:00Z"/>
        </w:trPr>
        <w:tc>
          <w:tcPr>
            <w:tcW w:w="13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4C47CB" w14:textId="77777777" w:rsidR="00773EBB" w:rsidRPr="00DA13F7" w:rsidRDefault="00773EBB" w:rsidP="00514D0F">
            <w:pPr>
              <w:spacing w:after="0" w:line="360" w:lineRule="auto"/>
              <w:ind w:left="60"/>
              <w:jc w:val="both"/>
              <w:rPr>
                <w:ins w:id="2650" w:author="Deep Nidhi" w:date="2023-09-06T19:17:00Z"/>
                <w:rFonts w:ascii="Times New Roman" w:hAnsi="Times New Roman" w:cs="Times New Roman"/>
                <w:sz w:val="24"/>
                <w:szCs w:val="24"/>
              </w:rPr>
            </w:pPr>
            <w:ins w:id="2651" w:author="Deep Nidhi" w:date="2023-09-06T19:17:00Z">
              <w:r w:rsidRPr="00DA13F7">
                <w:rPr>
                  <w:rFonts w:ascii="Times New Roman" w:hAnsi="Times New Roman" w:cs="Times New Roman"/>
                  <w:sz w:val="24"/>
                  <w:szCs w:val="24"/>
                </w:rPr>
                <w:t xml:space="preserve">REQ </w:t>
              </w:r>
              <w:r>
                <w:rPr>
                  <w:rFonts w:ascii="Times New Roman" w:hAnsi="Times New Roman" w:cs="Times New Roman"/>
                  <w:sz w:val="24"/>
                  <w:szCs w:val="24"/>
                </w:rPr>
                <w:t>8</w:t>
              </w:r>
            </w:ins>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6B1383" w14:textId="77777777" w:rsidR="00773EBB" w:rsidRPr="00DA13F7" w:rsidRDefault="00773EBB" w:rsidP="00514D0F">
            <w:pPr>
              <w:spacing w:after="0" w:line="360" w:lineRule="auto"/>
              <w:ind w:left="60"/>
              <w:jc w:val="both"/>
              <w:rPr>
                <w:ins w:id="2652" w:author="Deep Nidhi" w:date="2023-09-06T19:17:00Z"/>
                <w:rFonts w:ascii="Times New Roman" w:hAnsi="Times New Roman" w:cs="Times New Roman"/>
                <w:sz w:val="24"/>
                <w:szCs w:val="24"/>
              </w:rPr>
            </w:pPr>
            <w:ins w:id="2653" w:author="Deep Nidhi" w:date="2023-09-06T19:17:00Z">
              <w:r w:rsidRPr="00DA13F7">
                <w:rPr>
                  <w:rFonts w:ascii="Times New Roman" w:hAnsi="Times New Roman" w:cs="Times New Roman"/>
                  <w:sz w:val="24"/>
                  <w:szCs w:val="24"/>
                </w:rPr>
                <w:t xml:space="preserve">Provide option to </w:t>
              </w:r>
              <w:r>
                <w:rPr>
                  <w:rFonts w:ascii="Times New Roman" w:hAnsi="Times New Roman" w:cs="Times New Roman"/>
                  <w:sz w:val="24"/>
                  <w:szCs w:val="24"/>
                </w:rPr>
                <w:t>update</w:t>
              </w:r>
              <w:r w:rsidRPr="00DA13F7">
                <w:rPr>
                  <w:rFonts w:ascii="Times New Roman" w:hAnsi="Times New Roman" w:cs="Times New Roman"/>
                  <w:sz w:val="24"/>
                  <w:szCs w:val="24"/>
                </w:rPr>
                <w:t xml:space="preserve"> disapproved data records.</w:t>
              </w:r>
            </w:ins>
          </w:p>
        </w:tc>
      </w:tr>
    </w:tbl>
    <w:p w14:paraId="4DC77262" w14:textId="77777777" w:rsidR="00773EBB" w:rsidRPr="00614875" w:rsidRDefault="00773EBB" w:rsidP="00773EBB">
      <w:pPr>
        <w:spacing w:before="240" w:after="0" w:line="360" w:lineRule="auto"/>
        <w:jc w:val="both"/>
        <w:rPr>
          <w:ins w:id="2654" w:author="Deep Nidhi" w:date="2023-09-06T19:17:00Z"/>
          <w:rFonts w:ascii="Times New Roman" w:hAnsi="Times New Roman" w:cs="Times New Roman"/>
          <w:sz w:val="24"/>
          <w:szCs w:val="24"/>
        </w:rPr>
      </w:pPr>
      <w:ins w:id="2655" w:author="Deep Nidhi" w:date="2023-09-06T19:17:00Z">
        <w:r w:rsidRPr="00614875">
          <w:rPr>
            <w:rFonts w:ascii="Times New Roman" w:hAnsi="Times New Roman" w:cs="Times New Roman"/>
            <w:sz w:val="24"/>
            <w:szCs w:val="24"/>
          </w:rPr>
          <w:t>The following options will be available in this module:</w:t>
        </w:r>
      </w:ins>
    </w:p>
    <w:p w14:paraId="777BF66F" w14:textId="77777777" w:rsidR="00773EBB" w:rsidRPr="00614875" w:rsidRDefault="00773EBB" w:rsidP="00773EBB">
      <w:pPr>
        <w:numPr>
          <w:ilvl w:val="0"/>
          <w:numId w:val="57"/>
        </w:numPr>
        <w:spacing w:after="0" w:line="360" w:lineRule="auto"/>
        <w:jc w:val="both"/>
        <w:rPr>
          <w:ins w:id="2656" w:author="Deep Nidhi" w:date="2023-09-06T19:17:00Z"/>
          <w:rFonts w:ascii="Times New Roman" w:hAnsi="Times New Roman" w:cs="Times New Roman"/>
        </w:rPr>
      </w:pPr>
      <w:ins w:id="2657" w:author="Deep Nidhi" w:date="2023-09-06T19:17:00Z">
        <w:r w:rsidRPr="00614875">
          <w:rPr>
            <w:rFonts w:ascii="Times New Roman" w:hAnsi="Times New Roman" w:cs="Times New Roman"/>
            <w:sz w:val="24"/>
            <w:szCs w:val="24"/>
          </w:rPr>
          <w:t>Export Data</w:t>
        </w:r>
      </w:ins>
    </w:p>
    <w:p w14:paraId="69AA028C" w14:textId="77777777" w:rsidR="00773EBB" w:rsidRPr="00614875" w:rsidRDefault="00773EBB" w:rsidP="00773EBB">
      <w:pPr>
        <w:numPr>
          <w:ilvl w:val="0"/>
          <w:numId w:val="57"/>
        </w:numPr>
        <w:pBdr>
          <w:top w:val="nil"/>
          <w:left w:val="nil"/>
          <w:bottom w:val="nil"/>
          <w:right w:val="nil"/>
          <w:between w:val="nil"/>
        </w:pBdr>
        <w:spacing w:after="0" w:line="360" w:lineRule="auto"/>
        <w:jc w:val="both"/>
        <w:rPr>
          <w:ins w:id="2658" w:author="Deep Nidhi" w:date="2023-09-06T19:17:00Z"/>
          <w:rFonts w:ascii="Times New Roman" w:hAnsi="Times New Roman" w:cs="Times New Roman"/>
        </w:rPr>
      </w:pPr>
      <w:ins w:id="2659" w:author="Deep Nidhi" w:date="2023-09-06T19:17:00Z">
        <w:r w:rsidRPr="00614875">
          <w:rPr>
            <w:rFonts w:ascii="Times New Roman" w:hAnsi="Times New Roman" w:cs="Times New Roman"/>
            <w:sz w:val="24"/>
            <w:szCs w:val="24"/>
          </w:rPr>
          <w:t>Import Data</w:t>
        </w:r>
      </w:ins>
    </w:p>
    <w:p w14:paraId="3A30A960" w14:textId="77777777" w:rsidR="00773EBB" w:rsidRPr="00614875" w:rsidRDefault="00773EBB" w:rsidP="00773EBB">
      <w:pPr>
        <w:numPr>
          <w:ilvl w:val="0"/>
          <w:numId w:val="57"/>
        </w:numPr>
        <w:pBdr>
          <w:top w:val="nil"/>
          <w:left w:val="nil"/>
          <w:bottom w:val="nil"/>
          <w:right w:val="nil"/>
          <w:between w:val="nil"/>
        </w:pBdr>
        <w:spacing w:after="0" w:line="360" w:lineRule="auto"/>
        <w:jc w:val="both"/>
        <w:rPr>
          <w:ins w:id="2660" w:author="Deep Nidhi" w:date="2023-09-06T19:17:00Z"/>
          <w:rFonts w:ascii="Times New Roman" w:hAnsi="Times New Roman" w:cs="Times New Roman"/>
        </w:rPr>
      </w:pPr>
      <w:ins w:id="2661" w:author="Deep Nidhi" w:date="2023-09-06T19:17:00Z">
        <w:r w:rsidRPr="00614875">
          <w:rPr>
            <w:rFonts w:ascii="Times New Roman" w:hAnsi="Times New Roman" w:cs="Times New Roman"/>
            <w:sz w:val="24"/>
            <w:szCs w:val="24"/>
          </w:rPr>
          <w:t>Add Data</w:t>
        </w:r>
      </w:ins>
    </w:p>
    <w:p w14:paraId="77DE8CA8" w14:textId="77777777" w:rsidR="00773EBB" w:rsidRPr="00614875" w:rsidRDefault="00773EBB" w:rsidP="00773EBB">
      <w:pPr>
        <w:numPr>
          <w:ilvl w:val="0"/>
          <w:numId w:val="57"/>
        </w:numPr>
        <w:pBdr>
          <w:top w:val="nil"/>
          <w:left w:val="nil"/>
          <w:bottom w:val="nil"/>
          <w:right w:val="nil"/>
          <w:between w:val="nil"/>
        </w:pBdr>
        <w:spacing w:after="0" w:line="360" w:lineRule="auto"/>
        <w:jc w:val="both"/>
        <w:rPr>
          <w:ins w:id="2662" w:author="Deep Nidhi" w:date="2023-09-06T19:17:00Z"/>
          <w:rFonts w:ascii="Times New Roman" w:hAnsi="Times New Roman" w:cs="Times New Roman"/>
        </w:rPr>
      </w:pPr>
      <w:ins w:id="2663" w:author="Deep Nidhi" w:date="2023-09-06T19:17:00Z">
        <w:r w:rsidRPr="00614875">
          <w:rPr>
            <w:rFonts w:ascii="Times New Roman" w:hAnsi="Times New Roman" w:cs="Times New Roman"/>
            <w:sz w:val="24"/>
            <w:szCs w:val="24"/>
          </w:rPr>
          <w:t>Edit Data</w:t>
        </w:r>
      </w:ins>
    </w:p>
    <w:p w14:paraId="2FC6FF7F" w14:textId="77777777" w:rsidR="00773EBB" w:rsidRPr="00614875" w:rsidRDefault="00773EBB" w:rsidP="00773EBB">
      <w:pPr>
        <w:numPr>
          <w:ilvl w:val="0"/>
          <w:numId w:val="57"/>
        </w:numPr>
        <w:pBdr>
          <w:top w:val="nil"/>
          <w:left w:val="nil"/>
          <w:bottom w:val="nil"/>
          <w:right w:val="nil"/>
          <w:between w:val="nil"/>
        </w:pBdr>
        <w:spacing w:after="0" w:line="360" w:lineRule="auto"/>
        <w:jc w:val="both"/>
        <w:rPr>
          <w:ins w:id="2664" w:author="Deep Nidhi" w:date="2023-09-06T19:17:00Z"/>
          <w:rFonts w:ascii="Times New Roman" w:hAnsi="Times New Roman" w:cs="Times New Roman"/>
        </w:rPr>
      </w:pPr>
      <w:ins w:id="2665" w:author="Deep Nidhi" w:date="2023-09-06T19:17:00Z">
        <w:r w:rsidRPr="00614875">
          <w:rPr>
            <w:rFonts w:ascii="Times New Roman" w:hAnsi="Times New Roman" w:cs="Times New Roman"/>
            <w:sz w:val="24"/>
            <w:szCs w:val="24"/>
          </w:rPr>
          <w:t>Delete one or selected Data</w:t>
        </w:r>
      </w:ins>
    </w:p>
    <w:p w14:paraId="0044655C" w14:textId="77777777" w:rsidR="00773EBB" w:rsidRPr="00614875" w:rsidRDefault="00773EBB" w:rsidP="00773EBB">
      <w:pPr>
        <w:spacing w:before="200" w:after="0" w:line="360" w:lineRule="auto"/>
        <w:jc w:val="both"/>
        <w:rPr>
          <w:ins w:id="2666" w:author="Deep Nidhi" w:date="2023-09-06T19:17:00Z"/>
          <w:rFonts w:ascii="Times New Roman" w:hAnsi="Times New Roman" w:cs="Times New Roman"/>
          <w:b/>
          <w:sz w:val="24"/>
          <w:szCs w:val="24"/>
        </w:rPr>
      </w:pPr>
      <w:ins w:id="2667" w:author="Deep Nidhi" w:date="2023-09-06T19:17:00Z">
        <w:r w:rsidRPr="00614875">
          <w:rPr>
            <w:rFonts w:ascii="Times New Roman" w:hAnsi="Times New Roman" w:cs="Times New Roman"/>
            <w:b/>
            <w:sz w:val="24"/>
            <w:szCs w:val="24"/>
          </w:rPr>
          <w:t>Export Data</w:t>
        </w:r>
      </w:ins>
    </w:p>
    <w:p w14:paraId="5AF13311" w14:textId="77777777" w:rsidR="00773EBB" w:rsidRPr="00614875" w:rsidRDefault="00773EBB" w:rsidP="00773EBB">
      <w:pPr>
        <w:spacing w:after="0" w:line="360" w:lineRule="auto"/>
        <w:jc w:val="both"/>
        <w:rPr>
          <w:ins w:id="2668" w:author="Deep Nidhi" w:date="2023-09-06T19:17:00Z"/>
          <w:rFonts w:ascii="Times New Roman" w:hAnsi="Times New Roman" w:cs="Times New Roman"/>
          <w:sz w:val="24"/>
          <w:szCs w:val="24"/>
        </w:rPr>
      </w:pPr>
      <w:ins w:id="2669" w:author="Deep Nidhi" w:date="2023-09-06T19:17:00Z">
        <w:r w:rsidRPr="00614875">
          <w:rPr>
            <w:rFonts w:ascii="Times New Roman" w:hAnsi="Times New Roman" w:cs="Times New Roman"/>
            <w:sz w:val="24"/>
            <w:szCs w:val="24"/>
          </w:rPr>
          <w:t>In this option the following operations will be performed:</w:t>
        </w:r>
      </w:ins>
    </w:p>
    <w:p w14:paraId="7240F94D" w14:textId="77777777" w:rsidR="00773EBB" w:rsidRPr="00614875" w:rsidRDefault="00773EBB" w:rsidP="00773EBB">
      <w:pPr>
        <w:numPr>
          <w:ilvl w:val="0"/>
          <w:numId w:val="57"/>
        </w:numPr>
        <w:pBdr>
          <w:top w:val="nil"/>
          <w:left w:val="nil"/>
          <w:bottom w:val="nil"/>
          <w:right w:val="nil"/>
          <w:between w:val="nil"/>
        </w:pBdr>
        <w:spacing w:after="0" w:line="360" w:lineRule="auto"/>
        <w:jc w:val="both"/>
        <w:rPr>
          <w:ins w:id="2670" w:author="Deep Nidhi" w:date="2023-09-06T19:17:00Z"/>
          <w:rFonts w:ascii="Times New Roman" w:hAnsi="Times New Roman" w:cs="Times New Roman"/>
        </w:rPr>
      </w:pPr>
      <w:ins w:id="2671" w:author="Deep Nidhi" w:date="2023-09-06T19:17:00Z">
        <w:r w:rsidRPr="00614875">
          <w:rPr>
            <w:rFonts w:ascii="Times New Roman" w:hAnsi="Times New Roman" w:cs="Times New Roman"/>
            <w:sz w:val="24"/>
            <w:szCs w:val="24"/>
          </w:rPr>
          <w:t>Download empty data template</w:t>
        </w:r>
      </w:ins>
    </w:p>
    <w:p w14:paraId="41A8FD4D" w14:textId="77777777" w:rsidR="00773EBB" w:rsidRPr="00614875" w:rsidRDefault="00773EBB" w:rsidP="00773EBB">
      <w:pPr>
        <w:numPr>
          <w:ilvl w:val="0"/>
          <w:numId w:val="57"/>
        </w:numPr>
        <w:pBdr>
          <w:top w:val="nil"/>
          <w:left w:val="nil"/>
          <w:bottom w:val="nil"/>
          <w:right w:val="nil"/>
          <w:between w:val="nil"/>
        </w:pBdr>
        <w:spacing w:after="0" w:line="360" w:lineRule="auto"/>
        <w:jc w:val="both"/>
        <w:rPr>
          <w:ins w:id="2672" w:author="Deep Nidhi" w:date="2023-09-06T19:17:00Z"/>
          <w:rFonts w:ascii="Times New Roman" w:hAnsi="Times New Roman" w:cs="Times New Roman"/>
        </w:rPr>
      </w:pPr>
      <w:ins w:id="2673" w:author="Deep Nidhi" w:date="2023-09-06T19:17:00Z">
        <w:r w:rsidRPr="00614875">
          <w:rPr>
            <w:rFonts w:ascii="Times New Roman" w:hAnsi="Times New Roman" w:cs="Times New Roman"/>
            <w:sz w:val="24"/>
            <w:szCs w:val="24"/>
          </w:rPr>
          <w:t>Download data template with data (if data exists)</w:t>
        </w:r>
      </w:ins>
    </w:p>
    <w:p w14:paraId="0B0A5668" w14:textId="77777777" w:rsidR="00773EBB" w:rsidRPr="00614875" w:rsidRDefault="00773EBB" w:rsidP="00773EBB">
      <w:pPr>
        <w:spacing w:before="240" w:after="0" w:line="360" w:lineRule="auto"/>
        <w:jc w:val="both"/>
        <w:rPr>
          <w:ins w:id="2674" w:author="Deep Nidhi" w:date="2023-09-06T19:17:00Z"/>
          <w:rFonts w:ascii="Times New Roman" w:hAnsi="Times New Roman" w:cs="Times New Roman"/>
          <w:b/>
          <w:sz w:val="24"/>
          <w:szCs w:val="24"/>
        </w:rPr>
      </w:pPr>
      <w:ins w:id="2675" w:author="Deep Nidhi" w:date="2023-09-06T19:17:00Z">
        <w:r w:rsidRPr="00614875">
          <w:rPr>
            <w:rFonts w:ascii="Times New Roman" w:hAnsi="Times New Roman" w:cs="Times New Roman"/>
            <w:b/>
            <w:sz w:val="24"/>
            <w:szCs w:val="24"/>
          </w:rPr>
          <w:t>Functional Requirements</w:t>
        </w:r>
      </w:ins>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1395"/>
        <w:gridCol w:w="7440"/>
      </w:tblGrid>
      <w:tr w:rsidR="00773EBB" w:rsidRPr="00614875" w14:paraId="4EFB559E" w14:textId="77777777" w:rsidTr="00514D0F">
        <w:trPr>
          <w:trHeight w:val="945"/>
          <w:ins w:id="2676" w:author="Deep Nidhi" w:date="2023-09-06T19:17:00Z"/>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188AF" w14:textId="77777777" w:rsidR="00773EBB" w:rsidRPr="00614875" w:rsidRDefault="00773EBB" w:rsidP="00514D0F">
            <w:pPr>
              <w:spacing w:after="0" w:line="360" w:lineRule="auto"/>
              <w:jc w:val="both"/>
              <w:rPr>
                <w:ins w:id="2677" w:author="Deep Nidhi" w:date="2023-09-06T19:17:00Z"/>
                <w:rFonts w:ascii="Times New Roman" w:hAnsi="Times New Roman" w:cs="Times New Roman"/>
                <w:sz w:val="24"/>
                <w:szCs w:val="24"/>
              </w:rPr>
            </w:pPr>
            <w:ins w:id="2678" w:author="Deep Nidhi" w:date="2023-09-06T19:17:00Z">
              <w:r w:rsidRPr="00614875">
                <w:rPr>
                  <w:rFonts w:ascii="Times New Roman" w:hAnsi="Times New Roman" w:cs="Times New Roman"/>
                  <w:sz w:val="24"/>
                  <w:szCs w:val="24"/>
                </w:rPr>
                <w:t>REQ 1</w:t>
              </w:r>
            </w:ins>
          </w:p>
        </w:tc>
        <w:tc>
          <w:tcPr>
            <w:tcW w:w="7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055E32" w14:textId="77777777" w:rsidR="00773EBB" w:rsidRPr="00614875" w:rsidRDefault="00773EBB" w:rsidP="00514D0F">
            <w:pPr>
              <w:spacing w:after="0" w:line="360" w:lineRule="auto"/>
              <w:jc w:val="both"/>
              <w:rPr>
                <w:ins w:id="2679" w:author="Deep Nidhi" w:date="2023-09-06T19:17:00Z"/>
                <w:rFonts w:ascii="Times New Roman" w:hAnsi="Times New Roman" w:cs="Times New Roman"/>
                <w:sz w:val="24"/>
                <w:szCs w:val="24"/>
              </w:rPr>
            </w:pPr>
            <w:ins w:id="2680" w:author="Deep Nidhi" w:date="2023-09-06T19:17:00Z">
              <w:r w:rsidRPr="00614875">
                <w:rPr>
                  <w:rFonts w:ascii="Times New Roman" w:hAnsi="Times New Roman" w:cs="Times New Roman"/>
                  <w:sz w:val="24"/>
                  <w:szCs w:val="24"/>
                </w:rPr>
                <w:t>Provide option to download an empty data template in CSV (Comma Separated Value) formatted file.</w:t>
              </w:r>
            </w:ins>
          </w:p>
        </w:tc>
      </w:tr>
      <w:tr w:rsidR="00773EBB" w:rsidRPr="00614875" w14:paraId="50AD9C54" w14:textId="77777777" w:rsidTr="00514D0F">
        <w:trPr>
          <w:trHeight w:val="1530"/>
          <w:ins w:id="2681" w:author="Deep Nidhi" w:date="2023-09-06T19:17:00Z"/>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1063BF" w14:textId="77777777" w:rsidR="00773EBB" w:rsidRPr="00614875" w:rsidRDefault="00773EBB" w:rsidP="00514D0F">
            <w:pPr>
              <w:spacing w:after="0" w:line="360" w:lineRule="auto"/>
              <w:jc w:val="both"/>
              <w:rPr>
                <w:ins w:id="2682" w:author="Deep Nidhi" w:date="2023-09-06T19:17:00Z"/>
                <w:rFonts w:ascii="Times New Roman" w:hAnsi="Times New Roman" w:cs="Times New Roman"/>
                <w:sz w:val="24"/>
                <w:szCs w:val="24"/>
              </w:rPr>
            </w:pPr>
            <w:ins w:id="2683" w:author="Deep Nidhi" w:date="2023-09-06T19:17:00Z">
              <w:r w:rsidRPr="00614875">
                <w:rPr>
                  <w:rFonts w:ascii="Times New Roman" w:hAnsi="Times New Roman" w:cs="Times New Roman"/>
                  <w:sz w:val="24"/>
                  <w:szCs w:val="24"/>
                </w:rPr>
                <w:t>REQ 2</w:t>
              </w:r>
            </w:ins>
          </w:p>
        </w:tc>
        <w:tc>
          <w:tcPr>
            <w:tcW w:w="7440" w:type="dxa"/>
            <w:tcBorders>
              <w:top w:val="nil"/>
              <w:left w:val="nil"/>
              <w:bottom w:val="single" w:sz="8" w:space="0" w:color="000000"/>
              <w:right w:val="single" w:sz="8" w:space="0" w:color="000000"/>
            </w:tcBorders>
            <w:tcMar>
              <w:top w:w="100" w:type="dxa"/>
              <w:left w:w="100" w:type="dxa"/>
              <w:bottom w:w="100" w:type="dxa"/>
              <w:right w:w="100" w:type="dxa"/>
            </w:tcMar>
          </w:tcPr>
          <w:p w14:paraId="5ECF4597" w14:textId="77777777" w:rsidR="00773EBB" w:rsidRPr="00614875" w:rsidRDefault="00773EBB" w:rsidP="00514D0F">
            <w:pPr>
              <w:spacing w:after="0" w:line="360" w:lineRule="auto"/>
              <w:jc w:val="both"/>
              <w:rPr>
                <w:ins w:id="2684" w:author="Deep Nidhi" w:date="2023-09-06T19:17:00Z"/>
                <w:rFonts w:ascii="Times New Roman" w:hAnsi="Times New Roman" w:cs="Times New Roman"/>
                <w:sz w:val="24"/>
                <w:szCs w:val="24"/>
              </w:rPr>
            </w:pPr>
            <w:ins w:id="2685" w:author="Deep Nidhi" w:date="2023-09-06T19:17:00Z">
              <w:r w:rsidRPr="00614875">
                <w:rPr>
                  <w:rFonts w:ascii="Times New Roman" w:hAnsi="Times New Roman" w:cs="Times New Roman"/>
                  <w:sz w:val="24"/>
                  <w:szCs w:val="24"/>
                </w:rPr>
                <w:t>Provide an option to download the template with the columns: Area ID, Area Name, Time Period, Source, Indicator ID, Unit, Subgroup, Data Value and Footnote.</w:t>
              </w:r>
            </w:ins>
          </w:p>
        </w:tc>
      </w:tr>
    </w:tbl>
    <w:p w14:paraId="2F5320A0" w14:textId="77777777" w:rsidR="00773EBB" w:rsidRPr="00295C1E" w:rsidRDefault="00773EBB" w:rsidP="00773EBB">
      <w:pPr>
        <w:spacing w:before="100" w:beforeAutospacing="1" w:after="100" w:afterAutospacing="1" w:line="240" w:lineRule="auto"/>
        <w:jc w:val="both"/>
        <w:rPr>
          <w:ins w:id="2686" w:author="Deep Nidhi" w:date="2023-09-06T19:17:00Z"/>
          <w:rFonts w:ascii="Times New Roman" w:hAnsi="Times New Roman" w:cs="Times New Roman"/>
          <w:b/>
          <w:sz w:val="24"/>
          <w:szCs w:val="24"/>
        </w:rPr>
      </w:pPr>
      <w:ins w:id="2687" w:author="Deep Nidhi" w:date="2023-09-06T19:17:00Z">
        <w:r w:rsidRPr="00295C1E">
          <w:rPr>
            <w:rFonts w:ascii="Times New Roman" w:hAnsi="Times New Roman" w:cs="Times New Roman"/>
            <w:b/>
            <w:sz w:val="24"/>
            <w:szCs w:val="24"/>
          </w:rPr>
          <w:t>Import Data</w:t>
        </w:r>
      </w:ins>
    </w:p>
    <w:p w14:paraId="2317795C" w14:textId="77777777" w:rsidR="00773EBB" w:rsidRPr="00295C1E" w:rsidRDefault="00773EBB" w:rsidP="00773EBB">
      <w:pPr>
        <w:spacing w:before="100" w:beforeAutospacing="1" w:after="100" w:afterAutospacing="1" w:line="360" w:lineRule="auto"/>
        <w:jc w:val="both"/>
        <w:rPr>
          <w:ins w:id="2688" w:author="Deep Nidhi" w:date="2023-09-06T19:17:00Z"/>
          <w:rFonts w:ascii="Times New Roman" w:hAnsi="Times New Roman" w:cs="Times New Roman"/>
          <w:sz w:val="24"/>
          <w:szCs w:val="24"/>
        </w:rPr>
      </w:pPr>
      <w:ins w:id="2689" w:author="Deep Nidhi" w:date="2023-09-06T19:17:00Z">
        <w:r w:rsidRPr="00295C1E">
          <w:rPr>
            <w:rFonts w:ascii="Times New Roman" w:hAnsi="Times New Roman" w:cs="Times New Roman"/>
            <w:sz w:val="24"/>
            <w:szCs w:val="24"/>
          </w:rPr>
          <w:lastRenderedPageBreak/>
          <w:t>In this option the following operations will be performed:</w:t>
        </w:r>
      </w:ins>
    </w:p>
    <w:p w14:paraId="56979317" w14:textId="77777777" w:rsidR="00773EBB" w:rsidRPr="00295C1E" w:rsidRDefault="00773EBB" w:rsidP="00773EBB">
      <w:pPr>
        <w:numPr>
          <w:ilvl w:val="0"/>
          <w:numId w:val="57"/>
        </w:numPr>
        <w:pBdr>
          <w:top w:val="nil"/>
          <w:left w:val="nil"/>
          <w:bottom w:val="nil"/>
          <w:right w:val="nil"/>
          <w:between w:val="nil"/>
        </w:pBdr>
        <w:spacing w:before="100" w:beforeAutospacing="1" w:after="100" w:afterAutospacing="1" w:line="360" w:lineRule="auto"/>
        <w:jc w:val="both"/>
        <w:rPr>
          <w:ins w:id="2690" w:author="Deep Nidhi" w:date="2023-09-06T19:17:00Z"/>
          <w:rFonts w:ascii="Times New Roman" w:hAnsi="Times New Roman" w:cs="Times New Roman"/>
        </w:rPr>
      </w:pPr>
      <w:ins w:id="2691" w:author="Deep Nidhi" w:date="2023-09-06T19:17:00Z">
        <w:r w:rsidRPr="00295C1E">
          <w:rPr>
            <w:rFonts w:ascii="Times New Roman" w:hAnsi="Times New Roman" w:cs="Times New Roman"/>
            <w:sz w:val="24"/>
            <w:szCs w:val="24"/>
          </w:rPr>
          <w:t>Browse and upload data template</w:t>
        </w:r>
      </w:ins>
    </w:p>
    <w:p w14:paraId="0FF2BCF0" w14:textId="77777777" w:rsidR="00773EBB" w:rsidRPr="00295C1E" w:rsidRDefault="00773EBB" w:rsidP="00773EBB">
      <w:pPr>
        <w:numPr>
          <w:ilvl w:val="0"/>
          <w:numId w:val="57"/>
        </w:numPr>
        <w:pBdr>
          <w:top w:val="nil"/>
          <w:left w:val="nil"/>
          <w:bottom w:val="nil"/>
          <w:right w:val="nil"/>
          <w:between w:val="nil"/>
        </w:pBdr>
        <w:spacing w:before="100" w:beforeAutospacing="1" w:after="100" w:afterAutospacing="1" w:line="360" w:lineRule="auto"/>
        <w:jc w:val="both"/>
        <w:rPr>
          <w:ins w:id="2692" w:author="Deep Nidhi" w:date="2023-09-06T19:17:00Z"/>
          <w:rFonts w:ascii="Times New Roman" w:hAnsi="Times New Roman" w:cs="Times New Roman"/>
        </w:rPr>
      </w:pPr>
      <w:ins w:id="2693" w:author="Deep Nidhi" w:date="2023-09-06T19:17:00Z">
        <w:r w:rsidRPr="00295C1E">
          <w:rPr>
            <w:rFonts w:ascii="Times New Roman" w:hAnsi="Times New Roman" w:cs="Times New Roman"/>
            <w:sz w:val="24"/>
            <w:szCs w:val="24"/>
          </w:rPr>
          <w:t>Import the data template into the database</w:t>
        </w:r>
      </w:ins>
    </w:p>
    <w:p w14:paraId="6E470605" w14:textId="77777777" w:rsidR="00773EBB" w:rsidRPr="00295C1E" w:rsidRDefault="00773EBB" w:rsidP="00773EBB">
      <w:pPr>
        <w:spacing w:before="100" w:beforeAutospacing="1" w:after="100" w:afterAutospacing="1" w:line="360" w:lineRule="auto"/>
        <w:jc w:val="both"/>
        <w:rPr>
          <w:ins w:id="2694" w:author="Deep Nidhi" w:date="2023-09-06T19:17:00Z"/>
          <w:rFonts w:ascii="Times New Roman" w:hAnsi="Times New Roman" w:cs="Times New Roman"/>
          <w:sz w:val="24"/>
          <w:szCs w:val="24"/>
        </w:rPr>
      </w:pPr>
      <w:ins w:id="2695" w:author="Deep Nidhi" w:date="2023-09-06T19:17:00Z">
        <w:r w:rsidRPr="00295C1E">
          <w:rPr>
            <w:rFonts w:ascii="Times New Roman" w:hAnsi="Times New Roman" w:cs="Times New Roman"/>
            <w:sz w:val="24"/>
            <w:szCs w:val="24"/>
          </w:rPr>
          <w:t>The administrator after entering the data into the template will be able to import the data into the database.</w:t>
        </w:r>
      </w:ins>
    </w:p>
    <w:p w14:paraId="35BEEEEB" w14:textId="77777777" w:rsidR="00773EBB" w:rsidRPr="00295C1E" w:rsidRDefault="00773EBB" w:rsidP="00773EBB">
      <w:pPr>
        <w:spacing w:before="100" w:beforeAutospacing="1" w:after="100" w:afterAutospacing="1" w:line="360" w:lineRule="auto"/>
        <w:jc w:val="both"/>
        <w:rPr>
          <w:ins w:id="2696" w:author="Deep Nidhi" w:date="2023-09-06T19:17:00Z"/>
          <w:rFonts w:ascii="Times New Roman" w:hAnsi="Times New Roman" w:cs="Times New Roman"/>
          <w:b/>
          <w:sz w:val="24"/>
          <w:szCs w:val="24"/>
        </w:rPr>
      </w:pPr>
      <w:ins w:id="2697" w:author="Deep Nidhi" w:date="2023-09-06T19:17:00Z">
        <w:r w:rsidRPr="00295C1E">
          <w:rPr>
            <w:rFonts w:ascii="Times New Roman" w:hAnsi="Times New Roman" w:cs="Times New Roman"/>
            <w:b/>
            <w:sz w:val="24"/>
            <w:szCs w:val="24"/>
          </w:rPr>
          <w:t>Functional Requirements</w:t>
        </w:r>
      </w:ins>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1425"/>
        <w:gridCol w:w="7890"/>
      </w:tblGrid>
      <w:tr w:rsidR="00773EBB" w:rsidRPr="00295C1E" w14:paraId="0CD4F62D" w14:textId="77777777" w:rsidTr="00514D0F">
        <w:trPr>
          <w:trHeight w:val="870"/>
          <w:ins w:id="2698" w:author="Deep Nidhi" w:date="2023-09-06T19:17:00Z"/>
        </w:trPr>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8602" w14:textId="77777777" w:rsidR="00773EBB" w:rsidRPr="00295C1E" w:rsidRDefault="00773EBB" w:rsidP="00514D0F">
            <w:pPr>
              <w:spacing w:before="100" w:beforeAutospacing="1" w:after="100" w:afterAutospacing="1" w:line="360" w:lineRule="auto"/>
              <w:jc w:val="both"/>
              <w:rPr>
                <w:ins w:id="2699" w:author="Deep Nidhi" w:date="2023-09-06T19:17:00Z"/>
                <w:rFonts w:ascii="Times New Roman" w:hAnsi="Times New Roman" w:cs="Times New Roman"/>
                <w:sz w:val="24"/>
                <w:szCs w:val="24"/>
              </w:rPr>
            </w:pPr>
            <w:ins w:id="2700" w:author="Deep Nidhi" w:date="2023-09-06T19:17:00Z">
              <w:r w:rsidRPr="00295C1E">
                <w:rPr>
                  <w:rFonts w:ascii="Times New Roman" w:hAnsi="Times New Roman" w:cs="Times New Roman"/>
                  <w:sz w:val="24"/>
                  <w:szCs w:val="24"/>
                </w:rPr>
                <w:t>REQ 1</w:t>
              </w:r>
            </w:ins>
          </w:p>
        </w:tc>
        <w:tc>
          <w:tcPr>
            <w:tcW w:w="7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81F65B" w14:textId="77777777" w:rsidR="00773EBB" w:rsidRPr="00295C1E" w:rsidRDefault="00773EBB" w:rsidP="00514D0F">
            <w:pPr>
              <w:spacing w:before="100" w:beforeAutospacing="1" w:after="100" w:afterAutospacing="1" w:line="360" w:lineRule="auto"/>
              <w:jc w:val="both"/>
              <w:rPr>
                <w:ins w:id="2701" w:author="Deep Nidhi" w:date="2023-09-06T19:17:00Z"/>
                <w:rFonts w:ascii="Times New Roman" w:hAnsi="Times New Roman" w:cs="Times New Roman"/>
                <w:sz w:val="24"/>
                <w:szCs w:val="24"/>
              </w:rPr>
            </w:pPr>
            <w:ins w:id="2702" w:author="Deep Nidhi" w:date="2023-09-06T19:17:00Z">
              <w:r w:rsidRPr="00295C1E">
                <w:rPr>
                  <w:rFonts w:ascii="Times New Roman" w:hAnsi="Times New Roman" w:cs="Times New Roman"/>
                  <w:sz w:val="24"/>
                  <w:szCs w:val="24"/>
                </w:rPr>
                <w:t>Provide option to browse and upload data template with data in CSV (Comma Separated Value) formatted file.</w:t>
              </w:r>
            </w:ins>
          </w:p>
        </w:tc>
      </w:tr>
      <w:tr w:rsidR="00773EBB" w:rsidRPr="00295C1E" w14:paraId="3BC5C814" w14:textId="77777777" w:rsidTr="00514D0F">
        <w:trPr>
          <w:trHeight w:val="4598"/>
          <w:ins w:id="2703" w:author="Deep Nidhi" w:date="2023-09-06T19:17:00Z"/>
        </w:trPr>
        <w:tc>
          <w:tcPr>
            <w:tcW w:w="1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F4CC26" w14:textId="77777777" w:rsidR="00773EBB" w:rsidRPr="00295C1E" w:rsidRDefault="00773EBB" w:rsidP="00514D0F">
            <w:pPr>
              <w:spacing w:before="100" w:beforeAutospacing="1" w:after="100" w:afterAutospacing="1" w:line="360" w:lineRule="auto"/>
              <w:jc w:val="both"/>
              <w:rPr>
                <w:ins w:id="2704" w:author="Deep Nidhi" w:date="2023-09-06T19:17:00Z"/>
                <w:rFonts w:ascii="Times New Roman" w:hAnsi="Times New Roman" w:cs="Times New Roman"/>
                <w:sz w:val="24"/>
                <w:szCs w:val="24"/>
              </w:rPr>
            </w:pPr>
            <w:ins w:id="2705" w:author="Deep Nidhi" w:date="2023-09-06T19:17:00Z">
              <w:r w:rsidRPr="00295C1E">
                <w:rPr>
                  <w:rFonts w:ascii="Times New Roman" w:hAnsi="Times New Roman" w:cs="Times New Roman"/>
                  <w:sz w:val="24"/>
                  <w:szCs w:val="24"/>
                </w:rPr>
                <w:t>REQ 2</w:t>
              </w:r>
            </w:ins>
          </w:p>
        </w:tc>
        <w:tc>
          <w:tcPr>
            <w:tcW w:w="7890" w:type="dxa"/>
            <w:tcBorders>
              <w:top w:val="nil"/>
              <w:left w:val="nil"/>
              <w:bottom w:val="single" w:sz="8" w:space="0" w:color="000000"/>
              <w:right w:val="single" w:sz="8" w:space="0" w:color="000000"/>
            </w:tcBorders>
            <w:tcMar>
              <w:top w:w="100" w:type="dxa"/>
              <w:left w:w="100" w:type="dxa"/>
              <w:bottom w:w="100" w:type="dxa"/>
              <w:right w:w="100" w:type="dxa"/>
            </w:tcMar>
          </w:tcPr>
          <w:p w14:paraId="2A48C9AA" w14:textId="77777777" w:rsidR="00773EBB" w:rsidRPr="00295C1E" w:rsidRDefault="00773EBB" w:rsidP="00514D0F">
            <w:pPr>
              <w:spacing w:before="100" w:beforeAutospacing="1" w:after="100" w:afterAutospacing="1" w:line="360" w:lineRule="auto"/>
              <w:jc w:val="both"/>
              <w:rPr>
                <w:ins w:id="2706" w:author="Deep Nidhi" w:date="2023-09-06T19:17:00Z"/>
                <w:rFonts w:ascii="Times New Roman" w:hAnsi="Times New Roman" w:cs="Times New Roman"/>
                <w:sz w:val="24"/>
                <w:szCs w:val="24"/>
              </w:rPr>
            </w:pPr>
            <w:ins w:id="2707" w:author="Deep Nidhi" w:date="2023-09-06T19:17:00Z">
              <w:r w:rsidRPr="00295C1E">
                <w:rPr>
                  <w:rFonts w:ascii="Times New Roman" w:hAnsi="Times New Roman" w:cs="Times New Roman"/>
                  <w:sz w:val="24"/>
                  <w:szCs w:val="24"/>
                </w:rPr>
                <w:t>Implement the following validations when entering the data:</w:t>
              </w:r>
            </w:ins>
          </w:p>
          <w:p w14:paraId="456D3BE6" w14:textId="77777777" w:rsidR="00773EBB" w:rsidRPr="00295C1E" w:rsidRDefault="00773EBB" w:rsidP="00773EBB">
            <w:pPr>
              <w:numPr>
                <w:ilvl w:val="0"/>
                <w:numId w:val="58"/>
              </w:numPr>
              <w:spacing w:before="100" w:beforeAutospacing="1" w:after="100" w:afterAutospacing="1" w:line="360" w:lineRule="auto"/>
              <w:jc w:val="both"/>
              <w:rPr>
                <w:ins w:id="2708" w:author="Deep Nidhi" w:date="2023-09-06T19:17:00Z"/>
                <w:rFonts w:ascii="Times New Roman" w:hAnsi="Times New Roman" w:cs="Times New Roman"/>
              </w:rPr>
            </w:pPr>
            <w:ins w:id="2709" w:author="Deep Nidhi" w:date="2023-09-06T19:17:00Z">
              <w:r w:rsidRPr="00295C1E">
                <w:rPr>
                  <w:rFonts w:ascii="Times New Roman" w:hAnsi="Times New Roman" w:cs="Times New Roman"/>
                  <w:sz w:val="24"/>
                  <w:szCs w:val="24"/>
                </w:rPr>
                <w:t>Area ID should not be blank and should exist in the database.</w:t>
              </w:r>
            </w:ins>
          </w:p>
          <w:p w14:paraId="0A9FC8CA" w14:textId="77777777" w:rsidR="00773EBB" w:rsidRPr="00295C1E" w:rsidRDefault="00773EBB" w:rsidP="00773EBB">
            <w:pPr>
              <w:numPr>
                <w:ilvl w:val="0"/>
                <w:numId w:val="58"/>
              </w:numPr>
              <w:spacing w:before="100" w:beforeAutospacing="1" w:after="100" w:afterAutospacing="1" w:line="360" w:lineRule="auto"/>
              <w:jc w:val="both"/>
              <w:rPr>
                <w:ins w:id="2710" w:author="Deep Nidhi" w:date="2023-09-06T19:17:00Z"/>
                <w:rFonts w:ascii="Times New Roman" w:hAnsi="Times New Roman" w:cs="Times New Roman"/>
              </w:rPr>
            </w:pPr>
            <w:ins w:id="2711" w:author="Deep Nidhi" w:date="2023-09-06T19:17:00Z">
              <w:r w:rsidRPr="00295C1E">
                <w:rPr>
                  <w:rFonts w:ascii="Times New Roman" w:hAnsi="Times New Roman" w:cs="Times New Roman"/>
                  <w:sz w:val="24"/>
                  <w:szCs w:val="24"/>
                </w:rPr>
                <w:t>Area Name should not be blank and should exist in the database.</w:t>
              </w:r>
            </w:ins>
          </w:p>
          <w:p w14:paraId="2EE6A5E1" w14:textId="77777777" w:rsidR="00773EBB" w:rsidRPr="00295C1E" w:rsidRDefault="00773EBB" w:rsidP="00773EBB">
            <w:pPr>
              <w:numPr>
                <w:ilvl w:val="0"/>
                <w:numId w:val="58"/>
              </w:numPr>
              <w:spacing w:before="100" w:beforeAutospacing="1" w:after="100" w:afterAutospacing="1" w:line="360" w:lineRule="auto"/>
              <w:jc w:val="both"/>
              <w:rPr>
                <w:ins w:id="2712" w:author="Deep Nidhi" w:date="2023-09-06T19:17:00Z"/>
                <w:rFonts w:ascii="Times New Roman" w:hAnsi="Times New Roman" w:cs="Times New Roman"/>
              </w:rPr>
            </w:pPr>
            <w:ins w:id="2713" w:author="Deep Nidhi" w:date="2023-09-06T19:17:00Z">
              <w:r w:rsidRPr="00295C1E">
                <w:rPr>
                  <w:rFonts w:ascii="Times New Roman" w:hAnsi="Times New Roman" w:cs="Times New Roman"/>
                  <w:sz w:val="24"/>
                  <w:szCs w:val="24"/>
                </w:rPr>
                <w:t>Time period should be in one of the formats explained above.</w:t>
              </w:r>
            </w:ins>
          </w:p>
          <w:p w14:paraId="617680ED" w14:textId="77777777" w:rsidR="00773EBB" w:rsidRPr="00295C1E" w:rsidRDefault="00773EBB" w:rsidP="00773EBB">
            <w:pPr>
              <w:numPr>
                <w:ilvl w:val="0"/>
                <w:numId w:val="58"/>
              </w:numPr>
              <w:spacing w:before="100" w:beforeAutospacing="1" w:after="100" w:afterAutospacing="1" w:line="360" w:lineRule="auto"/>
              <w:jc w:val="both"/>
              <w:rPr>
                <w:ins w:id="2714" w:author="Deep Nidhi" w:date="2023-09-06T19:17:00Z"/>
                <w:rFonts w:ascii="Times New Roman" w:hAnsi="Times New Roman" w:cs="Times New Roman"/>
              </w:rPr>
            </w:pPr>
            <w:ins w:id="2715" w:author="Deep Nidhi" w:date="2023-09-06T19:17:00Z">
              <w:r w:rsidRPr="00295C1E">
                <w:rPr>
                  <w:rFonts w:ascii="Times New Roman" w:hAnsi="Times New Roman" w:cs="Times New Roman"/>
                  <w:sz w:val="24"/>
                  <w:szCs w:val="24"/>
                </w:rPr>
                <w:t>Source should not be blank.</w:t>
              </w:r>
            </w:ins>
          </w:p>
          <w:p w14:paraId="1A3CFC49" w14:textId="77777777" w:rsidR="00773EBB" w:rsidRPr="00295C1E" w:rsidRDefault="00773EBB" w:rsidP="00773EBB">
            <w:pPr>
              <w:numPr>
                <w:ilvl w:val="0"/>
                <w:numId w:val="58"/>
              </w:numPr>
              <w:spacing w:before="100" w:beforeAutospacing="1" w:after="100" w:afterAutospacing="1" w:line="360" w:lineRule="auto"/>
              <w:jc w:val="both"/>
              <w:rPr>
                <w:ins w:id="2716" w:author="Deep Nidhi" w:date="2023-09-06T19:17:00Z"/>
                <w:rFonts w:ascii="Times New Roman" w:hAnsi="Times New Roman" w:cs="Times New Roman"/>
              </w:rPr>
            </w:pPr>
            <w:ins w:id="2717" w:author="Deep Nidhi" w:date="2023-09-06T19:17:00Z">
              <w:r w:rsidRPr="00295C1E">
                <w:rPr>
                  <w:rFonts w:ascii="Times New Roman" w:hAnsi="Times New Roman" w:cs="Times New Roman"/>
                  <w:sz w:val="24"/>
                  <w:szCs w:val="24"/>
                </w:rPr>
                <w:t>Indicator ID should not be blank and should exist in the database.</w:t>
              </w:r>
            </w:ins>
          </w:p>
          <w:p w14:paraId="30A73D7C" w14:textId="77777777" w:rsidR="00773EBB" w:rsidRPr="00295C1E" w:rsidRDefault="00773EBB" w:rsidP="00773EBB">
            <w:pPr>
              <w:numPr>
                <w:ilvl w:val="0"/>
                <w:numId w:val="58"/>
              </w:numPr>
              <w:spacing w:before="100" w:beforeAutospacing="1" w:after="100" w:afterAutospacing="1" w:line="360" w:lineRule="auto"/>
              <w:jc w:val="both"/>
              <w:rPr>
                <w:ins w:id="2718" w:author="Deep Nidhi" w:date="2023-09-06T19:17:00Z"/>
                <w:rFonts w:ascii="Times New Roman" w:hAnsi="Times New Roman" w:cs="Times New Roman"/>
              </w:rPr>
            </w:pPr>
            <w:ins w:id="2719" w:author="Deep Nidhi" w:date="2023-09-06T19:17:00Z">
              <w:r w:rsidRPr="00295C1E">
                <w:rPr>
                  <w:rFonts w:ascii="Times New Roman" w:hAnsi="Times New Roman" w:cs="Times New Roman"/>
                  <w:sz w:val="24"/>
                  <w:szCs w:val="24"/>
                </w:rPr>
                <w:t>Unit and Subgroup should not be blank and should be linked to the Indicator ID in the database.</w:t>
              </w:r>
            </w:ins>
          </w:p>
          <w:p w14:paraId="1AEE8408" w14:textId="77777777" w:rsidR="00773EBB" w:rsidRPr="00295C1E" w:rsidRDefault="00773EBB" w:rsidP="00773EBB">
            <w:pPr>
              <w:numPr>
                <w:ilvl w:val="0"/>
                <w:numId w:val="58"/>
              </w:numPr>
              <w:spacing w:before="100" w:beforeAutospacing="1" w:after="100" w:afterAutospacing="1" w:line="360" w:lineRule="auto"/>
              <w:jc w:val="both"/>
              <w:rPr>
                <w:ins w:id="2720" w:author="Deep Nidhi" w:date="2023-09-06T19:17:00Z"/>
                <w:rFonts w:ascii="Times New Roman" w:hAnsi="Times New Roman" w:cs="Times New Roman"/>
              </w:rPr>
            </w:pPr>
            <w:ins w:id="2721" w:author="Deep Nidhi" w:date="2023-09-06T19:17:00Z">
              <w:r w:rsidRPr="00295C1E">
                <w:rPr>
                  <w:rFonts w:ascii="Times New Roman" w:hAnsi="Times New Roman" w:cs="Times New Roman"/>
                  <w:sz w:val="24"/>
                  <w:szCs w:val="24"/>
                </w:rPr>
                <w:t>Data Value should not be blank.</w:t>
              </w:r>
            </w:ins>
          </w:p>
          <w:p w14:paraId="4B4BF368" w14:textId="77777777" w:rsidR="00773EBB" w:rsidRPr="00295C1E" w:rsidRDefault="00773EBB" w:rsidP="00773EBB">
            <w:pPr>
              <w:numPr>
                <w:ilvl w:val="0"/>
                <w:numId w:val="58"/>
              </w:numPr>
              <w:spacing w:before="100" w:beforeAutospacing="1" w:after="100" w:afterAutospacing="1" w:line="360" w:lineRule="auto"/>
              <w:jc w:val="both"/>
              <w:rPr>
                <w:ins w:id="2722" w:author="Deep Nidhi" w:date="2023-09-06T19:17:00Z"/>
                <w:rFonts w:ascii="Times New Roman" w:hAnsi="Times New Roman" w:cs="Times New Roman"/>
              </w:rPr>
            </w:pPr>
            <w:ins w:id="2723" w:author="Deep Nidhi" w:date="2023-09-06T19:17:00Z">
              <w:r w:rsidRPr="00295C1E">
                <w:rPr>
                  <w:rFonts w:ascii="Times New Roman" w:hAnsi="Times New Roman" w:cs="Times New Roman"/>
                  <w:sz w:val="24"/>
                  <w:szCs w:val="24"/>
                </w:rPr>
                <w:t>Overwrite the old data with new data when a duplicate row will be found.</w:t>
              </w:r>
            </w:ins>
          </w:p>
        </w:tc>
      </w:tr>
      <w:tr w:rsidR="00773EBB" w:rsidRPr="00295C1E" w14:paraId="713803F3" w14:textId="77777777" w:rsidTr="00514D0F">
        <w:trPr>
          <w:trHeight w:val="1170"/>
          <w:ins w:id="2724" w:author="Deep Nidhi" w:date="2023-09-06T19:17:00Z"/>
        </w:trPr>
        <w:tc>
          <w:tcPr>
            <w:tcW w:w="1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99854D" w14:textId="77777777" w:rsidR="00773EBB" w:rsidRPr="00295C1E" w:rsidRDefault="00773EBB" w:rsidP="00514D0F">
            <w:pPr>
              <w:spacing w:before="100" w:beforeAutospacing="1" w:after="100" w:afterAutospacing="1" w:line="360" w:lineRule="auto"/>
              <w:jc w:val="both"/>
              <w:rPr>
                <w:ins w:id="2725" w:author="Deep Nidhi" w:date="2023-09-06T19:17:00Z"/>
                <w:rFonts w:ascii="Times New Roman" w:hAnsi="Times New Roman" w:cs="Times New Roman"/>
                <w:sz w:val="24"/>
                <w:szCs w:val="24"/>
              </w:rPr>
            </w:pPr>
            <w:ins w:id="2726" w:author="Deep Nidhi" w:date="2023-09-06T19:17:00Z">
              <w:r w:rsidRPr="00295C1E">
                <w:rPr>
                  <w:rFonts w:ascii="Times New Roman" w:hAnsi="Times New Roman" w:cs="Times New Roman"/>
                  <w:sz w:val="24"/>
                  <w:szCs w:val="24"/>
                </w:rPr>
                <w:t>REQ 3</w:t>
              </w:r>
            </w:ins>
          </w:p>
        </w:tc>
        <w:tc>
          <w:tcPr>
            <w:tcW w:w="7890" w:type="dxa"/>
            <w:tcBorders>
              <w:top w:val="nil"/>
              <w:left w:val="nil"/>
              <w:bottom w:val="single" w:sz="8" w:space="0" w:color="000000"/>
              <w:right w:val="single" w:sz="8" w:space="0" w:color="000000"/>
            </w:tcBorders>
            <w:tcMar>
              <w:top w:w="100" w:type="dxa"/>
              <w:left w:w="100" w:type="dxa"/>
              <w:bottom w:w="100" w:type="dxa"/>
              <w:right w:w="100" w:type="dxa"/>
            </w:tcMar>
          </w:tcPr>
          <w:p w14:paraId="759BB33C" w14:textId="77777777" w:rsidR="00773EBB" w:rsidRPr="00295C1E" w:rsidRDefault="00773EBB" w:rsidP="00514D0F">
            <w:pPr>
              <w:spacing w:before="100" w:beforeAutospacing="1" w:after="100" w:afterAutospacing="1" w:line="360" w:lineRule="auto"/>
              <w:jc w:val="both"/>
              <w:rPr>
                <w:ins w:id="2727" w:author="Deep Nidhi" w:date="2023-09-06T19:17:00Z"/>
                <w:rFonts w:ascii="Times New Roman" w:hAnsi="Times New Roman" w:cs="Times New Roman"/>
                <w:sz w:val="24"/>
                <w:szCs w:val="24"/>
              </w:rPr>
            </w:pPr>
            <w:ins w:id="2728" w:author="Deep Nidhi" w:date="2023-09-06T19:17:00Z">
              <w:r w:rsidRPr="00295C1E">
                <w:rPr>
                  <w:rFonts w:ascii="Times New Roman" w:hAnsi="Times New Roman" w:cs="Times New Roman"/>
                  <w:sz w:val="24"/>
                  <w:szCs w:val="24"/>
                </w:rPr>
                <w:t>An import log should be generated after each import process to capture the rows which are failed to import due to the above validations.</w:t>
              </w:r>
            </w:ins>
          </w:p>
        </w:tc>
      </w:tr>
    </w:tbl>
    <w:p w14:paraId="0CFC6490" w14:textId="77777777" w:rsidR="00773EBB" w:rsidRPr="004229B1" w:rsidRDefault="00773EBB" w:rsidP="00773EBB">
      <w:pPr>
        <w:pStyle w:val="Heading5"/>
        <w:spacing w:before="100" w:beforeAutospacing="1" w:after="100" w:afterAutospacing="1"/>
        <w:rPr>
          <w:ins w:id="2729" w:author="Deep Nidhi" w:date="2023-09-06T19:17:00Z"/>
        </w:rPr>
      </w:pPr>
      <w:ins w:id="2730" w:author="Deep Nidhi" w:date="2023-09-06T19:17:00Z">
        <w:r>
          <w:t xml:space="preserve">Indicator </w:t>
        </w:r>
        <w:r w:rsidRPr="004229B1">
          <w:t>Data Approve</w:t>
        </w:r>
      </w:ins>
    </w:p>
    <w:p w14:paraId="49AA8F5A" w14:textId="77777777" w:rsidR="00773EBB" w:rsidRPr="00295C1E" w:rsidRDefault="00773EBB" w:rsidP="00773EBB">
      <w:pPr>
        <w:spacing w:before="100" w:beforeAutospacing="1" w:after="100" w:afterAutospacing="1" w:line="240" w:lineRule="auto"/>
        <w:jc w:val="both"/>
        <w:rPr>
          <w:ins w:id="2731" w:author="Deep Nidhi" w:date="2023-09-06T19:17:00Z"/>
          <w:rFonts w:asciiTheme="majorBidi" w:hAnsiTheme="majorBidi" w:cstheme="majorBidi"/>
          <w:b/>
          <w:bCs/>
          <w:sz w:val="24"/>
          <w:szCs w:val="24"/>
        </w:rPr>
      </w:pPr>
      <w:ins w:id="2732" w:author="Deep Nidhi" w:date="2023-09-06T19:17:00Z">
        <w:r w:rsidRPr="00295C1E">
          <w:rPr>
            <w:rFonts w:asciiTheme="majorBidi" w:hAnsiTheme="majorBidi" w:cstheme="majorBidi"/>
            <w:b/>
            <w:bCs/>
            <w:sz w:val="24"/>
            <w:szCs w:val="24"/>
          </w:rPr>
          <w:t>Description</w:t>
        </w:r>
      </w:ins>
    </w:p>
    <w:p w14:paraId="2F4A3B86" w14:textId="77777777" w:rsidR="00773EBB" w:rsidRPr="00295C1E" w:rsidRDefault="00773EBB" w:rsidP="00773EBB">
      <w:pPr>
        <w:spacing w:before="100" w:beforeAutospacing="1" w:after="100" w:afterAutospacing="1" w:line="360" w:lineRule="auto"/>
        <w:jc w:val="both"/>
        <w:rPr>
          <w:ins w:id="2733" w:author="Deep Nidhi" w:date="2023-09-06T19:17:00Z"/>
          <w:rFonts w:ascii="Times New Roman" w:hAnsi="Times New Roman" w:cs="Times New Roman"/>
          <w:sz w:val="24"/>
          <w:szCs w:val="24"/>
        </w:rPr>
      </w:pPr>
      <w:ins w:id="2734" w:author="Deep Nidhi" w:date="2023-09-06T19:17:00Z">
        <w:r w:rsidRPr="00295C1E">
          <w:rPr>
            <w:rFonts w:ascii="Times New Roman" w:hAnsi="Times New Roman" w:cs="Times New Roman"/>
            <w:sz w:val="24"/>
            <w:szCs w:val="24"/>
          </w:rPr>
          <w:lastRenderedPageBreak/>
          <w:t xml:space="preserve">This </w:t>
        </w:r>
        <w:r>
          <w:rPr>
            <w:rFonts w:ascii="Times New Roman" w:hAnsi="Times New Roman" w:cs="Times New Roman"/>
            <w:sz w:val="24"/>
            <w:szCs w:val="24"/>
          </w:rPr>
          <w:t>sub</w:t>
        </w:r>
        <w:r w:rsidRPr="00295C1E">
          <w:rPr>
            <w:rFonts w:ascii="Times New Roman" w:hAnsi="Times New Roman" w:cs="Times New Roman"/>
            <w:sz w:val="24"/>
            <w:szCs w:val="24"/>
          </w:rPr>
          <w:t xml:space="preserve">module will allow </w:t>
        </w:r>
        <w:r>
          <w:rPr>
            <w:rFonts w:ascii="Times New Roman" w:hAnsi="Times New Roman" w:cs="Times New Roman"/>
            <w:sz w:val="24"/>
            <w:szCs w:val="24"/>
          </w:rPr>
          <w:t>authorized users to manage approval and disapproval of the entered data records</w:t>
        </w:r>
        <w:r w:rsidRPr="00295C1E">
          <w:rPr>
            <w:rFonts w:ascii="Times New Roman" w:hAnsi="Times New Roman" w:cs="Times New Roman"/>
            <w:sz w:val="24"/>
            <w:szCs w:val="24"/>
          </w:rPr>
          <w:t>.</w:t>
        </w:r>
      </w:ins>
    </w:p>
    <w:p w14:paraId="4DDA56A0" w14:textId="77777777" w:rsidR="00773EBB" w:rsidRPr="00295C1E" w:rsidRDefault="00773EBB" w:rsidP="00773EBB">
      <w:pPr>
        <w:spacing w:before="100" w:beforeAutospacing="1" w:after="100" w:afterAutospacing="1" w:line="240" w:lineRule="auto"/>
        <w:jc w:val="both"/>
        <w:rPr>
          <w:ins w:id="2735" w:author="Deep Nidhi" w:date="2023-09-06T19:17:00Z"/>
          <w:rFonts w:ascii="Times New Roman" w:hAnsi="Times New Roman" w:cs="Times New Roman"/>
          <w:b/>
          <w:bCs/>
          <w:sz w:val="24"/>
          <w:szCs w:val="24"/>
        </w:rPr>
      </w:pPr>
      <w:ins w:id="2736" w:author="Deep Nidhi" w:date="2023-09-06T19:17:00Z">
        <w:r w:rsidRPr="00295C1E">
          <w:rPr>
            <w:rFonts w:ascii="Times New Roman" w:hAnsi="Times New Roman" w:cs="Times New Roman"/>
            <w:b/>
            <w:bCs/>
            <w:sz w:val="24"/>
            <w:szCs w:val="24"/>
          </w:rPr>
          <w:t>Functional Requirements</w:t>
        </w:r>
      </w:ins>
    </w:p>
    <w:tbl>
      <w:tblPr>
        <w:tblW w:w="91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265"/>
        <w:gridCol w:w="7875"/>
      </w:tblGrid>
      <w:tr w:rsidR="00773EBB" w:rsidRPr="00295C1E" w14:paraId="15B3248C" w14:textId="77777777" w:rsidTr="00514D0F">
        <w:trPr>
          <w:trHeight w:val="708"/>
          <w:ins w:id="2737" w:author="Deep Nidhi" w:date="2023-09-06T19:17:00Z"/>
        </w:trPr>
        <w:tc>
          <w:tcPr>
            <w:tcW w:w="1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A14E3" w14:textId="77777777" w:rsidR="00773EBB" w:rsidRPr="00295C1E" w:rsidRDefault="00773EBB" w:rsidP="00514D0F">
            <w:pPr>
              <w:tabs>
                <w:tab w:val="left" w:pos="90"/>
              </w:tabs>
              <w:spacing w:before="100" w:beforeAutospacing="1" w:after="100" w:afterAutospacing="1" w:line="360" w:lineRule="auto"/>
              <w:jc w:val="both"/>
              <w:rPr>
                <w:ins w:id="2738" w:author="Deep Nidhi" w:date="2023-09-06T19:17:00Z"/>
                <w:rFonts w:ascii="Times New Roman" w:hAnsi="Times New Roman" w:cs="Times New Roman"/>
                <w:sz w:val="24"/>
                <w:szCs w:val="24"/>
              </w:rPr>
            </w:pPr>
            <w:ins w:id="2739" w:author="Deep Nidhi" w:date="2023-09-06T19:17:00Z">
              <w:r w:rsidRPr="00295C1E">
                <w:rPr>
                  <w:rFonts w:ascii="Times New Roman" w:hAnsi="Times New Roman" w:cs="Times New Roman"/>
                  <w:sz w:val="24"/>
                  <w:szCs w:val="24"/>
                </w:rPr>
                <w:t>REQ 1</w:t>
              </w:r>
            </w:ins>
          </w:p>
        </w:tc>
        <w:tc>
          <w:tcPr>
            <w:tcW w:w="7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401D5B" w14:textId="77777777" w:rsidR="00773EBB" w:rsidRPr="00295C1E" w:rsidRDefault="00773EBB" w:rsidP="00514D0F">
            <w:pPr>
              <w:tabs>
                <w:tab w:val="left" w:pos="90"/>
              </w:tabs>
              <w:spacing w:before="100" w:beforeAutospacing="1" w:after="100" w:afterAutospacing="1" w:line="360" w:lineRule="auto"/>
              <w:jc w:val="both"/>
              <w:rPr>
                <w:ins w:id="2740" w:author="Deep Nidhi" w:date="2023-09-06T19:17:00Z"/>
                <w:rFonts w:ascii="Times New Roman" w:hAnsi="Times New Roman" w:cs="Times New Roman"/>
                <w:sz w:val="24"/>
                <w:szCs w:val="24"/>
              </w:rPr>
            </w:pPr>
            <w:ins w:id="2741" w:author="Deep Nidhi" w:date="2023-09-06T19:17:00Z">
              <w:r w:rsidRPr="00295C1E">
                <w:rPr>
                  <w:rFonts w:ascii="Times New Roman" w:hAnsi="Times New Roman" w:cs="Times New Roman"/>
                  <w:sz w:val="24"/>
                  <w:szCs w:val="24"/>
                </w:rPr>
                <w:t>Show the existing list of data elements in a tabular grid by status Pending, Approved &amp; Disapproved. Provide option to view the list by pages along with pagination option to customize the view.</w:t>
              </w:r>
            </w:ins>
          </w:p>
        </w:tc>
      </w:tr>
      <w:tr w:rsidR="00773EBB" w:rsidRPr="00295C1E" w14:paraId="08C62C07" w14:textId="77777777" w:rsidTr="00514D0F">
        <w:trPr>
          <w:trHeight w:val="350"/>
          <w:ins w:id="2742" w:author="Deep Nidhi" w:date="2023-09-06T19:17:00Z"/>
        </w:trPr>
        <w:tc>
          <w:tcPr>
            <w:tcW w:w="1265"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48DC556" w14:textId="77777777" w:rsidR="00773EBB" w:rsidRPr="00295C1E" w:rsidRDefault="00773EBB" w:rsidP="00514D0F">
            <w:pPr>
              <w:tabs>
                <w:tab w:val="left" w:pos="90"/>
              </w:tabs>
              <w:spacing w:before="100" w:beforeAutospacing="1" w:after="100" w:afterAutospacing="1" w:line="360" w:lineRule="auto"/>
              <w:jc w:val="both"/>
              <w:rPr>
                <w:ins w:id="2743" w:author="Deep Nidhi" w:date="2023-09-06T19:17:00Z"/>
                <w:rFonts w:ascii="Times New Roman" w:hAnsi="Times New Roman" w:cs="Times New Roman"/>
                <w:sz w:val="24"/>
                <w:szCs w:val="24"/>
              </w:rPr>
            </w:pPr>
            <w:ins w:id="2744" w:author="Deep Nidhi" w:date="2023-09-06T19:17:00Z">
              <w:r w:rsidRPr="00295C1E">
                <w:rPr>
                  <w:rFonts w:ascii="Times New Roman" w:hAnsi="Times New Roman" w:cs="Times New Roman"/>
                  <w:sz w:val="24"/>
                  <w:szCs w:val="24"/>
                </w:rPr>
                <w:t>REQ 2</w:t>
              </w:r>
            </w:ins>
          </w:p>
        </w:tc>
        <w:tc>
          <w:tcPr>
            <w:tcW w:w="7875" w:type="dxa"/>
            <w:tcBorders>
              <w:top w:val="nil"/>
              <w:left w:val="nil"/>
              <w:bottom w:val="single" w:sz="4" w:space="0" w:color="auto"/>
              <w:right w:val="single" w:sz="8" w:space="0" w:color="000000"/>
            </w:tcBorders>
            <w:tcMar>
              <w:top w:w="100" w:type="dxa"/>
              <w:left w:w="100" w:type="dxa"/>
              <w:bottom w:w="100" w:type="dxa"/>
              <w:right w:w="100" w:type="dxa"/>
            </w:tcMar>
          </w:tcPr>
          <w:p w14:paraId="1DD829BE" w14:textId="77777777" w:rsidR="00773EBB" w:rsidRPr="00295C1E" w:rsidRDefault="00773EBB" w:rsidP="00514D0F">
            <w:pPr>
              <w:tabs>
                <w:tab w:val="left" w:pos="90"/>
              </w:tabs>
              <w:spacing w:before="100" w:beforeAutospacing="1" w:after="100" w:afterAutospacing="1" w:line="360" w:lineRule="auto"/>
              <w:jc w:val="both"/>
              <w:rPr>
                <w:ins w:id="2745" w:author="Deep Nidhi" w:date="2023-09-06T19:17:00Z"/>
                <w:rFonts w:ascii="Times New Roman" w:hAnsi="Times New Roman" w:cs="Times New Roman"/>
                <w:sz w:val="24"/>
                <w:szCs w:val="24"/>
              </w:rPr>
            </w:pPr>
            <w:ins w:id="2746" w:author="Deep Nidhi" w:date="2023-09-06T19:17:00Z">
              <w:r w:rsidRPr="00295C1E">
                <w:rPr>
                  <w:rFonts w:ascii="Times New Roman" w:hAnsi="Times New Roman" w:cs="Times New Roman"/>
                  <w:sz w:val="24"/>
                  <w:szCs w:val="24"/>
                </w:rPr>
                <w:t>Provide options to search, sort and navigate the existing list.</w:t>
              </w:r>
            </w:ins>
          </w:p>
        </w:tc>
      </w:tr>
      <w:tr w:rsidR="00773EBB" w:rsidRPr="0045465B" w14:paraId="3BBE7AE1" w14:textId="77777777" w:rsidTr="00514D0F">
        <w:trPr>
          <w:trHeight w:val="341"/>
          <w:ins w:id="2747" w:author="Deep Nidhi" w:date="2023-09-06T19:17:00Z"/>
        </w:trPr>
        <w:tc>
          <w:tcPr>
            <w:tcW w:w="12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93BF64" w14:textId="77777777" w:rsidR="00773EBB" w:rsidRPr="00295C1E" w:rsidRDefault="00773EBB" w:rsidP="00514D0F">
            <w:pPr>
              <w:tabs>
                <w:tab w:val="left" w:pos="90"/>
              </w:tabs>
              <w:spacing w:before="100" w:beforeAutospacing="1" w:after="100" w:afterAutospacing="1" w:line="360" w:lineRule="auto"/>
              <w:jc w:val="both"/>
              <w:rPr>
                <w:ins w:id="2748" w:author="Deep Nidhi" w:date="2023-09-06T19:17:00Z"/>
                <w:rFonts w:ascii="Times New Roman" w:hAnsi="Times New Roman" w:cs="Times New Roman"/>
                <w:sz w:val="24"/>
                <w:szCs w:val="24"/>
              </w:rPr>
            </w:pPr>
            <w:ins w:id="2749" w:author="Deep Nidhi" w:date="2023-09-06T19:17:00Z">
              <w:r w:rsidRPr="00295C1E">
                <w:rPr>
                  <w:rFonts w:ascii="Times New Roman" w:hAnsi="Times New Roman" w:cs="Times New Roman"/>
                  <w:sz w:val="24"/>
                  <w:szCs w:val="24"/>
                </w:rPr>
                <w:t>REQ 3</w:t>
              </w:r>
            </w:ins>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237AC" w14:textId="77777777" w:rsidR="00773EBB" w:rsidRPr="00295C1E" w:rsidRDefault="00773EBB" w:rsidP="00514D0F">
            <w:pPr>
              <w:tabs>
                <w:tab w:val="left" w:pos="90"/>
              </w:tabs>
              <w:spacing w:before="100" w:beforeAutospacing="1" w:after="100" w:afterAutospacing="1" w:line="360" w:lineRule="auto"/>
              <w:jc w:val="both"/>
              <w:rPr>
                <w:ins w:id="2750" w:author="Deep Nidhi" w:date="2023-09-06T19:17:00Z"/>
                <w:rFonts w:ascii="Times New Roman" w:hAnsi="Times New Roman" w:cs="Times New Roman"/>
                <w:sz w:val="24"/>
                <w:szCs w:val="24"/>
              </w:rPr>
            </w:pPr>
            <w:ins w:id="2751" w:author="Deep Nidhi" w:date="2023-09-06T19:17:00Z">
              <w:r w:rsidRPr="00295C1E">
                <w:rPr>
                  <w:rFonts w:ascii="Times New Roman" w:hAnsi="Times New Roman" w:cs="Times New Roman"/>
                  <w:sz w:val="24"/>
                  <w:szCs w:val="24"/>
                </w:rPr>
                <w:t xml:space="preserve">Provide options to approve </w:t>
              </w:r>
              <w:r>
                <w:rPr>
                  <w:rFonts w:ascii="Times New Roman" w:hAnsi="Times New Roman" w:cs="Times New Roman"/>
                  <w:sz w:val="24"/>
                  <w:szCs w:val="24"/>
                </w:rPr>
                <w:t xml:space="preserve">and disapprove </w:t>
              </w:r>
              <w:r w:rsidRPr="00295C1E">
                <w:rPr>
                  <w:rFonts w:ascii="Times New Roman" w:hAnsi="Times New Roman" w:cs="Times New Roman"/>
                  <w:sz w:val="24"/>
                  <w:szCs w:val="24"/>
                </w:rPr>
                <w:t xml:space="preserve">a </w:t>
              </w:r>
              <w:r>
                <w:rPr>
                  <w:rFonts w:ascii="Times New Roman" w:hAnsi="Times New Roman" w:cs="Times New Roman"/>
                  <w:sz w:val="24"/>
                  <w:szCs w:val="24"/>
                </w:rPr>
                <w:t>data element.</w:t>
              </w:r>
            </w:ins>
          </w:p>
        </w:tc>
      </w:tr>
      <w:tr w:rsidR="00773EBB" w:rsidRPr="0045465B" w14:paraId="41BC5B98" w14:textId="77777777" w:rsidTr="00514D0F">
        <w:trPr>
          <w:trHeight w:val="341"/>
          <w:ins w:id="2752" w:author="Deep Nidhi" w:date="2023-09-06T19:17:00Z"/>
        </w:trPr>
        <w:tc>
          <w:tcPr>
            <w:tcW w:w="12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7CE8D4" w14:textId="77777777" w:rsidR="00773EBB" w:rsidRPr="00295C1E" w:rsidRDefault="00773EBB" w:rsidP="00514D0F">
            <w:pPr>
              <w:tabs>
                <w:tab w:val="left" w:pos="90"/>
              </w:tabs>
              <w:spacing w:before="100" w:beforeAutospacing="1" w:after="100" w:afterAutospacing="1" w:line="360" w:lineRule="auto"/>
              <w:jc w:val="both"/>
              <w:rPr>
                <w:ins w:id="2753" w:author="Deep Nidhi" w:date="2023-09-06T19:17:00Z"/>
                <w:rFonts w:ascii="Times New Roman" w:hAnsi="Times New Roman" w:cs="Times New Roman"/>
                <w:sz w:val="24"/>
                <w:szCs w:val="24"/>
              </w:rPr>
            </w:pPr>
            <w:ins w:id="2754" w:author="Deep Nidhi" w:date="2023-09-06T19:17:00Z">
              <w:r w:rsidRPr="00295C1E">
                <w:rPr>
                  <w:rFonts w:ascii="Times New Roman" w:hAnsi="Times New Roman" w:cs="Times New Roman"/>
                  <w:sz w:val="24"/>
                  <w:szCs w:val="24"/>
                </w:rPr>
                <w:t xml:space="preserve">REQ </w:t>
              </w:r>
              <w:r>
                <w:rPr>
                  <w:rFonts w:ascii="Times New Roman" w:hAnsi="Times New Roman" w:cs="Times New Roman"/>
                  <w:sz w:val="24"/>
                  <w:szCs w:val="24"/>
                </w:rPr>
                <w:t>4</w:t>
              </w:r>
            </w:ins>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FCBBC5" w14:textId="77777777" w:rsidR="00773EBB" w:rsidRPr="00295C1E" w:rsidRDefault="00773EBB" w:rsidP="00514D0F">
            <w:pPr>
              <w:tabs>
                <w:tab w:val="left" w:pos="90"/>
              </w:tabs>
              <w:spacing w:before="100" w:beforeAutospacing="1" w:after="100" w:afterAutospacing="1" w:line="360" w:lineRule="auto"/>
              <w:jc w:val="both"/>
              <w:rPr>
                <w:ins w:id="2755" w:author="Deep Nidhi" w:date="2023-09-06T19:17:00Z"/>
                <w:rFonts w:ascii="Times New Roman" w:hAnsi="Times New Roman" w:cs="Times New Roman"/>
                <w:sz w:val="24"/>
                <w:szCs w:val="24"/>
              </w:rPr>
            </w:pPr>
            <w:ins w:id="2756" w:author="Deep Nidhi" w:date="2023-09-06T19:17:00Z">
              <w:r w:rsidRPr="00295C1E">
                <w:rPr>
                  <w:rFonts w:ascii="Times New Roman" w:hAnsi="Times New Roman" w:cs="Times New Roman"/>
                  <w:sz w:val="24"/>
                  <w:szCs w:val="24"/>
                </w:rPr>
                <w:t xml:space="preserve">Provide options </w:t>
              </w:r>
              <w:r>
                <w:rPr>
                  <w:rFonts w:ascii="Times New Roman" w:hAnsi="Times New Roman" w:cs="Times New Roman"/>
                  <w:sz w:val="24"/>
                  <w:szCs w:val="24"/>
                </w:rPr>
                <w:t xml:space="preserve">to enter reason of disapproval when disapproving </w:t>
              </w:r>
              <w:r w:rsidRPr="00295C1E">
                <w:rPr>
                  <w:rFonts w:ascii="Times New Roman" w:hAnsi="Times New Roman" w:cs="Times New Roman"/>
                  <w:sz w:val="24"/>
                  <w:szCs w:val="24"/>
                </w:rPr>
                <w:t xml:space="preserve">a </w:t>
              </w:r>
              <w:r>
                <w:rPr>
                  <w:rFonts w:ascii="Times New Roman" w:hAnsi="Times New Roman" w:cs="Times New Roman"/>
                  <w:sz w:val="24"/>
                  <w:szCs w:val="24"/>
                </w:rPr>
                <w:t>data element.</w:t>
              </w:r>
            </w:ins>
          </w:p>
        </w:tc>
      </w:tr>
      <w:tr w:rsidR="00773EBB" w:rsidRPr="0045465B" w14:paraId="6E91915B" w14:textId="77777777" w:rsidTr="00514D0F">
        <w:trPr>
          <w:trHeight w:val="341"/>
          <w:ins w:id="2757" w:author="Deep Nidhi" w:date="2023-09-06T19:17:00Z"/>
        </w:trPr>
        <w:tc>
          <w:tcPr>
            <w:tcW w:w="12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212A6C4" w14:textId="77777777" w:rsidR="00773EBB" w:rsidRPr="00295C1E" w:rsidRDefault="00773EBB" w:rsidP="00514D0F">
            <w:pPr>
              <w:tabs>
                <w:tab w:val="left" w:pos="90"/>
              </w:tabs>
              <w:spacing w:before="100" w:beforeAutospacing="1" w:after="100" w:afterAutospacing="1" w:line="360" w:lineRule="auto"/>
              <w:jc w:val="both"/>
              <w:rPr>
                <w:ins w:id="2758" w:author="Deep Nidhi" w:date="2023-09-06T19:17:00Z"/>
                <w:rFonts w:ascii="Times New Roman" w:hAnsi="Times New Roman" w:cs="Times New Roman"/>
                <w:sz w:val="24"/>
                <w:szCs w:val="24"/>
              </w:rPr>
            </w:pPr>
            <w:ins w:id="2759" w:author="Deep Nidhi" w:date="2023-09-06T19:17:00Z">
              <w:r w:rsidRPr="00295C1E">
                <w:rPr>
                  <w:rFonts w:ascii="Times New Roman" w:hAnsi="Times New Roman" w:cs="Times New Roman"/>
                  <w:sz w:val="24"/>
                  <w:szCs w:val="24"/>
                </w:rPr>
                <w:t xml:space="preserve">REQ </w:t>
              </w:r>
              <w:r>
                <w:rPr>
                  <w:rFonts w:ascii="Times New Roman" w:hAnsi="Times New Roman" w:cs="Times New Roman"/>
                  <w:sz w:val="24"/>
                  <w:szCs w:val="24"/>
                </w:rPr>
                <w:t>5</w:t>
              </w:r>
            </w:ins>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949128" w14:textId="77777777" w:rsidR="00773EBB" w:rsidRPr="00295C1E" w:rsidRDefault="00773EBB" w:rsidP="00514D0F">
            <w:pPr>
              <w:tabs>
                <w:tab w:val="left" w:pos="90"/>
              </w:tabs>
              <w:spacing w:before="100" w:beforeAutospacing="1" w:after="100" w:afterAutospacing="1" w:line="360" w:lineRule="auto"/>
              <w:jc w:val="both"/>
              <w:rPr>
                <w:ins w:id="2760" w:author="Deep Nidhi" w:date="2023-09-06T19:17:00Z"/>
                <w:rFonts w:ascii="Times New Roman" w:hAnsi="Times New Roman" w:cs="Times New Roman"/>
                <w:sz w:val="24"/>
                <w:szCs w:val="24"/>
              </w:rPr>
            </w:pPr>
            <w:ins w:id="2761" w:author="Deep Nidhi" w:date="2023-09-06T19:17:00Z">
              <w:r w:rsidRPr="00295C1E">
                <w:rPr>
                  <w:rFonts w:ascii="Times New Roman" w:hAnsi="Times New Roman" w:cs="Times New Roman"/>
                  <w:sz w:val="24"/>
                  <w:szCs w:val="24"/>
                </w:rPr>
                <w:t xml:space="preserve">Provide the option </w:t>
              </w:r>
              <w:r>
                <w:rPr>
                  <w:rFonts w:ascii="Times New Roman" w:hAnsi="Times New Roman" w:cs="Times New Roman"/>
                  <w:sz w:val="24"/>
                  <w:szCs w:val="24"/>
                </w:rPr>
                <w:t>to approve all data records at once.</w:t>
              </w:r>
            </w:ins>
          </w:p>
        </w:tc>
      </w:tr>
      <w:tr w:rsidR="00773EBB" w:rsidRPr="0045465B" w14:paraId="203BEEA4" w14:textId="77777777" w:rsidTr="00514D0F">
        <w:trPr>
          <w:trHeight w:val="341"/>
          <w:ins w:id="2762" w:author="Deep Nidhi" w:date="2023-09-06T19:17:00Z"/>
        </w:trPr>
        <w:tc>
          <w:tcPr>
            <w:tcW w:w="12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824A7D" w14:textId="77777777" w:rsidR="00773EBB" w:rsidRPr="00295C1E" w:rsidRDefault="00773EBB" w:rsidP="00514D0F">
            <w:pPr>
              <w:tabs>
                <w:tab w:val="left" w:pos="90"/>
              </w:tabs>
              <w:spacing w:before="100" w:beforeAutospacing="1" w:after="100" w:afterAutospacing="1" w:line="360" w:lineRule="auto"/>
              <w:jc w:val="both"/>
              <w:rPr>
                <w:ins w:id="2763" w:author="Deep Nidhi" w:date="2023-09-06T19:17:00Z"/>
                <w:rFonts w:ascii="Times New Roman" w:hAnsi="Times New Roman" w:cs="Times New Roman"/>
                <w:sz w:val="24"/>
                <w:szCs w:val="24"/>
              </w:rPr>
            </w:pPr>
            <w:ins w:id="2764" w:author="Deep Nidhi" w:date="2023-09-06T19:17:00Z">
              <w:r w:rsidRPr="00295C1E">
                <w:rPr>
                  <w:rFonts w:ascii="Times New Roman" w:hAnsi="Times New Roman" w:cs="Times New Roman"/>
                  <w:sz w:val="24"/>
                  <w:szCs w:val="24"/>
                </w:rPr>
                <w:t xml:space="preserve">REQ </w:t>
              </w:r>
              <w:r>
                <w:rPr>
                  <w:rFonts w:ascii="Times New Roman" w:hAnsi="Times New Roman" w:cs="Times New Roman"/>
                  <w:sz w:val="24"/>
                  <w:szCs w:val="24"/>
                </w:rPr>
                <w:t>6</w:t>
              </w:r>
            </w:ins>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E70961E" w14:textId="77777777" w:rsidR="00773EBB" w:rsidRPr="00295C1E" w:rsidRDefault="00773EBB" w:rsidP="00514D0F">
            <w:pPr>
              <w:tabs>
                <w:tab w:val="left" w:pos="90"/>
              </w:tabs>
              <w:spacing w:before="100" w:beforeAutospacing="1" w:after="100" w:afterAutospacing="1" w:line="360" w:lineRule="auto"/>
              <w:jc w:val="both"/>
              <w:rPr>
                <w:ins w:id="2765" w:author="Deep Nidhi" w:date="2023-09-06T19:17:00Z"/>
                <w:rFonts w:ascii="Times New Roman" w:hAnsi="Times New Roman" w:cs="Times New Roman"/>
                <w:sz w:val="24"/>
                <w:szCs w:val="24"/>
              </w:rPr>
            </w:pPr>
            <w:ins w:id="2766" w:author="Deep Nidhi" w:date="2023-09-06T19:17:00Z">
              <w:r w:rsidRPr="00295C1E">
                <w:rPr>
                  <w:rFonts w:ascii="Times New Roman" w:hAnsi="Times New Roman" w:cs="Times New Roman"/>
                  <w:sz w:val="24"/>
                  <w:szCs w:val="24"/>
                </w:rPr>
                <w:t xml:space="preserve">Provide </w:t>
              </w:r>
              <w:r>
                <w:rPr>
                  <w:rFonts w:ascii="Times New Roman" w:hAnsi="Times New Roman" w:cs="Times New Roman"/>
                  <w:sz w:val="24"/>
                  <w:szCs w:val="24"/>
                </w:rPr>
                <w:t>option to view reason of disapproval of the disapproved data records.</w:t>
              </w:r>
            </w:ins>
          </w:p>
        </w:tc>
      </w:tr>
      <w:tr w:rsidR="00773EBB" w:rsidRPr="0045465B" w14:paraId="2CFB05FA" w14:textId="77777777" w:rsidTr="00514D0F">
        <w:trPr>
          <w:trHeight w:val="341"/>
          <w:ins w:id="2767" w:author="Deep Nidhi" w:date="2023-09-06T19:17:00Z"/>
        </w:trPr>
        <w:tc>
          <w:tcPr>
            <w:tcW w:w="12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3ED914" w14:textId="77777777" w:rsidR="00773EBB" w:rsidRPr="00295C1E" w:rsidRDefault="00773EBB" w:rsidP="00514D0F">
            <w:pPr>
              <w:tabs>
                <w:tab w:val="left" w:pos="90"/>
              </w:tabs>
              <w:spacing w:before="100" w:beforeAutospacing="1" w:after="100" w:afterAutospacing="1" w:line="360" w:lineRule="auto"/>
              <w:jc w:val="both"/>
              <w:rPr>
                <w:ins w:id="2768" w:author="Deep Nidhi" w:date="2023-09-06T19:17:00Z"/>
                <w:rFonts w:ascii="Times New Roman" w:hAnsi="Times New Roman" w:cs="Times New Roman"/>
                <w:sz w:val="24"/>
                <w:szCs w:val="24"/>
              </w:rPr>
            </w:pPr>
            <w:ins w:id="2769" w:author="Deep Nidhi" w:date="2023-09-06T19:17:00Z">
              <w:r w:rsidRPr="00295C1E">
                <w:rPr>
                  <w:rFonts w:ascii="Times New Roman" w:hAnsi="Times New Roman" w:cs="Times New Roman"/>
                  <w:sz w:val="24"/>
                  <w:szCs w:val="24"/>
                </w:rPr>
                <w:t xml:space="preserve">REQ </w:t>
              </w:r>
              <w:r>
                <w:rPr>
                  <w:rFonts w:ascii="Times New Roman" w:hAnsi="Times New Roman" w:cs="Times New Roman"/>
                  <w:sz w:val="24"/>
                  <w:szCs w:val="24"/>
                </w:rPr>
                <w:t>7</w:t>
              </w:r>
            </w:ins>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1AA364" w14:textId="77777777" w:rsidR="00773EBB" w:rsidRPr="00295C1E" w:rsidRDefault="00773EBB" w:rsidP="00514D0F">
            <w:pPr>
              <w:tabs>
                <w:tab w:val="left" w:pos="90"/>
              </w:tabs>
              <w:spacing w:before="100" w:beforeAutospacing="1" w:after="100" w:afterAutospacing="1" w:line="360" w:lineRule="auto"/>
              <w:jc w:val="both"/>
              <w:rPr>
                <w:ins w:id="2770" w:author="Deep Nidhi" w:date="2023-09-06T19:17:00Z"/>
                <w:rFonts w:ascii="Times New Roman" w:hAnsi="Times New Roman" w:cs="Times New Roman"/>
                <w:sz w:val="24"/>
                <w:szCs w:val="24"/>
              </w:rPr>
            </w:pPr>
            <w:ins w:id="2771" w:author="Deep Nidhi" w:date="2023-09-06T19:17:00Z">
              <w:r w:rsidRPr="00295C1E">
                <w:rPr>
                  <w:rFonts w:ascii="Times New Roman" w:hAnsi="Times New Roman" w:cs="Times New Roman"/>
                  <w:sz w:val="24"/>
                  <w:szCs w:val="24"/>
                </w:rPr>
                <w:t xml:space="preserve">Provide </w:t>
              </w:r>
              <w:r>
                <w:rPr>
                  <w:rFonts w:ascii="Times New Roman" w:hAnsi="Times New Roman" w:cs="Times New Roman"/>
                  <w:sz w:val="24"/>
                  <w:szCs w:val="24"/>
                </w:rPr>
                <w:t>option to show/hide an approved data record.</w:t>
              </w:r>
            </w:ins>
          </w:p>
        </w:tc>
      </w:tr>
    </w:tbl>
    <w:p w14:paraId="352108B6" w14:textId="77777777" w:rsidR="00773EBB" w:rsidRPr="000F0512" w:rsidRDefault="00773EBB">
      <w:pPr>
        <w:pStyle w:val="Heading5"/>
        <w:spacing w:before="100" w:beforeAutospacing="1" w:after="100" w:afterAutospacing="1"/>
        <w:rPr>
          <w:ins w:id="2772" w:author="Deep Nidhi" w:date="2023-09-06T19:17:00Z"/>
        </w:rPr>
        <w:pPrChange w:id="2773" w:author="Deep Nidhi" w:date="2023-09-07T17:05:00Z">
          <w:pPr>
            <w:pStyle w:val="Heading4"/>
            <w:jc w:val="both"/>
          </w:pPr>
        </w:pPrChange>
      </w:pPr>
      <w:ins w:id="2774" w:author="Deep Nidhi" w:date="2023-09-06T19:17:00Z">
        <w:r w:rsidRPr="000F0512">
          <w:t>Calculate</w:t>
        </w:r>
      </w:ins>
    </w:p>
    <w:p w14:paraId="4F57ED22" w14:textId="77777777" w:rsidR="00773EBB" w:rsidRPr="005A42BE" w:rsidRDefault="00773EBB" w:rsidP="00773EBB">
      <w:pPr>
        <w:spacing w:before="100" w:beforeAutospacing="1" w:after="100" w:afterAutospacing="1" w:line="240" w:lineRule="auto"/>
        <w:jc w:val="both"/>
        <w:rPr>
          <w:ins w:id="2775" w:author="Deep Nidhi" w:date="2023-09-06T19:17:00Z"/>
          <w:rFonts w:asciiTheme="majorBidi" w:hAnsiTheme="majorBidi" w:cstheme="majorBidi"/>
          <w:b/>
          <w:bCs/>
          <w:sz w:val="24"/>
          <w:szCs w:val="24"/>
        </w:rPr>
      </w:pPr>
      <w:ins w:id="2776" w:author="Deep Nidhi" w:date="2023-09-06T19:17:00Z">
        <w:r w:rsidRPr="005A42BE">
          <w:rPr>
            <w:rFonts w:asciiTheme="majorBidi" w:hAnsiTheme="majorBidi" w:cstheme="majorBidi"/>
            <w:b/>
            <w:bCs/>
            <w:sz w:val="24"/>
            <w:szCs w:val="24"/>
          </w:rPr>
          <w:t>Description</w:t>
        </w:r>
      </w:ins>
    </w:p>
    <w:p w14:paraId="197A1BDB" w14:textId="5178052B" w:rsidR="00194127" w:rsidRPr="00B56F0E" w:rsidRDefault="00773EBB" w:rsidP="00194127">
      <w:pPr>
        <w:spacing w:before="100" w:beforeAutospacing="1" w:after="100" w:afterAutospacing="1" w:line="360" w:lineRule="auto"/>
        <w:jc w:val="both"/>
        <w:rPr>
          <w:ins w:id="2777" w:author="Deep Nidhi" w:date="2023-09-07T19:06:00Z"/>
          <w:rFonts w:asciiTheme="majorBidi" w:hAnsiTheme="majorBidi" w:cstheme="majorBidi"/>
          <w:sz w:val="24"/>
          <w:szCs w:val="24"/>
        </w:rPr>
      </w:pPr>
      <w:ins w:id="2778" w:author="Deep Nidhi" w:date="2023-09-06T19:17:00Z">
        <w:r w:rsidRPr="00D34249">
          <w:rPr>
            <w:rFonts w:asciiTheme="majorBidi" w:hAnsiTheme="majorBidi" w:cstheme="majorBidi"/>
            <w:sz w:val="24"/>
            <w:szCs w:val="24"/>
          </w:rPr>
          <w:t xml:space="preserve">This </w:t>
        </w:r>
      </w:ins>
      <w:ins w:id="2779" w:author="Deep Nidhi" w:date="2023-09-07T18:08:00Z">
        <w:r w:rsidR="007D38EC">
          <w:rPr>
            <w:rFonts w:asciiTheme="majorBidi" w:hAnsiTheme="majorBidi" w:cstheme="majorBidi"/>
            <w:sz w:val="24"/>
            <w:szCs w:val="24"/>
          </w:rPr>
          <w:t>sub</w:t>
        </w:r>
      </w:ins>
      <w:ins w:id="2780" w:author="Deep Nidhi" w:date="2023-09-06T19:17:00Z">
        <w:r w:rsidRPr="00D34249">
          <w:rPr>
            <w:rFonts w:asciiTheme="majorBidi" w:hAnsiTheme="majorBidi" w:cstheme="majorBidi"/>
            <w:sz w:val="24"/>
            <w:szCs w:val="24"/>
          </w:rPr>
          <w:t>module will allow</w:t>
        </w:r>
        <w:r>
          <w:rPr>
            <w:rFonts w:asciiTheme="majorBidi" w:hAnsiTheme="majorBidi" w:cstheme="majorBidi"/>
            <w:sz w:val="24"/>
            <w:szCs w:val="24"/>
          </w:rPr>
          <w:t xml:space="preserve"> authorized users</w:t>
        </w:r>
        <w:r w:rsidRPr="00D34249">
          <w:rPr>
            <w:rFonts w:asciiTheme="majorBidi" w:hAnsiTheme="majorBidi" w:cstheme="majorBidi"/>
            <w:sz w:val="24"/>
            <w:szCs w:val="24"/>
          </w:rPr>
          <w:t xml:space="preserve"> </w:t>
        </w:r>
      </w:ins>
      <w:ins w:id="2781" w:author="Deep Nidhi" w:date="2023-09-07T19:06:00Z">
        <w:r w:rsidR="00194127" w:rsidRPr="00B56F0E">
          <w:rPr>
            <w:rFonts w:asciiTheme="majorBidi" w:hAnsiTheme="majorBidi" w:cstheme="majorBidi"/>
            <w:sz w:val="24"/>
            <w:szCs w:val="24"/>
          </w:rPr>
          <w:t>to create and manage arithmetic expressions</w:t>
        </w:r>
        <w:r w:rsidR="00194127">
          <w:rPr>
            <w:rFonts w:asciiTheme="majorBidi" w:hAnsiTheme="majorBidi" w:cstheme="majorBidi"/>
            <w:sz w:val="24"/>
            <w:szCs w:val="24"/>
          </w:rPr>
          <w:t xml:space="preserve"> and aggregate functions</w:t>
        </w:r>
        <w:r w:rsidR="00194127" w:rsidRPr="00B56F0E">
          <w:rPr>
            <w:rFonts w:asciiTheme="majorBidi" w:hAnsiTheme="majorBidi" w:cstheme="majorBidi"/>
            <w:sz w:val="24"/>
            <w:szCs w:val="24"/>
          </w:rPr>
          <w:t xml:space="preserve"> that will be applied on the datasets to calculate </w:t>
        </w:r>
        <w:r w:rsidR="00194127">
          <w:rPr>
            <w:rFonts w:asciiTheme="majorBidi" w:hAnsiTheme="majorBidi" w:cstheme="majorBidi"/>
            <w:sz w:val="24"/>
            <w:szCs w:val="24"/>
          </w:rPr>
          <w:t xml:space="preserve">and aggregate </w:t>
        </w:r>
        <w:r w:rsidR="00194127" w:rsidRPr="00B56F0E">
          <w:rPr>
            <w:rFonts w:asciiTheme="majorBidi" w:hAnsiTheme="majorBidi" w:cstheme="majorBidi"/>
            <w:sz w:val="24"/>
            <w:szCs w:val="24"/>
          </w:rPr>
          <w:t>data</w:t>
        </w:r>
        <w:r w:rsidR="00194127">
          <w:rPr>
            <w:rFonts w:asciiTheme="majorBidi" w:hAnsiTheme="majorBidi" w:cstheme="majorBidi"/>
            <w:sz w:val="24"/>
            <w:szCs w:val="24"/>
          </w:rPr>
          <w:t xml:space="preserve"> </w:t>
        </w:r>
        <w:r w:rsidR="00194127" w:rsidRPr="00B56F0E">
          <w:rPr>
            <w:rFonts w:asciiTheme="majorBidi" w:hAnsiTheme="majorBidi" w:cstheme="majorBidi"/>
            <w:sz w:val="24"/>
            <w:szCs w:val="24"/>
          </w:rPr>
          <w:t>as per the specific requirements</w:t>
        </w:r>
        <w:r w:rsidR="00194127">
          <w:rPr>
            <w:rFonts w:asciiTheme="majorBidi" w:hAnsiTheme="majorBidi" w:cstheme="majorBidi"/>
            <w:sz w:val="24"/>
            <w:szCs w:val="24"/>
          </w:rPr>
          <w:t>. You</w:t>
        </w:r>
        <w:r w:rsidR="00194127" w:rsidRPr="00B56F0E">
          <w:rPr>
            <w:rFonts w:asciiTheme="majorBidi" w:hAnsiTheme="majorBidi" w:cstheme="majorBidi"/>
            <w:sz w:val="24"/>
            <w:szCs w:val="24"/>
          </w:rPr>
          <w:t xml:space="preserve"> will be options to add, edit, delete and execute the arithmetic expressions and </w:t>
        </w:r>
        <w:r w:rsidR="00194127">
          <w:rPr>
            <w:rFonts w:asciiTheme="majorBidi" w:hAnsiTheme="majorBidi" w:cstheme="majorBidi"/>
            <w:sz w:val="24"/>
            <w:szCs w:val="24"/>
          </w:rPr>
          <w:t>store</w:t>
        </w:r>
        <w:r w:rsidR="00194127" w:rsidRPr="00B56F0E">
          <w:rPr>
            <w:rFonts w:asciiTheme="majorBidi" w:hAnsiTheme="majorBidi" w:cstheme="majorBidi"/>
            <w:sz w:val="24"/>
            <w:szCs w:val="24"/>
          </w:rPr>
          <w:t xml:space="preserve"> the calculated data for further usage.</w:t>
        </w:r>
      </w:ins>
    </w:p>
    <w:p w14:paraId="22259862" w14:textId="7C8B6531" w:rsidR="00773EBB" w:rsidRPr="00D34249" w:rsidRDefault="00773EBB" w:rsidP="00194127">
      <w:pPr>
        <w:spacing w:before="100" w:beforeAutospacing="1" w:after="100" w:afterAutospacing="1" w:line="360" w:lineRule="auto"/>
        <w:jc w:val="both"/>
        <w:rPr>
          <w:ins w:id="2782" w:author="Deep Nidhi" w:date="2023-09-06T19:17:00Z"/>
          <w:rFonts w:asciiTheme="majorBidi" w:hAnsiTheme="majorBidi" w:cstheme="majorBidi"/>
          <w:b/>
          <w:bCs/>
          <w:sz w:val="24"/>
          <w:szCs w:val="24"/>
        </w:rPr>
      </w:pPr>
      <w:ins w:id="2783" w:author="Deep Nidhi" w:date="2023-09-06T19:17:00Z">
        <w:r w:rsidRPr="00D34249">
          <w:rPr>
            <w:rFonts w:asciiTheme="majorBidi" w:hAnsiTheme="majorBidi" w:cstheme="majorBidi"/>
            <w:b/>
            <w:bCs/>
            <w:sz w:val="24"/>
            <w:szCs w:val="24"/>
          </w:rPr>
          <w:t>Functional Requirements</w:t>
        </w:r>
      </w:ins>
    </w:p>
    <w:tbl>
      <w:tblPr>
        <w:tblW w:w="9340" w:type="dxa"/>
        <w:tblInd w:w="-10" w:type="dxa"/>
        <w:tblCellMar>
          <w:top w:w="100" w:type="dxa"/>
          <w:left w:w="100" w:type="dxa"/>
          <w:bottom w:w="100" w:type="dxa"/>
          <w:right w:w="100" w:type="dxa"/>
        </w:tblCellMar>
        <w:tblLook w:val="0600" w:firstRow="0" w:lastRow="0" w:firstColumn="0" w:lastColumn="0" w:noHBand="1" w:noVBand="1"/>
      </w:tblPr>
      <w:tblGrid>
        <w:gridCol w:w="1299"/>
        <w:gridCol w:w="8041"/>
      </w:tblGrid>
      <w:tr w:rsidR="00773EBB" w:rsidRPr="00D34249" w14:paraId="447E1835" w14:textId="77777777" w:rsidTr="00514D0F">
        <w:trPr>
          <w:trHeight w:val="843"/>
          <w:ins w:id="2784" w:author="Deep Nidhi" w:date="2023-09-06T19:17:00Z"/>
        </w:trPr>
        <w:tc>
          <w:tcPr>
            <w:tcW w:w="1299" w:type="dxa"/>
            <w:tcBorders>
              <w:top w:val="single" w:sz="8" w:space="0" w:color="000000"/>
              <w:left w:val="single" w:sz="8" w:space="0" w:color="000000"/>
              <w:bottom w:val="single" w:sz="8" w:space="0" w:color="000000"/>
              <w:right w:val="single" w:sz="8" w:space="0" w:color="000000"/>
            </w:tcBorders>
          </w:tcPr>
          <w:p w14:paraId="1753A2DF" w14:textId="77777777" w:rsidR="00773EBB" w:rsidRPr="00266F9D" w:rsidRDefault="00773EBB" w:rsidP="00514D0F">
            <w:pPr>
              <w:spacing w:before="100" w:beforeAutospacing="1" w:after="100" w:afterAutospacing="1" w:line="360" w:lineRule="auto"/>
              <w:jc w:val="both"/>
              <w:rPr>
                <w:ins w:id="2785" w:author="Deep Nidhi" w:date="2023-09-06T19:17:00Z"/>
                <w:rFonts w:asciiTheme="majorBidi" w:hAnsiTheme="majorBidi" w:cstheme="majorBidi"/>
                <w:sz w:val="24"/>
                <w:szCs w:val="24"/>
              </w:rPr>
            </w:pPr>
            <w:ins w:id="2786" w:author="Deep Nidhi" w:date="2023-09-06T19:17:00Z">
              <w:r w:rsidRPr="00266F9D">
                <w:rPr>
                  <w:rFonts w:asciiTheme="majorBidi" w:hAnsiTheme="majorBidi" w:cstheme="majorBidi"/>
                  <w:sz w:val="24"/>
                  <w:szCs w:val="24"/>
                </w:rPr>
                <w:t>REQ 1</w:t>
              </w:r>
            </w:ins>
          </w:p>
        </w:tc>
        <w:tc>
          <w:tcPr>
            <w:tcW w:w="8041" w:type="dxa"/>
            <w:tcBorders>
              <w:top w:val="single" w:sz="8" w:space="0" w:color="000000"/>
              <w:bottom w:val="single" w:sz="8" w:space="0" w:color="000000"/>
              <w:right w:val="single" w:sz="8" w:space="0" w:color="000000"/>
            </w:tcBorders>
          </w:tcPr>
          <w:p w14:paraId="7E9C127C" w14:textId="77777777" w:rsidR="00773EBB" w:rsidRPr="00266F9D" w:rsidRDefault="00773EBB" w:rsidP="00514D0F">
            <w:pPr>
              <w:spacing w:before="100" w:beforeAutospacing="1" w:after="100" w:afterAutospacing="1" w:line="360" w:lineRule="auto"/>
              <w:jc w:val="both"/>
              <w:rPr>
                <w:ins w:id="2787" w:author="Deep Nidhi" w:date="2023-09-06T19:17:00Z"/>
                <w:rFonts w:asciiTheme="majorBidi" w:hAnsiTheme="majorBidi" w:cstheme="majorBidi"/>
                <w:sz w:val="24"/>
                <w:szCs w:val="24"/>
              </w:rPr>
            </w:pPr>
            <w:ins w:id="2788" w:author="Deep Nidhi" w:date="2023-09-06T19:17:00Z">
              <w:r w:rsidRPr="00266F9D">
                <w:rPr>
                  <w:rFonts w:asciiTheme="majorBidi" w:hAnsiTheme="majorBidi" w:cstheme="majorBidi"/>
                  <w:sz w:val="24"/>
                  <w:szCs w:val="24"/>
                </w:rPr>
                <w:t xml:space="preserve">Show the existing list of the </w:t>
              </w:r>
              <w:r>
                <w:rPr>
                  <w:rFonts w:asciiTheme="majorBidi" w:hAnsiTheme="majorBidi" w:cstheme="majorBidi"/>
                  <w:sz w:val="24"/>
                  <w:szCs w:val="24"/>
                </w:rPr>
                <w:t>calculations</w:t>
              </w:r>
              <w:r w:rsidRPr="00266F9D">
                <w:rPr>
                  <w:rFonts w:asciiTheme="majorBidi" w:hAnsiTheme="majorBidi" w:cstheme="majorBidi"/>
                  <w:sz w:val="24"/>
                  <w:szCs w:val="24"/>
                </w:rPr>
                <w:t xml:space="preserve"> in a table grid by pages along with pagination options to customize the view.</w:t>
              </w:r>
            </w:ins>
          </w:p>
        </w:tc>
      </w:tr>
      <w:tr w:rsidR="00773EBB" w:rsidRPr="00D34249" w14:paraId="2F0ECEAF" w14:textId="77777777" w:rsidTr="00514D0F">
        <w:trPr>
          <w:trHeight w:val="548"/>
          <w:ins w:id="2789" w:author="Deep Nidhi" w:date="2023-09-06T19:17:00Z"/>
        </w:trPr>
        <w:tc>
          <w:tcPr>
            <w:tcW w:w="1299" w:type="dxa"/>
            <w:tcBorders>
              <w:left w:val="single" w:sz="8" w:space="0" w:color="000000"/>
              <w:bottom w:val="single" w:sz="8" w:space="0" w:color="000000"/>
              <w:right w:val="single" w:sz="8" w:space="0" w:color="000000"/>
            </w:tcBorders>
          </w:tcPr>
          <w:p w14:paraId="34737828" w14:textId="77777777" w:rsidR="00773EBB" w:rsidRPr="00266F9D" w:rsidRDefault="00773EBB" w:rsidP="00514D0F">
            <w:pPr>
              <w:spacing w:before="100" w:beforeAutospacing="1" w:after="100" w:afterAutospacing="1" w:line="360" w:lineRule="auto"/>
              <w:jc w:val="both"/>
              <w:rPr>
                <w:ins w:id="2790" w:author="Deep Nidhi" w:date="2023-09-06T19:17:00Z"/>
                <w:rFonts w:asciiTheme="majorBidi" w:hAnsiTheme="majorBidi" w:cstheme="majorBidi"/>
                <w:sz w:val="24"/>
                <w:szCs w:val="24"/>
              </w:rPr>
            </w:pPr>
            <w:ins w:id="2791" w:author="Deep Nidhi" w:date="2023-09-06T19:17:00Z">
              <w:r w:rsidRPr="00266F9D">
                <w:rPr>
                  <w:rFonts w:asciiTheme="majorBidi" w:hAnsiTheme="majorBidi" w:cstheme="majorBidi"/>
                  <w:sz w:val="24"/>
                  <w:szCs w:val="24"/>
                </w:rPr>
                <w:t>REQ 2</w:t>
              </w:r>
            </w:ins>
          </w:p>
        </w:tc>
        <w:tc>
          <w:tcPr>
            <w:tcW w:w="8041" w:type="dxa"/>
            <w:tcBorders>
              <w:bottom w:val="single" w:sz="8" w:space="0" w:color="000000"/>
              <w:right w:val="single" w:sz="8" w:space="0" w:color="000000"/>
            </w:tcBorders>
          </w:tcPr>
          <w:p w14:paraId="4CD55446" w14:textId="77777777" w:rsidR="00773EBB" w:rsidRPr="00266F9D" w:rsidRDefault="00773EBB" w:rsidP="00514D0F">
            <w:pPr>
              <w:spacing w:before="100" w:beforeAutospacing="1" w:after="100" w:afterAutospacing="1" w:line="360" w:lineRule="auto"/>
              <w:jc w:val="both"/>
              <w:rPr>
                <w:ins w:id="2792" w:author="Deep Nidhi" w:date="2023-09-06T19:17:00Z"/>
                <w:rFonts w:asciiTheme="majorBidi" w:hAnsiTheme="majorBidi" w:cstheme="majorBidi"/>
                <w:sz w:val="24"/>
                <w:szCs w:val="24"/>
              </w:rPr>
            </w:pPr>
            <w:ins w:id="2793" w:author="Deep Nidhi" w:date="2023-09-06T19:17:00Z">
              <w:r w:rsidRPr="00266F9D">
                <w:rPr>
                  <w:rFonts w:asciiTheme="majorBidi" w:hAnsiTheme="majorBidi" w:cstheme="majorBidi"/>
                  <w:sz w:val="24"/>
                  <w:szCs w:val="24"/>
                </w:rPr>
                <w:t>Provide options to search, sort and navigate the existing list.</w:t>
              </w:r>
            </w:ins>
          </w:p>
        </w:tc>
      </w:tr>
      <w:tr w:rsidR="00773EBB" w:rsidRPr="00D34249" w14:paraId="288FC9E3" w14:textId="77777777" w:rsidTr="00514D0F">
        <w:trPr>
          <w:trHeight w:val="440"/>
          <w:ins w:id="2794" w:author="Deep Nidhi" w:date="2023-09-06T19:17:00Z"/>
        </w:trPr>
        <w:tc>
          <w:tcPr>
            <w:tcW w:w="1299" w:type="dxa"/>
            <w:tcBorders>
              <w:left w:val="single" w:sz="8" w:space="0" w:color="000000"/>
              <w:bottom w:val="single" w:sz="8" w:space="0" w:color="000000"/>
              <w:right w:val="single" w:sz="8" w:space="0" w:color="000000"/>
            </w:tcBorders>
          </w:tcPr>
          <w:p w14:paraId="661BCD77" w14:textId="77777777" w:rsidR="00773EBB" w:rsidRPr="00266F9D" w:rsidRDefault="00773EBB" w:rsidP="00514D0F">
            <w:pPr>
              <w:spacing w:before="100" w:beforeAutospacing="1" w:after="100" w:afterAutospacing="1" w:line="360" w:lineRule="auto"/>
              <w:jc w:val="both"/>
              <w:rPr>
                <w:ins w:id="2795" w:author="Deep Nidhi" w:date="2023-09-06T19:17:00Z"/>
                <w:rFonts w:asciiTheme="majorBidi" w:hAnsiTheme="majorBidi" w:cstheme="majorBidi"/>
                <w:sz w:val="24"/>
                <w:szCs w:val="24"/>
              </w:rPr>
            </w:pPr>
            <w:ins w:id="2796" w:author="Deep Nidhi" w:date="2023-09-06T19:17:00Z">
              <w:r w:rsidRPr="00266F9D">
                <w:rPr>
                  <w:rFonts w:asciiTheme="majorBidi" w:hAnsiTheme="majorBidi" w:cstheme="majorBidi"/>
                  <w:sz w:val="24"/>
                  <w:szCs w:val="24"/>
                </w:rPr>
                <w:lastRenderedPageBreak/>
                <w:t>REQ 3</w:t>
              </w:r>
            </w:ins>
          </w:p>
        </w:tc>
        <w:tc>
          <w:tcPr>
            <w:tcW w:w="8041" w:type="dxa"/>
            <w:tcBorders>
              <w:bottom w:val="single" w:sz="8" w:space="0" w:color="000000"/>
              <w:right w:val="single" w:sz="8" w:space="0" w:color="000000"/>
            </w:tcBorders>
          </w:tcPr>
          <w:p w14:paraId="53A6296B" w14:textId="77777777" w:rsidR="00773EBB" w:rsidRPr="00266F9D" w:rsidRDefault="00773EBB" w:rsidP="00514D0F">
            <w:pPr>
              <w:spacing w:before="100" w:beforeAutospacing="1" w:after="100" w:afterAutospacing="1" w:line="360" w:lineRule="auto"/>
              <w:jc w:val="both"/>
              <w:rPr>
                <w:ins w:id="2797" w:author="Deep Nidhi" w:date="2023-09-06T19:17:00Z"/>
                <w:rFonts w:asciiTheme="majorBidi" w:hAnsiTheme="majorBidi" w:cstheme="majorBidi"/>
                <w:sz w:val="24"/>
                <w:szCs w:val="24"/>
              </w:rPr>
            </w:pPr>
            <w:ins w:id="2798" w:author="Deep Nidhi" w:date="2023-09-06T19:17:00Z">
              <w:r w:rsidRPr="00266F9D">
                <w:rPr>
                  <w:rFonts w:asciiTheme="majorBidi" w:hAnsiTheme="majorBidi" w:cstheme="majorBidi"/>
                  <w:sz w:val="24"/>
                  <w:szCs w:val="24"/>
                </w:rPr>
                <w:t>Provide options to add and edit an element to the list.</w:t>
              </w:r>
            </w:ins>
          </w:p>
        </w:tc>
      </w:tr>
      <w:tr w:rsidR="00773EBB" w:rsidRPr="00D34249" w14:paraId="77A96808" w14:textId="77777777" w:rsidTr="00514D0F">
        <w:trPr>
          <w:trHeight w:val="170"/>
          <w:ins w:id="2799" w:author="Deep Nidhi" w:date="2023-09-06T19:17:00Z"/>
        </w:trPr>
        <w:tc>
          <w:tcPr>
            <w:tcW w:w="1299" w:type="dxa"/>
            <w:tcBorders>
              <w:left w:val="single" w:sz="8" w:space="0" w:color="000000"/>
              <w:bottom w:val="single" w:sz="8" w:space="0" w:color="000000"/>
              <w:right w:val="single" w:sz="8" w:space="0" w:color="000000"/>
            </w:tcBorders>
          </w:tcPr>
          <w:p w14:paraId="2F40BF0A" w14:textId="77777777" w:rsidR="00773EBB" w:rsidRPr="00266F9D" w:rsidRDefault="00773EBB" w:rsidP="00514D0F">
            <w:pPr>
              <w:spacing w:before="100" w:beforeAutospacing="1" w:after="100" w:afterAutospacing="1" w:line="360" w:lineRule="auto"/>
              <w:jc w:val="both"/>
              <w:rPr>
                <w:ins w:id="2800" w:author="Deep Nidhi" w:date="2023-09-06T19:17:00Z"/>
                <w:rFonts w:asciiTheme="majorBidi" w:hAnsiTheme="majorBidi" w:cstheme="majorBidi"/>
                <w:sz w:val="24"/>
                <w:szCs w:val="24"/>
              </w:rPr>
            </w:pPr>
            <w:ins w:id="2801" w:author="Deep Nidhi" w:date="2023-09-06T19:17:00Z">
              <w:r w:rsidRPr="00266F9D">
                <w:rPr>
                  <w:rFonts w:asciiTheme="majorBidi" w:hAnsiTheme="majorBidi" w:cstheme="majorBidi"/>
                  <w:sz w:val="24"/>
                  <w:szCs w:val="24"/>
                </w:rPr>
                <w:t>REQ 4</w:t>
              </w:r>
            </w:ins>
          </w:p>
        </w:tc>
        <w:tc>
          <w:tcPr>
            <w:tcW w:w="8041" w:type="dxa"/>
            <w:tcBorders>
              <w:bottom w:val="single" w:sz="8" w:space="0" w:color="000000"/>
              <w:right w:val="single" w:sz="8" w:space="0" w:color="000000"/>
            </w:tcBorders>
          </w:tcPr>
          <w:p w14:paraId="61EDB79A" w14:textId="77777777" w:rsidR="00773EBB" w:rsidRPr="00266F9D" w:rsidRDefault="00773EBB" w:rsidP="00514D0F">
            <w:pPr>
              <w:spacing w:before="100" w:beforeAutospacing="1" w:after="100" w:afterAutospacing="1" w:line="360" w:lineRule="auto"/>
              <w:jc w:val="both"/>
              <w:rPr>
                <w:ins w:id="2802" w:author="Deep Nidhi" w:date="2023-09-06T19:17:00Z"/>
                <w:rFonts w:asciiTheme="majorBidi" w:hAnsiTheme="majorBidi" w:cstheme="majorBidi"/>
                <w:sz w:val="24"/>
                <w:szCs w:val="24"/>
              </w:rPr>
            </w:pPr>
            <w:ins w:id="2803" w:author="Deep Nidhi" w:date="2023-09-06T19:17:00Z">
              <w:r w:rsidRPr="00266F9D">
                <w:rPr>
                  <w:rFonts w:asciiTheme="majorBidi" w:hAnsiTheme="majorBidi" w:cstheme="majorBidi"/>
                  <w:sz w:val="24"/>
                  <w:szCs w:val="24"/>
                </w:rPr>
                <w:t>Provide options to delete an element of the list.</w:t>
              </w:r>
            </w:ins>
          </w:p>
        </w:tc>
      </w:tr>
      <w:tr w:rsidR="00773EBB" w:rsidRPr="00D34249" w14:paraId="2F092D80" w14:textId="77777777" w:rsidTr="00514D0F">
        <w:trPr>
          <w:trHeight w:val="278"/>
          <w:ins w:id="2804" w:author="Deep Nidhi" w:date="2023-09-06T19:17:00Z"/>
        </w:trPr>
        <w:tc>
          <w:tcPr>
            <w:tcW w:w="1299" w:type="dxa"/>
            <w:tcBorders>
              <w:left w:val="single" w:sz="8" w:space="0" w:color="000000"/>
              <w:bottom w:val="single" w:sz="8" w:space="0" w:color="000000"/>
              <w:right w:val="single" w:sz="8" w:space="0" w:color="000000"/>
            </w:tcBorders>
          </w:tcPr>
          <w:p w14:paraId="3908F9FC" w14:textId="77777777" w:rsidR="00773EBB" w:rsidRPr="00266F9D" w:rsidRDefault="00773EBB" w:rsidP="00514D0F">
            <w:pPr>
              <w:spacing w:before="100" w:beforeAutospacing="1" w:after="100" w:afterAutospacing="1" w:line="360" w:lineRule="auto"/>
              <w:jc w:val="both"/>
              <w:rPr>
                <w:ins w:id="2805" w:author="Deep Nidhi" w:date="2023-09-06T19:17:00Z"/>
                <w:rFonts w:asciiTheme="majorBidi" w:hAnsiTheme="majorBidi" w:cstheme="majorBidi"/>
                <w:sz w:val="24"/>
                <w:szCs w:val="24"/>
              </w:rPr>
            </w:pPr>
            <w:ins w:id="2806" w:author="Deep Nidhi" w:date="2023-09-06T19:17:00Z">
              <w:r w:rsidRPr="00266F9D">
                <w:rPr>
                  <w:rFonts w:asciiTheme="majorBidi" w:hAnsiTheme="majorBidi" w:cstheme="majorBidi"/>
                  <w:sz w:val="24"/>
                  <w:szCs w:val="24"/>
                </w:rPr>
                <w:t xml:space="preserve">REQ </w:t>
              </w:r>
              <w:r>
                <w:rPr>
                  <w:rFonts w:asciiTheme="majorBidi" w:hAnsiTheme="majorBidi" w:cstheme="majorBidi"/>
                  <w:sz w:val="24"/>
                  <w:szCs w:val="24"/>
                </w:rPr>
                <w:t>5</w:t>
              </w:r>
            </w:ins>
          </w:p>
        </w:tc>
        <w:tc>
          <w:tcPr>
            <w:tcW w:w="8041" w:type="dxa"/>
            <w:tcBorders>
              <w:bottom w:val="single" w:sz="8" w:space="0" w:color="000000"/>
              <w:right w:val="single" w:sz="8" w:space="0" w:color="000000"/>
            </w:tcBorders>
          </w:tcPr>
          <w:p w14:paraId="286B14C9" w14:textId="77777777" w:rsidR="00773EBB" w:rsidRPr="00266F9D" w:rsidRDefault="00773EBB" w:rsidP="00514D0F">
            <w:pPr>
              <w:spacing w:before="100" w:beforeAutospacing="1" w:after="100" w:afterAutospacing="1" w:line="360" w:lineRule="auto"/>
              <w:jc w:val="both"/>
              <w:rPr>
                <w:ins w:id="2807" w:author="Deep Nidhi" w:date="2023-09-06T19:17:00Z"/>
                <w:rFonts w:asciiTheme="majorBidi" w:hAnsiTheme="majorBidi" w:cstheme="majorBidi"/>
                <w:sz w:val="24"/>
                <w:szCs w:val="24"/>
              </w:rPr>
            </w:pPr>
            <w:ins w:id="2808" w:author="Deep Nidhi" w:date="2023-09-06T19:17:00Z">
              <w:r w:rsidRPr="00266F9D">
                <w:rPr>
                  <w:rFonts w:asciiTheme="majorBidi" w:hAnsiTheme="majorBidi" w:cstheme="majorBidi"/>
                  <w:sz w:val="24"/>
                  <w:szCs w:val="24"/>
                </w:rPr>
                <w:t xml:space="preserve">Provide options to </w:t>
              </w:r>
              <w:r>
                <w:rPr>
                  <w:rFonts w:asciiTheme="majorBidi" w:hAnsiTheme="majorBidi" w:cstheme="majorBidi"/>
                  <w:sz w:val="24"/>
                  <w:szCs w:val="24"/>
                </w:rPr>
                <w:t xml:space="preserve">execute </w:t>
              </w:r>
              <w:r w:rsidRPr="00266F9D">
                <w:rPr>
                  <w:rFonts w:asciiTheme="majorBidi" w:hAnsiTheme="majorBidi" w:cstheme="majorBidi"/>
                  <w:sz w:val="24"/>
                  <w:szCs w:val="24"/>
                </w:rPr>
                <w:t>an element of the list</w:t>
              </w:r>
            </w:ins>
          </w:p>
        </w:tc>
      </w:tr>
      <w:tr w:rsidR="00773EBB" w:rsidRPr="00D34249" w14:paraId="6D14DF2B" w14:textId="77777777" w:rsidTr="00514D0F">
        <w:trPr>
          <w:trHeight w:val="2510"/>
          <w:ins w:id="2809" w:author="Deep Nidhi" w:date="2023-09-06T19:17:00Z"/>
        </w:trPr>
        <w:tc>
          <w:tcPr>
            <w:tcW w:w="1299" w:type="dxa"/>
            <w:tcBorders>
              <w:left w:val="single" w:sz="8" w:space="0" w:color="000000"/>
              <w:bottom w:val="single" w:sz="8" w:space="0" w:color="000000"/>
              <w:right w:val="single" w:sz="8" w:space="0" w:color="000000"/>
            </w:tcBorders>
          </w:tcPr>
          <w:p w14:paraId="0E23501C" w14:textId="77777777" w:rsidR="00773EBB" w:rsidRPr="00266F9D" w:rsidRDefault="00773EBB" w:rsidP="00514D0F">
            <w:pPr>
              <w:spacing w:before="100" w:beforeAutospacing="1" w:after="100" w:afterAutospacing="1" w:line="360" w:lineRule="auto"/>
              <w:jc w:val="both"/>
              <w:rPr>
                <w:ins w:id="2810" w:author="Deep Nidhi" w:date="2023-09-06T19:17:00Z"/>
                <w:rFonts w:asciiTheme="majorBidi" w:hAnsiTheme="majorBidi" w:cstheme="majorBidi"/>
                <w:sz w:val="24"/>
                <w:szCs w:val="24"/>
              </w:rPr>
            </w:pPr>
            <w:ins w:id="2811" w:author="Deep Nidhi" w:date="2023-09-06T19:17:00Z">
              <w:r w:rsidRPr="00266F9D">
                <w:rPr>
                  <w:rFonts w:asciiTheme="majorBidi" w:hAnsiTheme="majorBidi" w:cstheme="majorBidi"/>
                  <w:sz w:val="24"/>
                  <w:szCs w:val="24"/>
                </w:rPr>
                <w:t xml:space="preserve">REQ </w:t>
              </w:r>
              <w:r>
                <w:rPr>
                  <w:rFonts w:asciiTheme="majorBidi" w:hAnsiTheme="majorBidi" w:cstheme="majorBidi"/>
                  <w:sz w:val="24"/>
                  <w:szCs w:val="24"/>
                </w:rPr>
                <w:t>7</w:t>
              </w:r>
            </w:ins>
          </w:p>
        </w:tc>
        <w:tc>
          <w:tcPr>
            <w:tcW w:w="8041" w:type="dxa"/>
            <w:tcBorders>
              <w:bottom w:val="single" w:sz="8" w:space="0" w:color="000000"/>
              <w:right w:val="single" w:sz="8" w:space="0" w:color="000000"/>
            </w:tcBorders>
          </w:tcPr>
          <w:p w14:paraId="7BC4F605" w14:textId="77777777" w:rsidR="00773EBB" w:rsidRPr="00266F9D" w:rsidRDefault="00773EBB" w:rsidP="00514D0F">
            <w:pPr>
              <w:spacing w:before="100" w:beforeAutospacing="1" w:after="100" w:afterAutospacing="1" w:line="360" w:lineRule="auto"/>
              <w:jc w:val="both"/>
              <w:rPr>
                <w:ins w:id="2812" w:author="Deep Nidhi" w:date="2023-09-06T19:17:00Z"/>
                <w:rFonts w:asciiTheme="majorBidi" w:hAnsiTheme="majorBidi" w:cstheme="majorBidi"/>
                <w:sz w:val="24"/>
                <w:szCs w:val="24"/>
              </w:rPr>
            </w:pPr>
            <w:ins w:id="2813" w:author="Deep Nidhi" w:date="2023-09-06T19:17:00Z">
              <w:r w:rsidRPr="00266F9D">
                <w:rPr>
                  <w:rFonts w:asciiTheme="majorBidi" w:hAnsiTheme="majorBidi" w:cstheme="majorBidi"/>
                  <w:sz w:val="24"/>
                  <w:szCs w:val="24"/>
                </w:rPr>
                <w:t>When adding a new element, provide the following entries and validations –</w:t>
              </w:r>
            </w:ins>
          </w:p>
          <w:p w14:paraId="4E1F1254" w14:textId="77777777" w:rsidR="00773EBB" w:rsidRDefault="00773EBB" w:rsidP="00773EBB">
            <w:pPr>
              <w:pStyle w:val="ListParagraph"/>
              <w:numPr>
                <w:ilvl w:val="0"/>
                <w:numId w:val="59"/>
              </w:numPr>
              <w:spacing w:before="100" w:beforeAutospacing="1" w:after="100" w:afterAutospacing="1" w:line="360" w:lineRule="auto"/>
              <w:jc w:val="both"/>
              <w:rPr>
                <w:ins w:id="2814" w:author="Deep Nidhi" w:date="2023-09-06T19:17:00Z"/>
                <w:rFonts w:asciiTheme="majorBidi" w:hAnsiTheme="majorBidi" w:cstheme="majorBidi"/>
                <w:sz w:val="24"/>
                <w:szCs w:val="24"/>
              </w:rPr>
            </w:pPr>
            <w:ins w:id="2815" w:author="Deep Nidhi" w:date="2023-09-06T19:17:00Z">
              <w:r>
                <w:rPr>
                  <w:rFonts w:asciiTheme="majorBidi" w:hAnsiTheme="majorBidi" w:cstheme="majorBidi"/>
                  <w:sz w:val="24"/>
                  <w:szCs w:val="24"/>
                </w:rPr>
                <w:t>Provide option to select Indicator | Unit(s).</w:t>
              </w:r>
            </w:ins>
          </w:p>
          <w:p w14:paraId="190F0BBE" w14:textId="77777777" w:rsidR="00773EBB" w:rsidRDefault="00773EBB" w:rsidP="00773EBB">
            <w:pPr>
              <w:pStyle w:val="ListParagraph"/>
              <w:numPr>
                <w:ilvl w:val="0"/>
                <w:numId w:val="59"/>
              </w:numPr>
              <w:spacing w:before="100" w:beforeAutospacing="1" w:after="100" w:afterAutospacing="1" w:line="360" w:lineRule="auto"/>
              <w:jc w:val="both"/>
              <w:rPr>
                <w:ins w:id="2816" w:author="Deep Nidhi" w:date="2023-09-06T19:17:00Z"/>
                <w:rFonts w:asciiTheme="majorBidi" w:hAnsiTheme="majorBidi" w:cstheme="majorBidi"/>
                <w:sz w:val="24"/>
                <w:szCs w:val="24"/>
              </w:rPr>
            </w:pPr>
            <w:ins w:id="2817" w:author="Deep Nidhi" w:date="2023-09-06T19:17:00Z">
              <w:r>
                <w:rPr>
                  <w:rFonts w:asciiTheme="majorBidi" w:hAnsiTheme="majorBidi" w:cstheme="majorBidi"/>
                  <w:sz w:val="24"/>
                  <w:szCs w:val="24"/>
                </w:rPr>
                <w:t>Provide option to Subgroup(s).</w:t>
              </w:r>
            </w:ins>
          </w:p>
          <w:p w14:paraId="714228B9" w14:textId="77777777" w:rsidR="00773EBB" w:rsidRPr="00D840BA" w:rsidRDefault="00773EBB" w:rsidP="00773EBB">
            <w:pPr>
              <w:pStyle w:val="ListParagraph"/>
              <w:numPr>
                <w:ilvl w:val="0"/>
                <w:numId w:val="59"/>
              </w:numPr>
              <w:suppressAutoHyphens/>
              <w:spacing w:before="240" w:after="0" w:line="360" w:lineRule="auto"/>
              <w:jc w:val="both"/>
              <w:rPr>
                <w:ins w:id="2818" w:author="Deep Nidhi" w:date="2023-09-06T19:17:00Z"/>
                <w:rFonts w:asciiTheme="majorBidi" w:hAnsiTheme="majorBidi" w:cstheme="majorBidi"/>
                <w:sz w:val="24"/>
                <w:szCs w:val="24"/>
              </w:rPr>
            </w:pPr>
            <w:ins w:id="2819" w:author="Deep Nidhi" w:date="2023-09-06T19:17:00Z">
              <w:r w:rsidRPr="00D840BA">
                <w:rPr>
                  <w:rFonts w:asciiTheme="majorBidi" w:hAnsiTheme="majorBidi" w:cstheme="majorBidi"/>
                  <w:sz w:val="24"/>
                  <w:szCs w:val="24"/>
                </w:rPr>
                <w:t xml:space="preserve">Provide option to enter </w:t>
              </w:r>
              <w:r>
                <w:rPr>
                  <w:rFonts w:asciiTheme="majorBidi" w:hAnsiTheme="majorBidi" w:cstheme="majorBidi"/>
                  <w:sz w:val="24"/>
                  <w:szCs w:val="24"/>
                </w:rPr>
                <w:t>arithmetic expression</w:t>
              </w:r>
              <w:r w:rsidRPr="00D840BA">
                <w:rPr>
                  <w:rFonts w:asciiTheme="majorBidi" w:hAnsiTheme="majorBidi" w:cstheme="majorBidi"/>
                  <w:sz w:val="24"/>
                  <w:szCs w:val="24"/>
                </w:rPr>
                <w:t>.</w:t>
              </w:r>
            </w:ins>
          </w:p>
          <w:p w14:paraId="122143F6" w14:textId="77777777" w:rsidR="00773EBB" w:rsidRPr="00D840BA" w:rsidRDefault="00773EBB" w:rsidP="00773EBB">
            <w:pPr>
              <w:pStyle w:val="ListParagraph"/>
              <w:numPr>
                <w:ilvl w:val="0"/>
                <w:numId w:val="59"/>
              </w:numPr>
              <w:suppressAutoHyphens/>
              <w:spacing w:before="240" w:after="0" w:line="360" w:lineRule="auto"/>
              <w:jc w:val="both"/>
              <w:rPr>
                <w:ins w:id="2820" w:author="Deep Nidhi" w:date="2023-09-06T19:17:00Z"/>
                <w:rFonts w:asciiTheme="majorBidi" w:hAnsiTheme="majorBidi" w:cstheme="majorBidi"/>
                <w:sz w:val="24"/>
                <w:szCs w:val="24"/>
              </w:rPr>
            </w:pPr>
            <w:ins w:id="2821" w:author="Deep Nidhi" w:date="2023-09-06T19:17:00Z">
              <w:r w:rsidRPr="00D840BA">
                <w:rPr>
                  <w:rFonts w:asciiTheme="majorBidi" w:hAnsiTheme="majorBidi" w:cstheme="majorBidi"/>
                  <w:sz w:val="24"/>
                  <w:szCs w:val="24"/>
                </w:rPr>
                <w:t xml:space="preserve">Provide option to select or enter arithmetic operators while creating </w:t>
              </w:r>
              <w:r>
                <w:rPr>
                  <w:rFonts w:asciiTheme="majorBidi" w:hAnsiTheme="majorBidi" w:cstheme="majorBidi"/>
                  <w:sz w:val="24"/>
                  <w:szCs w:val="24"/>
                </w:rPr>
                <w:t>expression</w:t>
              </w:r>
              <w:r w:rsidRPr="00D840BA">
                <w:rPr>
                  <w:rFonts w:asciiTheme="majorBidi" w:hAnsiTheme="majorBidi" w:cstheme="majorBidi"/>
                  <w:sz w:val="24"/>
                  <w:szCs w:val="24"/>
                </w:rPr>
                <w:t>.</w:t>
              </w:r>
            </w:ins>
          </w:p>
          <w:p w14:paraId="2138E67F" w14:textId="77777777" w:rsidR="00773EBB" w:rsidRPr="00D840BA" w:rsidRDefault="00773EBB" w:rsidP="00773EBB">
            <w:pPr>
              <w:pStyle w:val="ListParagraph"/>
              <w:numPr>
                <w:ilvl w:val="0"/>
                <w:numId w:val="59"/>
              </w:numPr>
              <w:suppressAutoHyphens/>
              <w:spacing w:before="240" w:after="0" w:line="360" w:lineRule="auto"/>
              <w:jc w:val="both"/>
              <w:rPr>
                <w:ins w:id="2822" w:author="Deep Nidhi" w:date="2023-09-06T19:17:00Z"/>
                <w:rFonts w:asciiTheme="majorBidi" w:hAnsiTheme="majorBidi" w:cstheme="majorBidi"/>
                <w:sz w:val="24"/>
                <w:szCs w:val="24"/>
              </w:rPr>
            </w:pPr>
            <w:ins w:id="2823" w:author="Deep Nidhi" w:date="2023-09-06T19:17:00Z">
              <w:r w:rsidRPr="00D840BA">
                <w:rPr>
                  <w:rFonts w:asciiTheme="majorBidi" w:hAnsiTheme="majorBidi" w:cstheme="majorBidi"/>
                  <w:sz w:val="24"/>
                  <w:szCs w:val="24"/>
                </w:rPr>
                <w:t xml:space="preserve">Provide option to limit number of decimal places the calculated data value should be </w:t>
              </w:r>
              <w:r>
                <w:rPr>
                  <w:rFonts w:asciiTheme="majorBidi" w:hAnsiTheme="majorBidi" w:cstheme="majorBidi"/>
                  <w:sz w:val="24"/>
                  <w:szCs w:val="24"/>
                </w:rPr>
                <w:t>displayed.</w:t>
              </w:r>
            </w:ins>
          </w:p>
          <w:p w14:paraId="1EEF5D79" w14:textId="77777777" w:rsidR="00773EBB" w:rsidRPr="00D840BA" w:rsidRDefault="00773EBB" w:rsidP="00773EBB">
            <w:pPr>
              <w:pStyle w:val="ListParagraph"/>
              <w:numPr>
                <w:ilvl w:val="0"/>
                <w:numId w:val="59"/>
              </w:numPr>
              <w:suppressAutoHyphens/>
              <w:spacing w:before="240" w:after="0" w:line="360" w:lineRule="auto"/>
              <w:jc w:val="both"/>
              <w:rPr>
                <w:ins w:id="2824" w:author="Deep Nidhi" w:date="2023-09-06T19:17:00Z"/>
                <w:rFonts w:asciiTheme="majorBidi" w:hAnsiTheme="majorBidi" w:cstheme="majorBidi"/>
                <w:sz w:val="24"/>
                <w:szCs w:val="24"/>
              </w:rPr>
            </w:pPr>
            <w:ins w:id="2825" w:author="Deep Nidhi" w:date="2023-09-06T19:17:00Z">
              <w:r w:rsidRPr="00D840BA">
                <w:rPr>
                  <w:rFonts w:asciiTheme="majorBidi" w:hAnsiTheme="majorBidi" w:cstheme="majorBidi"/>
                  <w:sz w:val="24"/>
                  <w:szCs w:val="24"/>
                </w:rPr>
                <w:t xml:space="preserve">Provide option to Validate </w:t>
              </w:r>
              <w:r>
                <w:rPr>
                  <w:rFonts w:asciiTheme="majorBidi" w:hAnsiTheme="majorBidi" w:cstheme="majorBidi"/>
                  <w:sz w:val="24"/>
                  <w:szCs w:val="24"/>
                </w:rPr>
                <w:t>arithmetic expression</w:t>
              </w:r>
              <w:r w:rsidRPr="00D840BA">
                <w:rPr>
                  <w:rFonts w:asciiTheme="majorBidi" w:hAnsiTheme="majorBidi" w:cstheme="majorBidi"/>
                  <w:sz w:val="24"/>
                  <w:szCs w:val="24"/>
                </w:rPr>
                <w:t xml:space="preserve"> (The option to add calculation should not be enabled until the created </w:t>
              </w:r>
              <w:r>
                <w:rPr>
                  <w:rFonts w:asciiTheme="majorBidi" w:hAnsiTheme="majorBidi" w:cstheme="majorBidi"/>
                  <w:sz w:val="24"/>
                  <w:szCs w:val="24"/>
                </w:rPr>
                <w:t>expression</w:t>
              </w:r>
              <w:r w:rsidRPr="00D840BA">
                <w:rPr>
                  <w:rFonts w:asciiTheme="majorBidi" w:hAnsiTheme="majorBidi" w:cstheme="majorBidi"/>
                  <w:sz w:val="24"/>
                  <w:szCs w:val="24"/>
                </w:rPr>
                <w:t xml:space="preserve"> is validated).</w:t>
              </w:r>
            </w:ins>
          </w:p>
          <w:p w14:paraId="5FE19B6F" w14:textId="77777777" w:rsidR="00773EBB" w:rsidRPr="00E03C04" w:rsidRDefault="00773EBB" w:rsidP="00773EBB">
            <w:pPr>
              <w:pStyle w:val="ListParagraph"/>
              <w:numPr>
                <w:ilvl w:val="0"/>
                <w:numId w:val="59"/>
              </w:numPr>
              <w:spacing w:before="100" w:beforeAutospacing="1" w:after="100" w:afterAutospacing="1" w:line="360" w:lineRule="auto"/>
              <w:jc w:val="both"/>
              <w:rPr>
                <w:ins w:id="2826" w:author="Deep Nidhi" w:date="2023-09-06T19:17:00Z"/>
                <w:rFonts w:asciiTheme="majorBidi" w:hAnsiTheme="majorBidi" w:cstheme="majorBidi"/>
                <w:sz w:val="24"/>
                <w:szCs w:val="24"/>
              </w:rPr>
            </w:pPr>
            <w:ins w:id="2827" w:author="Deep Nidhi" w:date="2023-09-06T19:17:00Z">
              <w:r w:rsidRPr="00D840BA">
                <w:rPr>
                  <w:rFonts w:asciiTheme="majorBidi" w:hAnsiTheme="majorBidi" w:cstheme="majorBidi"/>
                  <w:sz w:val="24"/>
                  <w:szCs w:val="24"/>
                </w:rPr>
                <w:t>Show error message when the input inserted to validate formula is incorrect.</w:t>
              </w:r>
            </w:ins>
          </w:p>
        </w:tc>
      </w:tr>
      <w:tr w:rsidR="00773EBB" w:rsidRPr="00D34249" w14:paraId="1286896F" w14:textId="77777777" w:rsidTr="00514D0F">
        <w:trPr>
          <w:trHeight w:val="935"/>
          <w:ins w:id="2828" w:author="Deep Nidhi" w:date="2023-09-06T19:17:00Z"/>
        </w:trPr>
        <w:tc>
          <w:tcPr>
            <w:tcW w:w="1299" w:type="dxa"/>
            <w:tcBorders>
              <w:top w:val="single" w:sz="4" w:space="0" w:color="auto"/>
              <w:left w:val="single" w:sz="8" w:space="0" w:color="000000"/>
              <w:bottom w:val="single" w:sz="4" w:space="0" w:color="auto"/>
              <w:right w:val="single" w:sz="8" w:space="0" w:color="000000"/>
            </w:tcBorders>
          </w:tcPr>
          <w:p w14:paraId="54C25966" w14:textId="77777777" w:rsidR="00773EBB" w:rsidRPr="00266F9D" w:rsidRDefault="00773EBB" w:rsidP="00514D0F">
            <w:pPr>
              <w:spacing w:before="100" w:beforeAutospacing="1" w:after="100" w:afterAutospacing="1" w:line="360" w:lineRule="auto"/>
              <w:jc w:val="both"/>
              <w:rPr>
                <w:ins w:id="2829" w:author="Deep Nidhi" w:date="2023-09-06T19:17:00Z"/>
                <w:rFonts w:asciiTheme="majorBidi" w:hAnsiTheme="majorBidi" w:cstheme="majorBidi"/>
                <w:sz w:val="24"/>
                <w:szCs w:val="24"/>
              </w:rPr>
            </w:pPr>
            <w:ins w:id="2830" w:author="Deep Nidhi" w:date="2023-09-06T19:17:00Z">
              <w:r w:rsidRPr="00266F9D">
                <w:rPr>
                  <w:rFonts w:asciiTheme="majorBidi" w:hAnsiTheme="majorBidi" w:cstheme="majorBidi"/>
                  <w:sz w:val="24"/>
                  <w:szCs w:val="24"/>
                </w:rPr>
                <w:t xml:space="preserve">REQ </w:t>
              </w:r>
              <w:r>
                <w:rPr>
                  <w:rFonts w:asciiTheme="majorBidi" w:hAnsiTheme="majorBidi" w:cstheme="majorBidi"/>
                  <w:sz w:val="24"/>
                  <w:szCs w:val="24"/>
                </w:rPr>
                <w:t>8</w:t>
              </w:r>
            </w:ins>
          </w:p>
        </w:tc>
        <w:tc>
          <w:tcPr>
            <w:tcW w:w="8041" w:type="dxa"/>
            <w:tcBorders>
              <w:top w:val="single" w:sz="4" w:space="0" w:color="auto"/>
              <w:bottom w:val="single" w:sz="4" w:space="0" w:color="auto"/>
              <w:right w:val="single" w:sz="8" w:space="0" w:color="000000"/>
            </w:tcBorders>
          </w:tcPr>
          <w:p w14:paraId="3EEC83BC" w14:textId="77777777" w:rsidR="00773EBB" w:rsidRPr="00266F9D" w:rsidRDefault="00773EBB" w:rsidP="00514D0F">
            <w:pPr>
              <w:spacing w:before="100" w:beforeAutospacing="1" w:after="100" w:afterAutospacing="1" w:line="360" w:lineRule="auto"/>
              <w:jc w:val="both"/>
              <w:rPr>
                <w:ins w:id="2831" w:author="Deep Nidhi" w:date="2023-09-06T19:17:00Z"/>
                <w:rFonts w:asciiTheme="majorBidi" w:hAnsiTheme="majorBidi" w:cstheme="majorBidi"/>
                <w:sz w:val="24"/>
                <w:szCs w:val="24"/>
              </w:rPr>
            </w:pPr>
            <w:ins w:id="2832" w:author="Deep Nidhi" w:date="2023-09-06T19:17:00Z">
              <w:r w:rsidRPr="00266F9D">
                <w:rPr>
                  <w:rFonts w:asciiTheme="majorBidi" w:hAnsiTheme="majorBidi" w:cstheme="majorBidi"/>
                  <w:sz w:val="24"/>
                  <w:szCs w:val="24"/>
                </w:rPr>
                <w:t>Provide the Add button in the add new element window to confirm adding the element to the list.</w:t>
              </w:r>
            </w:ins>
          </w:p>
        </w:tc>
      </w:tr>
    </w:tbl>
    <w:p w14:paraId="0F1A3F1B" w14:textId="3AD651C7" w:rsidR="00773EBB" w:rsidRPr="006B6F95" w:rsidRDefault="00773EBB">
      <w:pPr>
        <w:pStyle w:val="Heading5"/>
        <w:spacing w:before="100" w:beforeAutospacing="1" w:after="100" w:afterAutospacing="1"/>
        <w:rPr>
          <w:ins w:id="2833" w:author="Deep Nidhi" w:date="2023-09-06T19:17:00Z"/>
        </w:rPr>
        <w:pPrChange w:id="2834" w:author="Deep Nidhi" w:date="2023-09-07T17:05:00Z">
          <w:pPr>
            <w:pStyle w:val="Heading4"/>
            <w:spacing w:line="240" w:lineRule="auto"/>
            <w:jc w:val="both"/>
          </w:pPr>
        </w:pPrChange>
      </w:pPr>
      <w:ins w:id="2835" w:author="Deep Nidhi" w:date="2023-09-06T19:17:00Z">
        <w:r w:rsidRPr="006B6F95">
          <w:t>Log</w:t>
        </w:r>
      </w:ins>
    </w:p>
    <w:p w14:paraId="7CF3ADAC" w14:textId="77777777" w:rsidR="00773EBB" w:rsidRPr="0045465B" w:rsidRDefault="00773EBB" w:rsidP="00773EBB">
      <w:pPr>
        <w:spacing w:before="100" w:beforeAutospacing="1" w:after="100" w:afterAutospacing="1" w:line="240" w:lineRule="auto"/>
        <w:jc w:val="both"/>
        <w:rPr>
          <w:ins w:id="2836" w:author="Deep Nidhi" w:date="2023-09-06T19:17:00Z"/>
          <w:rFonts w:asciiTheme="majorBidi" w:hAnsiTheme="majorBidi" w:cstheme="majorBidi"/>
          <w:b/>
          <w:bCs/>
          <w:sz w:val="24"/>
          <w:szCs w:val="24"/>
        </w:rPr>
      </w:pPr>
      <w:ins w:id="2837" w:author="Deep Nidhi" w:date="2023-09-06T19:17:00Z">
        <w:r w:rsidRPr="0045465B">
          <w:rPr>
            <w:rFonts w:asciiTheme="majorBidi" w:hAnsiTheme="majorBidi" w:cstheme="majorBidi"/>
            <w:b/>
            <w:bCs/>
            <w:sz w:val="24"/>
            <w:szCs w:val="24"/>
          </w:rPr>
          <w:t>Description</w:t>
        </w:r>
      </w:ins>
    </w:p>
    <w:p w14:paraId="2B5A8889" w14:textId="77777777" w:rsidR="00773EBB" w:rsidRPr="009903BD" w:rsidRDefault="00773EBB" w:rsidP="00773EBB">
      <w:pPr>
        <w:spacing w:before="100" w:beforeAutospacing="1" w:after="100" w:afterAutospacing="1" w:line="360" w:lineRule="auto"/>
        <w:jc w:val="both"/>
        <w:rPr>
          <w:ins w:id="2838" w:author="Deep Nidhi" w:date="2023-09-06T19:17:00Z"/>
          <w:rFonts w:ascii="Times New Roman" w:hAnsi="Times New Roman" w:cs="Times New Roman"/>
          <w:sz w:val="24"/>
          <w:szCs w:val="24"/>
        </w:rPr>
      </w:pPr>
      <w:ins w:id="2839" w:author="Deep Nidhi" w:date="2023-09-06T19:17:00Z">
        <w:r w:rsidRPr="009903BD">
          <w:rPr>
            <w:rFonts w:ascii="Times New Roman" w:hAnsi="Times New Roman" w:cs="Times New Roman"/>
            <w:sz w:val="24"/>
            <w:szCs w:val="24"/>
          </w:rPr>
          <w:t xml:space="preserve">This module will allow </w:t>
        </w:r>
        <w:r>
          <w:rPr>
            <w:rFonts w:ascii="Times New Roman" w:hAnsi="Times New Roman" w:cs="Times New Roman"/>
            <w:sz w:val="24"/>
            <w:szCs w:val="24"/>
          </w:rPr>
          <w:t xml:space="preserve">authorized users </w:t>
        </w:r>
        <w:r w:rsidRPr="009903BD">
          <w:rPr>
            <w:rFonts w:ascii="Times New Roman" w:hAnsi="Times New Roman" w:cs="Times New Roman"/>
            <w:sz w:val="24"/>
            <w:szCs w:val="24"/>
          </w:rPr>
          <w:t xml:space="preserve">to view and manage the data entry logs which gets auto generated during the data import process. </w:t>
        </w:r>
        <w:r>
          <w:rPr>
            <w:rFonts w:ascii="Times New Roman" w:hAnsi="Times New Roman" w:cs="Times New Roman"/>
            <w:sz w:val="24"/>
            <w:szCs w:val="24"/>
          </w:rPr>
          <w:t>It will have options to download log file and analyze the reason of failing import process of any data records.</w:t>
        </w:r>
      </w:ins>
    </w:p>
    <w:p w14:paraId="4B34BCB8" w14:textId="77777777" w:rsidR="00773EBB" w:rsidRPr="009903BD" w:rsidRDefault="00773EBB" w:rsidP="00773EBB">
      <w:pPr>
        <w:spacing w:before="100" w:beforeAutospacing="1" w:after="100" w:afterAutospacing="1" w:line="240" w:lineRule="auto"/>
        <w:jc w:val="both"/>
        <w:rPr>
          <w:ins w:id="2840" w:author="Deep Nidhi" w:date="2023-09-06T19:17:00Z"/>
          <w:rFonts w:ascii="Times New Roman" w:hAnsi="Times New Roman" w:cs="Times New Roman"/>
          <w:b/>
          <w:bCs/>
          <w:sz w:val="24"/>
          <w:szCs w:val="24"/>
        </w:rPr>
      </w:pPr>
      <w:ins w:id="2841" w:author="Deep Nidhi" w:date="2023-09-06T19:17:00Z">
        <w:r w:rsidRPr="009903BD">
          <w:rPr>
            <w:rFonts w:ascii="Times New Roman" w:hAnsi="Times New Roman" w:cs="Times New Roman"/>
            <w:b/>
            <w:bCs/>
            <w:sz w:val="24"/>
            <w:szCs w:val="24"/>
          </w:rPr>
          <w:t>Functional Requirements</w:t>
        </w:r>
      </w:ins>
    </w:p>
    <w:tbl>
      <w:tblPr>
        <w:tblW w:w="9240" w:type="dxa"/>
        <w:tblBorders>
          <w:top w:val="nil"/>
          <w:left w:val="nil"/>
          <w:bottom w:val="nil"/>
          <w:right w:val="nil"/>
          <w:insideH w:val="nil"/>
          <w:insideV w:val="nil"/>
        </w:tblBorders>
        <w:tblLayout w:type="fixed"/>
        <w:tblLook w:val="0600" w:firstRow="0" w:lastRow="0" w:firstColumn="0" w:lastColumn="0" w:noHBand="1" w:noVBand="1"/>
      </w:tblPr>
      <w:tblGrid>
        <w:gridCol w:w="1365"/>
        <w:gridCol w:w="7875"/>
      </w:tblGrid>
      <w:tr w:rsidR="00773EBB" w:rsidRPr="00315D40" w14:paraId="500528C5" w14:textId="77777777" w:rsidTr="00514D0F">
        <w:trPr>
          <w:trHeight w:val="681"/>
          <w:ins w:id="2842" w:author="Deep Nidhi" w:date="2023-09-06T19:17:00Z"/>
        </w:trPr>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8CD97" w14:textId="77777777" w:rsidR="00773EBB" w:rsidRPr="009903BD" w:rsidRDefault="00773EBB" w:rsidP="00514D0F">
            <w:pPr>
              <w:spacing w:before="100" w:beforeAutospacing="1" w:after="100" w:afterAutospacing="1" w:line="360" w:lineRule="auto"/>
              <w:jc w:val="both"/>
              <w:rPr>
                <w:ins w:id="2843" w:author="Deep Nidhi" w:date="2023-09-06T19:17:00Z"/>
                <w:rFonts w:asciiTheme="majorBidi" w:hAnsiTheme="majorBidi" w:cstheme="majorBidi"/>
                <w:sz w:val="24"/>
                <w:szCs w:val="24"/>
              </w:rPr>
            </w:pPr>
            <w:ins w:id="2844" w:author="Deep Nidhi" w:date="2023-09-06T19:17:00Z">
              <w:r w:rsidRPr="009903BD">
                <w:rPr>
                  <w:rFonts w:asciiTheme="majorBidi" w:hAnsiTheme="majorBidi" w:cstheme="majorBidi"/>
                  <w:sz w:val="24"/>
                  <w:szCs w:val="24"/>
                </w:rPr>
                <w:lastRenderedPageBreak/>
                <w:t>REQ 1</w:t>
              </w:r>
            </w:ins>
          </w:p>
        </w:tc>
        <w:tc>
          <w:tcPr>
            <w:tcW w:w="7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33DF2A" w14:textId="77777777" w:rsidR="00773EBB" w:rsidRPr="009903BD" w:rsidRDefault="00773EBB" w:rsidP="00514D0F">
            <w:pPr>
              <w:spacing w:before="100" w:beforeAutospacing="1" w:after="100" w:afterAutospacing="1" w:line="360" w:lineRule="auto"/>
              <w:jc w:val="both"/>
              <w:rPr>
                <w:ins w:id="2845" w:author="Deep Nidhi" w:date="2023-09-06T19:17:00Z"/>
                <w:rFonts w:asciiTheme="majorBidi" w:hAnsiTheme="majorBidi" w:cstheme="majorBidi"/>
                <w:sz w:val="24"/>
                <w:szCs w:val="24"/>
              </w:rPr>
            </w:pPr>
            <w:ins w:id="2846" w:author="Deep Nidhi" w:date="2023-09-06T19:17:00Z">
              <w:r w:rsidRPr="009903BD">
                <w:rPr>
                  <w:rFonts w:asciiTheme="majorBidi" w:hAnsiTheme="majorBidi" w:cstheme="majorBidi"/>
                  <w:sz w:val="24"/>
                  <w:szCs w:val="24"/>
                </w:rPr>
                <w:t>Show the existing list of the logs in a tabular grid. Provide option to view the list by pages along with pagination option to customize the view.</w:t>
              </w:r>
            </w:ins>
          </w:p>
        </w:tc>
      </w:tr>
      <w:tr w:rsidR="00773EBB" w:rsidRPr="00315D40" w14:paraId="43E45E10" w14:textId="77777777" w:rsidTr="00514D0F">
        <w:trPr>
          <w:trHeight w:val="476"/>
          <w:ins w:id="2847" w:author="Deep Nidhi" w:date="2023-09-06T19:17:00Z"/>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F9F796" w14:textId="77777777" w:rsidR="00773EBB" w:rsidRPr="009903BD" w:rsidRDefault="00773EBB" w:rsidP="00514D0F">
            <w:pPr>
              <w:spacing w:before="100" w:beforeAutospacing="1" w:after="100" w:afterAutospacing="1" w:line="360" w:lineRule="auto"/>
              <w:jc w:val="both"/>
              <w:rPr>
                <w:ins w:id="2848" w:author="Deep Nidhi" w:date="2023-09-06T19:17:00Z"/>
                <w:rFonts w:asciiTheme="majorBidi" w:hAnsiTheme="majorBidi" w:cstheme="majorBidi"/>
                <w:sz w:val="24"/>
                <w:szCs w:val="24"/>
              </w:rPr>
            </w:pPr>
            <w:ins w:id="2849" w:author="Deep Nidhi" w:date="2023-09-06T19:17:00Z">
              <w:r w:rsidRPr="009903BD">
                <w:rPr>
                  <w:rFonts w:asciiTheme="majorBidi" w:hAnsiTheme="majorBidi" w:cstheme="majorBidi"/>
                  <w:sz w:val="24"/>
                  <w:szCs w:val="24"/>
                </w:rPr>
                <w:t>REQ 2</w:t>
              </w:r>
            </w:ins>
          </w:p>
        </w:tc>
        <w:tc>
          <w:tcPr>
            <w:tcW w:w="7875" w:type="dxa"/>
            <w:tcBorders>
              <w:top w:val="nil"/>
              <w:left w:val="nil"/>
              <w:bottom w:val="single" w:sz="8" w:space="0" w:color="000000"/>
              <w:right w:val="single" w:sz="8" w:space="0" w:color="000000"/>
            </w:tcBorders>
            <w:tcMar>
              <w:top w:w="100" w:type="dxa"/>
              <w:left w:w="100" w:type="dxa"/>
              <w:bottom w:w="100" w:type="dxa"/>
              <w:right w:w="100" w:type="dxa"/>
            </w:tcMar>
          </w:tcPr>
          <w:p w14:paraId="409C3685" w14:textId="77777777" w:rsidR="00773EBB" w:rsidRPr="009903BD" w:rsidRDefault="00773EBB" w:rsidP="00514D0F">
            <w:pPr>
              <w:spacing w:before="100" w:beforeAutospacing="1" w:after="100" w:afterAutospacing="1" w:line="360" w:lineRule="auto"/>
              <w:jc w:val="both"/>
              <w:rPr>
                <w:ins w:id="2850" w:author="Deep Nidhi" w:date="2023-09-06T19:17:00Z"/>
                <w:rFonts w:asciiTheme="majorBidi" w:hAnsiTheme="majorBidi" w:cstheme="majorBidi"/>
                <w:sz w:val="24"/>
                <w:szCs w:val="24"/>
              </w:rPr>
            </w:pPr>
            <w:ins w:id="2851" w:author="Deep Nidhi" w:date="2023-09-06T19:17:00Z">
              <w:r w:rsidRPr="009903BD">
                <w:rPr>
                  <w:rFonts w:asciiTheme="majorBidi" w:hAnsiTheme="majorBidi" w:cstheme="majorBidi"/>
                  <w:sz w:val="24"/>
                  <w:szCs w:val="24"/>
                </w:rPr>
                <w:t>Provide options to search, sort and navigate the existing list.</w:t>
              </w:r>
            </w:ins>
          </w:p>
        </w:tc>
      </w:tr>
      <w:tr w:rsidR="00773EBB" w:rsidRPr="00315D40" w14:paraId="4838A47C" w14:textId="77777777" w:rsidTr="00514D0F">
        <w:trPr>
          <w:trHeight w:val="719"/>
          <w:ins w:id="2852" w:author="Deep Nidhi" w:date="2023-09-06T19:17:00Z"/>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F96C2C" w14:textId="77777777" w:rsidR="00773EBB" w:rsidRPr="009903BD" w:rsidRDefault="00773EBB" w:rsidP="00514D0F">
            <w:pPr>
              <w:spacing w:before="100" w:beforeAutospacing="1" w:after="100" w:afterAutospacing="1" w:line="360" w:lineRule="auto"/>
              <w:jc w:val="both"/>
              <w:rPr>
                <w:ins w:id="2853" w:author="Deep Nidhi" w:date="2023-09-06T19:17:00Z"/>
                <w:rFonts w:asciiTheme="majorBidi" w:hAnsiTheme="majorBidi" w:cstheme="majorBidi"/>
                <w:sz w:val="24"/>
                <w:szCs w:val="24"/>
              </w:rPr>
            </w:pPr>
            <w:ins w:id="2854" w:author="Deep Nidhi" w:date="2023-09-06T19:17:00Z">
              <w:r w:rsidRPr="009903BD">
                <w:rPr>
                  <w:rFonts w:asciiTheme="majorBidi" w:hAnsiTheme="majorBidi" w:cstheme="majorBidi"/>
                  <w:sz w:val="24"/>
                  <w:szCs w:val="24"/>
                </w:rPr>
                <w:t>REQ 3</w:t>
              </w:r>
            </w:ins>
          </w:p>
        </w:tc>
        <w:tc>
          <w:tcPr>
            <w:tcW w:w="7875" w:type="dxa"/>
            <w:tcBorders>
              <w:top w:val="nil"/>
              <w:left w:val="nil"/>
              <w:bottom w:val="single" w:sz="8" w:space="0" w:color="000000"/>
              <w:right w:val="single" w:sz="8" w:space="0" w:color="000000"/>
            </w:tcBorders>
            <w:tcMar>
              <w:top w:w="100" w:type="dxa"/>
              <w:left w:w="100" w:type="dxa"/>
              <w:bottom w:w="100" w:type="dxa"/>
              <w:right w:w="100" w:type="dxa"/>
            </w:tcMar>
          </w:tcPr>
          <w:p w14:paraId="3DB79E17" w14:textId="77777777" w:rsidR="00773EBB" w:rsidRPr="009903BD" w:rsidRDefault="00773EBB" w:rsidP="00514D0F">
            <w:pPr>
              <w:spacing w:before="100" w:beforeAutospacing="1" w:after="100" w:afterAutospacing="1" w:line="360" w:lineRule="auto"/>
              <w:jc w:val="both"/>
              <w:rPr>
                <w:ins w:id="2855" w:author="Deep Nidhi" w:date="2023-09-06T19:17:00Z"/>
                <w:rFonts w:asciiTheme="majorBidi" w:hAnsiTheme="majorBidi" w:cstheme="majorBidi"/>
                <w:sz w:val="24"/>
                <w:szCs w:val="24"/>
              </w:rPr>
            </w:pPr>
            <w:ins w:id="2856" w:author="Deep Nidhi" w:date="2023-09-06T19:17:00Z">
              <w:r w:rsidRPr="009903BD">
                <w:rPr>
                  <w:rFonts w:asciiTheme="majorBidi" w:hAnsiTheme="majorBidi" w:cstheme="majorBidi"/>
                  <w:sz w:val="24"/>
                  <w:szCs w:val="24"/>
                </w:rPr>
                <w:t xml:space="preserve">Show the list of </w:t>
              </w:r>
              <w:r>
                <w:rPr>
                  <w:rFonts w:asciiTheme="majorBidi" w:hAnsiTheme="majorBidi" w:cstheme="majorBidi"/>
                  <w:sz w:val="24"/>
                  <w:szCs w:val="24"/>
                </w:rPr>
                <w:t>l</w:t>
              </w:r>
              <w:r w:rsidRPr="009903BD">
                <w:rPr>
                  <w:rFonts w:asciiTheme="majorBidi" w:hAnsiTheme="majorBidi" w:cstheme="majorBidi"/>
                  <w:sz w:val="24"/>
                  <w:szCs w:val="24"/>
                </w:rPr>
                <w:t>og</w:t>
              </w:r>
              <w:r>
                <w:rPr>
                  <w:rFonts w:asciiTheme="majorBidi" w:hAnsiTheme="majorBidi" w:cstheme="majorBidi"/>
                  <w:sz w:val="24"/>
                  <w:szCs w:val="24"/>
                </w:rPr>
                <w:t xml:space="preserve">s generated along with the following details - </w:t>
              </w:r>
              <w:r w:rsidRPr="009903BD">
                <w:rPr>
                  <w:rFonts w:asciiTheme="majorBidi" w:hAnsiTheme="majorBidi" w:cstheme="majorBidi"/>
                  <w:sz w:val="24"/>
                  <w:szCs w:val="24"/>
                </w:rPr>
                <w:t>file name, Imported, Updated, Error, Total Records count, Created date.</w:t>
              </w:r>
            </w:ins>
          </w:p>
        </w:tc>
      </w:tr>
      <w:tr w:rsidR="00773EBB" w:rsidRPr="00315D40" w14:paraId="66287178" w14:textId="77777777" w:rsidTr="00514D0F">
        <w:trPr>
          <w:trHeight w:val="719"/>
          <w:ins w:id="2857" w:author="Deep Nidhi" w:date="2023-09-06T19:17:00Z"/>
        </w:trPr>
        <w:tc>
          <w:tcPr>
            <w:tcW w:w="1365"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00AF181" w14:textId="77777777" w:rsidR="00773EBB" w:rsidRPr="009903BD" w:rsidRDefault="00773EBB" w:rsidP="00514D0F">
            <w:pPr>
              <w:spacing w:before="100" w:beforeAutospacing="1" w:after="100" w:afterAutospacing="1" w:line="360" w:lineRule="auto"/>
              <w:jc w:val="both"/>
              <w:rPr>
                <w:ins w:id="2858" w:author="Deep Nidhi" w:date="2023-09-06T19:17:00Z"/>
                <w:rFonts w:asciiTheme="majorBidi" w:hAnsiTheme="majorBidi" w:cstheme="majorBidi"/>
                <w:sz w:val="24"/>
                <w:szCs w:val="24"/>
              </w:rPr>
            </w:pPr>
            <w:ins w:id="2859" w:author="Deep Nidhi" w:date="2023-09-06T19:17:00Z">
              <w:r w:rsidRPr="009903BD">
                <w:rPr>
                  <w:rFonts w:asciiTheme="majorBidi" w:hAnsiTheme="majorBidi" w:cstheme="majorBidi"/>
                  <w:sz w:val="24"/>
                  <w:szCs w:val="24"/>
                </w:rPr>
                <w:t>REQ 4</w:t>
              </w:r>
            </w:ins>
          </w:p>
        </w:tc>
        <w:tc>
          <w:tcPr>
            <w:tcW w:w="7875" w:type="dxa"/>
            <w:tcBorders>
              <w:top w:val="nil"/>
              <w:left w:val="nil"/>
              <w:bottom w:val="single" w:sz="4" w:space="0" w:color="auto"/>
              <w:right w:val="single" w:sz="8" w:space="0" w:color="000000"/>
            </w:tcBorders>
            <w:tcMar>
              <w:top w:w="100" w:type="dxa"/>
              <w:left w:w="100" w:type="dxa"/>
              <w:bottom w:w="100" w:type="dxa"/>
              <w:right w:w="100" w:type="dxa"/>
            </w:tcMar>
          </w:tcPr>
          <w:p w14:paraId="7EDFAE23" w14:textId="77777777" w:rsidR="00773EBB" w:rsidRPr="009903BD" w:rsidRDefault="00773EBB" w:rsidP="00514D0F">
            <w:pPr>
              <w:spacing w:before="100" w:beforeAutospacing="1" w:after="100" w:afterAutospacing="1" w:line="360" w:lineRule="auto"/>
              <w:jc w:val="both"/>
              <w:rPr>
                <w:ins w:id="2860" w:author="Deep Nidhi" w:date="2023-09-06T19:17:00Z"/>
                <w:rFonts w:asciiTheme="majorBidi" w:hAnsiTheme="majorBidi" w:cstheme="majorBidi"/>
                <w:sz w:val="24"/>
                <w:szCs w:val="24"/>
              </w:rPr>
            </w:pPr>
            <w:ins w:id="2861" w:author="Deep Nidhi" w:date="2023-09-06T19:17:00Z">
              <w:r w:rsidRPr="009903BD">
                <w:rPr>
                  <w:rFonts w:asciiTheme="majorBidi" w:hAnsiTheme="majorBidi" w:cstheme="majorBidi"/>
                  <w:sz w:val="24"/>
                  <w:szCs w:val="24"/>
                </w:rPr>
                <w:t xml:space="preserve">Provide the option to download the </w:t>
              </w:r>
              <w:r>
                <w:rPr>
                  <w:rFonts w:asciiTheme="majorBidi" w:hAnsiTheme="majorBidi" w:cstheme="majorBidi"/>
                  <w:sz w:val="24"/>
                  <w:szCs w:val="24"/>
                </w:rPr>
                <w:t>log report which will show the list failed records along with the reason.</w:t>
              </w:r>
            </w:ins>
          </w:p>
        </w:tc>
      </w:tr>
      <w:tr w:rsidR="00773EBB" w:rsidRPr="00315D40" w14:paraId="28901CC1" w14:textId="77777777" w:rsidTr="00514D0F">
        <w:trPr>
          <w:trHeight w:val="367"/>
          <w:ins w:id="2862" w:author="Deep Nidhi" w:date="2023-09-06T19:17:00Z"/>
        </w:trPr>
        <w:tc>
          <w:tcPr>
            <w:tcW w:w="136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895F311" w14:textId="77777777" w:rsidR="00773EBB" w:rsidRPr="009903BD" w:rsidRDefault="00773EBB" w:rsidP="00514D0F">
            <w:pPr>
              <w:spacing w:before="100" w:beforeAutospacing="1" w:after="100" w:afterAutospacing="1" w:line="360" w:lineRule="auto"/>
              <w:jc w:val="both"/>
              <w:rPr>
                <w:ins w:id="2863" w:author="Deep Nidhi" w:date="2023-09-06T19:17:00Z"/>
                <w:rFonts w:asciiTheme="majorBidi" w:hAnsiTheme="majorBidi" w:cstheme="majorBidi"/>
                <w:sz w:val="24"/>
                <w:szCs w:val="24"/>
              </w:rPr>
            </w:pPr>
            <w:ins w:id="2864" w:author="Deep Nidhi" w:date="2023-09-06T19:17:00Z">
              <w:r w:rsidRPr="009903BD">
                <w:rPr>
                  <w:rFonts w:asciiTheme="majorBidi" w:hAnsiTheme="majorBidi" w:cstheme="majorBidi"/>
                  <w:sz w:val="24"/>
                  <w:szCs w:val="24"/>
                </w:rPr>
                <w:t>REQ 5</w:t>
              </w:r>
            </w:ins>
          </w:p>
        </w:tc>
        <w:tc>
          <w:tcPr>
            <w:tcW w:w="787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6B9AB149" w14:textId="77777777" w:rsidR="00773EBB" w:rsidRPr="009903BD" w:rsidRDefault="00773EBB" w:rsidP="00514D0F">
            <w:pPr>
              <w:spacing w:before="100" w:beforeAutospacing="1" w:after="100" w:afterAutospacing="1" w:line="360" w:lineRule="auto"/>
              <w:jc w:val="both"/>
              <w:rPr>
                <w:ins w:id="2865" w:author="Deep Nidhi" w:date="2023-09-06T19:17:00Z"/>
                <w:rFonts w:asciiTheme="majorBidi" w:hAnsiTheme="majorBidi" w:cstheme="majorBidi"/>
                <w:sz w:val="24"/>
                <w:szCs w:val="24"/>
              </w:rPr>
            </w:pPr>
            <w:ins w:id="2866" w:author="Deep Nidhi" w:date="2023-09-06T19:17:00Z">
              <w:r w:rsidRPr="009903BD">
                <w:rPr>
                  <w:rFonts w:asciiTheme="majorBidi" w:hAnsiTheme="majorBidi" w:cstheme="majorBidi"/>
                  <w:sz w:val="24"/>
                  <w:szCs w:val="24"/>
                </w:rPr>
                <w:t>Provide the option to delete an existing log.</w:t>
              </w:r>
            </w:ins>
          </w:p>
        </w:tc>
      </w:tr>
    </w:tbl>
    <w:p w14:paraId="7F22BE5E" w14:textId="1A5B9110" w:rsidR="00D453C1" w:rsidRPr="003C1A0A" w:rsidDel="00773EBB" w:rsidRDefault="00D453C1" w:rsidP="00D453C1">
      <w:pPr>
        <w:pStyle w:val="Heading3"/>
        <w:rPr>
          <w:del w:id="2867" w:author="Deep Nidhi" w:date="2023-09-06T19:17:00Z"/>
          <w:rFonts w:asciiTheme="majorBidi" w:hAnsiTheme="majorBidi"/>
        </w:rPr>
      </w:pPr>
      <w:del w:id="2868" w:author="Deep Nidhi" w:date="2023-09-06T19:17:00Z">
        <w:r w:rsidRPr="003C1A0A" w:rsidDel="00773EBB">
          <w:rPr>
            <w:rFonts w:asciiTheme="majorBidi" w:hAnsiTheme="majorBidi"/>
          </w:rPr>
          <w:delText>4.2.</w:delText>
        </w:r>
        <w:r w:rsidR="00570F75" w:rsidRPr="003C1A0A" w:rsidDel="00773EBB">
          <w:rPr>
            <w:rFonts w:asciiTheme="majorBidi" w:hAnsiTheme="majorBidi"/>
          </w:rPr>
          <w:delText>6</w:delText>
        </w:r>
        <w:r w:rsidRPr="003C1A0A" w:rsidDel="00773EBB">
          <w:rPr>
            <w:rFonts w:asciiTheme="majorBidi" w:hAnsiTheme="majorBidi"/>
          </w:rPr>
          <w:delText xml:space="preserve"> Manage Data</w:delText>
        </w:r>
      </w:del>
    </w:p>
    <w:p w14:paraId="27F260E9" w14:textId="491C7EB8" w:rsidR="008A39B9" w:rsidRPr="003C1A0A" w:rsidDel="00773EBB" w:rsidRDefault="008A39B9" w:rsidP="008A39B9">
      <w:pPr>
        <w:spacing w:before="100" w:beforeAutospacing="1" w:after="100" w:afterAutospacing="1" w:line="360" w:lineRule="auto"/>
        <w:jc w:val="both"/>
        <w:rPr>
          <w:del w:id="2869" w:author="Deep Nidhi" w:date="2023-09-06T19:17:00Z"/>
          <w:rFonts w:asciiTheme="majorBidi" w:hAnsiTheme="majorBidi" w:cstheme="majorBidi"/>
          <w:sz w:val="24"/>
          <w:szCs w:val="24"/>
        </w:rPr>
      </w:pPr>
      <w:del w:id="2870" w:author="Deep Nidhi" w:date="2023-09-06T19:17:00Z">
        <w:r w:rsidRPr="003C1A0A" w:rsidDel="00773EBB">
          <w:rPr>
            <w:rFonts w:asciiTheme="majorBidi" w:hAnsiTheme="majorBidi" w:cstheme="majorBidi"/>
            <w:sz w:val="24"/>
            <w:szCs w:val="24"/>
          </w:rPr>
          <w:delText>This module will have various sub-module</w:delText>
        </w:r>
      </w:del>
      <w:ins w:id="2871" w:author="Deep Nidhi" w:date="2023-09-11T17:46:00Z">
        <w:r w:rsidR="00735BBD">
          <w:rPr>
            <w:rFonts w:asciiTheme="majorBidi" w:hAnsiTheme="majorBidi" w:cstheme="majorBidi"/>
            <w:sz w:val="24"/>
            <w:szCs w:val="24"/>
          </w:rPr>
          <w:t>submodule</w:t>
        </w:r>
      </w:ins>
      <w:del w:id="2872" w:author="Deep Nidhi" w:date="2023-09-06T19:17:00Z">
        <w:r w:rsidRPr="003C1A0A" w:rsidDel="00773EBB">
          <w:rPr>
            <w:rFonts w:asciiTheme="majorBidi" w:hAnsiTheme="majorBidi" w:cstheme="majorBidi"/>
            <w:sz w:val="24"/>
            <w:szCs w:val="24"/>
          </w:rPr>
          <w:delText xml:space="preserve">s which will allow authorized users to </w:delText>
        </w:r>
        <w:r w:rsidR="00397648" w:rsidRPr="003C1A0A" w:rsidDel="00773EBB">
          <w:rPr>
            <w:rFonts w:asciiTheme="majorBidi" w:hAnsiTheme="majorBidi" w:cstheme="majorBidi"/>
            <w:sz w:val="24"/>
            <w:szCs w:val="24"/>
          </w:rPr>
          <w:delText>manage data of the platform. This module will comprise of various submodules – Primary Dataset, Indicator Dataset, Calculate, Aggregate and Logs. Let us understand the functionalities of these submodules in detail.</w:delText>
        </w:r>
      </w:del>
    </w:p>
    <w:p w14:paraId="2A968777" w14:textId="30017261" w:rsidR="00A941B2" w:rsidRPr="003C1A0A" w:rsidDel="00773EBB" w:rsidRDefault="00A941B2" w:rsidP="00A941B2">
      <w:pPr>
        <w:pStyle w:val="Heading4"/>
        <w:rPr>
          <w:del w:id="2873" w:author="Deep Nidhi" w:date="2023-09-06T19:17:00Z"/>
          <w:rFonts w:asciiTheme="majorBidi" w:hAnsiTheme="majorBidi"/>
        </w:rPr>
      </w:pPr>
      <w:del w:id="2874" w:author="Deep Nidhi" w:date="2023-09-06T19:17:00Z">
        <w:r w:rsidRPr="003C1A0A" w:rsidDel="00773EBB">
          <w:rPr>
            <w:rFonts w:asciiTheme="majorBidi" w:hAnsiTheme="majorBidi"/>
          </w:rPr>
          <w:delText>Primary Dataset</w:delText>
        </w:r>
      </w:del>
    </w:p>
    <w:p w14:paraId="6BD7ACF4" w14:textId="50DF7987" w:rsidR="00A941B2" w:rsidRPr="003C1A0A" w:rsidDel="00773EBB" w:rsidRDefault="00A941B2" w:rsidP="00A941B2">
      <w:pPr>
        <w:spacing w:before="100" w:beforeAutospacing="1" w:after="100" w:afterAutospacing="1" w:line="240" w:lineRule="auto"/>
        <w:jc w:val="both"/>
        <w:rPr>
          <w:del w:id="2875" w:author="Deep Nidhi" w:date="2023-09-06T19:17:00Z"/>
          <w:rFonts w:asciiTheme="majorBidi" w:hAnsiTheme="majorBidi" w:cstheme="majorBidi"/>
          <w:b/>
          <w:bCs/>
          <w:sz w:val="24"/>
          <w:szCs w:val="24"/>
        </w:rPr>
      </w:pPr>
      <w:del w:id="2876" w:author="Deep Nidhi" w:date="2023-09-06T19:17:00Z">
        <w:r w:rsidRPr="003C1A0A" w:rsidDel="00773EBB">
          <w:rPr>
            <w:rFonts w:asciiTheme="majorBidi" w:hAnsiTheme="majorBidi" w:cstheme="majorBidi"/>
            <w:b/>
            <w:bCs/>
            <w:sz w:val="24"/>
            <w:szCs w:val="24"/>
          </w:rPr>
          <w:delText>Description</w:delText>
        </w:r>
      </w:del>
    </w:p>
    <w:p w14:paraId="1065A3D3" w14:textId="697AC0A8" w:rsidR="00A82A40" w:rsidRPr="003C1A0A" w:rsidDel="00773EBB" w:rsidRDefault="00A941B2" w:rsidP="00A82A40">
      <w:pPr>
        <w:spacing w:before="100" w:beforeAutospacing="1" w:after="100" w:afterAutospacing="1" w:line="360" w:lineRule="auto"/>
        <w:jc w:val="both"/>
        <w:rPr>
          <w:del w:id="2877" w:author="Deep Nidhi" w:date="2023-09-06T19:17:00Z"/>
          <w:rFonts w:asciiTheme="majorBidi" w:hAnsiTheme="majorBidi" w:cstheme="majorBidi"/>
          <w:sz w:val="24"/>
          <w:szCs w:val="24"/>
        </w:rPr>
      </w:pPr>
      <w:del w:id="2878" w:author="Deep Nidhi" w:date="2023-09-06T19:17:00Z">
        <w:r w:rsidRPr="003C1A0A" w:rsidDel="00773EBB">
          <w:rPr>
            <w:rFonts w:asciiTheme="majorBidi" w:hAnsiTheme="majorBidi" w:cstheme="majorBidi"/>
            <w:sz w:val="24"/>
            <w:szCs w:val="24"/>
          </w:rPr>
          <w:delText>This submodule will allow authorized users to ingest, import, clean and publish primary datasets. This submodule will further have f</w:delText>
        </w:r>
        <w:r w:rsidR="00A9250D" w:rsidRPr="003C1A0A" w:rsidDel="00773EBB">
          <w:rPr>
            <w:rFonts w:asciiTheme="majorBidi" w:hAnsiTheme="majorBidi" w:cstheme="majorBidi"/>
            <w:sz w:val="24"/>
            <w:szCs w:val="24"/>
          </w:rPr>
          <w:delText>ive</w:delText>
        </w:r>
        <w:r w:rsidRPr="003C1A0A" w:rsidDel="00773EBB">
          <w:rPr>
            <w:rFonts w:asciiTheme="majorBidi" w:hAnsiTheme="majorBidi" w:cstheme="majorBidi"/>
            <w:sz w:val="24"/>
            <w:szCs w:val="24"/>
          </w:rPr>
          <w:delText xml:space="preserve"> submodules – Primary Data Ingestion, </w:delText>
        </w:r>
        <w:r w:rsidR="00A9250D" w:rsidRPr="003C1A0A" w:rsidDel="00773EBB">
          <w:rPr>
            <w:rFonts w:asciiTheme="majorBidi" w:hAnsiTheme="majorBidi" w:cstheme="majorBidi"/>
            <w:sz w:val="24"/>
            <w:szCs w:val="24"/>
          </w:rPr>
          <w:delText xml:space="preserve">Primary Data Mapping, </w:delText>
        </w:r>
        <w:r w:rsidRPr="003C1A0A" w:rsidDel="00773EBB">
          <w:rPr>
            <w:rFonts w:asciiTheme="majorBidi" w:hAnsiTheme="majorBidi" w:cstheme="majorBidi"/>
            <w:sz w:val="24"/>
            <w:szCs w:val="24"/>
          </w:rPr>
          <w:delText>Primary Data Import, Primary Data Cleaning</w:delText>
        </w:r>
        <w:r w:rsidR="00C541E6" w:rsidRPr="003C1A0A" w:rsidDel="00773EBB">
          <w:rPr>
            <w:rFonts w:asciiTheme="majorBidi" w:hAnsiTheme="majorBidi" w:cstheme="majorBidi"/>
            <w:sz w:val="24"/>
            <w:szCs w:val="24"/>
          </w:rPr>
          <w:delText xml:space="preserve"> and Publish Primary Dataset.</w:delText>
        </w:r>
        <w:r w:rsidR="00A82A40" w:rsidRPr="003C1A0A" w:rsidDel="00773EBB">
          <w:rPr>
            <w:rFonts w:asciiTheme="majorBidi" w:hAnsiTheme="majorBidi" w:cstheme="majorBidi"/>
            <w:sz w:val="24"/>
            <w:szCs w:val="24"/>
          </w:rPr>
          <w:delText xml:space="preserve"> Below is the description and detailed functional requirement of each sub- module.</w:delText>
        </w:r>
      </w:del>
    </w:p>
    <w:p w14:paraId="03126829" w14:textId="50984CF0" w:rsidR="00A941B2" w:rsidRPr="003C1A0A" w:rsidDel="00773EBB" w:rsidRDefault="001979CF" w:rsidP="001A7714">
      <w:pPr>
        <w:pStyle w:val="Heading5"/>
        <w:spacing w:before="100" w:beforeAutospacing="1" w:after="100" w:afterAutospacing="1"/>
        <w:rPr>
          <w:del w:id="2879" w:author="Deep Nidhi" w:date="2023-09-06T19:17:00Z"/>
          <w:rFonts w:asciiTheme="majorBidi" w:hAnsiTheme="majorBidi" w:cstheme="majorBidi"/>
        </w:rPr>
      </w:pPr>
      <w:del w:id="2880" w:author="Deep Nidhi" w:date="2023-09-06T19:17:00Z">
        <w:r w:rsidRPr="003C1A0A" w:rsidDel="00773EBB">
          <w:rPr>
            <w:rFonts w:asciiTheme="majorBidi" w:hAnsiTheme="majorBidi" w:cstheme="majorBidi"/>
          </w:rPr>
          <w:delText>Primary Data Ingestion</w:delText>
        </w:r>
      </w:del>
    </w:p>
    <w:p w14:paraId="6202D01D" w14:textId="0AA8E2C7" w:rsidR="001A7714" w:rsidRPr="003C1A0A" w:rsidDel="00773EBB" w:rsidRDefault="001A7714" w:rsidP="001A7714">
      <w:pPr>
        <w:spacing w:before="100" w:beforeAutospacing="1" w:after="100" w:afterAutospacing="1" w:line="360" w:lineRule="auto"/>
        <w:jc w:val="both"/>
        <w:rPr>
          <w:del w:id="2881" w:author="Deep Nidhi" w:date="2023-09-06T19:17:00Z"/>
          <w:rFonts w:asciiTheme="majorBidi" w:hAnsiTheme="majorBidi" w:cstheme="majorBidi"/>
          <w:sz w:val="24"/>
          <w:szCs w:val="24"/>
        </w:rPr>
      </w:pPr>
      <w:del w:id="2882" w:author="Deep Nidhi" w:date="2023-09-06T19:17:00Z">
        <w:r w:rsidRPr="003C1A0A" w:rsidDel="00773EBB">
          <w:rPr>
            <w:rFonts w:asciiTheme="majorBidi" w:hAnsiTheme="majorBidi" w:cstheme="majorBidi"/>
            <w:sz w:val="24"/>
            <w:szCs w:val="24"/>
          </w:rPr>
          <w:delText>This module will allow to import raw and unprocessed data files into the MauStats platform.</w:delText>
        </w:r>
      </w:del>
    </w:p>
    <w:p w14:paraId="4F5EDD3D" w14:textId="777D1B54" w:rsidR="001A7714" w:rsidRPr="003C1A0A" w:rsidDel="00773EBB" w:rsidRDefault="001A7714" w:rsidP="001A7714">
      <w:pPr>
        <w:spacing w:before="100" w:beforeAutospacing="1" w:after="100" w:afterAutospacing="1" w:line="240" w:lineRule="auto"/>
        <w:jc w:val="both"/>
        <w:rPr>
          <w:del w:id="2883" w:author="Deep Nidhi" w:date="2023-09-06T19:17:00Z"/>
          <w:rFonts w:asciiTheme="majorBidi" w:hAnsiTheme="majorBidi" w:cstheme="majorBidi"/>
          <w:b/>
          <w:bCs/>
          <w:sz w:val="24"/>
          <w:szCs w:val="24"/>
        </w:rPr>
      </w:pPr>
      <w:del w:id="2884" w:author="Deep Nidhi" w:date="2023-09-06T19:17:00Z">
        <w:r w:rsidRPr="003C1A0A" w:rsidDel="00773EBB">
          <w:rPr>
            <w:rFonts w:asciiTheme="majorBidi" w:hAnsiTheme="majorBidi" w:cstheme="majorBidi"/>
            <w:b/>
            <w:bCs/>
            <w:sz w:val="24"/>
            <w:szCs w:val="24"/>
          </w:rPr>
          <w:delText>Functional Requirements</w:delText>
        </w:r>
      </w:del>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
      <w:tr w:rsidR="001A7714" w:rsidRPr="003C1A0A" w:rsidDel="00773EBB" w14:paraId="14D4775F" w14:textId="40FB1766" w:rsidTr="001A7714">
        <w:trPr>
          <w:trHeight w:val="440"/>
          <w:del w:id="2885" w:author="Deep Nidhi" w:date="2023-09-06T19:17:00Z"/>
        </w:trPr>
        <w:tc>
          <w:tcPr>
            <w:tcW w:w="137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27B817B" w14:textId="0EF022EA" w:rsidR="001A7714" w:rsidRPr="003C1A0A" w:rsidDel="00773EBB" w:rsidRDefault="001A7714" w:rsidP="00936D53">
            <w:pPr>
              <w:spacing w:before="100" w:beforeAutospacing="1" w:after="100" w:afterAutospacing="1" w:line="360" w:lineRule="auto"/>
              <w:jc w:val="both"/>
              <w:rPr>
                <w:del w:id="2886" w:author="Deep Nidhi" w:date="2023-09-06T19:17:00Z"/>
                <w:rFonts w:asciiTheme="majorBidi" w:hAnsiTheme="majorBidi" w:cstheme="majorBidi"/>
                <w:sz w:val="24"/>
                <w:szCs w:val="24"/>
              </w:rPr>
            </w:pPr>
            <w:del w:id="2887" w:author="Deep Nidhi" w:date="2023-09-06T19:17:00Z">
              <w:r w:rsidRPr="003C1A0A" w:rsidDel="00773EBB">
                <w:rPr>
                  <w:rFonts w:asciiTheme="majorBidi" w:hAnsiTheme="majorBidi" w:cstheme="majorBidi"/>
                  <w:sz w:val="24"/>
                  <w:szCs w:val="24"/>
                </w:rPr>
                <w:delText>REQ 1</w:delText>
              </w:r>
            </w:del>
          </w:p>
        </w:tc>
        <w:tc>
          <w:tcPr>
            <w:tcW w:w="783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723006E" w14:textId="72730105" w:rsidR="001A7714" w:rsidRPr="003C1A0A" w:rsidDel="00773EBB" w:rsidRDefault="001A7714" w:rsidP="00936D53">
            <w:pPr>
              <w:spacing w:before="100" w:beforeAutospacing="1" w:after="100" w:afterAutospacing="1" w:line="360" w:lineRule="auto"/>
              <w:jc w:val="both"/>
              <w:rPr>
                <w:del w:id="2888" w:author="Deep Nidhi" w:date="2023-09-06T19:17:00Z"/>
                <w:rFonts w:asciiTheme="majorBidi" w:hAnsiTheme="majorBidi" w:cstheme="majorBidi"/>
                <w:sz w:val="24"/>
                <w:szCs w:val="24"/>
              </w:rPr>
            </w:pPr>
            <w:del w:id="2889" w:author="Deep Nidhi" w:date="2023-09-06T19:17:00Z">
              <w:r w:rsidRPr="003C1A0A" w:rsidDel="00773EBB">
                <w:rPr>
                  <w:rFonts w:asciiTheme="majorBidi" w:hAnsiTheme="majorBidi" w:cstheme="majorBidi"/>
                  <w:sz w:val="24"/>
                  <w:szCs w:val="24"/>
                </w:rPr>
                <w:delText>Provide options to browse and upload CSV or XLSX data files.</w:delText>
              </w:r>
            </w:del>
          </w:p>
        </w:tc>
      </w:tr>
      <w:tr w:rsidR="001A7714" w:rsidRPr="003C1A0A" w:rsidDel="00773EBB" w14:paraId="2924D556" w14:textId="23F3BF83" w:rsidTr="001A7714">
        <w:trPr>
          <w:trHeight w:val="585"/>
          <w:del w:id="2890" w:author="Deep Nidhi" w:date="2023-09-06T19:17:00Z"/>
        </w:trPr>
        <w:tc>
          <w:tcPr>
            <w:tcW w:w="13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5F43148" w14:textId="798435A3" w:rsidR="001A7714" w:rsidRPr="003C1A0A" w:rsidDel="00773EBB" w:rsidRDefault="001A7714" w:rsidP="00936D53">
            <w:pPr>
              <w:spacing w:before="100" w:beforeAutospacing="1" w:after="100" w:afterAutospacing="1" w:line="360" w:lineRule="auto"/>
              <w:jc w:val="both"/>
              <w:rPr>
                <w:del w:id="2891" w:author="Deep Nidhi" w:date="2023-09-06T19:17:00Z"/>
                <w:rFonts w:asciiTheme="majorBidi" w:hAnsiTheme="majorBidi" w:cstheme="majorBidi"/>
                <w:sz w:val="24"/>
                <w:szCs w:val="24"/>
              </w:rPr>
            </w:pPr>
            <w:del w:id="2892" w:author="Deep Nidhi" w:date="2023-09-06T19:17:00Z">
              <w:r w:rsidRPr="003C1A0A" w:rsidDel="00773EBB">
                <w:rPr>
                  <w:rFonts w:asciiTheme="majorBidi" w:hAnsiTheme="majorBidi" w:cstheme="majorBidi"/>
                  <w:sz w:val="24"/>
                  <w:szCs w:val="24"/>
                </w:rPr>
                <w:lastRenderedPageBreak/>
                <w:delText xml:space="preserve">REQ </w:delText>
              </w:r>
              <w:r w:rsidR="00A9250D" w:rsidRPr="003C1A0A" w:rsidDel="00773EBB">
                <w:rPr>
                  <w:rFonts w:asciiTheme="majorBidi" w:hAnsiTheme="majorBidi" w:cstheme="majorBidi"/>
                  <w:sz w:val="24"/>
                  <w:szCs w:val="24"/>
                </w:rPr>
                <w:delText>2</w:delText>
              </w:r>
            </w:del>
          </w:p>
        </w:tc>
        <w:tc>
          <w:tcPr>
            <w:tcW w:w="783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741372B7" w14:textId="525F0FF3" w:rsidR="001A7714" w:rsidRPr="003C1A0A" w:rsidDel="00773EBB" w:rsidRDefault="001A7714" w:rsidP="00936D53">
            <w:pPr>
              <w:spacing w:before="100" w:beforeAutospacing="1" w:after="100" w:afterAutospacing="1" w:line="360" w:lineRule="auto"/>
              <w:jc w:val="both"/>
              <w:rPr>
                <w:del w:id="2893" w:author="Deep Nidhi" w:date="2023-09-06T19:17:00Z"/>
                <w:rFonts w:asciiTheme="majorBidi" w:hAnsiTheme="majorBidi" w:cstheme="majorBidi"/>
                <w:sz w:val="24"/>
                <w:szCs w:val="24"/>
              </w:rPr>
            </w:pPr>
            <w:del w:id="2894" w:author="Deep Nidhi" w:date="2023-09-06T19:17:00Z">
              <w:r w:rsidRPr="003C1A0A" w:rsidDel="00773EBB">
                <w:rPr>
                  <w:rFonts w:asciiTheme="majorBidi" w:hAnsiTheme="majorBidi" w:cstheme="majorBidi"/>
                  <w:sz w:val="24"/>
                  <w:szCs w:val="24"/>
                </w:rPr>
                <w:delText>Provide option to enter File name</w:delText>
              </w:r>
              <w:r w:rsidR="00A9250D" w:rsidRPr="003C1A0A" w:rsidDel="00773EBB">
                <w:rPr>
                  <w:rFonts w:asciiTheme="majorBidi" w:hAnsiTheme="majorBidi" w:cstheme="majorBidi"/>
                  <w:sz w:val="24"/>
                  <w:szCs w:val="24"/>
                </w:rPr>
                <w:delText xml:space="preserve"> and</w:delText>
              </w:r>
              <w:r w:rsidRPr="003C1A0A" w:rsidDel="00773EBB">
                <w:rPr>
                  <w:rFonts w:asciiTheme="majorBidi" w:hAnsiTheme="majorBidi" w:cstheme="majorBidi"/>
                  <w:sz w:val="24"/>
                  <w:szCs w:val="24"/>
                </w:rPr>
                <w:delText xml:space="preserve"> </w:delText>
              </w:r>
              <w:r w:rsidR="00A9250D" w:rsidRPr="003C1A0A" w:rsidDel="00773EBB">
                <w:rPr>
                  <w:rFonts w:asciiTheme="majorBidi" w:hAnsiTheme="majorBidi" w:cstheme="majorBidi"/>
                  <w:sz w:val="24"/>
                  <w:szCs w:val="24"/>
                </w:rPr>
                <w:delText>Data Range.</w:delText>
              </w:r>
            </w:del>
          </w:p>
        </w:tc>
      </w:tr>
      <w:tr w:rsidR="001A7714" w:rsidRPr="003C1A0A" w:rsidDel="00773EBB" w14:paraId="44C3EB42" w14:textId="17125B7A" w:rsidTr="00936D53">
        <w:trPr>
          <w:trHeight w:val="555"/>
          <w:del w:id="2895" w:author="Deep Nidhi" w:date="2023-09-06T19:17: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190BA7" w14:textId="381C55E6" w:rsidR="001A7714" w:rsidRPr="003C1A0A" w:rsidDel="00773EBB" w:rsidRDefault="001A7714" w:rsidP="00936D53">
            <w:pPr>
              <w:spacing w:before="100" w:beforeAutospacing="1" w:after="100" w:afterAutospacing="1" w:line="360" w:lineRule="auto"/>
              <w:jc w:val="both"/>
              <w:rPr>
                <w:del w:id="2896" w:author="Deep Nidhi" w:date="2023-09-06T19:17:00Z"/>
                <w:rFonts w:asciiTheme="majorBidi" w:hAnsiTheme="majorBidi" w:cstheme="majorBidi"/>
                <w:sz w:val="24"/>
                <w:szCs w:val="24"/>
              </w:rPr>
            </w:pPr>
            <w:del w:id="2897" w:author="Deep Nidhi" w:date="2023-09-06T19:17:00Z">
              <w:r w:rsidRPr="003C1A0A" w:rsidDel="00773EBB">
                <w:rPr>
                  <w:rFonts w:asciiTheme="majorBidi" w:hAnsiTheme="majorBidi" w:cstheme="majorBidi"/>
                  <w:sz w:val="24"/>
                  <w:szCs w:val="24"/>
                </w:rPr>
                <w:delText xml:space="preserve">REQ </w:delText>
              </w:r>
              <w:r w:rsidR="00A9250D" w:rsidRPr="003C1A0A" w:rsidDel="00773EBB">
                <w:rPr>
                  <w:rFonts w:asciiTheme="majorBidi" w:hAnsiTheme="majorBidi" w:cstheme="majorBidi"/>
                  <w:sz w:val="24"/>
                  <w:szCs w:val="24"/>
                </w:rPr>
                <w:delText>3</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2CE0BD1E" w14:textId="6197C94C" w:rsidR="001A7714" w:rsidRPr="003C1A0A" w:rsidDel="00773EBB" w:rsidRDefault="00A9250D" w:rsidP="00936D53">
            <w:pPr>
              <w:spacing w:before="100" w:beforeAutospacing="1" w:after="100" w:afterAutospacing="1" w:line="360" w:lineRule="auto"/>
              <w:jc w:val="both"/>
              <w:rPr>
                <w:del w:id="2898" w:author="Deep Nidhi" w:date="2023-09-06T19:17:00Z"/>
                <w:rFonts w:asciiTheme="majorBidi" w:hAnsiTheme="majorBidi" w:cstheme="majorBidi"/>
                <w:sz w:val="24"/>
                <w:szCs w:val="24"/>
              </w:rPr>
            </w:pPr>
            <w:del w:id="2899" w:author="Deep Nidhi" w:date="2023-09-06T19:17:00Z">
              <w:r w:rsidRPr="003C1A0A" w:rsidDel="00773EBB">
                <w:rPr>
                  <w:rFonts w:asciiTheme="majorBidi" w:hAnsiTheme="majorBidi" w:cstheme="majorBidi"/>
                  <w:sz w:val="24"/>
                  <w:szCs w:val="24"/>
                </w:rPr>
                <w:delText>Show confirmation message on successful import.</w:delText>
              </w:r>
            </w:del>
          </w:p>
        </w:tc>
      </w:tr>
    </w:tbl>
    <w:p w14:paraId="39BA0F62" w14:textId="03CC0393" w:rsidR="00A9250D" w:rsidRPr="003C1A0A" w:rsidDel="00773EBB" w:rsidRDefault="00A9250D" w:rsidP="00A9250D">
      <w:pPr>
        <w:pStyle w:val="Heading5"/>
        <w:spacing w:before="100" w:beforeAutospacing="1" w:after="100" w:afterAutospacing="1"/>
        <w:rPr>
          <w:del w:id="2900" w:author="Deep Nidhi" w:date="2023-09-06T19:17:00Z"/>
          <w:rFonts w:asciiTheme="majorBidi" w:hAnsiTheme="majorBidi" w:cstheme="majorBidi"/>
        </w:rPr>
      </w:pPr>
      <w:del w:id="2901" w:author="Deep Nidhi" w:date="2023-09-06T19:17:00Z">
        <w:r w:rsidRPr="003C1A0A" w:rsidDel="00773EBB">
          <w:rPr>
            <w:rFonts w:asciiTheme="majorBidi" w:hAnsiTheme="majorBidi" w:cstheme="majorBidi"/>
          </w:rPr>
          <w:delText>Primary Data Cleaning</w:delText>
        </w:r>
      </w:del>
    </w:p>
    <w:p w14:paraId="31ECF207" w14:textId="74A53838" w:rsidR="00A9250D" w:rsidRPr="003C1A0A" w:rsidDel="00773EBB" w:rsidRDefault="00A9250D" w:rsidP="00A9250D">
      <w:pPr>
        <w:spacing w:before="100" w:beforeAutospacing="1" w:after="100" w:afterAutospacing="1" w:line="360" w:lineRule="auto"/>
        <w:jc w:val="both"/>
        <w:rPr>
          <w:del w:id="2902" w:author="Deep Nidhi" w:date="2023-09-06T19:17:00Z"/>
          <w:rFonts w:asciiTheme="majorBidi" w:hAnsiTheme="majorBidi" w:cstheme="majorBidi"/>
          <w:sz w:val="24"/>
          <w:szCs w:val="24"/>
        </w:rPr>
      </w:pPr>
      <w:del w:id="2903" w:author="Deep Nidhi" w:date="2023-09-06T19:17:00Z">
        <w:r w:rsidRPr="003C1A0A" w:rsidDel="00773EBB">
          <w:rPr>
            <w:rFonts w:asciiTheme="majorBidi" w:hAnsiTheme="majorBidi" w:cstheme="majorBidi"/>
            <w:sz w:val="24"/>
            <w:szCs w:val="24"/>
          </w:rPr>
          <w:delText>The primary data cleaning will involve identifying and addressing errors, inconsistencies, and inaccuracies in the raw datasets.</w:delText>
        </w:r>
      </w:del>
    </w:p>
    <w:p w14:paraId="6A0DBEB2" w14:textId="73E4BA3A" w:rsidR="00A9250D" w:rsidRPr="003C1A0A" w:rsidDel="00773EBB" w:rsidRDefault="00A9250D" w:rsidP="00A9250D">
      <w:pPr>
        <w:spacing w:before="100" w:beforeAutospacing="1" w:after="100" w:afterAutospacing="1" w:line="240" w:lineRule="auto"/>
        <w:jc w:val="both"/>
        <w:rPr>
          <w:del w:id="2904" w:author="Deep Nidhi" w:date="2023-09-06T19:17:00Z"/>
          <w:rFonts w:asciiTheme="majorBidi" w:hAnsiTheme="majorBidi" w:cstheme="majorBidi"/>
          <w:b/>
          <w:bCs/>
          <w:sz w:val="24"/>
          <w:szCs w:val="24"/>
        </w:rPr>
      </w:pPr>
      <w:del w:id="2905" w:author="Deep Nidhi" w:date="2023-09-06T19:17:00Z">
        <w:r w:rsidRPr="003C1A0A" w:rsidDel="00773EBB">
          <w:rPr>
            <w:rFonts w:asciiTheme="majorBidi" w:hAnsiTheme="majorBidi" w:cstheme="majorBidi"/>
            <w:b/>
            <w:bCs/>
            <w:sz w:val="24"/>
            <w:szCs w:val="24"/>
          </w:rPr>
          <w:delText>Functional Requirements</w:delText>
        </w:r>
      </w:del>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
      <w:tr w:rsidR="00A9250D" w:rsidRPr="003C1A0A" w:rsidDel="00773EBB" w14:paraId="01AAEDAA" w14:textId="291CA738" w:rsidTr="00936D53">
        <w:trPr>
          <w:trHeight w:val="440"/>
          <w:del w:id="2906" w:author="Deep Nidhi" w:date="2023-09-06T19:17:00Z"/>
        </w:trPr>
        <w:tc>
          <w:tcPr>
            <w:tcW w:w="137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C59AFCC" w14:textId="4CB94B0B" w:rsidR="00A9250D" w:rsidRPr="003C1A0A" w:rsidDel="00773EBB" w:rsidRDefault="00A9250D" w:rsidP="00936D53">
            <w:pPr>
              <w:spacing w:before="100" w:beforeAutospacing="1" w:after="100" w:afterAutospacing="1" w:line="360" w:lineRule="auto"/>
              <w:jc w:val="both"/>
              <w:rPr>
                <w:del w:id="2907" w:author="Deep Nidhi" w:date="2023-09-06T19:17:00Z"/>
                <w:rFonts w:asciiTheme="majorBidi" w:hAnsiTheme="majorBidi" w:cstheme="majorBidi"/>
                <w:sz w:val="24"/>
                <w:szCs w:val="24"/>
              </w:rPr>
            </w:pPr>
            <w:del w:id="2908" w:author="Deep Nidhi" w:date="2023-09-06T19:17:00Z">
              <w:r w:rsidRPr="003C1A0A" w:rsidDel="00773EBB">
                <w:rPr>
                  <w:rFonts w:asciiTheme="majorBidi" w:hAnsiTheme="majorBidi" w:cstheme="majorBidi"/>
                  <w:sz w:val="24"/>
                  <w:szCs w:val="24"/>
                </w:rPr>
                <w:delText>REQ 1</w:delText>
              </w:r>
            </w:del>
          </w:p>
        </w:tc>
        <w:tc>
          <w:tcPr>
            <w:tcW w:w="783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7B9E5A0" w14:textId="6A6E6B70" w:rsidR="00A9250D" w:rsidRPr="003C1A0A" w:rsidDel="00773EBB" w:rsidRDefault="00A9250D" w:rsidP="003C6862">
            <w:pPr>
              <w:spacing w:before="100" w:beforeAutospacing="1" w:after="100" w:afterAutospacing="1" w:line="360" w:lineRule="auto"/>
              <w:jc w:val="both"/>
              <w:rPr>
                <w:del w:id="2909" w:author="Deep Nidhi" w:date="2023-09-06T19:17:00Z"/>
                <w:rFonts w:asciiTheme="majorBidi" w:hAnsiTheme="majorBidi" w:cstheme="majorBidi"/>
                <w:sz w:val="24"/>
                <w:szCs w:val="24"/>
              </w:rPr>
            </w:pPr>
            <w:del w:id="2910" w:author="Deep Nidhi" w:date="2023-09-06T19:17:00Z">
              <w:r w:rsidRPr="003C1A0A" w:rsidDel="00773EBB">
                <w:rPr>
                  <w:rFonts w:asciiTheme="majorBidi" w:hAnsiTheme="majorBidi" w:cstheme="majorBidi"/>
                  <w:sz w:val="24"/>
                  <w:szCs w:val="24"/>
                </w:rPr>
                <w:delText>Provide options to browse and upload CSV or XLSX data files</w:delText>
              </w:r>
            </w:del>
            <w:ins w:id="2911" w:author="iTM-1" w:date="2023-09-05T12:39:00Z">
              <w:del w:id="2912" w:author="Deep Nidhi" w:date="2023-09-06T19:17:00Z">
                <w:r w:rsidR="003C6862" w:rsidDel="00773EBB">
                  <w:rPr>
                    <w:rFonts w:asciiTheme="majorBidi" w:hAnsiTheme="majorBidi" w:cstheme="majorBidi"/>
                    <w:sz w:val="24"/>
                    <w:szCs w:val="24"/>
                  </w:rPr>
                  <w:delText>review the ingested data</w:delText>
                </w:r>
              </w:del>
            </w:ins>
            <w:del w:id="2913" w:author="Deep Nidhi" w:date="2023-09-06T19:17:00Z">
              <w:r w:rsidRPr="003C1A0A" w:rsidDel="00773EBB">
                <w:rPr>
                  <w:rFonts w:asciiTheme="majorBidi" w:hAnsiTheme="majorBidi" w:cstheme="majorBidi"/>
                  <w:sz w:val="24"/>
                  <w:szCs w:val="24"/>
                </w:rPr>
                <w:delText>.</w:delText>
              </w:r>
            </w:del>
          </w:p>
        </w:tc>
      </w:tr>
      <w:tr w:rsidR="00A9250D" w:rsidRPr="003C1A0A" w:rsidDel="00773EBB" w14:paraId="2444F45E" w14:textId="40190EBC" w:rsidTr="00936D53">
        <w:trPr>
          <w:trHeight w:val="585"/>
          <w:del w:id="2914" w:author="Deep Nidhi" w:date="2023-09-06T19:17:00Z"/>
        </w:trPr>
        <w:tc>
          <w:tcPr>
            <w:tcW w:w="13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56C51A0" w14:textId="1BE9F9E0" w:rsidR="00A9250D" w:rsidRPr="003C1A0A" w:rsidDel="00773EBB" w:rsidRDefault="00A9250D" w:rsidP="00936D53">
            <w:pPr>
              <w:spacing w:before="100" w:beforeAutospacing="1" w:after="100" w:afterAutospacing="1" w:line="360" w:lineRule="auto"/>
              <w:jc w:val="both"/>
              <w:rPr>
                <w:del w:id="2915" w:author="Deep Nidhi" w:date="2023-09-06T19:17:00Z"/>
                <w:rFonts w:asciiTheme="majorBidi" w:hAnsiTheme="majorBidi" w:cstheme="majorBidi"/>
                <w:sz w:val="24"/>
                <w:szCs w:val="24"/>
              </w:rPr>
            </w:pPr>
            <w:del w:id="2916" w:author="Deep Nidhi" w:date="2023-09-06T19:17:00Z">
              <w:r w:rsidRPr="003C1A0A" w:rsidDel="00773EBB">
                <w:rPr>
                  <w:rFonts w:asciiTheme="majorBidi" w:hAnsiTheme="majorBidi" w:cstheme="majorBidi"/>
                  <w:sz w:val="24"/>
                  <w:szCs w:val="24"/>
                </w:rPr>
                <w:delText>REQ 2</w:delText>
              </w:r>
            </w:del>
          </w:p>
        </w:tc>
        <w:tc>
          <w:tcPr>
            <w:tcW w:w="783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778429CF" w14:textId="0DC7ABDE" w:rsidR="00A9250D" w:rsidRPr="003C1A0A" w:rsidDel="00773EBB" w:rsidRDefault="00A9250D" w:rsidP="00936D53">
            <w:pPr>
              <w:spacing w:before="100" w:beforeAutospacing="1" w:after="100" w:afterAutospacing="1" w:line="360" w:lineRule="auto"/>
              <w:jc w:val="both"/>
              <w:rPr>
                <w:del w:id="2917" w:author="Deep Nidhi" w:date="2023-09-06T19:17:00Z"/>
                <w:rFonts w:asciiTheme="majorBidi" w:hAnsiTheme="majorBidi" w:cstheme="majorBidi"/>
                <w:sz w:val="24"/>
                <w:szCs w:val="24"/>
              </w:rPr>
            </w:pPr>
            <w:del w:id="2918" w:author="Deep Nidhi" w:date="2023-09-06T19:17:00Z">
              <w:r w:rsidRPr="003C1A0A" w:rsidDel="00773EBB">
                <w:rPr>
                  <w:rFonts w:asciiTheme="majorBidi" w:hAnsiTheme="majorBidi" w:cstheme="majorBidi"/>
                  <w:sz w:val="24"/>
                  <w:szCs w:val="24"/>
                </w:rPr>
                <w:delText>Provide option to enter File name and Data Range</w:delText>
              </w:r>
            </w:del>
            <w:ins w:id="2919" w:author="iTM-1" w:date="2023-09-05T12:40:00Z">
              <w:del w:id="2920" w:author="Deep Nidhi" w:date="2023-09-06T19:17:00Z">
                <w:r w:rsidR="003C6862" w:rsidDel="00773EBB">
                  <w:rPr>
                    <w:rFonts w:asciiTheme="majorBidi" w:hAnsiTheme="majorBidi" w:cstheme="majorBidi"/>
                    <w:sz w:val="24"/>
                    <w:szCs w:val="24"/>
                  </w:rPr>
                  <w:delText>Provide options to remove duplicates, replace Null and empty values, delete rows or columns</w:delText>
                </w:r>
              </w:del>
            </w:ins>
            <w:del w:id="2921" w:author="Deep Nidhi" w:date="2023-09-06T19:17:00Z">
              <w:r w:rsidRPr="003C1A0A" w:rsidDel="00773EBB">
                <w:rPr>
                  <w:rFonts w:asciiTheme="majorBidi" w:hAnsiTheme="majorBidi" w:cstheme="majorBidi"/>
                  <w:sz w:val="24"/>
                  <w:szCs w:val="24"/>
                </w:rPr>
                <w:delText>.</w:delText>
              </w:r>
            </w:del>
          </w:p>
        </w:tc>
      </w:tr>
      <w:tr w:rsidR="00A9250D" w:rsidRPr="003C1A0A" w:rsidDel="00773EBB" w14:paraId="2030F295" w14:textId="26502A0F" w:rsidTr="00936D53">
        <w:trPr>
          <w:trHeight w:val="555"/>
          <w:del w:id="2922" w:author="Deep Nidhi" w:date="2023-09-06T19:17: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5F91E5" w14:textId="51AC013E" w:rsidR="00A9250D" w:rsidRPr="003C1A0A" w:rsidDel="00773EBB" w:rsidRDefault="00A9250D" w:rsidP="00936D53">
            <w:pPr>
              <w:spacing w:before="100" w:beforeAutospacing="1" w:after="100" w:afterAutospacing="1" w:line="360" w:lineRule="auto"/>
              <w:jc w:val="both"/>
              <w:rPr>
                <w:del w:id="2923" w:author="Deep Nidhi" w:date="2023-09-06T19:17:00Z"/>
                <w:rFonts w:asciiTheme="majorBidi" w:hAnsiTheme="majorBidi" w:cstheme="majorBidi"/>
                <w:sz w:val="24"/>
                <w:szCs w:val="24"/>
              </w:rPr>
            </w:pPr>
            <w:del w:id="2924" w:author="Deep Nidhi" w:date="2023-09-06T19:17:00Z">
              <w:r w:rsidRPr="003C1A0A" w:rsidDel="00773EBB">
                <w:rPr>
                  <w:rFonts w:asciiTheme="majorBidi" w:hAnsiTheme="majorBidi" w:cstheme="majorBidi"/>
                  <w:sz w:val="24"/>
                  <w:szCs w:val="24"/>
                </w:rPr>
                <w:delText>REQ 3</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616CA634" w14:textId="2AD0C632" w:rsidR="00A9250D" w:rsidRPr="003C1A0A" w:rsidDel="00773EBB" w:rsidRDefault="00A9250D" w:rsidP="00936D53">
            <w:pPr>
              <w:spacing w:before="100" w:beforeAutospacing="1" w:after="100" w:afterAutospacing="1" w:line="360" w:lineRule="auto"/>
              <w:jc w:val="both"/>
              <w:rPr>
                <w:del w:id="2925" w:author="Deep Nidhi" w:date="2023-09-06T19:17:00Z"/>
                <w:rFonts w:asciiTheme="majorBidi" w:hAnsiTheme="majorBidi" w:cstheme="majorBidi"/>
                <w:sz w:val="24"/>
                <w:szCs w:val="24"/>
              </w:rPr>
            </w:pPr>
            <w:del w:id="2926" w:author="Deep Nidhi" w:date="2023-09-06T19:17:00Z">
              <w:r w:rsidRPr="003C1A0A" w:rsidDel="00773EBB">
                <w:rPr>
                  <w:rFonts w:asciiTheme="majorBidi" w:hAnsiTheme="majorBidi" w:cstheme="majorBidi"/>
                  <w:sz w:val="24"/>
                  <w:szCs w:val="24"/>
                </w:rPr>
                <w:delText>Show confirmation message on successful import</w:delText>
              </w:r>
            </w:del>
            <w:ins w:id="2927" w:author="iTM-1" w:date="2023-09-05T12:40:00Z">
              <w:del w:id="2928" w:author="Deep Nidhi" w:date="2023-09-06T19:17:00Z">
                <w:r w:rsidR="003C6862" w:rsidDel="00773EBB">
                  <w:rPr>
                    <w:rFonts w:asciiTheme="majorBidi" w:hAnsiTheme="majorBidi" w:cstheme="majorBidi"/>
                    <w:sz w:val="24"/>
                    <w:szCs w:val="24"/>
                  </w:rPr>
                  <w:delText xml:space="preserve">Show confirmation of the </w:delText>
                </w:r>
              </w:del>
            </w:ins>
            <w:ins w:id="2929" w:author="iTM-1" w:date="2023-09-05T12:41:00Z">
              <w:del w:id="2930" w:author="Deep Nidhi" w:date="2023-09-06T19:17:00Z">
                <w:r w:rsidR="003C6862" w:rsidDel="00773EBB">
                  <w:rPr>
                    <w:rFonts w:asciiTheme="majorBidi" w:hAnsiTheme="majorBidi" w:cstheme="majorBidi"/>
                    <w:sz w:val="24"/>
                    <w:szCs w:val="24"/>
                  </w:rPr>
                  <w:delText>cleaning process and allow to mark as cleaned dataset</w:delText>
                </w:r>
              </w:del>
            </w:ins>
            <w:del w:id="2931" w:author="Deep Nidhi" w:date="2023-09-06T19:17:00Z">
              <w:r w:rsidRPr="003C1A0A" w:rsidDel="00773EBB">
                <w:rPr>
                  <w:rFonts w:asciiTheme="majorBidi" w:hAnsiTheme="majorBidi" w:cstheme="majorBidi"/>
                  <w:sz w:val="24"/>
                  <w:szCs w:val="24"/>
                </w:rPr>
                <w:delText>.</w:delText>
              </w:r>
            </w:del>
          </w:p>
        </w:tc>
      </w:tr>
    </w:tbl>
    <w:p w14:paraId="49F1ECB9" w14:textId="41B0F771" w:rsidR="00C541E6" w:rsidRPr="003C1A0A" w:rsidDel="00773EBB" w:rsidRDefault="00C541E6" w:rsidP="00A9250D">
      <w:pPr>
        <w:pStyle w:val="Heading4"/>
        <w:spacing w:line="240" w:lineRule="auto"/>
        <w:jc w:val="both"/>
        <w:rPr>
          <w:del w:id="2932" w:author="Deep Nidhi" w:date="2023-09-06T19:17:00Z"/>
          <w:rFonts w:asciiTheme="majorBidi" w:hAnsiTheme="majorBidi"/>
        </w:rPr>
      </w:pPr>
      <w:del w:id="2933" w:author="Deep Nidhi" w:date="2023-09-06T19:17:00Z">
        <w:r w:rsidRPr="003C1A0A" w:rsidDel="00773EBB">
          <w:rPr>
            <w:rFonts w:asciiTheme="majorBidi" w:hAnsiTheme="majorBidi"/>
          </w:rPr>
          <w:delText>Indicator Dataset</w:delText>
        </w:r>
      </w:del>
    </w:p>
    <w:p w14:paraId="33E6AA2E" w14:textId="0D4FDA68" w:rsidR="00A9250D" w:rsidRPr="003C1A0A" w:rsidDel="00773EBB" w:rsidRDefault="00C03D12" w:rsidP="00A9250D">
      <w:pPr>
        <w:spacing w:before="100" w:beforeAutospacing="1" w:after="100" w:afterAutospacing="1" w:line="360" w:lineRule="auto"/>
        <w:jc w:val="both"/>
        <w:rPr>
          <w:del w:id="2934" w:author="Deep Nidhi" w:date="2023-09-06T19:17:00Z"/>
          <w:rFonts w:asciiTheme="majorBidi" w:hAnsiTheme="majorBidi" w:cstheme="majorBidi"/>
          <w:sz w:val="24"/>
          <w:szCs w:val="24"/>
        </w:rPr>
      </w:pPr>
      <w:del w:id="2935" w:author="Deep Nidhi" w:date="2023-09-06T19:17:00Z">
        <w:r w:rsidRPr="003C1A0A" w:rsidDel="00773EBB">
          <w:rPr>
            <w:rFonts w:asciiTheme="majorBidi" w:hAnsiTheme="majorBidi" w:cstheme="majorBidi"/>
            <w:sz w:val="24"/>
            <w:szCs w:val="24"/>
          </w:rPr>
          <w:delText xml:space="preserve">This submodule will allow authorized users to map, enter, import, approve </w:delText>
        </w:r>
        <w:r w:rsidR="00A9250D" w:rsidRPr="003C1A0A" w:rsidDel="00773EBB">
          <w:rPr>
            <w:rFonts w:asciiTheme="majorBidi" w:hAnsiTheme="majorBidi" w:cstheme="majorBidi"/>
            <w:sz w:val="24"/>
            <w:szCs w:val="24"/>
          </w:rPr>
          <w:delText xml:space="preserve">indicators </w:delText>
        </w:r>
        <w:r w:rsidRPr="003C1A0A" w:rsidDel="00773EBB">
          <w:rPr>
            <w:rFonts w:asciiTheme="majorBidi" w:hAnsiTheme="majorBidi" w:cstheme="majorBidi"/>
            <w:sz w:val="24"/>
            <w:szCs w:val="24"/>
          </w:rPr>
          <w:delText xml:space="preserve">data. This submodule will further have five submodules – Indicator Data Mapping, </w:delText>
        </w:r>
        <w:r w:rsidR="00A9250D" w:rsidRPr="003C1A0A" w:rsidDel="00773EBB">
          <w:rPr>
            <w:rFonts w:asciiTheme="majorBidi" w:hAnsiTheme="majorBidi" w:cstheme="majorBidi"/>
            <w:sz w:val="24"/>
            <w:szCs w:val="24"/>
          </w:rPr>
          <w:delText>Import Using Mapping,</w:delText>
        </w:r>
        <w:r w:rsidRPr="003C1A0A" w:rsidDel="00773EBB">
          <w:rPr>
            <w:rFonts w:asciiTheme="majorBidi" w:hAnsiTheme="majorBidi" w:cstheme="majorBidi"/>
            <w:sz w:val="24"/>
            <w:szCs w:val="24"/>
          </w:rPr>
          <w:delText xml:space="preserve"> Import</w:delText>
        </w:r>
        <w:r w:rsidR="00A9250D" w:rsidRPr="003C1A0A" w:rsidDel="00773EBB">
          <w:rPr>
            <w:rFonts w:asciiTheme="majorBidi" w:hAnsiTheme="majorBidi" w:cstheme="majorBidi"/>
            <w:sz w:val="24"/>
            <w:szCs w:val="24"/>
          </w:rPr>
          <w:delText xml:space="preserve"> Using Template</w:delText>
        </w:r>
        <w:r w:rsidRPr="003C1A0A" w:rsidDel="00773EBB">
          <w:rPr>
            <w:rFonts w:asciiTheme="majorBidi" w:hAnsiTheme="majorBidi" w:cstheme="majorBidi"/>
            <w:sz w:val="24"/>
            <w:szCs w:val="24"/>
          </w:rPr>
          <w:delText xml:space="preserve">, </w:delText>
        </w:r>
        <w:r w:rsidR="00A9250D" w:rsidRPr="003C1A0A" w:rsidDel="00773EBB">
          <w:rPr>
            <w:rFonts w:asciiTheme="majorBidi" w:hAnsiTheme="majorBidi" w:cstheme="majorBidi"/>
            <w:sz w:val="24"/>
            <w:szCs w:val="24"/>
          </w:rPr>
          <w:delText>Indicator Data Approve</w:delText>
        </w:r>
        <w:r w:rsidRPr="003C1A0A" w:rsidDel="00773EBB">
          <w:rPr>
            <w:rFonts w:asciiTheme="majorBidi" w:hAnsiTheme="majorBidi" w:cstheme="majorBidi"/>
            <w:sz w:val="24"/>
            <w:szCs w:val="24"/>
          </w:rPr>
          <w:delText>.</w:delText>
        </w:r>
        <w:r w:rsidR="00A9250D" w:rsidRPr="003C1A0A" w:rsidDel="00773EBB">
          <w:rPr>
            <w:rFonts w:asciiTheme="majorBidi" w:hAnsiTheme="majorBidi" w:cstheme="majorBidi"/>
            <w:sz w:val="24"/>
            <w:szCs w:val="24"/>
          </w:rPr>
          <w:delText xml:space="preserve"> Below is the description and detailed functional requirement of each sub- module.</w:delText>
        </w:r>
      </w:del>
    </w:p>
    <w:p w14:paraId="331B7D41" w14:textId="335BF5B8" w:rsidR="00A9250D" w:rsidRPr="003C1A0A" w:rsidDel="00773EBB" w:rsidRDefault="00A9250D" w:rsidP="00A9250D">
      <w:pPr>
        <w:pStyle w:val="Heading5"/>
        <w:spacing w:before="100" w:beforeAutospacing="1" w:after="100" w:afterAutospacing="1"/>
        <w:rPr>
          <w:del w:id="2936" w:author="Deep Nidhi" w:date="2023-09-06T19:17:00Z"/>
          <w:rFonts w:asciiTheme="majorBidi" w:hAnsiTheme="majorBidi" w:cstheme="majorBidi"/>
        </w:rPr>
      </w:pPr>
      <w:del w:id="2937" w:author="Deep Nidhi" w:date="2023-09-06T19:17:00Z">
        <w:r w:rsidRPr="003C1A0A" w:rsidDel="00773EBB">
          <w:rPr>
            <w:rFonts w:asciiTheme="majorBidi" w:hAnsiTheme="majorBidi" w:cstheme="majorBidi"/>
          </w:rPr>
          <w:delText>Indicator Data Mapping</w:delText>
        </w:r>
      </w:del>
    </w:p>
    <w:p w14:paraId="500EE7A2" w14:textId="7BE9D91F" w:rsidR="00A9250D" w:rsidRPr="003C1A0A" w:rsidDel="00773EBB" w:rsidRDefault="00A9250D" w:rsidP="00E03C04">
      <w:pPr>
        <w:spacing w:before="100" w:beforeAutospacing="1" w:after="100" w:afterAutospacing="1" w:line="240" w:lineRule="auto"/>
        <w:jc w:val="both"/>
        <w:rPr>
          <w:del w:id="2938" w:author="Deep Nidhi" w:date="2023-09-06T19:17:00Z"/>
          <w:rFonts w:asciiTheme="majorBidi" w:hAnsiTheme="majorBidi" w:cstheme="majorBidi"/>
          <w:b/>
          <w:bCs/>
          <w:sz w:val="24"/>
          <w:szCs w:val="24"/>
        </w:rPr>
      </w:pPr>
      <w:del w:id="2939" w:author="Deep Nidhi" w:date="2023-09-06T19:17:00Z">
        <w:r w:rsidRPr="003C1A0A" w:rsidDel="00773EBB">
          <w:rPr>
            <w:rFonts w:asciiTheme="majorBidi" w:hAnsiTheme="majorBidi" w:cstheme="majorBidi"/>
            <w:b/>
            <w:bCs/>
            <w:sz w:val="24"/>
            <w:szCs w:val="24"/>
          </w:rPr>
          <w:delText>Description</w:delText>
        </w:r>
      </w:del>
    </w:p>
    <w:p w14:paraId="66D91FEC" w14:textId="0969CBD3" w:rsidR="00A9250D" w:rsidRPr="003C1A0A" w:rsidDel="00773EBB" w:rsidRDefault="00A9250D" w:rsidP="00A9250D">
      <w:pPr>
        <w:spacing w:before="100" w:beforeAutospacing="1" w:after="100" w:afterAutospacing="1" w:line="360" w:lineRule="auto"/>
        <w:jc w:val="both"/>
        <w:rPr>
          <w:del w:id="2940" w:author="Deep Nidhi" w:date="2023-09-06T19:17:00Z"/>
          <w:rFonts w:asciiTheme="majorBidi" w:hAnsiTheme="majorBidi" w:cstheme="majorBidi"/>
          <w:sz w:val="24"/>
          <w:szCs w:val="24"/>
        </w:rPr>
      </w:pPr>
      <w:del w:id="2941" w:author="Deep Nidhi" w:date="2023-09-06T19:17:00Z">
        <w:r w:rsidRPr="003C1A0A" w:rsidDel="00773EBB">
          <w:rPr>
            <w:rFonts w:asciiTheme="majorBidi" w:hAnsiTheme="majorBidi" w:cstheme="majorBidi"/>
            <w:sz w:val="24"/>
            <w:szCs w:val="24"/>
          </w:rPr>
          <w:delText xml:space="preserve">This submodule will allow authorized users to create and manage data </w:delText>
        </w:r>
        <w:r w:rsidR="00E03C04" w:rsidRPr="003C1A0A" w:rsidDel="00773EBB">
          <w:rPr>
            <w:rFonts w:asciiTheme="majorBidi" w:hAnsiTheme="majorBidi" w:cstheme="majorBidi"/>
            <w:sz w:val="24"/>
            <w:szCs w:val="24"/>
          </w:rPr>
          <w:delText xml:space="preserve">mapping utilities </w:delText>
        </w:r>
        <w:r w:rsidRPr="003C1A0A" w:rsidDel="00773EBB">
          <w:rPr>
            <w:rFonts w:asciiTheme="majorBidi" w:hAnsiTheme="majorBidi" w:cstheme="majorBidi"/>
            <w:sz w:val="24"/>
            <w:szCs w:val="24"/>
          </w:rPr>
          <w:delText xml:space="preserve">of </w:delText>
        </w:r>
        <w:r w:rsidR="00E03C04" w:rsidRPr="003C1A0A" w:rsidDel="00773EBB">
          <w:rPr>
            <w:rFonts w:asciiTheme="majorBidi" w:hAnsiTheme="majorBidi" w:cstheme="majorBidi"/>
            <w:sz w:val="24"/>
            <w:szCs w:val="24"/>
          </w:rPr>
          <w:delText>indicator-based data files.</w:delText>
        </w:r>
      </w:del>
    </w:p>
    <w:p w14:paraId="32AA8271" w14:textId="03FBDD02" w:rsidR="00A9250D" w:rsidRPr="003C1A0A" w:rsidDel="00773EBB" w:rsidRDefault="00A9250D" w:rsidP="00A9250D">
      <w:pPr>
        <w:spacing w:before="100" w:beforeAutospacing="1" w:after="100" w:afterAutospacing="1" w:line="240" w:lineRule="auto"/>
        <w:jc w:val="both"/>
        <w:rPr>
          <w:del w:id="2942" w:author="Deep Nidhi" w:date="2023-09-06T19:17:00Z"/>
          <w:rFonts w:asciiTheme="majorBidi" w:hAnsiTheme="majorBidi" w:cstheme="majorBidi"/>
          <w:b/>
          <w:bCs/>
          <w:sz w:val="24"/>
          <w:szCs w:val="24"/>
        </w:rPr>
      </w:pPr>
      <w:del w:id="2943" w:author="Deep Nidhi" w:date="2023-09-06T19:17:00Z">
        <w:r w:rsidRPr="003C1A0A" w:rsidDel="00773EBB">
          <w:rPr>
            <w:rFonts w:asciiTheme="majorBidi" w:hAnsiTheme="majorBidi" w:cstheme="majorBidi"/>
            <w:b/>
            <w:bCs/>
            <w:sz w:val="24"/>
            <w:szCs w:val="24"/>
          </w:rPr>
          <w:delText>Functional Requirements</w:delText>
        </w:r>
      </w:del>
    </w:p>
    <w:tbl>
      <w:tblPr>
        <w:tblW w:w="931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1480"/>
        <w:gridCol w:w="7830"/>
      </w:tblGrid>
      <w:tr w:rsidR="00A9250D" w:rsidRPr="003C1A0A" w:rsidDel="00773EBB" w14:paraId="48BA5DC3" w14:textId="5007D373" w:rsidTr="00936D53">
        <w:trPr>
          <w:trHeight w:val="930"/>
          <w:del w:id="2944" w:author="Deep Nidhi" w:date="2023-09-06T19:17:00Z"/>
        </w:trPr>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AFD7F" w14:textId="50C2F811" w:rsidR="00A9250D" w:rsidRPr="003C1A0A" w:rsidDel="00773EBB" w:rsidRDefault="00A9250D" w:rsidP="00936D53">
            <w:pPr>
              <w:spacing w:before="100" w:beforeAutospacing="1" w:after="100" w:afterAutospacing="1" w:line="360" w:lineRule="auto"/>
              <w:jc w:val="both"/>
              <w:rPr>
                <w:del w:id="2945" w:author="Deep Nidhi" w:date="2023-09-06T19:17:00Z"/>
                <w:rFonts w:asciiTheme="majorBidi" w:hAnsiTheme="majorBidi" w:cstheme="majorBidi"/>
                <w:sz w:val="24"/>
                <w:szCs w:val="24"/>
              </w:rPr>
            </w:pPr>
            <w:del w:id="2946" w:author="Deep Nidhi" w:date="2023-09-06T19:17:00Z">
              <w:r w:rsidRPr="003C1A0A" w:rsidDel="00773EBB">
                <w:rPr>
                  <w:rFonts w:asciiTheme="majorBidi" w:hAnsiTheme="majorBidi" w:cstheme="majorBidi"/>
                  <w:sz w:val="24"/>
                  <w:szCs w:val="24"/>
                </w:rPr>
                <w:lastRenderedPageBreak/>
                <w:delText>REQ 1</w:delText>
              </w:r>
            </w:del>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BBBFD1" w14:textId="6E8A706C" w:rsidR="00A9250D" w:rsidRPr="003C1A0A" w:rsidDel="00773EBB" w:rsidRDefault="00A9250D" w:rsidP="00936D53">
            <w:pPr>
              <w:spacing w:before="100" w:beforeAutospacing="1" w:after="100" w:afterAutospacing="1" w:line="360" w:lineRule="auto"/>
              <w:jc w:val="both"/>
              <w:rPr>
                <w:del w:id="2947" w:author="Deep Nidhi" w:date="2023-09-06T19:17:00Z"/>
                <w:rFonts w:asciiTheme="majorBidi" w:hAnsiTheme="majorBidi" w:cstheme="majorBidi"/>
                <w:sz w:val="24"/>
                <w:szCs w:val="24"/>
              </w:rPr>
            </w:pPr>
            <w:del w:id="2948" w:author="Deep Nidhi" w:date="2023-09-06T19:17:00Z">
              <w:r w:rsidRPr="003C1A0A" w:rsidDel="00773EBB">
                <w:rPr>
                  <w:rFonts w:asciiTheme="majorBidi" w:hAnsiTheme="majorBidi" w:cstheme="majorBidi"/>
                  <w:sz w:val="24"/>
                  <w:szCs w:val="24"/>
                </w:rPr>
                <w:delText xml:space="preserve">Show the existing list of the </w:delText>
              </w:r>
              <w:r w:rsidR="00E03C04" w:rsidRPr="003C1A0A" w:rsidDel="00773EBB">
                <w:rPr>
                  <w:rFonts w:asciiTheme="majorBidi" w:hAnsiTheme="majorBidi" w:cstheme="majorBidi"/>
                  <w:sz w:val="24"/>
                  <w:szCs w:val="24"/>
                </w:rPr>
                <w:delText>mapping files</w:delText>
              </w:r>
              <w:r w:rsidRPr="003C1A0A" w:rsidDel="00773EBB">
                <w:rPr>
                  <w:rFonts w:asciiTheme="majorBidi" w:hAnsiTheme="majorBidi" w:cstheme="majorBidi"/>
                  <w:sz w:val="24"/>
                  <w:szCs w:val="24"/>
                </w:rPr>
                <w:delText xml:space="preserve"> in a tabular grid by pages along with pagination options to customize the view.</w:delText>
              </w:r>
            </w:del>
          </w:p>
        </w:tc>
      </w:tr>
      <w:tr w:rsidR="00A9250D" w:rsidRPr="003C1A0A" w:rsidDel="00773EBB" w14:paraId="6FF240D1" w14:textId="5195F5E7" w:rsidTr="00936D53">
        <w:trPr>
          <w:trHeight w:val="440"/>
          <w:del w:id="2949" w:author="Deep Nidhi" w:date="2023-09-06T19:17:00Z"/>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ABDB75" w14:textId="74895D2C" w:rsidR="00A9250D" w:rsidRPr="003C1A0A" w:rsidDel="00773EBB" w:rsidRDefault="00A9250D" w:rsidP="00936D53">
            <w:pPr>
              <w:spacing w:before="100" w:beforeAutospacing="1" w:after="100" w:afterAutospacing="1" w:line="360" w:lineRule="auto"/>
              <w:jc w:val="both"/>
              <w:rPr>
                <w:del w:id="2950" w:author="Deep Nidhi" w:date="2023-09-06T19:17:00Z"/>
                <w:rFonts w:asciiTheme="majorBidi" w:hAnsiTheme="majorBidi" w:cstheme="majorBidi"/>
                <w:sz w:val="24"/>
                <w:szCs w:val="24"/>
              </w:rPr>
            </w:pPr>
            <w:del w:id="2951" w:author="Deep Nidhi" w:date="2023-09-06T19:17:00Z">
              <w:r w:rsidRPr="003C1A0A" w:rsidDel="00773EBB">
                <w:rPr>
                  <w:rFonts w:asciiTheme="majorBidi" w:hAnsiTheme="majorBidi" w:cstheme="majorBidi"/>
                  <w:sz w:val="24"/>
                  <w:szCs w:val="24"/>
                </w:rPr>
                <w:delText>REQ 2</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4C0ED445" w14:textId="266D7E60" w:rsidR="00A9250D" w:rsidRPr="003C1A0A" w:rsidDel="00773EBB" w:rsidRDefault="00A9250D" w:rsidP="00936D53">
            <w:pPr>
              <w:spacing w:before="100" w:beforeAutospacing="1" w:after="100" w:afterAutospacing="1" w:line="360" w:lineRule="auto"/>
              <w:jc w:val="both"/>
              <w:rPr>
                <w:del w:id="2952" w:author="Deep Nidhi" w:date="2023-09-06T19:17:00Z"/>
                <w:rFonts w:asciiTheme="majorBidi" w:hAnsiTheme="majorBidi" w:cstheme="majorBidi"/>
                <w:sz w:val="24"/>
                <w:szCs w:val="24"/>
              </w:rPr>
            </w:pPr>
            <w:del w:id="2953" w:author="Deep Nidhi" w:date="2023-09-06T19:17:00Z">
              <w:r w:rsidRPr="003C1A0A" w:rsidDel="00773EBB">
                <w:rPr>
                  <w:rFonts w:asciiTheme="majorBidi" w:hAnsiTheme="majorBidi" w:cstheme="majorBidi"/>
                  <w:sz w:val="24"/>
                  <w:szCs w:val="24"/>
                </w:rPr>
                <w:delText>Provide options to search, sort and navigate the existing list.</w:delText>
              </w:r>
            </w:del>
          </w:p>
        </w:tc>
      </w:tr>
      <w:tr w:rsidR="00A9250D" w:rsidRPr="003C1A0A" w:rsidDel="00773EBB" w14:paraId="46DE343E" w14:textId="04076789" w:rsidTr="00936D53">
        <w:trPr>
          <w:trHeight w:val="585"/>
          <w:del w:id="2954" w:author="Deep Nidhi" w:date="2023-09-06T19:17:00Z"/>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AD8564" w14:textId="151E0E42" w:rsidR="00A9250D" w:rsidRPr="003C1A0A" w:rsidDel="00773EBB" w:rsidRDefault="00A9250D" w:rsidP="00936D53">
            <w:pPr>
              <w:spacing w:before="100" w:beforeAutospacing="1" w:after="100" w:afterAutospacing="1" w:line="360" w:lineRule="auto"/>
              <w:jc w:val="both"/>
              <w:rPr>
                <w:del w:id="2955" w:author="Deep Nidhi" w:date="2023-09-06T19:17:00Z"/>
                <w:rFonts w:asciiTheme="majorBidi" w:hAnsiTheme="majorBidi" w:cstheme="majorBidi"/>
                <w:sz w:val="24"/>
                <w:szCs w:val="24"/>
              </w:rPr>
            </w:pPr>
            <w:del w:id="2956" w:author="Deep Nidhi" w:date="2023-09-06T19:17:00Z">
              <w:r w:rsidRPr="003C1A0A" w:rsidDel="00773EBB">
                <w:rPr>
                  <w:rFonts w:asciiTheme="majorBidi" w:hAnsiTheme="majorBidi" w:cstheme="majorBidi"/>
                  <w:sz w:val="24"/>
                  <w:szCs w:val="24"/>
                </w:rPr>
                <w:delText>REQ 3</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0AE323B9" w14:textId="03D45682" w:rsidR="00A9250D" w:rsidRPr="003C1A0A" w:rsidDel="00773EBB" w:rsidRDefault="00A9250D" w:rsidP="00936D53">
            <w:pPr>
              <w:spacing w:before="100" w:beforeAutospacing="1" w:after="100" w:afterAutospacing="1" w:line="360" w:lineRule="auto"/>
              <w:jc w:val="both"/>
              <w:rPr>
                <w:del w:id="2957" w:author="Deep Nidhi" w:date="2023-09-06T19:17:00Z"/>
                <w:rFonts w:asciiTheme="majorBidi" w:hAnsiTheme="majorBidi" w:cstheme="majorBidi"/>
                <w:sz w:val="24"/>
                <w:szCs w:val="24"/>
              </w:rPr>
            </w:pPr>
            <w:del w:id="2958" w:author="Deep Nidhi" w:date="2023-09-06T19:17:00Z">
              <w:r w:rsidRPr="003C1A0A" w:rsidDel="00773EBB">
                <w:rPr>
                  <w:rFonts w:asciiTheme="majorBidi" w:hAnsiTheme="majorBidi" w:cstheme="majorBidi"/>
                  <w:sz w:val="24"/>
                  <w:szCs w:val="24"/>
                </w:rPr>
                <w:delText>Provide option to add and edit an element.</w:delText>
              </w:r>
            </w:del>
          </w:p>
        </w:tc>
      </w:tr>
      <w:tr w:rsidR="00A9250D" w:rsidRPr="003C1A0A" w:rsidDel="00773EBB" w14:paraId="53579678" w14:textId="6BE0E858" w:rsidTr="00936D53">
        <w:trPr>
          <w:trHeight w:val="555"/>
          <w:del w:id="2959" w:author="Deep Nidhi" w:date="2023-09-06T19:17:00Z"/>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44C61E" w14:textId="5C095D20" w:rsidR="00A9250D" w:rsidRPr="003C1A0A" w:rsidDel="00773EBB" w:rsidRDefault="00A9250D" w:rsidP="00936D53">
            <w:pPr>
              <w:spacing w:before="100" w:beforeAutospacing="1" w:after="100" w:afterAutospacing="1" w:line="360" w:lineRule="auto"/>
              <w:jc w:val="both"/>
              <w:rPr>
                <w:del w:id="2960" w:author="Deep Nidhi" w:date="2023-09-06T19:17:00Z"/>
                <w:rFonts w:asciiTheme="majorBidi" w:hAnsiTheme="majorBidi" w:cstheme="majorBidi"/>
                <w:sz w:val="24"/>
                <w:szCs w:val="24"/>
              </w:rPr>
            </w:pPr>
            <w:del w:id="2961" w:author="Deep Nidhi" w:date="2023-09-06T19:17:00Z">
              <w:r w:rsidRPr="003C1A0A" w:rsidDel="00773EBB">
                <w:rPr>
                  <w:rFonts w:asciiTheme="majorBidi" w:hAnsiTheme="majorBidi" w:cstheme="majorBidi"/>
                  <w:sz w:val="24"/>
                  <w:szCs w:val="24"/>
                </w:rPr>
                <w:delText xml:space="preserve">REQ </w:delText>
              </w:r>
              <w:r w:rsidR="00E03C04" w:rsidRPr="003C1A0A" w:rsidDel="00773EBB">
                <w:rPr>
                  <w:rFonts w:asciiTheme="majorBidi" w:hAnsiTheme="majorBidi" w:cstheme="majorBidi"/>
                  <w:sz w:val="24"/>
                  <w:szCs w:val="24"/>
                </w:rPr>
                <w:delText>4</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4B714457" w14:textId="55CB1B3D" w:rsidR="00A9250D" w:rsidRPr="003C1A0A" w:rsidDel="00773EBB" w:rsidRDefault="00A9250D" w:rsidP="00936D53">
            <w:pPr>
              <w:spacing w:before="100" w:beforeAutospacing="1" w:after="100" w:afterAutospacing="1" w:line="360" w:lineRule="auto"/>
              <w:jc w:val="both"/>
              <w:rPr>
                <w:del w:id="2962" w:author="Deep Nidhi" w:date="2023-09-06T19:17:00Z"/>
                <w:rFonts w:asciiTheme="majorBidi" w:hAnsiTheme="majorBidi" w:cstheme="majorBidi"/>
                <w:sz w:val="24"/>
                <w:szCs w:val="24"/>
              </w:rPr>
            </w:pPr>
            <w:del w:id="2963" w:author="Deep Nidhi" w:date="2023-09-06T19:17:00Z">
              <w:r w:rsidRPr="003C1A0A" w:rsidDel="00773EBB">
                <w:rPr>
                  <w:rFonts w:asciiTheme="majorBidi" w:hAnsiTheme="majorBidi" w:cstheme="majorBidi"/>
                  <w:sz w:val="24"/>
                  <w:szCs w:val="24"/>
                </w:rPr>
                <w:delText>Provide an option to delete selected or delete all elements(s).</w:delText>
              </w:r>
            </w:del>
          </w:p>
        </w:tc>
      </w:tr>
      <w:tr w:rsidR="00A9250D" w:rsidRPr="003C1A0A" w:rsidDel="00773EBB" w14:paraId="4099B05F" w14:textId="5F8DDCFD" w:rsidTr="00936D53">
        <w:trPr>
          <w:trHeight w:val="555"/>
          <w:del w:id="2964" w:author="Deep Nidhi" w:date="2023-09-06T19:17:00Z"/>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DAE0F8" w14:textId="3C8A767B" w:rsidR="00A9250D" w:rsidRPr="003C1A0A" w:rsidDel="00773EBB" w:rsidRDefault="00A9250D" w:rsidP="00936D53">
            <w:pPr>
              <w:spacing w:before="100" w:beforeAutospacing="1" w:after="100" w:afterAutospacing="1" w:line="360" w:lineRule="auto"/>
              <w:jc w:val="both"/>
              <w:rPr>
                <w:del w:id="2965" w:author="Deep Nidhi" w:date="2023-09-06T19:17:00Z"/>
                <w:rFonts w:asciiTheme="majorBidi" w:hAnsiTheme="majorBidi" w:cstheme="majorBidi"/>
                <w:sz w:val="24"/>
                <w:szCs w:val="24"/>
              </w:rPr>
            </w:pPr>
            <w:del w:id="2966" w:author="Deep Nidhi" w:date="2023-09-06T19:17:00Z">
              <w:r w:rsidRPr="003C1A0A" w:rsidDel="00773EBB">
                <w:rPr>
                  <w:rFonts w:asciiTheme="majorBidi" w:hAnsiTheme="majorBidi" w:cstheme="majorBidi"/>
                  <w:sz w:val="24"/>
                  <w:szCs w:val="24"/>
                </w:rPr>
                <w:delText xml:space="preserve">REQ </w:delText>
              </w:r>
              <w:r w:rsidR="00E03C04" w:rsidRPr="003C1A0A" w:rsidDel="00773EBB">
                <w:rPr>
                  <w:rFonts w:asciiTheme="majorBidi" w:hAnsiTheme="majorBidi" w:cstheme="majorBidi"/>
                  <w:sz w:val="24"/>
                  <w:szCs w:val="24"/>
                </w:rPr>
                <w:delText>5</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0CF57BC3" w14:textId="661F730E" w:rsidR="00A9250D" w:rsidRPr="003C1A0A" w:rsidDel="00773EBB" w:rsidRDefault="00A9250D" w:rsidP="00936D53">
            <w:pPr>
              <w:spacing w:before="100" w:beforeAutospacing="1" w:after="100" w:afterAutospacing="1" w:line="360" w:lineRule="auto"/>
              <w:jc w:val="both"/>
              <w:rPr>
                <w:del w:id="2967" w:author="Deep Nidhi" w:date="2023-09-06T19:17:00Z"/>
                <w:rFonts w:asciiTheme="majorBidi" w:hAnsiTheme="majorBidi" w:cstheme="majorBidi"/>
                <w:sz w:val="24"/>
                <w:szCs w:val="24"/>
              </w:rPr>
            </w:pPr>
            <w:del w:id="2968" w:author="Deep Nidhi" w:date="2023-09-06T19:17:00Z">
              <w:r w:rsidRPr="003C1A0A" w:rsidDel="00773EBB">
                <w:rPr>
                  <w:rFonts w:asciiTheme="majorBidi" w:hAnsiTheme="majorBidi" w:cstheme="majorBidi"/>
                  <w:sz w:val="24"/>
                  <w:szCs w:val="24"/>
                </w:rPr>
                <w:delText>Provide an option to download source file of the existing elements.</w:delText>
              </w:r>
            </w:del>
          </w:p>
        </w:tc>
      </w:tr>
      <w:tr w:rsidR="00A9250D" w:rsidRPr="003C1A0A" w:rsidDel="00773EBB" w14:paraId="3A6BF691" w14:textId="6029B250" w:rsidTr="00936D53">
        <w:trPr>
          <w:trHeight w:val="1880"/>
          <w:del w:id="2969" w:author="Deep Nidhi" w:date="2023-09-06T19:17:00Z"/>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0FFFC1" w14:textId="4F0CA420" w:rsidR="00A9250D" w:rsidRPr="003C1A0A" w:rsidDel="00773EBB" w:rsidRDefault="00A9250D" w:rsidP="00936D53">
            <w:pPr>
              <w:spacing w:before="100" w:beforeAutospacing="1" w:after="100" w:afterAutospacing="1" w:line="360" w:lineRule="auto"/>
              <w:jc w:val="both"/>
              <w:rPr>
                <w:del w:id="2970" w:author="Deep Nidhi" w:date="2023-09-06T19:17:00Z"/>
                <w:rFonts w:asciiTheme="majorBidi" w:hAnsiTheme="majorBidi" w:cstheme="majorBidi"/>
                <w:sz w:val="24"/>
                <w:szCs w:val="24"/>
              </w:rPr>
            </w:pPr>
            <w:del w:id="2971" w:author="Deep Nidhi" w:date="2023-09-06T19:17:00Z">
              <w:r w:rsidRPr="003C1A0A" w:rsidDel="00773EBB">
                <w:rPr>
                  <w:rFonts w:asciiTheme="majorBidi" w:hAnsiTheme="majorBidi" w:cstheme="majorBidi"/>
                  <w:sz w:val="24"/>
                  <w:szCs w:val="24"/>
                </w:rPr>
                <w:delText xml:space="preserve">REQ </w:delText>
              </w:r>
              <w:r w:rsidR="00E03C04" w:rsidRPr="003C1A0A" w:rsidDel="00773EBB">
                <w:rPr>
                  <w:rFonts w:asciiTheme="majorBidi" w:hAnsiTheme="majorBidi" w:cstheme="majorBidi"/>
                  <w:sz w:val="24"/>
                  <w:szCs w:val="24"/>
                </w:rPr>
                <w:delText>6</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77D387BF" w14:textId="4F2371A1" w:rsidR="00A9250D" w:rsidRPr="003C1A0A" w:rsidDel="00773EBB" w:rsidRDefault="00A9250D" w:rsidP="00E03C04">
            <w:pPr>
              <w:spacing w:before="100" w:beforeAutospacing="1" w:after="100" w:afterAutospacing="1" w:line="360" w:lineRule="auto"/>
              <w:jc w:val="both"/>
              <w:rPr>
                <w:del w:id="2972" w:author="Deep Nidhi" w:date="2023-09-06T19:17:00Z"/>
                <w:rFonts w:asciiTheme="majorBidi" w:hAnsiTheme="majorBidi" w:cstheme="majorBidi"/>
                <w:sz w:val="24"/>
                <w:szCs w:val="24"/>
              </w:rPr>
            </w:pPr>
            <w:del w:id="2973" w:author="Deep Nidhi" w:date="2023-09-06T19:17:00Z">
              <w:r w:rsidRPr="003C1A0A" w:rsidDel="00773EBB">
                <w:rPr>
                  <w:rFonts w:asciiTheme="majorBidi" w:hAnsiTheme="majorBidi" w:cstheme="majorBidi"/>
                  <w:sz w:val="24"/>
                  <w:szCs w:val="24"/>
                </w:rPr>
                <w:delText>When adding a new element provide, the following entries and validations –</w:delText>
              </w:r>
            </w:del>
          </w:p>
          <w:p w14:paraId="090B952A" w14:textId="1118B0DD" w:rsidR="00A9250D" w:rsidRPr="003C1A0A" w:rsidDel="00773EBB" w:rsidRDefault="00A9250D" w:rsidP="00E03C04">
            <w:pPr>
              <w:spacing w:before="100" w:beforeAutospacing="1" w:after="100" w:afterAutospacing="1" w:line="360" w:lineRule="auto"/>
              <w:jc w:val="both"/>
              <w:rPr>
                <w:del w:id="2974" w:author="Deep Nidhi" w:date="2023-09-06T19:17:00Z"/>
                <w:rFonts w:asciiTheme="majorBidi" w:hAnsiTheme="majorBidi" w:cstheme="majorBidi"/>
                <w:b/>
                <w:bCs/>
                <w:sz w:val="24"/>
                <w:szCs w:val="24"/>
              </w:rPr>
            </w:pPr>
            <w:del w:id="2975" w:author="Deep Nidhi" w:date="2023-09-06T19:17:00Z">
              <w:r w:rsidRPr="003C1A0A" w:rsidDel="00773EBB">
                <w:rPr>
                  <w:rFonts w:asciiTheme="majorBidi" w:hAnsiTheme="majorBidi" w:cstheme="majorBidi"/>
                  <w:b/>
                  <w:bCs/>
                  <w:sz w:val="24"/>
                  <w:szCs w:val="24"/>
                </w:rPr>
                <w:delText>Step 1 – Mapping Details</w:delText>
              </w:r>
            </w:del>
          </w:p>
          <w:p w14:paraId="1C661998" w14:textId="0ED73B12" w:rsidR="00A9250D" w:rsidRPr="003C1A0A" w:rsidDel="00773EBB" w:rsidRDefault="00A9250D" w:rsidP="00405E8C">
            <w:pPr>
              <w:pStyle w:val="ListParagraph"/>
              <w:numPr>
                <w:ilvl w:val="0"/>
                <w:numId w:val="89"/>
              </w:numPr>
              <w:spacing w:before="100" w:beforeAutospacing="1" w:after="100" w:afterAutospacing="1" w:line="360" w:lineRule="auto"/>
              <w:jc w:val="both"/>
              <w:rPr>
                <w:del w:id="2976" w:author="Deep Nidhi" w:date="2023-09-06T19:17:00Z"/>
                <w:rFonts w:asciiTheme="majorBidi" w:hAnsiTheme="majorBidi" w:cstheme="majorBidi"/>
                <w:sz w:val="24"/>
                <w:szCs w:val="24"/>
              </w:rPr>
            </w:pPr>
            <w:del w:id="2977" w:author="Deep Nidhi" w:date="2023-09-06T19:17:00Z">
              <w:r w:rsidRPr="003C1A0A" w:rsidDel="00773EBB">
                <w:rPr>
                  <w:rFonts w:asciiTheme="majorBidi" w:hAnsiTheme="majorBidi" w:cstheme="majorBidi"/>
                  <w:sz w:val="24"/>
                  <w:szCs w:val="24"/>
                </w:rPr>
                <w:delText>Mapping Name should be entered and cannot be blank.</w:delText>
              </w:r>
            </w:del>
          </w:p>
          <w:p w14:paraId="13F08B94" w14:textId="4D415602" w:rsidR="00A9250D" w:rsidRPr="003C1A0A" w:rsidDel="00773EBB" w:rsidRDefault="00A9250D" w:rsidP="00405E8C">
            <w:pPr>
              <w:pStyle w:val="ListParagraph"/>
              <w:numPr>
                <w:ilvl w:val="0"/>
                <w:numId w:val="89"/>
              </w:numPr>
              <w:spacing w:before="100" w:beforeAutospacing="1" w:after="100" w:afterAutospacing="1" w:line="360" w:lineRule="auto"/>
              <w:jc w:val="both"/>
              <w:rPr>
                <w:del w:id="2978" w:author="Deep Nidhi" w:date="2023-09-06T19:17:00Z"/>
                <w:rFonts w:asciiTheme="majorBidi" w:hAnsiTheme="majorBidi" w:cstheme="majorBidi"/>
                <w:sz w:val="24"/>
                <w:szCs w:val="24"/>
              </w:rPr>
            </w:pPr>
            <w:del w:id="2979" w:author="Deep Nidhi" w:date="2023-09-06T19:17:00Z">
              <w:r w:rsidRPr="003C1A0A" w:rsidDel="00773EBB">
                <w:rPr>
                  <w:rFonts w:asciiTheme="majorBidi" w:hAnsiTheme="majorBidi" w:cstheme="majorBidi"/>
                  <w:sz w:val="24"/>
                  <w:szCs w:val="24"/>
                </w:rPr>
                <w:delText>Source File should be uploaded and cannot be blank.</w:delText>
              </w:r>
            </w:del>
          </w:p>
          <w:p w14:paraId="0E275874" w14:textId="74E9F738" w:rsidR="00A9250D" w:rsidRPr="003C1A0A" w:rsidDel="00773EBB" w:rsidRDefault="00A9250D" w:rsidP="00405E8C">
            <w:pPr>
              <w:pStyle w:val="ListParagraph"/>
              <w:numPr>
                <w:ilvl w:val="0"/>
                <w:numId w:val="89"/>
              </w:numPr>
              <w:spacing w:before="100" w:beforeAutospacing="1" w:after="100" w:afterAutospacing="1" w:line="360" w:lineRule="auto"/>
              <w:jc w:val="both"/>
              <w:rPr>
                <w:del w:id="2980" w:author="Deep Nidhi" w:date="2023-09-06T19:17:00Z"/>
                <w:rFonts w:asciiTheme="majorBidi" w:hAnsiTheme="majorBidi" w:cstheme="majorBidi"/>
                <w:sz w:val="24"/>
                <w:szCs w:val="24"/>
              </w:rPr>
            </w:pPr>
            <w:del w:id="2981" w:author="Deep Nidhi" w:date="2023-09-06T19:17:00Z">
              <w:r w:rsidRPr="003C1A0A" w:rsidDel="00773EBB">
                <w:rPr>
                  <w:rFonts w:asciiTheme="majorBidi" w:hAnsiTheme="majorBidi" w:cstheme="majorBidi"/>
                  <w:sz w:val="24"/>
                  <w:szCs w:val="24"/>
                </w:rPr>
                <w:delText>Dataset should be selected and cannot be blank.</w:delText>
              </w:r>
            </w:del>
          </w:p>
          <w:p w14:paraId="167909A6" w14:textId="6DD01AFC" w:rsidR="00A9250D" w:rsidRPr="003C1A0A" w:rsidDel="00773EBB" w:rsidRDefault="00A9250D" w:rsidP="00405E8C">
            <w:pPr>
              <w:pStyle w:val="ListParagraph"/>
              <w:numPr>
                <w:ilvl w:val="0"/>
                <w:numId w:val="89"/>
              </w:numPr>
              <w:spacing w:before="100" w:beforeAutospacing="1" w:after="100" w:afterAutospacing="1" w:line="360" w:lineRule="auto"/>
              <w:jc w:val="both"/>
              <w:rPr>
                <w:del w:id="2982" w:author="Deep Nidhi" w:date="2023-09-06T19:17:00Z"/>
                <w:rFonts w:asciiTheme="majorBidi" w:hAnsiTheme="majorBidi" w:cstheme="majorBidi"/>
                <w:sz w:val="24"/>
                <w:szCs w:val="24"/>
              </w:rPr>
            </w:pPr>
            <w:del w:id="2983" w:author="Deep Nidhi" w:date="2023-09-06T19:17:00Z">
              <w:r w:rsidRPr="003C1A0A" w:rsidDel="00773EBB">
                <w:rPr>
                  <w:rFonts w:asciiTheme="majorBidi" w:hAnsiTheme="majorBidi" w:cstheme="majorBidi"/>
                  <w:sz w:val="24"/>
                  <w:szCs w:val="24"/>
                </w:rPr>
                <w:delText>Data Range - From and To cell number should be entered and cannot be blank.</w:delText>
              </w:r>
            </w:del>
          </w:p>
          <w:p w14:paraId="3C73DEED" w14:textId="7BC56B77" w:rsidR="00A9250D" w:rsidRPr="003C1A0A" w:rsidDel="00773EBB" w:rsidRDefault="00A9250D" w:rsidP="00E03C04">
            <w:pPr>
              <w:pStyle w:val="ListParagraph"/>
              <w:spacing w:before="100" w:beforeAutospacing="1" w:after="100" w:afterAutospacing="1" w:line="360" w:lineRule="auto"/>
              <w:ind w:left="0"/>
              <w:jc w:val="both"/>
              <w:rPr>
                <w:del w:id="2984" w:author="Deep Nidhi" w:date="2023-09-06T19:17:00Z"/>
                <w:rFonts w:asciiTheme="majorBidi" w:hAnsiTheme="majorBidi" w:cstheme="majorBidi"/>
                <w:sz w:val="24"/>
                <w:szCs w:val="24"/>
              </w:rPr>
            </w:pPr>
            <w:del w:id="2985" w:author="Deep Nidhi" w:date="2023-09-06T19:17:00Z">
              <w:r w:rsidRPr="003C1A0A" w:rsidDel="00773EBB">
                <w:rPr>
                  <w:rFonts w:asciiTheme="majorBidi" w:hAnsiTheme="majorBidi" w:cstheme="majorBidi"/>
                  <w:i/>
                  <w:iCs/>
                  <w:sz w:val="24"/>
                  <w:szCs w:val="24"/>
                </w:rPr>
                <w:delText>Click Ok to move to next step</w:delText>
              </w:r>
              <w:r w:rsidRPr="003C1A0A" w:rsidDel="00773EBB">
                <w:rPr>
                  <w:rFonts w:asciiTheme="majorBidi" w:hAnsiTheme="majorBidi" w:cstheme="majorBidi"/>
                  <w:sz w:val="24"/>
                  <w:szCs w:val="24"/>
                </w:rPr>
                <w:delText>.</w:delText>
              </w:r>
            </w:del>
          </w:p>
          <w:p w14:paraId="443BF7B9" w14:textId="499EB2B6" w:rsidR="00A9250D" w:rsidRPr="003C1A0A" w:rsidDel="00773EBB" w:rsidRDefault="00A9250D" w:rsidP="00E03C04">
            <w:pPr>
              <w:spacing w:before="100" w:beforeAutospacing="1" w:after="100" w:afterAutospacing="1" w:line="360" w:lineRule="auto"/>
              <w:jc w:val="both"/>
              <w:rPr>
                <w:del w:id="2986" w:author="Deep Nidhi" w:date="2023-09-06T19:17:00Z"/>
                <w:rFonts w:asciiTheme="majorBidi" w:hAnsiTheme="majorBidi" w:cstheme="majorBidi"/>
                <w:b/>
                <w:bCs/>
                <w:sz w:val="24"/>
                <w:szCs w:val="24"/>
              </w:rPr>
            </w:pPr>
            <w:del w:id="2987" w:author="Deep Nidhi" w:date="2023-09-06T19:17:00Z">
              <w:r w:rsidRPr="003C1A0A" w:rsidDel="00773EBB">
                <w:rPr>
                  <w:rFonts w:asciiTheme="majorBidi" w:hAnsiTheme="majorBidi" w:cstheme="majorBidi"/>
                  <w:b/>
                  <w:bCs/>
                  <w:sz w:val="24"/>
                  <w:szCs w:val="24"/>
                </w:rPr>
                <w:delText>Step 2 – Set Default</w:delText>
              </w:r>
            </w:del>
          </w:p>
          <w:p w14:paraId="4B9B54F0" w14:textId="71F74881" w:rsidR="00A9250D" w:rsidRPr="003C1A0A" w:rsidDel="00773EBB" w:rsidRDefault="00A9250D" w:rsidP="00405E8C">
            <w:pPr>
              <w:pStyle w:val="ListParagraph"/>
              <w:numPr>
                <w:ilvl w:val="0"/>
                <w:numId w:val="89"/>
              </w:numPr>
              <w:spacing w:before="100" w:beforeAutospacing="1" w:after="100" w:afterAutospacing="1" w:line="360" w:lineRule="auto"/>
              <w:jc w:val="both"/>
              <w:rPr>
                <w:del w:id="2988" w:author="Deep Nidhi" w:date="2023-09-06T19:17:00Z"/>
                <w:rFonts w:asciiTheme="majorBidi" w:hAnsiTheme="majorBidi" w:cstheme="majorBidi"/>
                <w:i/>
                <w:iCs/>
                <w:sz w:val="24"/>
                <w:szCs w:val="24"/>
              </w:rPr>
            </w:pPr>
            <w:del w:id="2989" w:author="Deep Nidhi" w:date="2023-09-06T19:17:00Z">
              <w:r w:rsidRPr="003C1A0A" w:rsidDel="00773EBB">
                <w:rPr>
                  <w:rFonts w:asciiTheme="majorBidi" w:hAnsiTheme="majorBidi" w:cstheme="majorBidi"/>
                  <w:sz w:val="24"/>
                  <w:szCs w:val="24"/>
                </w:rPr>
                <w:delText xml:space="preserve">Select Indicator </w:delText>
              </w:r>
              <w:r w:rsidRPr="003C1A0A" w:rsidDel="00773EBB">
                <w:rPr>
                  <w:rFonts w:asciiTheme="majorBidi" w:hAnsiTheme="majorBidi" w:cstheme="majorBidi"/>
                  <w:i/>
                  <w:iCs/>
                  <w:sz w:val="24"/>
                  <w:szCs w:val="24"/>
                </w:rPr>
                <w:delText>(In case there is default indicator in source file).</w:delText>
              </w:r>
            </w:del>
          </w:p>
          <w:p w14:paraId="21166823" w14:textId="46BFB561" w:rsidR="00A9250D" w:rsidRPr="003C1A0A" w:rsidDel="00773EBB" w:rsidRDefault="00A9250D" w:rsidP="00405E8C">
            <w:pPr>
              <w:pStyle w:val="ListParagraph"/>
              <w:numPr>
                <w:ilvl w:val="0"/>
                <w:numId w:val="89"/>
              </w:numPr>
              <w:spacing w:before="100" w:beforeAutospacing="1" w:after="100" w:afterAutospacing="1" w:line="360" w:lineRule="auto"/>
              <w:jc w:val="both"/>
              <w:rPr>
                <w:del w:id="2990" w:author="Deep Nidhi" w:date="2023-09-06T19:17:00Z"/>
                <w:rFonts w:asciiTheme="majorBidi" w:hAnsiTheme="majorBidi" w:cstheme="majorBidi"/>
                <w:i/>
                <w:iCs/>
                <w:sz w:val="24"/>
                <w:szCs w:val="24"/>
              </w:rPr>
            </w:pPr>
            <w:del w:id="2991" w:author="Deep Nidhi" w:date="2023-09-06T19:17:00Z">
              <w:r w:rsidRPr="003C1A0A" w:rsidDel="00773EBB">
                <w:rPr>
                  <w:rFonts w:asciiTheme="majorBidi" w:hAnsiTheme="majorBidi" w:cstheme="majorBidi"/>
                  <w:sz w:val="24"/>
                  <w:szCs w:val="24"/>
                </w:rPr>
                <w:delText xml:space="preserve">Select Unit </w:delText>
              </w:r>
              <w:r w:rsidRPr="003C1A0A" w:rsidDel="00773EBB">
                <w:rPr>
                  <w:rFonts w:asciiTheme="majorBidi" w:hAnsiTheme="majorBidi" w:cstheme="majorBidi"/>
                  <w:i/>
                  <w:iCs/>
                  <w:sz w:val="24"/>
                  <w:szCs w:val="24"/>
                </w:rPr>
                <w:delText>(In case there is default unit in source file).</w:delText>
              </w:r>
            </w:del>
          </w:p>
          <w:p w14:paraId="73A5BE3C" w14:textId="0CBDADF2" w:rsidR="00A9250D" w:rsidRPr="003C1A0A" w:rsidDel="00773EBB" w:rsidRDefault="00A9250D" w:rsidP="00405E8C">
            <w:pPr>
              <w:pStyle w:val="ListParagraph"/>
              <w:numPr>
                <w:ilvl w:val="0"/>
                <w:numId w:val="89"/>
              </w:numPr>
              <w:spacing w:before="100" w:beforeAutospacing="1" w:after="100" w:afterAutospacing="1" w:line="360" w:lineRule="auto"/>
              <w:jc w:val="both"/>
              <w:rPr>
                <w:del w:id="2992" w:author="Deep Nidhi" w:date="2023-09-06T19:17:00Z"/>
                <w:rFonts w:asciiTheme="majorBidi" w:hAnsiTheme="majorBidi" w:cstheme="majorBidi"/>
                <w:i/>
                <w:iCs/>
                <w:sz w:val="24"/>
                <w:szCs w:val="24"/>
              </w:rPr>
            </w:pPr>
            <w:del w:id="2993" w:author="Deep Nidhi" w:date="2023-09-06T19:17:00Z">
              <w:r w:rsidRPr="003C1A0A" w:rsidDel="00773EBB">
                <w:rPr>
                  <w:rFonts w:asciiTheme="majorBidi" w:hAnsiTheme="majorBidi" w:cstheme="majorBidi"/>
                  <w:sz w:val="24"/>
                  <w:szCs w:val="24"/>
                </w:rPr>
                <w:delText xml:space="preserve">Select Subgroup </w:delText>
              </w:r>
              <w:r w:rsidRPr="003C1A0A" w:rsidDel="00773EBB">
                <w:rPr>
                  <w:rFonts w:asciiTheme="majorBidi" w:hAnsiTheme="majorBidi" w:cstheme="majorBidi"/>
                  <w:i/>
                  <w:iCs/>
                  <w:sz w:val="24"/>
                  <w:szCs w:val="24"/>
                </w:rPr>
                <w:delText>(In case there is default subgroup in source file).</w:delText>
              </w:r>
            </w:del>
          </w:p>
          <w:p w14:paraId="387FF47D" w14:textId="162D693B" w:rsidR="00A9250D" w:rsidRPr="003C1A0A" w:rsidDel="00773EBB" w:rsidRDefault="00A9250D" w:rsidP="00405E8C">
            <w:pPr>
              <w:pStyle w:val="ListParagraph"/>
              <w:numPr>
                <w:ilvl w:val="0"/>
                <w:numId w:val="89"/>
              </w:numPr>
              <w:spacing w:before="100" w:beforeAutospacing="1" w:after="100" w:afterAutospacing="1" w:line="360" w:lineRule="auto"/>
              <w:jc w:val="both"/>
              <w:rPr>
                <w:del w:id="2994" w:author="Deep Nidhi" w:date="2023-09-06T19:17:00Z"/>
                <w:rFonts w:asciiTheme="majorBidi" w:hAnsiTheme="majorBidi" w:cstheme="majorBidi"/>
                <w:i/>
                <w:iCs/>
                <w:sz w:val="24"/>
                <w:szCs w:val="24"/>
              </w:rPr>
            </w:pPr>
            <w:del w:id="2995" w:author="Deep Nidhi" w:date="2023-09-06T19:17:00Z">
              <w:r w:rsidRPr="003C1A0A" w:rsidDel="00773EBB">
                <w:rPr>
                  <w:rFonts w:asciiTheme="majorBidi" w:hAnsiTheme="majorBidi" w:cstheme="majorBidi"/>
                  <w:sz w:val="24"/>
                  <w:szCs w:val="24"/>
                </w:rPr>
                <w:delText xml:space="preserve">Select Area </w:delText>
              </w:r>
              <w:r w:rsidRPr="003C1A0A" w:rsidDel="00773EBB">
                <w:rPr>
                  <w:rFonts w:asciiTheme="majorBidi" w:hAnsiTheme="majorBidi" w:cstheme="majorBidi"/>
                  <w:i/>
                  <w:iCs/>
                  <w:sz w:val="24"/>
                  <w:szCs w:val="24"/>
                </w:rPr>
                <w:delText>(In case there is default area in source file).</w:delText>
              </w:r>
            </w:del>
          </w:p>
          <w:p w14:paraId="1FD34072" w14:textId="45B413E8" w:rsidR="00A9250D" w:rsidRPr="003C1A0A" w:rsidDel="00773EBB" w:rsidRDefault="00A9250D" w:rsidP="00405E8C">
            <w:pPr>
              <w:pStyle w:val="ListParagraph"/>
              <w:numPr>
                <w:ilvl w:val="0"/>
                <w:numId w:val="89"/>
              </w:numPr>
              <w:spacing w:before="100" w:beforeAutospacing="1" w:after="100" w:afterAutospacing="1" w:line="360" w:lineRule="auto"/>
              <w:jc w:val="both"/>
              <w:rPr>
                <w:del w:id="2996" w:author="Deep Nidhi" w:date="2023-09-06T19:17:00Z"/>
                <w:rFonts w:asciiTheme="majorBidi" w:hAnsiTheme="majorBidi" w:cstheme="majorBidi"/>
                <w:sz w:val="24"/>
                <w:szCs w:val="24"/>
              </w:rPr>
            </w:pPr>
            <w:del w:id="2997" w:author="Deep Nidhi" w:date="2023-09-06T19:17:00Z">
              <w:r w:rsidRPr="003C1A0A" w:rsidDel="00773EBB">
                <w:rPr>
                  <w:rFonts w:asciiTheme="majorBidi" w:hAnsiTheme="majorBidi" w:cstheme="majorBidi"/>
                  <w:sz w:val="24"/>
                  <w:szCs w:val="24"/>
                </w:rPr>
                <w:delText xml:space="preserve">Select Time Period Format </w:delText>
              </w:r>
              <w:r w:rsidRPr="003C1A0A" w:rsidDel="00773EBB">
                <w:rPr>
                  <w:rFonts w:asciiTheme="majorBidi" w:hAnsiTheme="majorBidi" w:cstheme="majorBidi"/>
                  <w:i/>
                  <w:iCs/>
                  <w:sz w:val="24"/>
                  <w:szCs w:val="24"/>
                </w:rPr>
                <w:delText>(In case there is default time period in source file).</w:delText>
              </w:r>
            </w:del>
          </w:p>
          <w:p w14:paraId="065C1183" w14:textId="7324FE86" w:rsidR="00A9250D" w:rsidRPr="003C1A0A" w:rsidDel="00773EBB" w:rsidRDefault="00A9250D" w:rsidP="00405E8C">
            <w:pPr>
              <w:pStyle w:val="ListParagraph"/>
              <w:numPr>
                <w:ilvl w:val="0"/>
                <w:numId w:val="89"/>
              </w:numPr>
              <w:spacing w:before="100" w:beforeAutospacing="1" w:after="100" w:afterAutospacing="1" w:line="360" w:lineRule="auto"/>
              <w:jc w:val="both"/>
              <w:rPr>
                <w:del w:id="2998" w:author="Deep Nidhi" w:date="2023-09-06T19:17:00Z"/>
                <w:rFonts w:asciiTheme="majorBidi" w:hAnsiTheme="majorBidi" w:cstheme="majorBidi"/>
                <w:sz w:val="24"/>
                <w:szCs w:val="24"/>
              </w:rPr>
            </w:pPr>
            <w:del w:id="2999" w:author="Deep Nidhi" w:date="2023-09-06T19:17:00Z">
              <w:r w:rsidRPr="003C1A0A" w:rsidDel="00773EBB">
                <w:rPr>
                  <w:rFonts w:asciiTheme="majorBidi" w:hAnsiTheme="majorBidi" w:cstheme="majorBidi"/>
                  <w:sz w:val="24"/>
                  <w:szCs w:val="24"/>
                </w:rPr>
                <w:delText xml:space="preserve">Select Time Period </w:delText>
              </w:r>
              <w:r w:rsidRPr="003C1A0A" w:rsidDel="00773EBB">
                <w:rPr>
                  <w:rFonts w:asciiTheme="majorBidi" w:hAnsiTheme="majorBidi" w:cstheme="majorBidi"/>
                  <w:i/>
                  <w:iCs/>
                  <w:sz w:val="24"/>
                  <w:szCs w:val="24"/>
                </w:rPr>
                <w:delText>(In case time period format is selected).</w:delText>
              </w:r>
            </w:del>
          </w:p>
          <w:p w14:paraId="151875A1" w14:textId="70DCD3E6" w:rsidR="00A9250D" w:rsidRPr="003C1A0A" w:rsidDel="00773EBB" w:rsidRDefault="00A9250D" w:rsidP="00405E8C">
            <w:pPr>
              <w:pStyle w:val="ListParagraph"/>
              <w:numPr>
                <w:ilvl w:val="0"/>
                <w:numId w:val="89"/>
              </w:numPr>
              <w:spacing w:before="100" w:beforeAutospacing="1" w:after="100" w:afterAutospacing="1" w:line="360" w:lineRule="auto"/>
              <w:jc w:val="both"/>
              <w:rPr>
                <w:del w:id="3000" w:author="Deep Nidhi" w:date="2023-09-06T19:17:00Z"/>
                <w:rFonts w:asciiTheme="majorBidi" w:hAnsiTheme="majorBidi" w:cstheme="majorBidi"/>
                <w:sz w:val="24"/>
                <w:szCs w:val="24"/>
              </w:rPr>
            </w:pPr>
            <w:del w:id="3001" w:author="Deep Nidhi" w:date="2023-09-06T19:17:00Z">
              <w:r w:rsidRPr="003C1A0A" w:rsidDel="00773EBB">
                <w:rPr>
                  <w:rFonts w:asciiTheme="majorBidi" w:hAnsiTheme="majorBidi" w:cstheme="majorBidi"/>
                  <w:sz w:val="24"/>
                  <w:szCs w:val="24"/>
                </w:rPr>
                <w:delText xml:space="preserve">Select Source </w:delText>
              </w:r>
              <w:r w:rsidRPr="003C1A0A" w:rsidDel="00773EBB">
                <w:rPr>
                  <w:rFonts w:asciiTheme="majorBidi" w:hAnsiTheme="majorBidi" w:cstheme="majorBidi"/>
                  <w:i/>
                  <w:iCs/>
                  <w:sz w:val="24"/>
                  <w:szCs w:val="24"/>
                </w:rPr>
                <w:delText>(In case there is default data source in source file).</w:delText>
              </w:r>
            </w:del>
          </w:p>
          <w:p w14:paraId="66656D50" w14:textId="17F5F8EA" w:rsidR="00A9250D" w:rsidRPr="003C1A0A" w:rsidDel="00773EBB" w:rsidRDefault="00A9250D" w:rsidP="00E03C04">
            <w:pPr>
              <w:spacing w:before="100" w:beforeAutospacing="1" w:after="100" w:afterAutospacing="1" w:line="360" w:lineRule="auto"/>
              <w:jc w:val="both"/>
              <w:rPr>
                <w:del w:id="3002" w:author="Deep Nidhi" w:date="2023-09-06T19:17:00Z"/>
                <w:rFonts w:asciiTheme="majorBidi" w:hAnsiTheme="majorBidi" w:cstheme="majorBidi"/>
                <w:b/>
                <w:bCs/>
                <w:sz w:val="24"/>
                <w:szCs w:val="24"/>
              </w:rPr>
            </w:pPr>
            <w:del w:id="3003" w:author="Deep Nidhi" w:date="2023-09-06T19:17:00Z">
              <w:r w:rsidRPr="003C1A0A" w:rsidDel="00773EBB">
                <w:rPr>
                  <w:rFonts w:asciiTheme="majorBidi" w:hAnsiTheme="majorBidi" w:cstheme="majorBidi"/>
                  <w:b/>
                  <w:bCs/>
                  <w:sz w:val="24"/>
                  <w:szCs w:val="24"/>
                </w:rPr>
                <w:lastRenderedPageBreak/>
                <w:delText>Step 3 – Set Rows</w:delText>
              </w:r>
            </w:del>
          </w:p>
          <w:p w14:paraId="5C1F8F5F" w14:textId="059AD243" w:rsidR="00A9250D" w:rsidRPr="003C1A0A" w:rsidDel="00773EBB" w:rsidRDefault="00A9250D" w:rsidP="00405E8C">
            <w:pPr>
              <w:pStyle w:val="ListParagraph"/>
              <w:numPr>
                <w:ilvl w:val="0"/>
                <w:numId w:val="89"/>
              </w:numPr>
              <w:spacing w:before="100" w:beforeAutospacing="1" w:after="100" w:afterAutospacing="1" w:line="360" w:lineRule="auto"/>
              <w:jc w:val="both"/>
              <w:rPr>
                <w:del w:id="3004" w:author="Deep Nidhi" w:date="2023-09-06T19:17:00Z"/>
                <w:rFonts w:asciiTheme="majorBidi" w:hAnsiTheme="majorBidi" w:cstheme="majorBidi"/>
                <w:sz w:val="24"/>
                <w:szCs w:val="24"/>
              </w:rPr>
            </w:pPr>
            <w:del w:id="3005" w:author="Deep Nidhi" w:date="2023-09-06T19:17:00Z">
              <w:r w:rsidRPr="003C1A0A" w:rsidDel="00773EBB">
                <w:rPr>
                  <w:rFonts w:asciiTheme="majorBidi" w:hAnsiTheme="majorBidi" w:cstheme="majorBidi"/>
                  <w:sz w:val="24"/>
                  <w:szCs w:val="24"/>
                </w:rPr>
                <w:delText>Click option to add a new row dataset field(s)</w:delText>
              </w:r>
            </w:del>
          </w:p>
          <w:p w14:paraId="41CC0C46" w14:textId="343B0CEB" w:rsidR="00A9250D" w:rsidRPr="003C1A0A" w:rsidDel="00773EBB" w:rsidRDefault="00A9250D" w:rsidP="00405E8C">
            <w:pPr>
              <w:pStyle w:val="ListParagraph"/>
              <w:numPr>
                <w:ilvl w:val="0"/>
                <w:numId w:val="89"/>
              </w:numPr>
              <w:spacing w:before="100" w:beforeAutospacing="1" w:after="100" w:afterAutospacing="1" w:line="360" w:lineRule="auto"/>
              <w:jc w:val="both"/>
              <w:rPr>
                <w:del w:id="3006" w:author="Deep Nidhi" w:date="2023-09-06T19:17:00Z"/>
                <w:rFonts w:asciiTheme="majorBidi" w:hAnsiTheme="majorBidi" w:cstheme="majorBidi"/>
                <w:sz w:val="24"/>
                <w:szCs w:val="24"/>
              </w:rPr>
            </w:pPr>
            <w:del w:id="3007" w:author="Deep Nidhi" w:date="2023-09-06T19:17:00Z">
              <w:r w:rsidRPr="003C1A0A" w:rsidDel="00773EBB">
                <w:rPr>
                  <w:rFonts w:asciiTheme="majorBidi" w:hAnsiTheme="majorBidi" w:cstheme="majorBidi"/>
                  <w:sz w:val="24"/>
                  <w:szCs w:val="24"/>
                </w:rPr>
                <w:delText>Select Row Number and Set Parameter.</w:delText>
              </w:r>
            </w:del>
          </w:p>
          <w:p w14:paraId="4BFFAE53" w14:textId="29F0BD52" w:rsidR="00A9250D" w:rsidRPr="003C1A0A" w:rsidDel="00773EBB" w:rsidRDefault="00A9250D" w:rsidP="00E03C04">
            <w:pPr>
              <w:spacing w:before="100" w:beforeAutospacing="1" w:after="100" w:afterAutospacing="1" w:line="360" w:lineRule="auto"/>
              <w:jc w:val="both"/>
              <w:rPr>
                <w:del w:id="3008" w:author="Deep Nidhi" w:date="2023-09-06T19:17:00Z"/>
                <w:rFonts w:asciiTheme="majorBidi" w:hAnsiTheme="majorBidi" w:cstheme="majorBidi"/>
                <w:b/>
                <w:bCs/>
                <w:sz w:val="24"/>
                <w:szCs w:val="24"/>
              </w:rPr>
            </w:pPr>
            <w:del w:id="3009" w:author="Deep Nidhi" w:date="2023-09-06T19:17:00Z">
              <w:r w:rsidRPr="003C1A0A" w:rsidDel="00773EBB">
                <w:rPr>
                  <w:rFonts w:asciiTheme="majorBidi" w:hAnsiTheme="majorBidi" w:cstheme="majorBidi"/>
                  <w:b/>
                  <w:bCs/>
                  <w:sz w:val="24"/>
                  <w:szCs w:val="24"/>
                </w:rPr>
                <w:delText>Step 4 – Set Columns</w:delText>
              </w:r>
            </w:del>
          </w:p>
          <w:p w14:paraId="2ACF7846" w14:textId="57CD1347" w:rsidR="00A9250D" w:rsidRPr="003C1A0A" w:rsidDel="00773EBB" w:rsidRDefault="00A9250D" w:rsidP="00405E8C">
            <w:pPr>
              <w:pStyle w:val="ListParagraph"/>
              <w:numPr>
                <w:ilvl w:val="0"/>
                <w:numId w:val="89"/>
              </w:numPr>
              <w:spacing w:before="100" w:beforeAutospacing="1" w:after="100" w:afterAutospacing="1" w:line="360" w:lineRule="auto"/>
              <w:jc w:val="both"/>
              <w:rPr>
                <w:del w:id="3010" w:author="Deep Nidhi" w:date="2023-09-06T19:17:00Z"/>
                <w:rFonts w:asciiTheme="majorBidi" w:hAnsiTheme="majorBidi" w:cstheme="majorBidi"/>
                <w:sz w:val="24"/>
                <w:szCs w:val="24"/>
              </w:rPr>
            </w:pPr>
            <w:del w:id="3011" w:author="Deep Nidhi" w:date="2023-09-06T19:17:00Z">
              <w:r w:rsidRPr="003C1A0A" w:rsidDel="00773EBB">
                <w:rPr>
                  <w:rFonts w:asciiTheme="majorBidi" w:hAnsiTheme="majorBidi" w:cstheme="majorBidi"/>
                  <w:sz w:val="24"/>
                  <w:szCs w:val="24"/>
                </w:rPr>
                <w:delText>Click option to add a new column dataset field(s)</w:delText>
              </w:r>
            </w:del>
          </w:p>
          <w:p w14:paraId="7445F243" w14:textId="723B188C" w:rsidR="00A9250D" w:rsidRPr="003C1A0A" w:rsidDel="00773EBB" w:rsidRDefault="00A9250D" w:rsidP="00405E8C">
            <w:pPr>
              <w:pStyle w:val="ListParagraph"/>
              <w:numPr>
                <w:ilvl w:val="0"/>
                <w:numId w:val="89"/>
              </w:numPr>
              <w:spacing w:before="100" w:beforeAutospacing="1" w:after="100" w:afterAutospacing="1" w:line="360" w:lineRule="auto"/>
              <w:jc w:val="both"/>
              <w:rPr>
                <w:del w:id="3012" w:author="Deep Nidhi" w:date="2023-09-06T19:17:00Z"/>
                <w:rFonts w:asciiTheme="majorBidi" w:hAnsiTheme="majorBidi" w:cstheme="majorBidi"/>
                <w:sz w:val="24"/>
                <w:szCs w:val="24"/>
              </w:rPr>
            </w:pPr>
            <w:del w:id="3013" w:author="Deep Nidhi" w:date="2023-09-06T19:17:00Z">
              <w:r w:rsidRPr="003C1A0A" w:rsidDel="00773EBB">
                <w:rPr>
                  <w:rFonts w:asciiTheme="majorBidi" w:hAnsiTheme="majorBidi" w:cstheme="majorBidi"/>
                  <w:sz w:val="24"/>
                  <w:szCs w:val="24"/>
                </w:rPr>
                <w:delText>Select Column Number and Set Parameter.</w:delText>
              </w:r>
            </w:del>
          </w:p>
        </w:tc>
      </w:tr>
      <w:tr w:rsidR="00A9250D" w:rsidRPr="003C1A0A" w:rsidDel="00773EBB" w14:paraId="197FE393" w14:textId="7AF8B545" w:rsidTr="00936D53">
        <w:trPr>
          <w:trHeight w:val="833"/>
          <w:del w:id="3014" w:author="Deep Nidhi" w:date="2023-09-06T19:17:00Z"/>
        </w:trPr>
        <w:tc>
          <w:tcPr>
            <w:tcW w:w="148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ADEE6D3" w14:textId="39F7B167" w:rsidR="00A9250D" w:rsidRPr="003C1A0A" w:rsidDel="00773EBB" w:rsidRDefault="00A9250D" w:rsidP="00936D53">
            <w:pPr>
              <w:spacing w:before="100" w:beforeAutospacing="1" w:after="100" w:afterAutospacing="1" w:line="360" w:lineRule="auto"/>
              <w:jc w:val="both"/>
              <w:rPr>
                <w:del w:id="3015" w:author="Deep Nidhi" w:date="2023-09-06T19:17:00Z"/>
                <w:rFonts w:asciiTheme="majorBidi" w:hAnsiTheme="majorBidi" w:cstheme="majorBidi"/>
                <w:sz w:val="24"/>
                <w:szCs w:val="24"/>
              </w:rPr>
            </w:pPr>
            <w:del w:id="3016" w:author="Deep Nidhi" w:date="2023-09-06T19:17:00Z">
              <w:r w:rsidRPr="003C1A0A" w:rsidDel="00773EBB">
                <w:rPr>
                  <w:rFonts w:asciiTheme="majorBidi" w:hAnsiTheme="majorBidi" w:cstheme="majorBidi"/>
                  <w:sz w:val="24"/>
                  <w:szCs w:val="24"/>
                </w:rPr>
                <w:delText>REQ 9</w:delText>
              </w:r>
            </w:del>
          </w:p>
        </w:tc>
        <w:tc>
          <w:tcPr>
            <w:tcW w:w="7830" w:type="dxa"/>
            <w:tcBorders>
              <w:top w:val="nil"/>
              <w:left w:val="nil"/>
              <w:bottom w:val="single" w:sz="4" w:space="0" w:color="auto"/>
              <w:right w:val="single" w:sz="8" w:space="0" w:color="000000"/>
            </w:tcBorders>
            <w:tcMar>
              <w:top w:w="100" w:type="dxa"/>
              <w:left w:w="100" w:type="dxa"/>
              <w:bottom w:w="100" w:type="dxa"/>
              <w:right w:w="100" w:type="dxa"/>
            </w:tcMar>
          </w:tcPr>
          <w:p w14:paraId="344A17CD" w14:textId="146ED547" w:rsidR="00A9250D" w:rsidRPr="003C1A0A" w:rsidDel="00773EBB" w:rsidRDefault="00A9250D" w:rsidP="00936D53">
            <w:pPr>
              <w:spacing w:before="100" w:beforeAutospacing="1" w:after="100" w:afterAutospacing="1" w:line="360" w:lineRule="auto"/>
              <w:jc w:val="both"/>
              <w:rPr>
                <w:del w:id="3017" w:author="Deep Nidhi" w:date="2023-09-06T19:17:00Z"/>
                <w:rFonts w:asciiTheme="majorBidi" w:hAnsiTheme="majorBidi" w:cstheme="majorBidi"/>
                <w:sz w:val="24"/>
                <w:szCs w:val="24"/>
              </w:rPr>
            </w:pPr>
            <w:del w:id="3018" w:author="Deep Nidhi" w:date="2023-09-06T19:17:00Z">
              <w:r w:rsidRPr="003C1A0A" w:rsidDel="00773EBB">
                <w:rPr>
                  <w:rFonts w:asciiTheme="majorBidi" w:hAnsiTheme="majorBidi" w:cstheme="majorBidi"/>
                  <w:sz w:val="24"/>
                  <w:szCs w:val="24"/>
                </w:rPr>
                <w:delText>Provide the Add button in the add new element window to confirm adding the element.</w:delText>
              </w:r>
            </w:del>
          </w:p>
        </w:tc>
      </w:tr>
    </w:tbl>
    <w:p w14:paraId="5D3AA077" w14:textId="25F6F495" w:rsidR="00E03C04" w:rsidRPr="003C1A0A" w:rsidDel="00773EBB" w:rsidRDefault="00E03C04" w:rsidP="00E03C04">
      <w:pPr>
        <w:pStyle w:val="Heading5"/>
        <w:spacing w:before="100" w:beforeAutospacing="1" w:after="100" w:afterAutospacing="1"/>
        <w:rPr>
          <w:del w:id="3019" w:author="Deep Nidhi" w:date="2023-09-06T19:17:00Z"/>
          <w:rFonts w:asciiTheme="majorBidi" w:hAnsiTheme="majorBidi" w:cstheme="majorBidi"/>
        </w:rPr>
      </w:pPr>
      <w:del w:id="3020" w:author="Deep Nidhi" w:date="2023-09-06T19:17:00Z">
        <w:r w:rsidRPr="003C1A0A" w:rsidDel="00773EBB">
          <w:rPr>
            <w:rFonts w:asciiTheme="majorBidi" w:hAnsiTheme="majorBidi" w:cstheme="majorBidi"/>
          </w:rPr>
          <w:delText>Import Using Mapping</w:delText>
        </w:r>
      </w:del>
    </w:p>
    <w:p w14:paraId="5D34691F" w14:textId="57756508" w:rsidR="00E03C04" w:rsidRPr="003C1A0A" w:rsidDel="00773EBB" w:rsidRDefault="00E03C04" w:rsidP="00E03C04">
      <w:pPr>
        <w:spacing w:before="100" w:beforeAutospacing="1" w:after="100" w:afterAutospacing="1" w:line="240" w:lineRule="auto"/>
        <w:jc w:val="both"/>
        <w:rPr>
          <w:del w:id="3021" w:author="Deep Nidhi" w:date="2023-09-06T19:17:00Z"/>
          <w:rFonts w:asciiTheme="majorBidi" w:hAnsiTheme="majorBidi" w:cstheme="majorBidi"/>
          <w:b/>
          <w:bCs/>
          <w:sz w:val="24"/>
          <w:szCs w:val="24"/>
        </w:rPr>
      </w:pPr>
      <w:del w:id="3022" w:author="Deep Nidhi" w:date="2023-09-06T19:17:00Z">
        <w:r w:rsidRPr="003C1A0A" w:rsidDel="00773EBB">
          <w:rPr>
            <w:rFonts w:asciiTheme="majorBidi" w:hAnsiTheme="majorBidi" w:cstheme="majorBidi"/>
            <w:b/>
            <w:bCs/>
            <w:sz w:val="24"/>
            <w:szCs w:val="24"/>
          </w:rPr>
          <w:delText>Description</w:delText>
        </w:r>
      </w:del>
    </w:p>
    <w:p w14:paraId="3EB1BDCD" w14:textId="370E16F5" w:rsidR="00E03C04" w:rsidRPr="003C1A0A" w:rsidDel="00773EBB" w:rsidRDefault="00E03C04" w:rsidP="00E03C04">
      <w:pPr>
        <w:spacing w:before="100" w:beforeAutospacing="1" w:after="100" w:afterAutospacing="1" w:line="360" w:lineRule="auto"/>
        <w:jc w:val="both"/>
        <w:rPr>
          <w:del w:id="3023" w:author="Deep Nidhi" w:date="2023-09-06T19:17:00Z"/>
          <w:rFonts w:asciiTheme="majorBidi" w:hAnsiTheme="majorBidi" w:cstheme="majorBidi"/>
          <w:sz w:val="24"/>
          <w:szCs w:val="24"/>
        </w:rPr>
      </w:pPr>
      <w:del w:id="3024" w:author="Deep Nidhi" w:date="2023-09-06T19:17:00Z">
        <w:r w:rsidRPr="003C1A0A" w:rsidDel="00773EBB">
          <w:rPr>
            <w:rFonts w:asciiTheme="majorBidi" w:hAnsiTheme="majorBidi" w:cstheme="majorBidi"/>
            <w:sz w:val="24"/>
            <w:szCs w:val="24"/>
          </w:rPr>
          <w:delText xml:space="preserve">The Data Import module is an application designed to facilitate the seamless migration of data from various formats into the MauStats platform. MauStats serves as the central repository for multiple datasets, including Census, SEE, SBR, and others. Each dataset may have different data formats, making it necessary to have a robust tool for data exchange. </w:delText>
        </w:r>
      </w:del>
    </w:p>
    <w:p w14:paraId="070AB06C" w14:textId="5E77AD32" w:rsidR="00E03C04" w:rsidRPr="003C1A0A" w:rsidDel="00773EBB" w:rsidRDefault="00E03C04" w:rsidP="00E03C04">
      <w:pPr>
        <w:pStyle w:val="Heading5"/>
        <w:spacing w:before="100" w:beforeAutospacing="1" w:after="100" w:afterAutospacing="1"/>
        <w:rPr>
          <w:del w:id="3025" w:author="Deep Nidhi" w:date="2023-09-06T19:17:00Z"/>
          <w:rFonts w:asciiTheme="majorBidi" w:hAnsiTheme="majorBidi" w:cstheme="majorBidi"/>
        </w:rPr>
      </w:pPr>
      <w:del w:id="3026" w:author="Deep Nidhi" w:date="2023-09-06T19:17:00Z">
        <w:r w:rsidRPr="003C1A0A" w:rsidDel="00773EBB">
          <w:rPr>
            <w:rFonts w:asciiTheme="majorBidi" w:hAnsiTheme="majorBidi" w:cstheme="majorBidi"/>
          </w:rPr>
          <w:delText>Import Using Template</w:delText>
        </w:r>
      </w:del>
    </w:p>
    <w:p w14:paraId="401ECAD8" w14:textId="12A92896" w:rsidR="00E03C04" w:rsidRPr="003C1A0A" w:rsidDel="00773EBB" w:rsidRDefault="00E03C04" w:rsidP="00E03C04">
      <w:pPr>
        <w:spacing w:before="100" w:beforeAutospacing="1" w:after="100" w:afterAutospacing="1" w:line="240" w:lineRule="auto"/>
        <w:jc w:val="both"/>
        <w:rPr>
          <w:del w:id="3027" w:author="Deep Nidhi" w:date="2023-09-06T19:17:00Z"/>
          <w:rFonts w:asciiTheme="majorBidi" w:hAnsiTheme="majorBidi" w:cstheme="majorBidi"/>
          <w:b/>
          <w:bCs/>
          <w:sz w:val="24"/>
          <w:szCs w:val="24"/>
        </w:rPr>
      </w:pPr>
      <w:del w:id="3028" w:author="Deep Nidhi" w:date="2023-09-06T19:17:00Z">
        <w:r w:rsidRPr="003C1A0A" w:rsidDel="00773EBB">
          <w:rPr>
            <w:rFonts w:asciiTheme="majorBidi" w:hAnsiTheme="majorBidi" w:cstheme="majorBidi"/>
            <w:b/>
            <w:bCs/>
            <w:sz w:val="24"/>
            <w:szCs w:val="24"/>
          </w:rPr>
          <w:delText>Description</w:delText>
        </w:r>
      </w:del>
    </w:p>
    <w:p w14:paraId="4C130CD8" w14:textId="00A18E5A" w:rsidR="00A941B2" w:rsidRPr="003C1A0A" w:rsidDel="00773EBB" w:rsidRDefault="00A941B2" w:rsidP="00A941B2">
      <w:pPr>
        <w:spacing w:before="100" w:beforeAutospacing="1" w:after="100" w:afterAutospacing="1" w:line="360" w:lineRule="auto"/>
        <w:jc w:val="both"/>
        <w:rPr>
          <w:del w:id="3029" w:author="Deep Nidhi" w:date="2023-09-06T19:17:00Z"/>
          <w:rFonts w:asciiTheme="majorBidi" w:hAnsiTheme="majorBidi" w:cstheme="majorBidi"/>
          <w:sz w:val="24"/>
          <w:szCs w:val="24"/>
        </w:rPr>
      </w:pPr>
      <w:del w:id="3030" w:author="Deep Nidhi" w:date="2023-09-06T19:17:00Z">
        <w:r w:rsidRPr="003C1A0A" w:rsidDel="00773EBB">
          <w:rPr>
            <w:rFonts w:asciiTheme="majorBidi" w:hAnsiTheme="majorBidi" w:cstheme="majorBidi"/>
            <w:sz w:val="24"/>
            <w:szCs w:val="24"/>
          </w:rPr>
          <w:delText xml:space="preserve">This </w:delText>
        </w:r>
        <w:r w:rsidR="00E03C04" w:rsidRPr="003C1A0A" w:rsidDel="00773EBB">
          <w:rPr>
            <w:rFonts w:asciiTheme="majorBidi" w:hAnsiTheme="majorBidi" w:cstheme="majorBidi"/>
            <w:sz w:val="24"/>
            <w:szCs w:val="24"/>
          </w:rPr>
          <w:delText>sub</w:delText>
        </w:r>
        <w:r w:rsidRPr="003C1A0A" w:rsidDel="00773EBB">
          <w:rPr>
            <w:rFonts w:asciiTheme="majorBidi" w:hAnsiTheme="majorBidi" w:cstheme="majorBidi"/>
            <w:sz w:val="24"/>
            <w:szCs w:val="24"/>
          </w:rPr>
          <w:delText>module will allow authorized users to manage data entry of the indicator. It will provide options to add, import, update, and view the existing list of data elements by status – Pending, Approved, Disapproved. While the system administrator will be able to enter data for all the datasets indicators and the other users will be able to perform data entry of the indicators of their assigned datasets.</w:delText>
        </w:r>
      </w:del>
    </w:p>
    <w:p w14:paraId="11E08C38" w14:textId="256CF50B" w:rsidR="00A941B2" w:rsidRPr="003C1A0A" w:rsidDel="00773EBB" w:rsidRDefault="00A941B2" w:rsidP="00E03C04">
      <w:pPr>
        <w:spacing w:before="100" w:beforeAutospacing="1" w:after="100" w:afterAutospacing="1" w:line="240" w:lineRule="auto"/>
        <w:ind w:right="43"/>
        <w:jc w:val="both"/>
        <w:rPr>
          <w:del w:id="3031" w:author="Deep Nidhi" w:date="2023-09-06T19:17:00Z"/>
          <w:rFonts w:asciiTheme="majorBidi" w:hAnsiTheme="majorBidi" w:cstheme="majorBidi"/>
          <w:b/>
          <w:bCs/>
          <w:sz w:val="24"/>
          <w:szCs w:val="24"/>
        </w:rPr>
      </w:pPr>
      <w:del w:id="3032" w:author="Deep Nidhi" w:date="2023-09-06T19:17:00Z">
        <w:r w:rsidRPr="003C1A0A" w:rsidDel="00773EBB">
          <w:rPr>
            <w:rFonts w:asciiTheme="majorBidi" w:hAnsiTheme="majorBidi" w:cstheme="majorBidi"/>
            <w:b/>
            <w:bCs/>
            <w:sz w:val="24"/>
            <w:szCs w:val="24"/>
          </w:rPr>
          <w:delText>Functional Requirements</w:delText>
        </w:r>
      </w:del>
      <w:ins w:id="3033" w:author="iTM-1" w:date="2023-09-05T12:47:00Z">
        <w:del w:id="3034" w:author="Deep Nidhi" w:date="2023-09-06T19:17:00Z">
          <w:r w:rsidR="00E82E57" w:rsidDel="00773EBB">
            <w:rPr>
              <w:rFonts w:asciiTheme="majorBidi" w:hAnsiTheme="majorBidi" w:cstheme="majorBidi"/>
              <w:b/>
              <w:bCs/>
              <w:sz w:val="24"/>
              <w:szCs w:val="24"/>
            </w:rPr>
            <w:tab/>
          </w:r>
        </w:del>
      </w:ins>
    </w:p>
    <w:tbl>
      <w:tblPr>
        <w:tblW w:w="925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1375"/>
        <w:gridCol w:w="7875"/>
      </w:tblGrid>
      <w:tr w:rsidR="00A941B2" w:rsidRPr="003C1A0A" w:rsidDel="00773EBB" w14:paraId="30590352" w14:textId="7E28549F" w:rsidTr="00E03C04">
        <w:trPr>
          <w:trHeight w:val="762"/>
          <w:del w:id="3035" w:author="Deep Nidhi" w:date="2023-09-06T19:17:00Z"/>
        </w:trPr>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FFA56" w14:textId="2FA51DDF" w:rsidR="00A941B2" w:rsidRPr="003C1A0A" w:rsidDel="00773EBB" w:rsidRDefault="00A941B2" w:rsidP="00936D53">
            <w:pPr>
              <w:spacing w:before="100" w:beforeAutospacing="1" w:after="100" w:afterAutospacing="1" w:line="360" w:lineRule="auto"/>
              <w:ind w:left="58"/>
              <w:jc w:val="both"/>
              <w:rPr>
                <w:del w:id="3036" w:author="Deep Nidhi" w:date="2023-09-06T19:17:00Z"/>
                <w:rFonts w:asciiTheme="majorBidi" w:hAnsiTheme="majorBidi" w:cstheme="majorBidi"/>
                <w:sz w:val="24"/>
                <w:szCs w:val="24"/>
              </w:rPr>
            </w:pPr>
            <w:del w:id="3037" w:author="Deep Nidhi" w:date="2023-09-06T19:17:00Z">
              <w:r w:rsidRPr="003C1A0A" w:rsidDel="00773EBB">
                <w:rPr>
                  <w:rFonts w:asciiTheme="majorBidi" w:hAnsiTheme="majorBidi" w:cstheme="majorBidi"/>
                  <w:sz w:val="24"/>
                  <w:szCs w:val="24"/>
                </w:rPr>
                <w:lastRenderedPageBreak/>
                <w:delText>REQ 1</w:delText>
              </w:r>
            </w:del>
          </w:p>
        </w:tc>
        <w:tc>
          <w:tcPr>
            <w:tcW w:w="7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E3A5B5" w14:textId="48805421" w:rsidR="00A941B2" w:rsidRPr="003C1A0A" w:rsidDel="00773EBB" w:rsidRDefault="00A941B2" w:rsidP="00936D53">
            <w:pPr>
              <w:spacing w:before="100" w:beforeAutospacing="1" w:after="100" w:afterAutospacing="1" w:line="360" w:lineRule="auto"/>
              <w:ind w:left="58"/>
              <w:jc w:val="both"/>
              <w:rPr>
                <w:del w:id="3038" w:author="Deep Nidhi" w:date="2023-09-06T19:17:00Z"/>
                <w:rFonts w:asciiTheme="majorBidi" w:hAnsiTheme="majorBidi" w:cstheme="majorBidi"/>
                <w:sz w:val="24"/>
                <w:szCs w:val="24"/>
              </w:rPr>
            </w:pPr>
            <w:del w:id="3039" w:author="Deep Nidhi" w:date="2023-09-06T19:17:00Z">
              <w:r w:rsidRPr="003C1A0A" w:rsidDel="00773EBB">
                <w:rPr>
                  <w:rFonts w:asciiTheme="majorBidi" w:hAnsiTheme="majorBidi" w:cstheme="majorBidi"/>
                  <w:sz w:val="24"/>
                  <w:szCs w:val="24"/>
                </w:rPr>
                <w:delText>Show the existing list of the data in a table grid by pages along with pagination options to customize the view.</w:delText>
              </w:r>
            </w:del>
          </w:p>
        </w:tc>
      </w:tr>
      <w:tr w:rsidR="00A941B2" w:rsidRPr="003C1A0A" w:rsidDel="00773EBB" w14:paraId="7AD7F37B" w14:textId="6BC786AA" w:rsidTr="00E03C04">
        <w:trPr>
          <w:trHeight w:val="413"/>
          <w:del w:id="3040" w:author="Deep Nidhi" w:date="2023-09-06T19:17:00Z"/>
        </w:trPr>
        <w:tc>
          <w:tcPr>
            <w:tcW w:w="1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E13036" w14:textId="6B31377A" w:rsidR="00A941B2" w:rsidRPr="003C1A0A" w:rsidDel="00773EBB" w:rsidRDefault="00A941B2" w:rsidP="00936D53">
            <w:pPr>
              <w:spacing w:before="100" w:beforeAutospacing="1" w:after="100" w:afterAutospacing="1" w:line="360" w:lineRule="auto"/>
              <w:ind w:left="58"/>
              <w:jc w:val="both"/>
              <w:rPr>
                <w:del w:id="3041" w:author="Deep Nidhi" w:date="2023-09-06T19:17:00Z"/>
                <w:rFonts w:asciiTheme="majorBidi" w:hAnsiTheme="majorBidi" w:cstheme="majorBidi"/>
                <w:sz w:val="24"/>
                <w:szCs w:val="24"/>
              </w:rPr>
            </w:pPr>
            <w:del w:id="3042" w:author="Deep Nidhi" w:date="2023-09-06T19:17:00Z">
              <w:r w:rsidRPr="003C1A0A" w:rsidDel="00773EBB">
                <w:rPr>
                  <w:rFonts w:asciiTheme="majorBidi" w:hAnsiTheme="majorBidi" w:cstheme="majorBidi"/>
                  <w:sz w:val="24"/>
                  <w:szCs w:val="24"/>
                </w:rPr>
                <w:delText>REQ 2</w:delText>
              </w:r>
            </w:del>
          </w:p>
        </w:tc>
        <w:tc>
          <w:tcPr>
            <w:tcW w:w="7875" w:type="dxa"/>
            <w:tcBorders>
              <w:top w:val="nil"/>
              <w:left w:val="nil"/>
              <w:bottom w:val="single" w:sz="8" w:space="0" w:color="000000"/>
              <w:right w:val="single" w:sz="8" w:space="0" w:color="000000"/>
            </w:tcBorders>
            <w:tcMar>
              <w:top w:w="100" w:type="dxa"/>
              <w:left w:w="100" w:type="dxa"/>
              <w:bottom w:w="100" w:type="dxa"/>
              <w:right w:w="100" w:type="dxa"/>
            </w:tcMar>
          </w:tcPr>
          <w:p w14:paraId="17037624" w14:textId="67D83072" w:rsidR="00A941B2" w:rsidRPr="003C1A0A" w:rsidDel="00773EBB" w:rsidRDefault="00A941B2" w:rsidP="00936D53">
            <w:pPr>
              <w:spacing w:before="100" w:beforeAutospacing="1" w:after="100" w:afterAutospacing="1" w:line="360" w:lineRule="auto"/>
              <w:ind w:left="58"/>
              <w:jc w:val="both"/>
              <w:rPr>
                <w:del w:id="3043" w:author="Deep Nidhi" w:date="2023-09-06T19:17:00Z"/>
                <w:rFonts w:asciiTheme="majorBidi" w:hAnsiTheme="majorBidi" w:cstheme="majorBidi"/>
                <w:sz w:val="24"/>
                <w:szCs w:val="24"/>
              </w:rPr>
            </w:pPr>
            <w:del w:id="3044" w:author="Deep Nidhi" w:date="2023-09-06T19:17:00Z">
              <w:r w:rsidRPr="003C1A0A" w:rsidDel="00773EBB">
                <w:rPr>
                  <w:rFonts w:asciiTheme="majorBidi" w:hAnsiTheme="majorBidi" w:cstheme="majorBidi"/>
                  <w:sz w:val="24"/>
                  <w:szCs w:val="24"/>
                </w:rPr>
                <w:delText>Provide options to search, sort and navigate the existing list.</w:delText>
              </w:r>
            </w:del>
          </w:p>
        </w:tc>
      </w:tr>
      <w:tr w:rsidR="00A941B2" w:rsidRPr="003C1A0A" w:rsidDel="00773EBB" w14:paraId="4CD803EE" w14:textId="102E58F9" w:rsidTr="00E03C04">
        <w:trPr>
          <w:trHeight w:val="395"/>
          <w:del w:id="3045" w:author="Deep Nidhi" w:date="2023-09-06T19:17:00Z"/>
        </w:trPr>
        <w:tc>
          <w:tcPr>
            <w:tcW w:w="1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A49C8F" w14:textId="11DDE667" w:rsidR="00A941B2" w:rsidRPr="003C1A0A" w:rsidDel="00773EBB" w:rsidRDefault="00A941B2" w:rsidP="00936D53">
            <w:pPr>
              <w:spacing w:before="100" w:beforeAutospacing="1" w:after="100" w:afterAutospacing="1" w:line="360" w:lineRule="auto"/>
              <w:ind w:left="58"/>
              <w:jc w:val="both"/>
              <w:rPr>
                <w:del w:id="3046" w:author="Deep Nidhi" w:date="2023-09-06T19:17:00Z"/>
                <w:rFonts w:asciiTheme="majorBidi" w:hAnsiTheme="majorBidi" w:cstheme="majorBidi"/>
                <w:sz w:val="24"/>
                <w:szCs w:val="24"/>
              </w:rPr>
            </w:pPr>
            <w:del w:id="3047" w:author="Deep Nidhi" w:date="2023-09-06T19:17:00Z">
              <w:r w:rsidRPr="003C1A0A" w:rsidDel="00773EBB">
                <w:rPr>
                  <w:rFonts w:asciiTheme="majorBidi" w:hAnsiTheme="majorBidi" w:cstheme="majorBidi"/>
                  <w:sz w:val="24"/>
                  <w:szCs w:val="24"/>
                </w:rPr>
                <w:delText>REQ 3</w:delText>
              </w:r>
            </w:del>
          </w:p>
        </w:tc>
        <w:tc>
          <w:tcPr>
            <w:tcW w:w="7875" w:type="dxa"/>
            <w:tcBorders>
              <w:top w:val="nil"/>
              <w:left w:val="nil"/>
              <w:bottom w:val="single" w:sz="8" w:space="0" w:color="000000"/>
              <w:right w:val="single" w:sz="8" w:space="0" w:color="000000"/>
            </w:tcBorders>
            <w:tcMar>
              <w:top w:w="100" w:type="dxa"/>
              <w:left w:w="100" w:type="dxa"/>
              <w:bottom w:w="100" w:type="dxa"/>
              <w:right w:w="100" w:type="dxa"/>
            </w:tcMar>
          </w:tcPr>
          <w:p w14:paraId="4B1702EC" w14:textId="1486BDDC" w:rsidR="00A941B2" w:rsidRPr="003C1A0A" w:rsidDel="00773EBB" w:rsidRDefault="00A941B2" w:rsidP="00936D53">
            <w:pPr>
              <w:spacing w:before="100" w:beforeAutospacing="1" w:after="100" w:afterAutospacing="1" w:line="360" w:lineRule="auto"/>
              <w:ind w:left="58"/>
              <w:jc w:val="both"/>
              <w:rPr>
                <w:del w:id="3048" w:author="Deep Nidhi" w:date="2023-09-06T19:17:00Z"/>
                <w:rFonts w:asciiTheme="majorBidi" w:hAnsiTheme="majorBidi" w:cstheme="majorBidi"/>
                <w:sz w:val="24"/>
                <w:szCs w:val="24"/>
              </w:rPr>
            </w:pPr>
            <w:del w:id="3049" w:author="Deep Nidhi" w:date="2023-09-06T19:17:00Z">
              <w:r w:rsidRPr="003C1A0A" w:rsidDel="00773EBB">
                <w:rPr>
                  <w:rFonts w:asciiTheme="majorBidi" w:hAnsiTheme="majorBidi" w:cstheme="majorBidi"/>
                  <w:sz w:val="24"/>
                  <w:szCs w:val="24"/>
                </w:rPr>
                <w:delText>Provide options to add and edit an element of the list.</w:delText>
              </w:r>
            </w:del>
          </w:p>
        </w:tc>
      </w:tr>
      <w:tr w:rsidR="00A941B2" w:rsidRPr="003C1A0A" w:rsidDel="00773EBB" w14:paraId="33518D26" w14:textId="61EFD0AC" w:rsidTr="00E03C04">
        <w:trPr>
          <w:trHeight w:val="485"/>
          <w:del w:id="3050" w:author="Deep Nidhi" w:date="2023-09-06T19:17:00Z"/>
        </w:trPr>
        <w:tc>
          <w:tcPr>
            <w:tcW w:w="1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1BA664" w14:textId="7B655A49" w:rsidR="00A941B2" w:rsidRPr="003C1A0A" w:rsidDel="00773EBB" w:rsidRDefault="00A941B2" w:rsidP="00936D53">
            <w:pPr>
              <w:spacing w:before="100" w:beforeAutospacing="1" w:after="100" w:afterAutospacing="1" w:line="360" w:lineRule="auto"/>
              <w:ind w:left="58"/>
              <w:jc w:val="both"/>
              <w:rPr>
                <w:del w:id="3051" w:author="Deep Nidhi" w:date="2023-09-06T19:17:00Z"/>
                <w:rFonts w:asciiTheme="majorBidi" w:hAnsiTheme="majorBidi" w:cstheme="majorBidi"/>
                <w:sz w:val="24"/>
                <w:szCs w:val="24"/>
              </w:rPr>
            </w:pPr>
            <w:del w:id="3052" w:author="Deep Nidhi" w:date="2023-09-06T19:17:00Z">
              <w:r w:rsidRPr="003C1A0A" w:rsidDel="00773EBB">
                <w:rPr>
                  <w:rFonts w:asciiTheme="majorBidi" w:hAnsiTheme="majorBidi" w:cstheme="majorBidi"/>
                  <w:sz w:val="24"/>
                  <w:szCs w:val="24"/>
                </w:rPr>
                <w:delText>REQ 4</w:delText>
              </w:r>
            </w:del>
          </w:p>
        </w:tc>
        <w:tc>
          <w:tcPr>
            <w:tcW w:w="7875" w:type="dxa"/>
            <w:tcBorders>
              <w:top w:val="nil"/>
              <w:left w:val="nil"/>
              <w:bottom w:val="single" w:sz="8" w:space="0" w:color="000000"/>
              <w:right w:val="single" w:sz="8" w:space="0" w:color="000000"/>
            </w:tcBorders>
            <w:tcMar>
              <w:top w:w="100" w:type="dxa"/>
              <w:left w:w="100" w:type="dxa"/>
              <w:bottom w:w="100" w:type="dxa"/>
              <w:right w:w="100" w:type="dxa"/>
            </w:tcMar>
          </w:tcPr>
          <w:p w14:paraId="3DCB1781" w14:textId="5E2F918E" w:rsidR="00A941B2" w:rsidRPr="003C1A0A" w:rsidDel="00773EBB" w:rsidRDefault="00A941B2" w:rsidP="00936D53">
            <w:pPr>
              <w:spacing w:before="100" w:beforeAutospacing="1" w:after="100" w:afterAutospacing="1" w:line="360" w:lineRule="auto"/>
              <w:ind w:left="58"/>
              <w:jc w:val="both"/>
              <w:rPr>
                <w:del w:id="3053" w:author="Deep Nidhi" w:date="2023-09-06T19:17:00Z"/>
                <w:rFonts w:asciiTheme="majorBidi" w:hAnsiTheme="majorBidi" w:cstheme="majorBidi"/>
                <w:sz w:val="24"/>
                <w:szCs w:val="24"/>
              </w:rPr>
            </w:pPr>
            <w:del w:id="3054" w:author="Deep Nidhi" w:date="2023-09-06T19:17:00Z">
              <w:r w:rsidRPr="003C1A0A" w:rsidDel="00773EBB">
                <w:rPr>
                  <w:rFonts w:asciiTheme="majorBidi" w:hAnsiTheme="majorBidi" w:cstheme="majorBidi"/>
                  <w:sz w:val="24"/>
                  <w:szCs w:val="24"/>
                </w:rPr>
                <w:delText>Provide an option to delete a pending data element.</w:delText>
              </w:r>
            </w:del>
          </w:p>
        </w:tc>
      </w:tr>
      <w:tr w:rsidR="00A941B2" w:rsidRPr="003C1A0A" w:rsidDel="00773EBB" w14:paraId="05D8F2F7" w14:textId="2B5369B3" w:rsidTr="00E03C04">
        <w:trPr>
          <w:trHeight w:val="800"/>
          <w:del w:id="3055" w:author="Deep Nidhi" w:date="2023-09-06T19:17:00Z"/>
        </w:trPr>
        <w:tc>
          <w:tcPr>
            <w:tcW w:w="1375"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AA0CA1D" w14:textId="5717822D" w:rsidR="00A941B2" w:rsidRPr="003C1A0A" w:rsidDel="00773EBB" w:rsidRDefault="00A941B2" w:rsidP="00936D53">
            <w:pPr>
              <w:spacing w:before="100" w:beforeAutospacing="1" w:after="100" w:afterAutospacing="1" w:line="360" w:lineRule="auto"/>
              <w:ind w:left="58"/>
              <w:jc w:val="both"/>
              <w:rPr>
                <w:del w:id="3056" w:author="Deep Nidhi" w:date="2023-09-06T19:17:00Z"/>
                <w:rFonts w:asciiTheme="majorBidi" w:hAnsiTheme="majorBidi" w:cstheme="majorBidi"/>
                <w:sz w:val="24"/>
                <w:szCs w:val="24"/>
              </w:rPr>
            </w:pPr>
            <w:del w:id="3057" w:author="Deep Nidhi" w:date="2023-09-06T19:17:00Z">
              <w:r w:rsidRPr="003C1A0A" w:rsidDel="00773EBB">
                <w:rPr>
                  <w:rFonts w:asciiTheme="majorBidi" w:hAnsiTheme="majorBidi" w:cstheme="majorBidi"/>
                  <w:sz w:val="24"/>
                  <w:szCs w:val="24"/>
                </w:rPr>
                <w:delText>REQ 5</w:delText>
              </w:r>
            </w:del>
          </w:p>
        </w:tc>
        <w:tc>
          <w:tcPr>
            <w:tcW w:w="7875" w:type="dxa"/>
            <w:tcBorders>
              <w:top w:val="nil"/>
              <w:left w:val="nil"/>
              <w:bottom w:val="single" w:sz="4" w:space="0" w:color="auto"/>
              <w:right w:val="single" w:sz="8" w:space="0" w:color="000000"/>
            </w:tcBorders>
            <w:tcMar>
              <w:top w:w="100" w:type="dxa"/>
              <w:left w:w="100" w:type="dxa"/>
              <w:bottom w:w="100" w:type="dxa"/>
              <w:right w:w="100" w:type="dxa"/>
            </w:tcMar>
          </w:tcPr>
          <w:p w14:paraId="6576962C" w14:textId="1422EDC2" w:rsidR="00A941B2" w:rsidRPr="003C1A0A" w:rsidDel="00773EBB" w:rsidRDefault="00A941B2" w:rsidP="00936D53">
            <w:pPr>
              <w:spacing w:before="100" w:beforeAutospacing="1" w:after="100" w:afterAutospacing="1" w:line="360" w:lineRule="auto"/>
              <w:ind w:left="29"/>
              <w:jc w:val="both"/>
              <w:rPr>
                <w:del w:id="3058" w:author="Deep Nidhi" w:date="2023-09-06T19:17:00Z"/>
                <w:rFonts w:asciiTheme="majorBidi" w:hAnsiTheme="majorBidi" w:cstheme="majorBidi"/>
                <w:sz w:val="24"/>
                <w:szCs w:val="24"/>
              </w:rPr>
            </w:pPr>
            <w:del w:id="3059" w:author="Deep Nidhi" w:date="2023-09-06T19:17:00Z">
              <w:r w:rsidRPr="003C1A0A" w:rsidDel="00773EBB">
                <w:rPr>
                  <w:rFonts w:asciiTheme="majorBidi" w:hAnsiTheme="majorBidi" w:cstheme="majorBidi"/>
                  <w:sz w:val="24"/>
                  <w:szCs w:val="24"/>
                </w:rPr>
                <w:delText>When adding a new element, provide the following entries and validations -</w:delText>
              </w:r>
            </w:del>
          </w:p>
          <w:p w14:paraId="116BF572" w14:textId="5AA6030A" w:rsidR="00A941B2" w:rsidRPr="003C1A0A" w:rsidDel="00773EBB" w:rsidRDefault="00A941B2" w:rsidP="00405E8C">
            <w:pPr>
              <w:numPr>
                <w:ilvl w:val="0"/>
                <w:numId w:val="56"/>
              </w:numPr>
              <w:spacing w:before="100" w:beforeAutospacing="1" w:after="100" w:afterAutospacing="1" w:line="360" w:lineRule="auto"/>
              <w:jc w:val="both"/>
              <w:rPr>
                <w:del w:id="3060" w:author="Deep Nidhi" w:date="2023-09-06T19:17:00Z"/>
                <w:rFonts w:asciiTheme="majorBidi" w:hAnsiTheme="majorBidi" w:cstheme="majorBidi"/>
                <w:sz w:val="24"/>
                <w:szCs w:val="24"/>
              </w:rPr>
            </w:pPr>
            <w:del w:id="3061" w:author="Deep Nidhi" w:date="2023-09-06T19:17:00Z">
              <w:r w:rsidRPr="003C1A0A" w:rsidDel="00773EBB">
                <w:rPr>
                  <w:rFonts w:asciiTheme="majorBidi" w:hAnsiTheme="majorBidi" w:cstheme="majorBidi"/>
                  <w:sz w:val="24"/>
                  <w:szCs w:val="24"/>
                </w:rPr>
                <w:delText>Show Area ID from the existing list and allow selecting one.</w:delText>
              </w:r>
            </w:del>
          </w:p>
          <w:p w14:paraId="75B3D99F" w14:textId="0BF7CE2A" w:rsidR="00A941B2" w:rsidRPr="003C1A0A" w:rsidDel="00773EBB" w:rsidRDefault="00A941B2" w:rsidP="00405E8C">
            <w:pPr>
              <w:numPr>
                <w:ilvl w:val="0"/>
                <w:numId w:val="56"/>
              </w:numPr>
              <w:spacing w:before="100" w:beforeAutospacing="1" w:after="100" w:afterAutospacing="1" w:line="360" w:lineRule="auto"/>
              <w:jc w:val="both"/>
              <w:rPr>
                <w:del w:id="3062" w:author="Deep Nidhi" w:date="2023-09-06T19:17:00Z"/>
                <w:rFonts w:asciiTheme="majorBidi" w:hAnsiTheme="majorBidi" w:cstheme="majorBidi"/>
                <w:sz w:val="24"/>
                <w:szCs w:val="24"/>
              </w:rPr>
            </w:pPr>
            <w:del w:id="3063" w:author="Deep Nidhi" w:date="2023-09-06T19:17:00Z">
              <w:r w:rsidRPr="003C1A0A" w:rsidDel="00773EBB">
                <w:rPr>
                  <w:rFonts w:asciiTheme="majorBidi" w:hAnsiTheme="majorBidi" w:cstheme="majorBidi"/>
                  <w:sz w:val="24"/>
                  <w:szCs w:val="24"/>
                </w:rPr>
                <w:delText>Show Area Name of the selected Area ID.</w:delText>
              </w:r>
            </w:del>
          </w:p>
          <w:p w14:paraId="0FB0A658" w14:textId="4E4FF79F" w:rsidR="00A941B2" w:rsidRPr="003C1A0A" w:rsidDel="00773EBB" w:rsidRDefault="00A941B2" w:rsidP="00405E8C">
            <w:pPr>
              <w:numPr>
                <w:ilvl w:val="0"/>
                <w:numId w:val="56"/>
              </w:numPr>
              <w:spacing w:before="100" w:beforeAutospacing="1" w:after="100" w:afterAutospacing="1" w:line="360" w:lineRule="auto"/>
              <w:jc w:val="both"/>
              <w:rPr>
                <w:del w:id="3064" w:author="Deep Nidhi" w:date="2023-09-06T19:17:00Z"/>
                <w:rFonts w:asciiTheme="majorBidi" w:hAnsiTheme="majorBidi" w:cstheme="majorBidi"/>
                <w:sz w:val="24"/>
                <w:szCs w:val="24"/>
              </w:rPr>
            </w:pPr>
            <w:del w:id="3065" w:author="Deep Nidhi" w:date="2023-09-06T19:17:00Z">
              <w:r w:rsidRPr="003C1A0A" w:rsidDel="00773EBB">
                <w:rPr>
                  <w:rFonts w:asciiTheme="majorBidi" w:hAnsiTheme="majorBidi" w:cstheme="majorBidi"/>
                  <w:sz w:val="24"/>
                  <w:szCs w:val="24"/>
                </w:rPr>
                <w:delText>Time Period should be entered after selecting one of the formats from the list YYYY, YYYY.MM, YYYY.MM.DD, YYYY-YYYY, YYYY.MM-YYYY.MM, YYYY.MM.DD-YYYY.MM.DD</w:delText>
              </w:r>
            </w:del>
          </w:p>
          <w:p w14:paraId="06EA41EF" w14:textId="5AC8EDB3" w:rsidR="00A941B2" w:rsidRPr="003C1A0A" w:rsidDel="00773EBB" w:rsidRDefault="00A941B2" w:rsidP="00405E8C">
            <w:pPr>
              <w:numPr>
                <w:ilvl w:val="0"/>
                <w:numId w:val="56"/>
              </w:numPr>
              <w:spacing w:before="100" w:beforeAutospacing="1" w:after="100" w:afterAutospacing="1" w:line="360" w:lineRule="auto"/>
              <w:jc w:val="both"/>
              <w:rPr>
                <w:del w:id="3066" w:author="Deep Nidhi" w:date="2023-09-06T19:17:00Z"/>
                <w:rFonts w:asciiTheme="majorBidi" w:hAnsiTheme="majorBidi" w:cstheme="majorBidi"/>
                <w:sz w:val="24"/>
                <w:szCs w:val="24"/>
              </w:rPr>
            </w:pPr>
            <w:del w:id="3067" w:author="Deep Nidhi" w:date="2023-09-06T19:17:00Z">
              <w:r w:rsidRPr="003C1A0A" w:rsidDel="00773EBB">
                <w:rPr>
                  <w:rFonts w:asciiTheme="majorBidi" w:hAnsiTheme="majorBidi" w:cstheme="majorBidi"/>
                  <w:sz w:val="24"/>
                  <w:szCs w:val="24"/>
                </w:rPr>
                <w:delText>Source should be entered and cannot be blank.</w:delText>
              </w:r>
            </w:del>
          </w:p>
          <w:p w14:paraId="63F017A2" w14:textId="51B49AF6" w:rsidR="00A941B2" w:rsidRPr="003C1A0A" w:rsidDel="00773EBB" w:rsidRDefault="00A941B2" w:rsidP="00405E8C">
            <w:pPr>
              <w:numPr>
                <w:ilvl w:val="0"/>
                <w:numId w:val="56"/>
              </w:numPr>
              <w:spacing w:before="100" w:beforeAutospacing="1" w:after="100" w:afterAutospacing="1" w:line="360" w:lineRule="auto"/>
              <w:jc w:val="both"/>
              <w:rPr>
                <w:del w:id="3068" w:author="Deep Nidhi" w:date="2023-09-06T19:17:00Z"/>
                <w:rFonts w:asciiTheme="majorBidi" w:hAnsiTheme="majorBidi" w:cstheme="majorBidi"/>
                <w:sz w:val="24"/>
                <w:szCs w:val="24"/>
              </w:rPr>
            </w:pPr>
            <w:del w:id="3069" w:author="Deep Nidhi" w:date="2023-09-06T19:17:00Z">
              <w:r w:rsidRPr="003C1A0A" w:rsidDel="00773EBB">
                <w:rPr>
                  <w:rFonts w:asciiTheme="majorBidi" w:hAnsiTheme="majorBidi" w:cstheme="majorBidi"/>
                  <w:sz w:val="24"/>
                  <w:szCs w:val="24"/>
                </w:rPr>
                <w:delText>Show Indicator Name from the existing list and allow selecting one.</w:delText>
              </w:r>
            </w:del>
          </w:p>
          <w:p w14:paraId="0CC78955" w14:textId="409EFE7C" w:rsidR="00A941B2" w:rsidRPr="003C1A0A" w:rsidDel="00773EBB" w:rsidRDefault="00A941B2" w:rsidP="00405E8C">
            <w:pPr>
              <w:numPr>
                <w:ilvl w:val="0"/>
                <w:numId w:val="56"/>
              </w:numPr>
              <w:spacing w:before="100" w:beforeAutospacing="1" w:after="100" w:afterAutospacing="1" w:line="360" w:lineRule="auto"/>
              <w:jc w:val="both"/>
              <w:rPr>
                <w:del w:id="3070" w:author="Deep Nidhi" w:date="2023-09-06T19:17:00Z"/>
                <w:rFonts w:asciiTheme="majorBidi" w:hAnsiTheme="majorBidi" w:cstheme="majorBidi"/>
                <w:sz w:val="24"/>
                <w:szCs w:val="24"/>
              </w:rPr>
            </w:pPr>
            <w:del w:id="3071" w:author="Deep Nidhi" w:date="2023-09-06T19:17:00Z">
              <w:r w:rsidRPr="003C1A0A" w:rsidDel="00773EBB">
                <w:rPr>
                  <w:rFonts w:asciiTheme="majorBidi" w:hAnsiTheme="majorBidi" w:cstheme="majorBidi"/>
                  <w:sz w:val="24"/>
                  <w:szCs w:val="24"/>
                </w:rPr>
                <w:delText>Show associated Unit and Subgroup of Indicator and allow select one.</w:delText>
              </w:r>
            </w:del>
          </w:p>
          <w:p w14:paraId="5DEC2F6F" w14:textId="4120D070" w:rsidR="00A941B2" w:rsidRPr="003C1A0A" w:rsidDel="00773EBB" w:rsidRDefault="00A941B2" w:rsidP="00405E8C">
            <w:pPr>
              <w:numPr>
                <w:ilvl w:val="0"/>
                <w:numId w:val="56"/>
              </w:numPr>
              <w:spacing w:before="100" w:beforeAutospacing="1" w:after="100" w:afterAutospacing="1" w:line="360" w:lineRule="auto"/>
              <w:jc w:val="both"/>
              <w:rPr>
                <w:del w:id="3072" w:author="Deep Nidhi" w:date="2023-09-06T19:17:00Z"/>
                <w:rFonts w:asciiTheme="majorBidi" w:hAnsiTheme="majorBidi" w:cstheme="majorBidi"/>
                <w:sz w:val="24"/>
                <w:szCs w:val="24"/>
              </w:rPr>
            </w:pPr>
            <w:del w:id="3073" w:author="Deep Nidhi" w:date="2023-09-06T19:17:00Z">
              <w:r w:rsidRPr="003C1A0A" w:rsidDel="00773EBB">
                <w:rPr>
                  <w:rFonts w:asciiTheme="majorBidi" w:hAnsiTheme="majorBidi" w:cstheme="majorBidi"/>
                  <w:sz w:val="24"/>
                  <w:szCs w:val="24"/>
                </w:rPr>
                <w:delText>Data Value should be entered and cannot be blank.</w:delText>
              </w:r>
            </w:del>
          </w:p>
          <w:p w14:paraId="48E49FF2" w14:textId="66DF9B3D" w:rsidR="00A941B2" w:rsidRPr="003C1A0A" w:rsidDel="00773EBB" w:rsidRDefault="00A941B2" w:rsidP="00405E8C">
            <w:pPr>
              <w:pStyle w:val="ListParagraph"/>
              <w:numPr>
                <w:ilvl w:val="0"/>
                <w:numId w:val="56"/>
              </w:numPr>
              <w:spacing w:before="100" w:beforeAutospacing="1" w:after="100" w:afterAutospacing="1" w:line="360" w:lineRule="auto"/>
              <w:jc w:val="both"/>
              <w:rPr>
                <w:del w:id="3074" w:author="Deep Nidhi" w:date="2023-09-06T19:17:00Z"/>
                <w:rFonts w:asciiTheme="majorBidi" w:hAnsiTheme="majorBidi" w:cstheme="majorBidi"/>
                <w:sz w:val="24"/>
                <w:szCs w:val="24"/>
              </w:rPr>
            </w:pPr>
            <w:del w:id="3075" w:author="Deep Nidhi" w:date="2023-09-06T19:17:00Z">
              <w:r w:rsidRPr="003C1A0A" w:rsidDel="00773EBB">
                <w:rPr>
                  <w:rFonts w:asciiTheme="majorBidi" w:hAnsiTheme="majorBidi" w:cstheme="majorBidi"/>
                  <w:sz w:val="24"/>
                  <w:szCs w:val="24"/>
                </w:rPr>
                <w:delText xml:space="preserve">Select one of the Footnote </w:delText>
              </w:r>
            </w:del>
          </w:p>
        </w:tc>
      </w:tr>
      <w:tr w:rsidR="00A941B2" w:rsidRPr="003C1A0A" w:rsidDel="00773EBB" w14:paraId="4F8388A4" w14:textId="4D04572C" w:rsidTr="00E03C04">
        <w:trPr>
          <w:trHeight w:val="548"/>
          <w:del w:id="3076" w:author="Deep Nidhi" w:date="2023-09-06T19:17:00Z"/>
        </w:trPr>
        <w:tc>
          <w:tcPr>
            <w:tcW w:w="13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EED9E5B" w14:textId="486D6DFF" w:rsidR="00A941B2" w:rsidRPr="003C1A0A" w:rsidDel="00773EBB" w:rsidRDefault="00A941B2" w:rsidP="00936D53">
            <w:pPr>
              <w:spacing w:after="0" w:line="360" w:lineRule="auto"/>
              <w:ind w:left="60"/>
              <w:jc w:val="both"/>
              <w:rPr>
                <w:del w:id="3077" w:author="Deep Nidhi" w:date="2023-09-06T19:17:00Z"/>
                <w:rFonts w:asciiTheme="majorBidi" w:hAnsiTheme="majorBidi" w:cstheme="majorBidi"/>
                <w:sz w:val="24"/>
                <w:szCs w:val="24"/>
              </w:rPr>
            </w:pPr>
            <w:del w:id="3078" w:author="Deep Nidhi" w:date="2023-09-06T19:17:00Z">
              <w:r w:rsidRPr="003C1A0A" w:rsidDel="00773EBB">
                <w:rPr>
                  <w:rFonts w:asciiTheme="majorBidi" w:hAnsiTheme="majorBidi" w:cstheme="majorBidi"/>
                  <w:sz w:val="24"/>
                  <w:szCs w:val="24"/>
                </w:rPr>
                <w:delText>REQ 6</w:delText>
              </w:r>
            </w:del>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CE104D7" w14:textId="0DF36207" w:rsidR="00A941B2" w:rsidRPr="003C1A0A" w:rsidDel="00773EBB" w:rsidRDefault="00A941B2" w:rsidP="00936D53">
            <w:pPr>
              <w:spacing w:after="0" w:line="360" w:lineRule="auto"/>
              <w:ind w:left="60"/>
              <w:jc w:val="both"/>
              <w:rPr>
                <w:del w:id="3079" w:author="Deep Nidhi" w:date="2023-09-06T19:17:00Z"/>
                <w:rFonts w:asciiTheme="majorBidi" w:hAnsiTheme="majorBidi" w:cstheme="majorBidi"/>
                <w:sz w:val="24"/>
                <w:szCs w:val="24"/>
              </w:rPr>
            </w:pPr>
            <w:del w:id="3080" w:author="Deep Nidhi" w:date="2023-09-06T19:17:00Z">
              <w:r w:rsidRPr="003C1A0A" w:rsidDel="00773EBB">
                <w:rPr>
                  <w:rFonts w:asciiTheme="majorBidi" w:hAnsiTheme="majorBidi" w:cstheme="majorBidi"/>
                  <w:sz w:val="24"/>
                  <w:szCs w:val="24"/>
                </w:rPr>
                <w:delText>Provide the Add button in the add new element window to allow adding the element.</w:delText>
              </w:r>
            </w:del>
          </w:p>
        </w:tc>
      </w:tr>
      <w:tr w:rsidR="00A941B2" w:rsidRPr="003C1A0A" w:rsidDel="00773EBB" w14:paraId="599530A0" w14:textId="11B70931" w:rsidTr="00E03C04">
        <w:trPr>
          <w:trHeight w:val="548"/>
          <w:del w:id="3081" w:author="Deep Nidhi" w:date="2023-09-06T19:17:00Z"/>
        </w:trPr>
        <w:tc>
          <w:tcPr>
            <w:tcW w:w="13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1DE1EF" w14:textId="68FC33F4" w:rsidR="00A941B2" w:rsidRPr="003C1A0A" w:rsidDel="00773EBB" w:rsidRDefault="00A941B2" w:rsidP="00936D53">
            <w:pPr>
              <w:spacing w:after="0" w:line="360" w:lineRule="auto"/>
              <w:ind w:left="60"/>
              <w:jc w:val="both"/>
              <w:rPr>
                <w:del w:id="3082" w:author="Deep Nidhi" w:date="2023-09-06T19:17:00Z"/>
                <w:rFonts w:asciiTheme="majorBidi" w:hAnsiTheme="majorBidi" w:cstheme="majorBidi"/>
                <w:sz w:val="24"/>
                <w:szCs w:val="24"/>
              </w:rPr>
            </w:pPr>
            <w:del w:id="3083" w:author="Deep Nidhi" w:date="2023-09-06T19:17:00Z">
              <w:r w:rsidRPr="003C1A0A" w:rsidDel="00773EBB">
                <w:rPr>
                  <w:rFonts w:asciiTheme="majorBidi" w:hAnsiTheme="majorBidi" w:cstheme="majorBidi"/>
                  <w:sz w:val="24"/>
                  <w:szCs w:val="24"/>
                </w:rPr>
                <w:delText>REQ 7</w:delText>
              </w:r>
            </w:del>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7145F3" w14:textId="0059D7C3" w:rsidR="00A941B2" w:rsidRPr="003C1A0A" w:rsidDel="00773EBB" w:rsidRDefault="00A941B2" w:rsidP="00936D53">
            <w:pPr>
              <w:spacing w:after="0" w:line="360" w:lineRule="auto"/>
              <w:ind w:left="60"/>
              <w:jc w:val="both"/>
              <w:rPr>
                <w:del w:id="3084" w:author="Deep Nidhi" w:date="2023-09-06T19:17:00Z"/>
                <w:rFonts w:asciiTheme="majorBidi" w:hAnsiTheme="majorBidi" w:cstheme="majorBidi"/>
                <w:sz w:val="24"/>
                <w:szCs w:val="24"/>
              </w:rPr>
            </w:pPr>
            <w:del w:id="3085" w:author="Deep Nidhi" w:date="2023-09-06T19:17:00Z">
              <w:r w:rsidRPr="003C1A0A" w:rsidDel="00773EBB">
                <w:rPr>
                  <w:rFonts w:asciiTheme="majorBidi" w:hAnsiTheme="majorBidi" w:cstheme="majorBidi"/>
                  <w:sz w:val="24"/>
                  <w:szCs w:val="24"/>
                </w:rPr>
                <w:delText>Provide option to view reason of disapproval of the disapproved data records.</w:delText>
              </w:r>
            </w:del>
          </w:p>
        </w:tc>
      </w:tr>
      <w:tr w:rsidR="00A941B2" w:rsidRPr="003C1A0A" w:rsidDel="00773EBB" w14:paraId="0A24C271" w14:textId="3D326D02" w:rsidTr="00E03C04">
        <w:trPr>
          <w:trHeight w:val="548"/>
          <w:del w:id="3086" w:author="Deep Nidhi" w:date="2023-09-06T19:17:00Z"/>
        </w:trPr>
        <w:tc>
          <w:tcPr>
            <w:tcW w:w="13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77508D" w14:textId="2E3F7E1B" w:rsidR="00A941B2" w:rsidRPr="003C1A0A" w:rsidDel="00773EBB" w:rsidRDefault="00A941B2" w:rsidP="00936D53">
            <w:pPr>
              <w:spacing w:after="0" w:line="360" w:lineRule="auto"/>
              <w:ind w:left="60"/>
              <w:jc w:val="both"/>
              <w:rPr>
                <w:del w:id="3087" w:author="Deep Nidhi" w:date="2023-09-06T19:17:00Z"/>
                <w:rFonts w:asciiTheme="majorBidi" w:hAnsiTheme="majorBidi" w:cstheme="majorBidi"/>
                <w:sz w:val="24"/>
                <w:szCs w:val="24"/>
              </w:rPr>
            </w:pPr>
            <w:del w:id="3088" w:author="Deep Nidhi" w:date="2023-09-06T19:17:00Z">
              <w:r w:rsidRPr="003C1A0A" w:rsidDel="00773EBB">
                <w:rPr>
                  <w:rFonts w:asciiTheme="majorBidi" w:hAnsiTheme="majorBidi" w:cstheme="majorBidi"/>
                  <w:sz w:val="24"/>
                  <w:szCs w:val="24"/>
                </w:rPr>
                <w:delText>REQ 8</w:delText>
              </w:r>
            </w:del>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5A16AD" w14:textId="24466F8E" w:rsidR="00A941B2" w:rsidRPr="003C1A0A" w:rsidDel="00773EBB" w:rsidRDefault="00A941B2" w:rsidP="00936D53">
            <w:pPr>
              <w:spacing w:after="0" w:line="360" w:lineRule="auto"/>
              <w:ind w:left="60"/>
              <w:jc w:val="both"/>
              <w:rPr>
                <w:del w:id="3089" w:author="Deep Nidhi" w:date="2023-09-06T19:17:00Z"/>
                <w:rFonts w:asciiTheme="majorBidi" w:hAnsiTheme="majorBidi" w:cstheme="majorBidi"/>
                <w:sz w:val="24"/>
                <w:szCs w:val="24"/>
              </w:rPr>
            </w:pPr>
            <w:del w:id="3090" w:author="Deep Nidhi" w:date="2023-09-06T19:17:00Z">
              <w:r w:rsidRPr="003C1A0A" w:rsidDel="00773EBB">
                <w:rPr>
                  <w:rFonts w:asciiTheme="majorBidi" w:hAnsiTheme="majorBidi" w:cstheme="majorBidi"/>
                  <w:sz w:val="24"/>
                  <w:szCs w:val="24"/>
                </w:rPr>
                <w:delText>Provide option to update disapproved data records.</w:delText>
              </w:r>
            </w:del>
          </w:p>
        </w:tc>
      </w:tr>
    </w:tbl>
    <w:p w14:paraId="3F44297D" w14:textId="7B7E7C47" w:rsidR="00A941B2" w:rsidRPr="003C1A0A" w:rsidDel="00773EBB" w:rsidRDefault="00A941B2" w:rsidP="00A941B2">
      <w:pPr>
        <w:spacing w:before="240" w:after="0" w:line="360" w:lineRule="auto"/>
        <w:jc w:val="both"/>
        <w:rPr>
          <w:del w:id="3091" w:author="Deep Nidhi" w:date="2023-09-06T19:17:00Z"/>
          <w:rFonts w:asciiTheme="majorBidi" w:hAnsiTheme="majorBidi" w:cstheme="majorBidi"/>
          <w:sz w:val="24"/>
          <w:szCs w:val="24"/>
        </w:rPr>
      </w:pPr>
      <w:del w:id="3092" w:author="Deep Nidhi" w:date="2023-09-06T19:17:00Z">
        <w:r w:rsidRPr="003C1A0A" w:rsidDel="00773EBB">
          <w:rPr>
            <w:rFonts w:asciiTheme="majorBidi" w:hAnsiTheme="majorBidi" w:cstheme="majorBidi"/>
            <w:sz w:val="24"/>
            <w:szCs w:val="24"/>
          </w:rPr>
          <w:delText>The following options will be available in this module:</w:delText>
        </w:r>
      </w:del>
    </w:p>
    <w:p w14:paraId="34F88258" w14:textId="4F49ED3B" w:rsidR="00A941B2" w:rsidRPr="003C1A0A" w:rsidDel="00773EBB" w:rsidRDefault="00A941B2" w:rsidP="00405E8C">
      <w:pPr>
        <w:numPr>
          <w:ilvl w:val="0"/>
          <w:numId w:val="57"/>
        </w:numPr>
        <w:spacing w:after="0" w:line="360" w:lineRule="auto"/>
        <w:jc w:val="both"/>
        <w:rPr>
          <w:del w:id="3093" w:author="Deep Nidhi" w:date="2023-09-06T19:17:00Z"/>
          <w:rFonts w:asciiTheme="majorBidi" w:hAnsiTheme="majorBidi" w:cstheme="majorBidi"/>
        </w:rPr>
      </w:pPr>
      <w:del w:id="3094" w:author="Deep Nidhi" w:date="2023-09-06T19:17:00Z">
        <w:r w:rsidRPr="003C1A0A" w:rsidDel="00773EBB">
          <w:rPr>
            <w:rFonts w:asciiTheme="majorBidi" w:hAnsiTheme="majorBidi" w:cstheme="majorBidi"/>
            <w:sz w:val="24"/>
            <w:szCs w:val="24"/>
          </w:rPr>
          <w:delText>Export Data</w:delText>
        </w:r>
      </w:del>
    </w:p>
    <w:p w14:paraId="3CAD2CF5" w14:textId="523A117D" w:rsidR="00A941B2" w:rsidRPr="003C1A0A" w:rsidDel="00773EBB" w:rsidRDefault="00A941B2" w:rsidP="00405E8C">
      <w:pPr>
        <w:numPr>
          <w:ilvl w:val="0"/>
          <w:numId w:val="57"/>
        </w:numPr>
        <w:pBdr>
          <w:top w:val="nil"/>
          <w:left w:val="nil"/>
          <w:bottom w:val="nil"/>
          <w:right w:val="nil"/>
          <w:between w:val="nil"/>
        </w:pBdr>
        <w:spacing w:after="0" w:line="360" w:lineRule="auto"/>
        <w:jc w:val="both"/>
        <w:rPr>
          <w:del w:id="3095" w:author="Deep Nidhi" w:date="2023-09-06T19:17:00Z"/>
          <w:rFonts w:asciiTheme="majorBidi" w:hAnsiTheme="majorBidi" w:cstheme="majorBidi"/>
        </w:rPr>
      </w:pPr>
      <w:del w:id="3096" w:author="Deep Nidhi" w:date="2023-09-06T19:17:00Z">
        <w:r w:rsidRPr="003C1A0A" w:rsidDel="00773EBB">
          <w:rPr>
            <w:rFonts w:asciiTheme="majorBidi" w:hAnsiTheme="majorBidi" w:cstheme="majorBidi"/>
            <w:sz w:val="24"/>
            <w:szCs w:val="24"/>
          </w:rPr>
          <w:delText>Import Data</w:delText>
        </w:r>
      </w:del>
    </w:p>
    <w:p w14:paraId="5AA27550" w14:textId="449AEE5C" w:rsidR="00A941B2" w:rsidRPr="003C1A0A" w:rsidDel="00773EBB" w:rsidRDefault="00A941B2" w:rsidP="00405E8C">
      <w:pPr>
        <w:numPr>
          <w:ilvl w:val="0"/>
          <w:numId w:val="57"/>
        </w:numPr>
        <w:pBdr>
          <w:top w:val="nil"/>
          <w:left w:val="nil"/>
          <w:bottom w:val="nil"/>
          <w:right w:val="nil"/>
          <w:between w:val="nil"/>
        </w:pBdr>
        <w:spacing w:after="0" w:line="360" w:lineRule="auto"/>
        <w:jc w:val="both"/>
        <w:rPr>
          <w:del w:id="3097" w:author="Deep Nidhi" w:date="2023-09-06T19:17:00Z"/>
          <w:rFonts w:asciiTheme="majorBidi" w:hAnsiTheme="majorBidi" w:cstheme="majorBidi"/>
        </w:rPr>
      </w:pPr>
      <w:del w:id="3098" w:author="Deep Nidhi" w:date="2023-09-06T19:17:00Z">
        <w:r w:rsidRPr="003C1A0A" w:rsidDel="00773EBB">
          <w:rPr>
            <w:rFonts w:asciiTheme="majorBidi" w:hAnsiTheme="majorBidi" w:cstheme="majorBidi"/>
            <w:sz w:val="24"/>
            <w:szCs w:val="24"/>
          </w:rPr>
          <w:delText>Add Data</w:delText>
        </w:r>
      </w:del>
    </w:p>
    <w:p w14:paraId="257B74C0" w14:textId="38C9D717" w:rsidR="00A941B2" w:rsidRPr="003C1A0A" w:rsidDel="00773EBB" w:rsidRDefault="00A941B2" w:rsidP="00405E8C">
      <w:pPr>
        <w:numPr>
          <w:ilvl w:val="0"/>
          <w:numId w:val="57"/>
        </w:numPr>
        <w:pBdr>
          <w:top w:val="nil"/>
          <w:left w:val="nil"/>
          <w:bottom w:val="nil"/>
          <w:right w:val="nil"/>
          <w:between w:val="nil"/>
        </w:pBdr>
        <w:spacing w:after="0" w:line="360" w:lineRule="auto"/>
        <w:jc w:val="both"/>
        <w:rPr>
          <w:del w:id="3099" w:author="Deep Nidhi" w:date="2023-09-06T19:17:00Z"/>
          <w:rFonts w:asciiTheme="majorBidi" w:hAnsiTheme="majorBidi" w:cstheme="majorBidi"/>
        </w:rPr>
      </w:pPr>
      <w:del w:id="3100" w:author="Deep Nidhi" w:date="2023-09-06T19:17:00Z">
        <w:r w:rsidRPr="003C1A0A" w:rsidDel="00773EBB">
          <w:rPr>
            <w:rFonts w:asciiTheme="majorBidi" w:hAnsiTheme="majorBidi" w:cstheme="majorBidi"/>
            <w:sz w:val="24"/>
            <w:szCs w:val="24"/>
          </w:rPr>
          <w:lastRenderedPageBreak/>
          <w:delText>Edit Data</w:delText>
        </w:r>
      </w:del>
    </w:p>
    <w:p w14:paraId="0C3AB8CE" w14:textId="5EB35861" w:rsidR="00A941B2" w:rsidRPr="003C1A0A" w:rsidDel="00773EBB" w:rsidRDefault="00A941B2" w:rsidP="00405E8C">
      <w:pPr>
        <w:numPr>
          <w:ilvl w:val="0"/>
          <w:numId w:val="57"/>
        </w:numPr>
        <w:pBdr>
          <w:top w:val="nil"/>
          <w:left w:val="nil"/>
          <w:bottom w:val="nil"/>
          <w:right w:val="nil"/>
          <w:between w:val="nil"/>
        </w:pBdr>
        <w:spacing w:after="0" w:line="360" w:lineRule="auto"/>
        <w:jc w:val="both"/>
        <w:rPr>
          <w:del w:id="3101" w:author="Deep Nidhi" w:date="2023-09-06T19:17:00Z"/>
          <w:rFonts w:asciiTheme="majorBidi" w:hAnsiTheme="majorBidi" w:cstheme="majorBidi"/>
        </w:rPr>
      </w:pPr>
      <w:del w:id="3102" w:author="Deep Nidhi" w:date="2023-09-06T19:17:00Z">
        <w:r w:rsidRPr="003C1A0A" w:rsidDel="00773EBB">
          <w:rPr>
            <w:rFonts w:asciiTheme="majorBidi" w:hAnsiTheme="majorBidi" w:cstheme="majorBidi"/>
            <w:sz w:val="24"/>
            <w:szCs w:val="24"/>
          </w:rPr>
          <w:delText>Delete one or selected Data</w:delText>
        </w:r>
      </w:del>
    </w:p>
    <w:p w14:paraId="43D05C26" w14:textId="6F2F436D" w:rsidR="00A941B2" w:rsidRPr="003C1A0A" w:rsidDel="00773EBB" w:rsidRDefault="00A941B2" w:rsidP="00A941B2">
      <w:pPr>
        <w:spacing w:before="200" w:after="0" w:line="360" w:lineRule="auto"/>
        <w:jc w:val="both"/>
        <w:rPr>
          <w:del w:id="3103" w:author="Deep Nidhi" w:date="2023-09-06T19:17:00Z"/>
          <w:rFonts w:asciiTheme="majorBidi" w:hAnsiTheme="majorBidi" w:cstheme="majorBidi"/>
          <w:b/>
          <w:sz w:val="24"/>
          <w:szCs w:val="24"/>
        </w:rPr>
      </w:pPr>
      <w:del w:id="3104" w:author="Deep Nidhi" w:date="2023-09-06T19:17:00Z">
        <w:r w:rsidRPr="003C1A0A" w:rsidDel="00773EBB">
          <w:rPr>
            <w:rFonts w:asciiTheme="majorBidi" w:hAnsiTheme="majorBidi" w:cstheme="majorBidi"/>
            <w:b/>
            <w:sz w:val="24"/>
            <w:szCs w:val="24"/>
          </w:rPr>
          <w:delText>Export Data</w:delText>
        </w:r>
      </w:del>
    </w:p>
    <w:p w14:paraId="2B6C092E" w14:textId="7C602DAA" w:rsidR="00A941B2" w:rsidRPr="003C1A0A" w:rsidDel="00773EBB" w:rsidRDefault="00A941B2" w:rsidP="00A941B2">
      <w:pPr>
        <w:spacing w:after="0" w:line="360" w:lineRule="auto"/>
        <w:jc w:val="both"/>
        <w:rPr>
          <w:del w:id="3105" w:author="Deep Nidhi" w:date="2023-09-06T19:17:00Z"/>
          <w:rFonts w:asciiTheme="majorBidi" w:hAnsiTheme="majorBidi" w:cstheme="majorBidi"/>
          <w:sz w:val="24"/>
          <w:szCs w:val="24"/>
        </w:rPr>
      </w:pPr>
      <w:del w:id="3106" w:author="Deep Nidhi" w:date="2023-09-06T19:17:00Z">
        <w:r w:rsidRPr="003C1A0A" w:rsidDel="00773EBB">
          <w:rPr>
            <w:rFonts w:asciiTheme="majorBidi" w:hAnsiTheme="majorBidi" w:cstheme="majorBidi"/>
            <w:sz w:val="24"/>
            <w:szCs w:val="24"/>
          </w:rPr>
          <w:delText>In this option the following operations will be performed:</w:delText>
        </w:r>
      </w:del>
    </w:p>
    <w:p w14:paraId="6AA8E859" w14:textId="66D8D2E7" w:rsidR="00A941B2" w:rsidRPr="003C1A0A" w:rsidDel="00773EBB" w:rsidRDefault="00A941B2" w:rsidP="00405E8C">
      <w:pPr>
        <w:numPr>
          <w:ilvl w:val="0"/>
          <w:numId w:val="57"/>
        </w:numPr>
        <w:pBdr>
          <w:top w:val="nil"/>
          <w:left w:val="nil"/>
          <w:bottom w:val="nil"/>
          <w:right w:val="nil"/>
          <w:between w:val="nil"/>
        </w:pBdr>
        <w:spacing w:after="0" w:line="360" w:lineRule="auto"/>
        <w:jc w:val="both"/>
        <w:rPr>
          <w:del w:id="3107" w:author="Deep Nidhi" w:date="2023-09-06T19:17:00Z"/>
          <w:rFonts w:asciiTheme="majorBidi" w:hAnsiTheme="majorBidi" w:cstheme="majorBidi"/>
        </w:rPr>
      </w:pPr>
      <w:del w:id="3108" w:author="Deep Nidhi" w:date="2023-09-06T19:17:00Z">
        <w:r w:rsidRPr="003C1A0A" w:rsidDel="00773EBB">
          <w:rPr>
            <w:rFonts w:asciiTheme="majorBidi" w:hAnsiTheme="majorBidi" w:cstheme="majorBidi"/>
            <w:sz w:val="24"/>
            <w:szCs w:val="24"/>
          </w:rPr>
          <w:delText>Download empty data template</w:delText>
        </w:r>
      </w:del>
    </w:p>
    <w:p w14:paraId="6CE698D6" w14:textId="0D1EAA30" w:rsidR="00A941B2" w:rsidRPr="003C1A0A" w:rsidDel="00773EBB" w:rsidRDefault="00A941B2" w:rsidP="00405E8C">
      <w:pPr>
        <w:numPr>
          <w:ilvl w:val="0"/>
          <w:numId w:val="57"/>
        </w:numPr>
        <w:pBdr>
          <w:top w:val="nil"/>
          <w:left w:val="nil"/>
          <w:bottom w:val="nil"/>
          <w:right w:val="nil"/>
          <w:between w:val="nil"/>
        </w:pBdr>
        <w:spacing w:after="0" w:line="360" w:lineRule="auto"/>
        <w:jc w:val="both"/>
        <w:rPr>
          <w:del w:id="3109" w:author="Deep Nidhi" w:date="2023-09-06T19:17:00Z"/>
          <w:rFonts w:asciiTheme="majorBidi" w:hAnsiTheme="majorBidi" w:cstheme="majorBidi"/>
        </w:rPr>
      </w:pPr>
      <w:del w:id="3110" w:author="Deep Nidhi" w:date="2023-09-06T19:17:00Z">
        <w:r w:rsidRPr="003C1A0A" w:rsidDel="00773EBB">
          <w:rPr>
            <w:rFonts w:asciiTheme="majorBidi" w:hAnsiTheme="majorBidi" w:cstheme="majorBidi"/>
            <w:sz w:val="24"/>
            <w:szCs w:val="24"/>
          </w:rPr>
          <w:delText>Download data template with data (if data exists)</w:delText>
        </w:r>
      </w:del>
    </w:p>
    <w:p w14:paraId="65824945" w14:textId="2DC2BA91" w:rsidR="00A941B2" w:rsidRPr="003C1A0A" w:rsidDel="00773EBB" w:rsidRDefault="00A941B2" w:rsidP="00A941B2">
      <w:pPr>
        <w:spacing w:before="240" w:after="0" w:line="360" w:lineRule="auto"/>
        <w:jc w:val="both"/>
        <w:rPr>
          <w:del w:id="3111" w:author="Deep Nidhi" w:date="2023-09-06T19:17:00Z"/>
          <w:rFonts w:asciiTheme="majorBidi" w:hAnsiTheme="majorBidi" w:cstheme="majorBidi"/>
          <w:b/>
          <w:sz w:val="24"/>
          <w:szCs w:val="24"/>
        </w:rPr>
      </w:pPr>
      <w:del w:id="3112" w:author="Deep Nidhi" w:date="2023-09-06T19:17:00Z">
        <w:r w:rsidRPr="003C1A0A" w:rsidDel="00773EBB">
          <w:rPr>
            <w:rFonts w:asciiTheme="majorBidi" w:hAnsiTheme="majorBidi" w:cstheme="majorBidi"/>
            <w:b/>
            <w:sz w:val="24"/>
            <w:szCs w:val="24"/>
          </w:rPr>
          <w:delText>Functional Requirements</w:delText>
        </w:r>
      </w:del>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1395"/>
        <w:gridCol w:w="7440"/>
      </w:tblGrid>
      <w:tr w:rsidR="00A941B2" w:rsidRPr="003C1A0A" w:rsidDel="00773EBB" w14:paraId="24D1BF49" w14:textId="27CBA6E1" w:rsidTr="00936D53">
        <w:trPr>
          <w:trHeight w:val="945"/>
          <w:del w:id="3113" w:author="Deep Nidhi" w:date="2023-09-06T19:17:00Z"/>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1BBE6" w14:textId="0DB0C0B8" w:rsidR="00A941B2" w:rsidRPr="003C1A0A" w:rsidDel="00773EBB" w:rsidRDefault="00A941B2" w:rsidP="00936D53">
            <w:pPr>
              <w:spacing w:after="0" w:line="360" w:lineRule="auto"/>
              <w:jc w:val="both"/>
              <w:rPr>
                <w:del w:id="3114" w:author="Deep Nidhi" w:date="2023-09-06T19:17:00Z"/>
                <w:rFonts w:asciiTheme="majorBidi" w:hAnsiTheme="majorBidi" w:cstheme="majorBidi"/>
                <w:sz w:val="24"/>
                <w:szCs w:val="24"/>
              </w:rPr>
            </w:pPr>
            <w:del w:id="3115" w:author="Deep Nidhi" w:date="2023-09-06T19:17:00Z">
              <w:r w:rsidRPr="003C1A0A" w:rsidDel="00773EBB">
                <w:rPr>
                  <w:rFonts w:asciiTheme="majorBidi" w:hAnsiTheme="majorBidi" w:cstheme="majorBidi"/>
                  <w:sz w:val="24"/>
                  <w:szCs w:val="24"/>
                </w:rPr>
                <w:delText>REQ 1</w:delText>
              </w:r>
            </w:del>
          </w:p>
        </w:tc>
        <w:tc>
          <w:tcPr>
            <w:tcW w:w="7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D24C9B" w14:textId="6FA854D7" w:rsidR="00A941B2" w:rsidRPr="003C1A0A" w:rsidDel="00773EBB" w:rsidRDefault="00A941B2" w:rsidP="00936D53">
            <w:pPr>
              <w:spacing w:after="0" w:line="360" w:lineRule="auto"/>
              <w:jc w:val="both"/>
              <w:rPr>
                <w:del w:id="3116" w:author="Deep Nidhi" w:date="2023-09-06T19:17:00Z"/>
                <w:rFonts w:asciiTheme="majorBidi" w:hAnsiTheme="majorBidi" w:cstheme="majorBidi"/>
                <w:sz w:val="24"/>
                <w:szCs w:val="24"/>
              </w:rPr>
            </w:pPr>
            <w:del w:id="3117" w:author="Deep Nidhi" w:date="2023-09-06T19:17:00Z">
              <w:r w:rsidRPr="003C1A0A" w:rsidDel="00773EBB">
                <w:rPr>
                  <w:rFonts w:asciiTheme="majorBidi" w:hAnsiTheme="majorBidi" w:cstheme="majorBidi"/>
                  <w:sz w:val="24"/>
                  <w:szCs w:val="24"/>
                </w:rPr>
                <w:delText>Provide option to download an empty data template in CSV (Comma Separated Value) formatted file.</w:delText>
              </w:r>
            </w:del>
          </w:p>
        </w:tc>
      </w:tr>
      <w:tr w:rsidR="00A941B2" w:rsidRPr="003C1A0A" w:rsidDel="00773EBB" w14:paraId="716CA54C" w14:textId="2800F26F" w:rsidTr="00936D53">
        <w:trPr>
          <w:trHeight w:val="1530"/>
          <w:del w:id="3118" w:author="Deep Nidhi" w:date="2023-09-06T19:17:00Z"/>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A4195B" w14:textId="561B4D0B" w:rsidR="00A941B2" w:rsidRPr="003C1A0A" w:rsidDel="00773EBB" w:rsidRDefault="00A941B2" w:rsidP="00936D53">
            <w:pPr>
              <w:spacing w:after="0" w:line="360" w:lineRule="auto"/>
              <w:jc w:val="both"/>
              <w:rPr>
                <w:del w:id="3119" w:author="Deep Nidhi" w:date="2023-09-06T19:17:00Z"/>
                <w:rFonts w:asciiTheme="majorBidi" w:hAnsiTheme="majorBidi" w:cstheme="majorBidi"/>
                <w:sz w:val="24"/>
                <w:szCs w:val="24"/>
              </w:rPr>
            </w:pPr>
            <w:del w:id="3120" w:author="Deep Nidhi" w:date="2023-09-06T19:17:00Z">
              <w:r w:rsidRPr="003C1A0A" w:rsidDel="00773EBB">
                <w:rPr>
                  <w:rFonts w:asciiTheme="majorBidi" w:hAnsiTheme="majorBidi" w:cstheme="majorBidi"/>
                  <w:sz w:val="24"/>
                  <w:szCs w:val="24"/>
                </w:rPr>
                <w:delText>REQ 2</w:delText>
              </w:r>
            </w:del>
          </w:p>
        </w:tc>
        <w:tc>
          <w:tcPr>
            <w:tcW w:w="7440" w:type="dxa"/>
            <w:tcBorders>
              <w:top w:val="nil"/>
              <w:left w:val="nil"/>
              <w:bottom w:val="single" w:sz="8" w:space="0" w:color="000000"/>
              <w:right w:val="single" w:sz="8" w:space="0" w:color="000000"/>
            </w:tcBorders>
            <w:tcMar>
              <w:top w:w="100" w:type="dxa"/>
              <w:left w:w="100" w:type="dxa"/>
              <w:bottom w:w="100" w:type="dxa"/>
              <w:right w:w="100" w:type="dxa"/>
            </w:tcMar>
          </w:tcPr>
          <w:p w14:paraId="3B6D76A0" w14:textId="0457666C" w:rsidR="00A941B2" w:rsidRPr="003C1A0A" w:rsidDel="00773EBB" w:rsidRDefault="00A941B2" w:rsidP="00936D53">
            <w:pPr>
              <w:spacing w:after="0" w:line="360" w:lineRule="auto"/>
              <w:jc w:val="both"/>
              <w:rPr>
                <w:del w:id="3121" w:author="Deep Nidhi" w:date="2023-09-06T19:17:00Z"/>
                <w:rFonts w:asciiTheme="majorBidi" w:hAnsiTheme="majorBidi" w:cstheme="majorBidi"/>
                <w:sz w:val="24"/>
                <w:szCs w:val="24"/>
              </w:rPr>
            </w:pPr>
            <w:del w:id="3122" w:author="Deep Nidhi" w:date="2023-09-06T19:17:00Z">
              <w:r w:rsidRPr="003C1A0A" w:rsidDel="00773EBB">
                <w:rPr>
                  <w:rFonts w:asciiTheme="majorBidi" w:hAnsiTheme="majorBidi" w:cstheme="majorBidi"/>
                  <w:sz w:val="24"/>
                  <w:szCs w:val="24"/>
                </w:rPr>
                <w:delText>Provide an option to download the template with the columns: Area ID, Area Name, Time Period, Source, Indicator ID, Unit, Subgroup, Data Value and Footnote.</w:delText>
              </w:r>
            </w:del>
          </w:p>
        </w:tc>
      </w:tr>
    </w:tbl>
    <w:p w14:paraId="700E5841" w14:textId="7E656D41" w:rsidR="00A941B2" w:rsidRPr="003C1A0A" w:rsidDel="00773EBB" w:rsidRDefault="00A941B2" w:rsidP="00A941B2">
      <w:pPr>
        <w:spacing w:before="100" w:beforeAutospacing="1" w:after="100" w:afterAutospacing="1" w:line="240" w:lineRule="auto"/>
        <w:jc w:val="both"/>
        <w:rPr>
          <w:del w:id="3123" w:author="Deep Nidhi" w:date="2023-09-06T19:17:00Z"/>
          <w:rFonts w:asciiTheme="majorBidi" w:hAnsiTheme="majorBidi" w:cstheme="majorBidi"/>
          <w:b/>
          <w:sz w:val="24"/>
          <w:szCs w:val="24"/>
        </w:rPr>
      </w:pPr>
      <w:del w:id="3124" w:author="Deep Nidhi" w:date="2023-09-06T19:17:00Z">
        <w:r w:rsidRPr="003C1A0A" w:rsidDel="00773EBB">
          <w:rPr>
            <w:rFonts w:asciiTheme="majorBidi" w:hAnsiTheme="majorBidi" w:cstheme="majorBidi"/>
            <w:b/>
            <w:sz w:val="24"/>
            <w:szCs w:val="24"/>
          </w:rPr>
          <w:delText>Import Data</w:delText>
        </w:r>
      </w:del>
    </w:p>
    <w:p w14:paraId="715CBB5C" w14:textId="442566D8" w:rsidR="00A941B2" w:rsidRPr="003C1A0A" w:rsidDel="00773EBB" w:rsidRDefault="00A941B2" w:rsidP="00A941B2">
      <w:pPr>
        <w:spacing w:before="100" w:beforeAutospacing="1" w:after="100" w:afterAutospacing="1" w:line="360" w:lineRule="auto"/>
        <w:jc w:val="both"/>
        <w:rPr>
          <w:del w:id="3125" w:author="Deep Nidhi" w:date="2023-09-06T19:17:00Z"/>
          <w:rFonts w:asciiTheme="majorBidi" w:hAnsiTheme="majorBidi" w:cstheme="majorBidi"/>
          <w:sz w:val="24"/>
          <w:szCs w:val="24"/>
        </w:rPr>
      </w:pPr>
      <w:del w:id="3126" w:author="Deep Nidhi" w:date="2023-09-06T19:17:00Z">
        <w:r w:rsidRPr="003C1A0A" w:rsidDel="00773EBB">
          <w:rPr>
            <w:rFonts w:asciiTheme="majorBidi" w:hAnsiTheme="majorBidi" w:cstheme="majorBidi"/>
            <w:sz w:val="24"/>
            <w:szCs w:val="24"/>
          </w:rPr>
          <w:delText>In this option the following operations will be performed:</w:delText>
        </w:r>
      </w:del>
    </w:p>
    <w:p w14:paraId="0D8C9B1B" w14:textId="6B301776" w:rsidR="00A941B2" w:rsidRPr="003C1A0A" w:rsidDel="00773EBB" w:rsidRDefault="00A941B2" w:rsidP="00405E8C">
      <w:pPr>
        <w:numPr>
          <w:ilvl w:val="0"/>
          <w:numId w:val="57"/>
        </w:numPr>
        <w:pBdr>
          <w:top w:val="nil"/>
          <w:left w:val="nil"/>
          <w:bottom w:val="nil"/>
          <w:right w:val="nil"/>
          <w:between w:val="nil"/>
        </w:pBdr>
        <w:spacing w:before="100" w:beforeAutospacing="1" w:after="100" w:afterAutospacing="1" w:line="360" w:lineRule="auto"/>
        <w:jc w:val="both"/>
        <w:rPr>
          <w:del w:id="3127" w:author="Deep Nidhi" w:date="2023-09-06T19:17:00Z"/>
          <w:rFonts w:asciiTheme="majorBidi" w:hAnsiTheme="majorBidi" w:cstheme="majorBidi"/>
        </w:rPr>
      </w:pPr>
      <w:del w:id="3128" w:author="Deep Nidhi" w:date="2023-09-06T19:17:00Z">
        <w:r w:rsidRPr="003C1A0A" w:rsidDel="00773EBB">
          <w:rPr>
            <w:rFonts w:asciiTheme="majorBidi" w:hAnsiTheme="majorBidi" w:cstheme="majorBidi"/>
            <w:sz w:val="24"/>
            <w:szCs w:val="24"/>
          </w:rPr>
          <w:delText>Browse and upload data template</w:delText>
        </w:r>
      </w:del>
    </w:p>
    <w:p w14:paraId="662716D3" w14:textId="51FB339A" w:rsidR="00A941B2" w:rsidRPr="003C1A0A" w:rsidDel="00773EBB" w:rsidRDefault="00A941B2" w:rsidP="00405E8C">
      <w:pPr>
        <w:numPr>
          <w:ilvl w:val="0"/>
          <w:numId w:val="57"/>
        </w:numPr>
        <w:pBdr>
          <w:top w:val="nil"/>
          <w:left w:val="nil"/>
          <w:bottom w:val="nil"/>
          <w:right w:val="nil"/>
          <w:between w:val="nil"/>
        </w:pBdr>
        <w:spacing w:before="100" w:beforeAutospacing="1" w:after="100" w:afterAutospacing="1" w:line="360" w:lineRule="auto"/>
        <w:jc w:val="both"/>
        <w:rPr>
          <w:del w:id="3129" w:author="Deep Nidhi" w:date="2023-09-06T19:17:00Z"/>
          <w:rFonts w:asciiTheme="majorBidi" w:hAnsiTheme="majorBidi" w:cstheme="majorBidi"/>
        </w:rPr>
      </w:pPr>
      <w:del w:id="3130" w:author="Deep Nidhi" w:date="2023-09-06T19:17:00Z">
        <w:r w:rsidRPr="003C1A0A" w:rsidDel="00773EBB">
          <w:rPr>
            <w:rFonts w:asciiTheme="majorBidi" w:hAnsiTheme="majorBidi" w:cstheme="majorBidi"/>
            <w:sz w:val="24"/>
            <w:szCs w:val="24"/>
          </w:rPr>
          <w:delText>Import the data template into the database</w:delText>
        </w:r>
      </w:del>
    </w:p>
    <w:p w14:paraId="04A38974" w14:textId="4FF37AE0" w:rsidR="00A941B2" w:rsidRPr="003C1A0A" w:rsidDel="00773EBB" w:rsidRDefault="00A941B2" w:rsidP="00A941B2">
      <w:pPr>
        <w:spacing w:before="100" w:beforeAutospacing="1" w:after="100" w:afterAutospacing="1" w:line="360" w:lineRule="auto"/>
        <w:jc w:val="both"/>
        <w:rPr>
          <w:del w:id="3131" w:author="Deep Nidhi" w:date="2023-09-06T19:17:00Z"/>
          <w:rFonts w:asciiTheme="majorBidi" w:hAnsiTheme="majorBidi" w:cstheme="majorBidi"/>
          <w:sz w:val="24"/>
          <w:szCs w:val="24"/>
        </w:rPr>
      </w:pPr>
      <w:del w:id="3132" w:author="Deep Nidhi" w:date="2023-09-06T19:17:00Z">
        <w:r w:rsidRPr="003C1A0A" w:rsidDel="00773EBB">
          <w:rPr>
            <w:rFonts w:asciiTheme="majorBidi" w:hAnsiTheme="majorBidi" w:cstheme="majorBidi"/>
            <w:sz w:val="24"/>
            <w:szCs w:val="24"/>
          </w:rPr>
          <w:delText>The administrator after entering the data into the template will be able to import the data into the database.</w:delText>
        </w:r>
      </w:del>
    </w:p>
    <w:p w14:paraId="10DCD0BB" w14:textId="6D022DC9" w:rsidR="00A941B2" w:rsidRPr="003C1A0A" w:rsidDel="00773EBB" w:rsidRDefault="00A941B2" w:rsidP="00A941B2">
      <w:pPr>
        <w:spacing w:before="100" w:beforeAutospacing="1" w:after="100" w:afterAutospacing="1" w:line="360" w:lineRule="auto"/>
        <w:jc w:val="both"/>
        <w:rPr>
          <w:del w:id="3133" w:author="Deep Nidhi" w:date="2023-09-06T19:17:00Z"/>
          <w:rFonts w:asciiTheme="majorBidi" w:hAnsiTheme="majorBidi" w:cstheme="majorBidi"/>
          <w:b/>
          <w:sz w:val="24"/>
          <w:szCs w:val="24"/>
        </w:rPr>
      </w:pPr>
      <w:del w:id="3134" w:author="Deep Nidhi" w:date="2023-09-06T19:17:00Z">
        <w:r w:rsidRPr="003C1A0A" w:rsidDel="00773EBB">
          <w:rPr>
            <w:rFonts w:asciiTheme="majorBidi" w:hAnsiTheme="majorBidi" w:cstheme="majorBidi"/>
            <w:b/>
            <w:sz w:val="24"/>
            <w:szCs w:val="24"/>
          </w:rPr>
          <w:delText>Functional Requirements</w:delText>
        </w:r>
      </w:del>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1425"/>
        <w:gridCol w:w="7890"/>
      </w:tblGrid>
      <w:tr w:rsidR="00A941B2" w:rsidRPr="003C1A0A" w:rsidDel="00773EBB" w14:paraId="1A2995ED" w14:textId="29C58FCC" w:rsidTr="00936D53">
        <w:trPr>
          <w:trHeight w:val="870"/>
          <w:del w:id="3135" w:author="Deep Nidhi" w:date="2023-09-06T19:17:00Z"/>
        </w:trPr>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04225" w14:textId="251436C9" w:rsidR="00A941B2" w:rsidRPr="003C1A0A" w:rsidDel="00773EBB" w:rsidRDefault="00A941B2" w:rsidP="00936D53">
            <w:pPr>
              <w:spacing w:before="100" w:beforeAutospacing="1" w:after="100" w:afterAutospacing="1" w:line="360" w:lineRule="auto"/>
              <w:jc w:val="both"/>
              <w:rPr>
                <w:del w:id="3136" w:author="Deep Nidhi" w:date="2023-09-06T19:17:00Z"/>
                <w:rFonts w:asciiTheme="majorBidi" w:hAnsiTheme="majorBidi" w:cstheme="majorBidi"/>
                <w:sz w:val="24"/>
                <w:szCs w:val="24"/>
              </w:rPr>
            </w:pPr>
            <w:del w:id="3137" w:author="Deep Nidhi" w:date="2023-09-06T19:17:00Z">
              <w:r w:rsidRPr="003C1A0A" w:rsidDel="00773EBB">
                <w:rPr>
                  <w:rFonts w:asciiTheme="majorBidi" w:hAnsiTheme="majorBidi" w:cstheme="majorBidi"/>
                  <w:sz w:val="24"/>
                  <w:szCs w:val="24"/>
                </w:rPr>
                <w:delText>REQ 1</w:delText>
              </w:r>
            </w:del>
          </w:p>
        </w:tc>
        <w:tc>
          <w:tcPr>
            <w:tcW w:w="7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363F5C" w14:textId="282EE2F5" w:rsidR="00A941B2" w:rsidRPr="003C1A0A" w:rsidDel="00773EBB" w:rsidRDefault="00A941B2" w:rsidP="00936D53">
            <w:pPr>
              <w:spacing w:before="100" w:beforeAutospacing="1" w:after="100" w:afterAutospacing="1" w:line="360" w:lineRule="auto"/>
              <w:jc w:val="both"/>
              <w:rPr>
                <w:del w:id="3138" w:author="Deep Nidhi" w:date="2023-09-06T19:17:00Z"/>
                <w:rFonts w:asciiTheme="majorBidi" w:hAnsiTheme="majorBidi" w:cstheme="majorBidi"/>
                <w:sz w:val="24"/>
                <w:szCs w:val="24"/>
              </w:rPr>
            </w:pPr>
            <w:del w:id="3139" w:author="Deep Nidhi" w:date="2023-09-06T19:17:00Z">
              <w:r w:rsidRPr="003C1A0A" w:rsidDel="00773EBB">
                <w:rPr>
                  <w:rFonts w:asciiTheme="majorBidi" w:hAnsiTheme="majorBidi" w:cstheme="majorBidi"/>
                  <w:sz w:val="24"/>
                  <w:szCs w:val="24"/>
                </w:rPr>
                <w:delText>Provide option to browse and upload data template with data in CSV (Comma Separated Value) formatted file.</w:delText>
              </w:r>
            </w:del>
          </w:p>
        </w:tc>
      </w:tr>
      <w:tr w:rsidR="00A941B2" w:rsidRPr="003C1A0A" w:rsidDel="00773EBB" w14:paraId="58906BF9" w14:textId="10644B5C" w:rsidTr="00936D53">
        <w:trPr>
          <w:trHeight w:val="4598"/>
          <w:del w:id="3140" w:author="Deep Nidhi" w:date="2023-09-06T19:17:00Z"/>
        </w:trPr>
        <w:tc>
          <w:tcPr>
            <w:tcW w:w="1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69660F" w14:textId="3F05D5F0" w:rsidR="00A941B2" w:rsidRPr="003C1A0A" w:rsidDel="00773EBB" w:rsidRDefault="00A941B2" w:rsidP="00936D53">
            <w:pPr>
              <w:spacing w:before="100" w:beforeAutospacing="1" w:after="100" w:afterAutospacing="1" w:line="360" w:lineRule="auto"/>
              <w:jc w:val="both"/>
              <w:rPr>
                <w:del w:id="3141" w:author="Deep Nidhi" w:date="2023-09-06T19:17:00Z"/>
                <w:rFonts w:asciiTheme="majorBidi" w:hAnsiTheme="majorBidi" w:cstheme="majorBidi"/>
                <w:sz w:val="24"/>
                <w:szCs w:val="24"/>
              </w:rPr>
            </w:pPr>
            <w:del w:id="3142" w:author="Deep Nidhi" w:date="2023-09-06T19:17:00Z">
              <w:r w:rsidRPr="003C1A0A" w:rsidDel="00773EBB">
                <w:rPr>
                  <w:rFonts w:asciiTheme="majorBidi" w:hAnsiTheme="majorBidi" w:cstheme="majorBidi"/>
                  <w:sz w:val="24"/>
                  <w:szCs w:val="24"/>
                </w:rPr>
                <w:lastRenderedPageBreak/>
                <w:delText>REQ 2</w:delText>
              </w:r>
            </w:del>
          </w:p>
        </w:tc>
        <w:tc>
          <w:tcPr>
            <w:tcW w:w="7890" w:type="dxa"/>
            <w:tcBorders>
              <w:top w:val="nil"/>
              <w:left w:val="nil"/>
              <w:bottom w:val="single" w:sz="8" w:space="0" w:color="000000"/>
              <w:right w:val="single" w:sz="8" w:space="0" w:color="000000"/>
            </w:tcBorders>
            <w:tcMar>
              <w:top w:w="100" w:type="dxa"/>
              <w:left w:w="100" w:type="dxa"/>
              <w:bottom w:w="100" w:type="dxa"/>
              <w:right w:w="100" w:type="dxa"/>
            </w:tcMar>
          </w:tcPr>
          <w:p w14:paraId="0E7D39CD" w14:textId="70A1FCD5" w:rsidR="00A941B2" w:rsidRPr="003C1A0A" w:rsidDel="00773EBB" w:rsidRDefault="00A941B2" w:rsidP="00936D53">
            <w:pPr>
              <w:spacing w:before="100" w:beforeAutospacing="1" w:after="100" w:afterAutospacing="1" w:line="360" w:lineRule="auto"/>
              <w:jc w:val="both"/>
              <w:rPr>
                <w:del w:id="3143" w:author="Deep Nidhi" w:date="2023-09-06T19:17:00Z"/>
                <w:rFonts w:asciiTheme="majorBidi" w:hAnsiTheme="majorBidi" w:cstheme="majorBidi"/>
                <w:sz w:val="24"/>
                <w:szCs w:val="24"/>
              </w:rPr>
            </w:pPr>
            <w:del w:id="3144" w:author="Deep Nidhi" w:date="2023-09-06T19:17:00Z">
              <w:r w:rsidRPr="003C1A0A" w:rsidDel="00773EBB">
                <w:rPr>
                  <w:rFonts w:asciiTheme="majorBidi" w:hAnsiTheme="majorBidi" w:cstheme="majorBidi"/>
                  <w:sz w:val="24"/>
                  <w:szCs w:val="24"/>
                </w:rPr>
                <w:delText>Implement the following validations when entering the data:</w:delText>
              </w:r>
            </w:del>
          </w:p>
          <w:p w14:paraId="751F139C" w14:textId="2CE53FA8" w:rsidR="00A941B2" w:rsidRPr="003C1A0A" w:rsidDel="00773EBB" w:rsidRDefault="00A941B2" w:rsidP="00405E8C">
            <w:pPr>
              <w:numPr>
                <w:ilvl w:val="0"/>
                <w:numId w:val="58"/>
              </w:numPr>
              <w:spacing w:before="100" w:beforeAutospacing="1" w:after="100" w:afterAutospacing="1" w:line="360" w:lineRule="auto"/>
              <w:jc w:val="both"/>
              <w:rPr>
                <w:del w:id="3145" w:author="Deep Nidhi" w:date="2023-09-06T19:17:00Z"/>
                <w:rFonts w:asciiTheme="majorBidi" w:hAnsiTheme="majorBidi" w:cstheme="majorBidi"/>
              </w:rPr>
            </w:pPr>
            <w:del w:id="3146" w:author="Deep Nidhi" w:date="2023-09-06T19:17:00Z">
              <w:r w:rsidRPr="003C1A0A" w:rsidDel="00773EBB">
                <w:rPr>
                  <w:rFonts w:asciiTheme="majorBidi" w:hAnsiTheme="majorBidi" w:cstheme="majorBidi"/>
                  <w:sz w:val="24"/>
                  <w:szCs w:val="24"/>
                </w:rPr>
                <w:delText>Area ID should not be blank and should exist in the database.</w:delText>
              </w:r>
            </w:del>
          </w:p>
          <w:p w14:paraId="444032F8" w14:textId="1BDFD325" w:rsidR="00A941B2" w:rsidRPr="003C1A0A" w:rsidDel="00773EBB" w:rsidRDefault="00A941B2" w:rsidP="00405E8C">
            <w:pPr>
              <w:numPr>
                <w:ilvl w:val="0"/>
                <w:numId w:val="58"/>
              </w:numPr>
              <w:spacing w:before="100" w:beforeAutospacing="1" w:after="100" w:afterAutospacing="1" w:line="360" w:lineRule="auto"/>
              <w:jc w:val="both"/>
              <w:rPr>
                <w:del w:id="3147" w:author="Deep Nidhi" w:date="2023-09-06T19:17:00Z"/>
                <w:rFonts w:asciiTheme="majorBidi" w:hAnsiTheme="majorBidi" w:cstheme="majorBidi"/>
              </w:rPr>
            </w:pPr>
            <w:del w:id="3148" w:author="Deep Nidhi" w:date="2023-09-06T19:17:00Z">
              <w:r w:rsidRPr="003C1A0A" w:rsidDel="00773EBB">
                <w:rPr>
                  <w:rFonts w:asciiTheme="majorBidi" w:hAnsiTheme="majorBidi" w:cstheme="majorBidi"/>
                  <w:sz w:val="24"/>
                  <w:szCs w:val="24"/>
                </w:rPr>
                <w:delText>Area Name should not be blank and should exist in the database.</w:delText>
              </w:r>
            </w:del>
          </w:p>
          <w:p w14:paraId="6DF03220" w14:textId="375C9974" w:rsidR="00A941B2" w:rsidRPr="003C1A0A" w:rsidDel="00773EBB" w:rsidRDefault="00A941B2" w:rsidP="00405E8C">
            <w:pPr>
              <w:numPr>
                <w:ilvl w:val="0"/>
                <w:numId w:val="58"/>
              </w:numPr>
              <w:spacing w:before="100" w:beforeAutospacing="1" w:after="100" w:afterAutospacing="1" w:line="360" w:lineRule="auto"/>
              <w:jc w:val="both"/>
              <w:rPr>
                <w:del w:id="3149" w:author="Deep Nidhi" w:date="2023-09-06T19:17:00Z"/>
                <w:rFonts w:asciiTheme="majorBidi" w:hAnsiTheme="majorBidi" w:cstheme="majorBidi"/>
              </w:rPr>
            </w:pPr>
            <w:del w:id="3150" w:author="Deep Nidhi" w:date="2023-09-06T19:17:00Z">
              <w:r w:rsidRPr="003C1A0A" w:rsidDel="00773EBB">
                <w:rPr>
                  <w:rFonts w:asciiTheme="majorBidi" w:hAnsiTheme="majorBidi" w:cstheme="majorBidi"/>
                  <w:sz w:val="24"/>
                  <w:szCs w:val="24"/>
                </w:rPr>
                <w:delText>Time period should be in one of the formats explained above.</w:delText>
              </w:r>
            </w:del>
          </w:p>
          <w:p w14:paraId="32BFF441" w14:textId="6D260407" w:rsidR="00A941B2" w:rsidRPr="003C1A0A" w:rsidDel="00773EBB" w:rsidRDefault="00A941B2" w:rsidP="00405E8C">
            <w:pPr>
              <w:numPr>
                <w:ilvl w:val="0"/>
                <w:numId w:val="58"/>
              </w:numPr>
              <w:spacing w:before="100" w:beforeAutospacing="1" w:after="100" w:afterAutospacing="1" w:line="360" w:lineRule="auto"/>
              <w:jc w:val="both"/>
              <w:rPr>
                <w:del w:id="3151" w:author="Deep Nidhi" w:date="2023-09-06T19:17:00Z"/>
                <w:rFonts w:asciiTheme="majorBidi" w:hAnsiTheme="majorBidi" w:cstheme="majorBidi"/>
              </w:rPr>
            </w:pPr>
            <w:del w:id="3152" w:author="Deep Nidhi" w:date="2023-09-06T19:17:00Z">
              <w:r w:rsidRPr="003C1A0A" w:rsidDel="00773EBB">
                <w:rPr>
                  <w:rFonts w:asciiTheme="majorBidi" w:hAnsiTheme="majorBidi" w:cstheme="majorBidi"/>
                  <w:sz w:val="24"/>
                  <w:szCs w:val="24"/>
                </w:rPr>
                <w:delText>Source should not be blank.</w:delText>
              </w:r>
            </w:del>
          </w:p>
          <w:p w14:paraId="090A3A8F" w14:textId="40C2A035" w:rsidR="00A941B2" w:rsidRPr="003C1A0A" w:rsidDel="00773EBB" w:rsidRDefault="00A941B2" w:rsidP="00405E8C">
            <w:pPr>
              <w:numPr>
                <w:ilvl w:val="0"/>
                <w:numId w:val="58"/>
              </w:numPr>
              <w:spacing w:before="100" w:beforeAutospacing="1" w:after="100" w:afterAutospacing="1" w:line="360" w:lineRule="auto"/>
              <w:jc w:val="both"/>
              <w:rPr>
                <w:del w:id="3153" w:author="Deep Nidhi" w:date="2023-09-06T19:17:00Z"/>
                <w:rFonts w:asciiTheme="majorBidi" w:hAnsiTheme="majorBidi" w:cstheme="majorBidi"/>
              </w:rPr>
            </w:pPr>
            <w:del w:id="3154" w:author="Deep Nidhi" w:date="2023-09-06T19:17:00Z">
              <w:r w:rsidRPr="003C1A0A" w:rsidDel="00773EBB">
                <w:rPr>
                  <w:rFonts w:asciiTheme="majorBidi" w:hAnsiTheme="majorBidi" w:cstheme="majorBidi"/>
                  <w:sz w:val="24"/>
                  <w:szCs w:val="24"/>
                </w:rPr>
                <w:delText>Indicator ID should not be blank and should exist in the database.</w:delText>
              </w:r>
            </w:del>
          </w:p>
          <w:p w14:paraId="6875245D" w14:textId="723F5769" w:rsidR="00A941B2" w:rsidRPr="003C1A0A" w:rsidDel="00773EBB" w:rsidRDefault="00A941B2" w:rsidP="00405E8C">
            <w:pPr>
              <w:numPr>
                <w:ilvl w:val="0"/>
                <w:numId w:val="58"/>
              </w:numPr>
              <w:spacing w:before="100" w:beforeAutospacing="1" w:after="100" w:afterAutospacing="1" w:line="360" w:lineRule="auto"/>
              <w:jc w:val="both"/>
              <w:rPr>
                <w:del w:id="3155" w:author="Deep Nidhi" w:date="2023-09-06T19:17:00Z"/>
                <w:rFonts w:asciiTheme="majorBidi" w:hAnsiTheme="majorBidi" w:cstheme="majorBidi"/>
              </w:rPr>
            </w:pPr>
            <w:del w:id="3156" w:author="Deep Nidhi" w:date="2023-09-06T19:17:00Z">
              <w:r w:rsidRPr="003C1A0A" w:rsidDel="00773EBB">
                <w:rPr>
                  <w:rFonts w:asciiTheme="majorBidi" w:hAnsiTheme="majorBidi" w:cstheme="majorBidi"/>
                  <w:sz w:val="24"/>
                  <w:szCs w:val="24"/>
                </w:rPr>
                <w:delText>Unit and Subgroup should not be blank and should be linked to the Indicator ID in the database.</w:delText>
              </w:r>
            </w:del>
          </w:p>
          <w:p w14:paraId="7100E843" w14:textId="18BC1F42" w:rsidR="00A941B2" w:rsidRPr="003C1A0A" w:rsidDel="00773EBB" w:rsidRDefault="00A941B2" w:rsidP="00405E8C">
            <w:pPr>
              <w:numPr>
                <w:ilvl w:val="0"/>
                <w:numId w:val="58"/>
              </w:numPr>
              <w:spacing w:before="100" w:beforeAutospacing="1" w:after="100" w:afterAutospacing="1" w:line="360" w:lineRule="auto"/>
              <w:jc w:val="both"/>
              <w:rPr>
                <w:del w:id="3157" w:author="Deep Nidhi" w:date="2023-09-06T19:17:00Z"/>
                <w:rFonts w:asciiTheme="majorBidi" w:hAnsiTheme="majorBidi" w:cstheme="majorBidi"/>
              </w:rPr>
            </w:pPr>
            <w:del w:id="3158" w:author="Deep Nidhi" w:date="2023-09-06T19:17:00Z">
              <w:r w:rsidRPr="003C1A0A" w:rsidDel="00773EBB">
                <w:rPr>
                  <w:rFonts w:asciiTheme="majorBidi" w:hAnsiTheme="majorBidi" w:cstheme="majorBidi"/>
                  <w:sz w:val="24"/>
                  <w:szCs w:val="24"/>
                </w:rPr>
                <w:delText>Data Value should not be blank.</w:delText>
              </w:r>
            </w:del>
          </w:p>
          <w:p w14:paraId="4ADB426F" w14:textId="3B99A539" w:rsidR="00A941B2" w:rsidRPr="003C1A0A" w:rsidDel="00773EBB" w:rsidRDefault="00A941B2" w:rsidP="00405E8C">
            <w:pPr>
              <w:numPr>
                <w:ilvl w:val="0"/>
                <w:numId w:val="58"/>
              </w:numPr>
              <w:spacing w:before="100" w:beforeAutospacing="1" w:after="100" w:afterAutospacing="1" w:line="360" w:lineRule="auto"/>
              <w:jc w:val="both"/>
              <w:rPr>
                <w:del w:id="3159" w:author="Deep Nidhi" w:date="2023-09-06T19:17:00Z"/>
                <w:rFonts w:asciiTheme="majorBidi" w:hAnsiTheme="majorBidi" w:cstheme="majorBidi"/>
              </w:rPr>
            </w:pPr>
            <w:del w:id="3160" w:author="Deep Nidhi" w:date="2023-09-06T19:17:00Z">
              <w:r w:rsidRPr="003C1A0A" w:rsidDel="00773EBB">
                <w:rPr>
                  <w:rFonts w:asciiTheme="majorBidi" w:hAnsiTheme="majorBidi" w:cstheme="majorBidi"/>
                  <w:sz w:val="24"/>
                  <w:szCs w:val="24"/>
                </w:rPr>
                <w:delText>Overwrite the old data with new data when a duplicate row will be found.</w:delText>
              </w:r>
            </w:del>
          </w:p>
        </w:tc>
      </w:tr>
      <w:tr w:rsidR="00A941B2" w:rsidRPr="003C1A0A" w:rsidDel="00773EBB" w14:paraId="0963BED9" w14:textId="6D235E30" w:rsidTr="00936D53">
        <w:trPr>
          <w:trHeight w:val="1170"/>
          <w:del w:id="3161" w:author="Deep Nidhi" w:date="2023-09-06T19:17:00Z"/>
        </w:trPr>
        <w:tc>
          <w:tcPr>
            <w:tcW w:w="1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8B0C85" w14:textId="41CFD2AA" w:rsidR="00A941B2" w:rsidRPr="003C1A0A" w:rsidDel="00773EBB" w:rsidRDefault="00A941B2" w:rsidP="00936D53">
            <w:pPr>
              <w:spacing w:before="100" w:beforeAutospacing="1" w:after="100" w:afterAutospacing="1" w:line="360" w:lineRule="auto"/>
              <w:jc w:val="both"/>
              <w:rPr>
                <w:del w:id="3162" w:author="Deep Nidhi" w:date="2023-09-06T19:17:00Z"/>
                <w:rFonts w:asciiTheme="majorBidi" w:hAnsiTheme="majorBidi" w:cstheme="majorBidi"/>
                <w:sz w:val="24"/>
                <w:szCs w:val="24"/>
              </w:rPr>
            </w:pPr>
            <w:del w:id="3163" w:author="Deep Nidhi" w:date="2023-09-06T19:17:00Z">
              <w:r w:rsidRPr="003C1A0A" w:rsidDel="00773EBB">
                <w:rPr>
                  <w:rFonts w:asciiTheme="majorBidi" w:hAnsiTheme="majorBidi" w:cstheme="majorBidi"/>
                  <w:sz w:val="24"/>
                  <w:szCs w:val="24"/>
                </w:rPr>
                <w:delText>REQ 3</w:delText>
              </w:r>
            </w:del>
          </w:p>
        </w:tc>
        <w:tc>
          <w:tcPr>
            <w:tcW w:w="7890" w:type="dxa"/>
            <w:tcBorders>
              <w:top w:val="nil"/>
              <w:left w:val="nil"/>
              <w:bottom w:val="single" w:sz="8" w:space="0" w:color="000000"/>
              <w:right w:val="single" w:sz="8" w:space="0" w:color="000000"/>
            </w:tcBorders>
            <w:tcMar>
              <w:top w:w="100" w:type="dxa"/>
              <w:left w:w="100" w:type="dxa"/>
              <w:bottom w:w="100" w:type="dxa"/>
              <w:right w:w="100" w:type="dxa"/>
            </w:tcMar>
          </w:tcPr>
          <w:p w14:paraId="6C6C14B8" w14:textId="622CD63A" w:rsidR="00A941B2" w:rsidRPr="003C1A0A" w:rsidDel="00773EBB" w:rsidRDefault="00A941B2" w:rsidP="00936D53">
            <w:pPr>
              <w:spacing w:before="100" w:beforeAutospacing="1" w:after="100" w:afterAutospacing="1" w:line="360" w:lineRule="auto"/>
              <w:jc w:val="both"/>
              <w:rPr>
                <w:del w:id="3164" w:author="Deep Nidhi" w:date="2023-09-06T19:17:00Z"/>
                <w:rFonts w:asciiTheme="majorBidi" w:hAnsiTheme="majorBidi" w:cstheme="majorBidi"/>
                <w:sz w:val="24"/>
                <w:szCs w:val="24"/>
              </w:rPr>
            </w:pPr>
            <w:del w:id="3165" w:author="Deep Nidhi" w:date="2023-09-06T19:17:00Z">
              <w:r w:rsidRPr="003C1A0A" w:rsidDel="00773EBB">
                <w:rPr>
                  <w:rFonts w:asciiTheme="majorBidi" w:hAnsiTheme="majorBidi" w:cstheme="majorBidi"/>
                  <w:sz w:val="24"/>
                  <w:szCs w:val="24"/>
                </w:rPr>
                <w:delText>An import log should be generated after each import process to capture the rows which are failed to import due to the above validations.</w:delText>
              </w:r>
            </w:del>
          </w:p>
        </w:tc>
      </w:tr>
    </w:tbl>
    <w:p w14:paraId="1A8132E3" w14:textId="358D697B" w:rsidR="00D453C1" w:rsidRPr="003C1A0A" w:rsidDel="00773EBB" w:rsidRDefault="00E03C04" w:rsidP="00E03C04">
      <w:pPr>
        <w:pStyle w:val="Heading5"/>
        <w:spacing w:before="100" w:beforeAutospacing="1" w:after="100" w:afterAutospacing="1"/>
        <w:rPr>
          <w:del w:id="3166" w:author="Deep Nidhi" w:date="2023-09-06T19:17:00Z"/>
          <w:rFonts w:asciiTheme="majorBidi" w:hAnsiTheme="majorBidi" w:cstheme="majorBidi"/>
        </w:rPr>
      </w:pPr>
      <w:del w:id="3167" w:author="Deep Nidhi" w:date="2023-09-06T19:17:00Z">
        <w:r w:rsidRPr="003C1A0A" w:rsidDel="00773EBB">
          <w:rPr>
            <w:rFonts w:asciiTheme="majorBidi" w:hAnsiTheme="majorBidi" w:cstheme="majorBidi"/>
          </w:rPr>
          <w:delText xml:space="preserve">Indicator </w:delText>
        </w:r>
        <w:r w:rsidR="00D453C1" w:rsidRPr="003C1A0A" w:rsidDel="00773EBB">
          <w:rPr>
            <w:rFonts w:asciiTheme="majorBidi" w:hAnsiTheme="majorBidi" w:cstheme="majorBidi"/>
          </w:rPr>
          <w:delText>Data Approve</w:delText>
        </w:r>
      </w:del>
    </w:p>
    <w:p w14:paraId="6989EFE0" w14:textId="61B236C2" w:rsidR="00D453C1" w:rsidRPr="003C1A0A" w:rsidDel="00773EBB" w:rsidRDefault="00D453C1" w:rsidP="00D453C1">
      <w:pPr>
        <w:spacing w:before="100" w:beforeAutospacing="1" w:after="100" w:afterAutospacing="1" w:line="240" w:lineRule="auto"/>
        <w:jc w:val="both"/>
        <w:rPr>
          <w:del w:id="3168" w:author="Deep Nidhi" w:date="2023-09-06T19:17:00Z"/>
          <w:rFonts w:asciiTheme="majorBidi" w:hAnsiTheme="majorBidi" w:cstheme="majorBidi"/>
          <w:b/>
          <w:bCs/>
          <w:sz w:val="24"/>
          <w:szCs w:val="24"/>
        </w:rPr>
      </w:pPr>
      <w:del w:id="3169" w:author="Deep Nidhi" w:date="2023-09-06T19:17:00Z">
        <w:r w:rsidRPr="003C1A0A" w:rsidDel="00773EBB">
          <w:rPr>
            <w:rFonts w:asciiTheme="majorBidi" w:hAnsiTheme="majorBidi" w:cstheme="majorBidi"/>
            <w:b/>
            <w:bCs/>
            <w:sz w:val="24"/>
            <w:szCs w:val="24"/>
          </w:rPr>
          <w:delText>Description</w:delText>
        </w:r>
      </w:del>
    </w:p>
    <w:p w14:paraId="6BC4542A" w14:textId="34C0BE60" w:rsidR="00D453C1" w:rsidRPr="003C1A0A" w:rsidDel="00773EBB" w:rsidRDefault="00D453C1" w:rsidP="00D453C1">
      <w:pPr>
        <w:spacing w:before="100" w:beforeAutospacing="1" w:after="100" w:afterAutospacing="1" w:line="360" w:lineRule="auto"/>
        <w:jc w:val="both"/>
        <w:rPr>
          <w:del w:id="3170" w:author="Deep Nidhi" w:date="2023-09-06T19:17:00Z"/>
          <w:rFonts w:asciiTheme="majorBidi" w:hAnsiTheme="majorBidi" w:cstheme="majorBidi"/>
          <w:sz w:val="24"/>
          <w:szCs w:val="24"/>
        </w:rPr>
      </w:pPr>
      <w:del w:id="3171" w:author="Deep Nidhi" w:date="2023-09-06T19:17:00Z">
        <w:r w:rsidRPr="003C1A0A" w:rsidDel="00773EBB">
          <w:rPr>
            <w:rFonts w:asciiTheme="majorBidi" w:hAnsiTheme="majorBidi" w:cstheme="majorBidi"/>
            <w:sz w:val="24"/>
            <w:szCs w:val="24"/>
          </w:rPr>
          <w:delText xml:space="preserve">This </w:delText>
        </w:r>
        <w:r w:rsidR="00E03C04" w:rsidRPr="003C1A0A" w:rsidDel="00773EBB">
          <w:rPr>
            <w:rFonts w:asciiTheme="majorBidi" w:hAnsiTheme="majorBidi" w:cstheme="majorBidi"/>
            <w:sz w:val="24"/>
            <w:szCs w:val="24"/>
          </w:rPr>
          <w:delText>sub</w:delText>
        </w:r>
        <w:r w:rsidRPr="003C1A0A" w:rsidDel="00773EBB">
          <w:rPr>
            <w:rFonts w:asciiTheme="majorBidi" w:hAnsiTheme="majorBidi" w:cstheme="majorBidi"/>
            <w:sz w:val="24"/>
            <w:szCs w:val="24"/>
          </w:rPr>
          <w:delText>module will allow authorized users to manage approval and disapproval of the entered data records.</w:delText>
        </w:r>
      </w:del>
    </w:p>
    <w:p w14:paraId="65DDCFC2" w14:textId="78343C4A" w:rsidR="00D453C1" w:rsidRPr="003C1A0A" w:rsidDel="00773EBB" w:rsidRDefault="00D453C1" w:rsidP="00D453C1">
      <w:pPr>
        <w:spacing w:before="100" w:beforeAutospacing="1" w:after="100" w:afterAutospacing="1" w:line="240" w:lineRule="auto"/>
        <w:jc w:val="both"/>
        <w:rPr>
          <w:del w:id="3172" w:author="Deep Nidhi" w:date="2023-09-06T19:17:00Z"/>
          <w:rFonts w:asciiTheme="majorBidi" w:hAnsiTheme="majorBidi" w:cstheme="majorBidi"/>
          <w:b/>
          <w:bCs/>
          <w:sz w:val="24"/>
          <w:szCs w:val="24"/>
        </w:rPr>
      </w:pPr>
      <w:del w:id="3173" w:author="Deep Nidhi" w:date="2023-09-06T19:17:00Z">
        <w:r w:rsidRPr="003C1A0A" w:rsidDel="00773EBB">
          <w:rPr>
            <w:rFonts w:asciiTheme="majorBidi" w:hAnsiTheme="majorBidi" w:cstheme="majorBidi"/>
            <w:b/>
            <w:bCs/>
            <w:sz w:val="24"/>
            <w:szCs w:val="24"/>
          </w:rPr>
          <w:delText>Functional Requirements</w:delText>
        </w:r>
      </w:del>
    </w:p>
    <w:tbl>
      <w:tblPr>
        <w:tblW w:w="91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265"/>
        <w:gridCol w:w="7875"/>
      </w:tblGrid>
      <w:tr w:rsidR="00D453C1" w:rsidRPr="003C1A0A" w:rsidDel="00773EBB" w14:paraId="1F50239C" w14:textId="41098761" w:rsidTr="00936D53">
        <w:trPr>
          <w:trHeight w:val="708"/>
          <w:del w:id="3174" w:author="Deep Nidhi" w:date="2023-09-06T19:17:00Z"/>
        </w:trPr>
        <w:tc>
          <w:tcPr>
            <w:tcW w:w="1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8331A" w14:textId="383C7AC3" w:rsidR="00D453C1" w:rsidRPr="003C1A0A" w:rsidDel="00773EBB" w:rsidRDefault="00D453C1" w:rsidP="00936D53">
            <w:pPr>
              <w:tabs>
                <w:tab w:val="left" w:pos="90"/>
              </w:tabs>
              <w:spacing w:before="100" w:beforeAutospacing="1" w:after="100" w:afterAutospacing="1" w:line="360" w:lineRule="auto"/>
              <w:jc w:val="both"/>
              <w:rPr>
                <w:del w:id="3175" w:author="Deep Nidhi" w:date="2023-09-06T19:17:00Z"/>
                <w:rFonts w:asciiTheme="majorBidi" w:hAnsiTheme="majorBidi" w:cstheme="majorBidi"/>
                <w:sz w:val="24"/>
                <w:szCs w:val="24"/>
              </w:rPr>
            </w:pPr>
            <w:del w:id="3176" w:author="Deep Nidhi" w:date="2023-09-06T19:17:00Z">
              <w:r w:rsidRPr="003C1A0A" w:rsidDel="00773EBB">
                <w:rPr>
                  <w:rFonts w:asciiTheme="majorBidi" w:hAnsiTheme="majorBidi" w:cstheme="majorBidi"/>
                  <w:sz w:val="24"/>
                  <w:szCs w:val="24"/>
                </w:rPr>
                <w:delText>REQ 1</w:delText>
              </w:r>
            </w:del>
          </w:p>
        </w:tc>
        <w:tc>
          <w:tcPr>
            <w:tcW w:w="7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4D15F4" w14:textId="0A3C2950" w:rsidR="00D453C1" w:rsidRPr="003C1A0A" w:rsidDel="00773EBB" w:rsidRDefault="00D453C1" w:rsidP="00936D53">
            <w:pPr>
              <w:tabs>
                <w:tab w:val="left" w:pos="90"/>
              </w:tabs>
              <w:spacing w:before="100" w:beforeAutospacing="1" w:after="100" w:afterAutospacing="1" w:line="360" w:lineRule="auto"/>
              <w:jc w:val="both"/>
              <w:rPr>
                <w:del w:id="3177" w:author="Deep Nidhi" w:date="2023-09-06T19:17:00Z"/>
                <w:rFonts w:asciiTheme="majorBidi" w:hAnsiTheme="majorBidi" w:cstheme="majorBidi"/>
                <w:sz w:val="24"/>
                <w:szCs w:val="24"/>
              </w:rPr>
            </w:pPr>
            <w:del w:id="3178" w:author="Deep Nidhi" w:date="2023-09-06T19:17:00Z">
              <w:r w:rsidRPr="003C1A0A" w:rsidDel="00773EBB">
                <w:rPr>
                  <w:rFonts w:asciiTheme="majorBidi" w:hAnsiTheme="majorBidi" w:cstheme="majorBidi"/>
                  <w:sz w:val="24"/>
                  <w:szCs w:val="24"/>
                </w:rPr>
                <w:delText>Show the existing list of data elements in a tabular grid by status Pending, Approved &amp; Disapproved. Provide option to view the list by pages along with pagination option to customize the view.</w:delText>
              </w:r>
            </w:del>
          </w:p>
        </w:tc>
      </w:tr>
      <w:tr w:rsidR="00D453C1" w:rsidRPr="003C1A0A" w:rsidDel="00773EBB" w14:paraId="5C136E4B" w14:textId="782AE5BA" w:rsidTr="00936D53">
        <w:trPr>
          <w:trHeight w:val="350"/>
          <w:del w:id="3179" w:author="Deep Nidhi" w:date="2023-09-06T19:17:00Z"/>
        </w:trPr>
        <w:tc>
          <w:tcPr>
            <w:tcW w:w="1265"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072D5B6" w14:textId="572DC72D" w:rsidR="00D453C1" w:rsidRPr="003C1A0A" w:rsidDel="00773EBB" w:rsidRDefault="00D453C1" w:rsidP="00936D53">
            <w:pPr>
              <w:tabs>
                <w:tab w:val="left" w:pos="90"/>
              </w:tabs>
              <w:spacing w:before="100" w:beforeAutospacing="1" w:after="100" w:afterAutospacing="1" w:line="360" w:lineRule="auto"/>
              <w:jc w:val="both"/>
              <w:rPr>
                <w:del w:id="3180" w:author="Deep Nidhi" w:date="2023-09-06T19:17:00Z"/>
                <w:rFonts w:asciiTheme="majorBidi" w:hAnsiTheme="majorBidi" w:cstheme="majorBidi"/>
                <w:sz w:val="24"/>
                <w:szCs w:val="24"/>
              </w:rPr>
            </w:pPr>
            <w:del w:id="3181" w:author="Deep Nidhi" w:date="2023-09-06T19:17:00Z">
              <w:r w:rsidRPr="003C1A0A" w:rsidDel="00773EBB">
                <w:rPr>
                  <w:rFonts w:asciiTheme="majorBidi" w:hAnsiTheme="majorBidi" w:cstheme="majorBidi"/>
                  <w:sz w:val="24"/>
                  <w:szCs w:val="24"/>
                </w:rPr>
                <w:delText>REQ 2</w:delText>
              </w:r>
            </w:del>
          </w:p>
        </w:tc>
        <w:tc>
          <w:tcPr>
            <w:tcW w:w="7875" w:type="dxa"/>
            <w:tcBorders>
              <w:top w:val="nil"/>
              <w:left w:val="nil"/>
              <w:bottom w:val="single" w:sz="4" w:space="0" w:color="auto"/>
              <w:right w:val="single" w:sz="8" w:space="0" w:color="000000"/>
            </w:tcBorders>
            <w:tcMar>
              <w:top w:w="100" w:type="dxa"/>
              <w:left w:w="100" w:type="dxa"/>
              <w:bottom w:w="100" w:type="dxa"/>
              <w:right w:w="100" w:type="dxa"/>
            </w:tcMar>
          </w:tcPr>
          <w:p w14:paraId="307D903E" w14:textId="10932624" w:rsidR="00D453C1" w:rsidRPr="003C1A0A" w:rsidDel="00773EBB" w:rsidRDefault="00D453C1" w:rsidP="00936D53">
            <w:pPr>
              <w:tabs>
                <w:tab w:val="left" w:pos="90"/>
              </w:tabs>
              <w:spacing w:before="100" w:beforeAutospacing="1" w:after="100" w:afterAutospacing="1" w:line="360" w:lineRule="auto"/>
              <w:jc w:val="both"/>
              <w:rPr>
                <w:del w:id="3182" w:author="Deep Nidhi" w:date="2023-09-06T19:17:00Z"/>
                <w:rFonts w:asciiTheme="majorBidi" w:hAnsiTheme="majorBidi" w:cstheme="majorBidi"/>
                <w:sz w:val="24"/>
                <w:szCs w:val="24"/>
              </w:rPr>
            </w:pPr>
            <w:del w:id="3183" w:author="Deep Nidhi" w:date="2023-09-06T19:17:00Z">
              <w:r w:rsidRPr="003C1A0A" w:rsidDel="00773EBB">
                <w:rPr>
                  <w:rFonts w:asciiTheme="majorBidi" w:hAnsiTheme="majorBidi" w:cstheme="majorBidi"/>
                  <w:sz w:val="24"/>
                  <w:szCs w:val="24"/>
                </w:rPr>
                <w:delText>Provide options to search, sort and navigate the existing list.</w:delText>
              </w:r>
            </w:del>
          </w:p>
        </w:tc>
      </w:tr>
      <w:tr w:rsidR="00D453C1" w:rsidRPr="003C1A0A" w:rsidDel="00773EBB" w14:paraId="0EF8C8FF" w14:textId="47CF1EB3" w:rsidTr="00936D53">
        <w:trPr>
          <w:trHeight w:val="341"/>
          <w:del w:id="3184" w:author="Deep Nidhi" w:date="2023-09-06T19:17:00Z"/>
        </w:trPr>
        <w:tc>
          <w:tcPr>
            <w:tcW w:w="12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7B0FEE" w14:textId="68A5DBA4" w:rsidR="00D453C1" w:rsidRPr="003C1A0A" w:rsidDel="00773EBB" w:rsidRDefault="00D453C1" w:rsidP="00936D53">
            <w:pPr>
              <w:tabs>
                <w:tab w:val="left" w:pos="90"/>
              </w:tabs>
              <w:spacing w:before="100" w:beforeAutospacing="1" w:after="100" w:afterAutospacing="1" w:line="360" w:lineRule="auto"/>
              <w:jc w:val="both"/>
              <w:rPr>
                <w:del w:id="3185" w:author="Deep Nidhi" w:date="2023-09-06T19:17:00Z"/>
                <w:rFonts w:asciiTheme="majorBidi" w:hAnsiTheme="majorBidi" w:cstheme="majorBidi"/>
                <w:sz w:val="24"/>
                <w:szCs w:val="24"/>
              </w:rPr>
            </w:pPr>
            <w:del w:id="3186" w:author="Deep Nidhi" w:date="2023-09-06T19:17:00Z">
              <w:r w:rsidRPr="003C1A0A" w:rsidDel="00773EBB">
                <w:rPr>
                  <w:rFonts w:asciiTheme="majorBidi" w:hAnsiTheme="majorBidi" w:cstheme="majorBidi"/>
                  <w:sz w:val="24"/>
                  <w:szCs w:val="24"/>
                </w:rPr>
                <w:delText>REQ 3</w:delText>
              </w:r>
            </w:del>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1F11C0" w14:textId="0C3AD376" w:rsidR="00D453C1" w:rsidRPr="003C1A0A" w:rsidDel="00773EBB" w:rsidRDefault="00D453C1" w:rsidP="00936D53">
            <w:pPr>
              <w:tabs>
                <w:tab w:val="left" w:pos="90"/>
              </w:tabs>
              <w:spacing w:before="100" w:beforeAutospacing="1" w:after="100" w:afterAutospacing="1" w:line="360" w:lineRule="auto"/>
              <w:jc w:val="both"/>
              <w:rPr>
                <w:del w:id="3187" w:author="Deep Nidhi" w:date="2023-09-06T19:17:00Z"/>
                <w:rFonts w:asciiTheme="majorBidi" w:hAnsiTheme="majorBidi" w:cstheme="majorBidi"/>
                <w:sz w:val="24"/>
                <w:szCs w:val="24"/>
              </w:rPr>
            </w:pPr>
            <w:del w:id="3188" w:author="Deep Nidhi" w:date="2023-09-06T19:17:00Z">
              <w:r w:rsidRPr="003C1A0A" w:rsidDel="00773EBB">
                <w:rPr>
                  <w:rFonts w:asciiTheme="majorBidi" w:hAnsiTheme="majorBidi" w:cstheme="majorBidi"/>
                  <w:sz w:val="24"/>
                  <w:szCs w:val="24"/>
                </w:rPr>
                <w:delText>Provide options to approve and disapprove a data element.</w:delText>
              </w:r>
            </w:del>
          </w:p>
        </w:tc>
      </w:tr>
      <w:tr w:rsidR="00D453C1" w:rsidRPr="003C1A0A" w:rsidDel="00773EBB" w14:paraId="170528E5" w14:textId="0B198BBE" w:rsidTr="00936D53">
        <w:trPr>
          <w:trHeight w:val="341"/>
          <w:del w:id="3189" w:author="Deep Nidhi" w:date="2023-09-06T19:17:00Z"/>
        </w:trPr>
        <w:tc>
          <w:tcPr>
            <w:tcW w:w="12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4394BB" w14:textId="0654BDCF" w:rsidR="00D453C1" w:rsidRPr="003C1A0A" w:rsidDel="00773EBB" w:rsidRDefault="00D453C1" w:rsidP="00936D53">
            <w:pPr>
              <w:tabs>
                <w:tab w:val="left" w:pos="90"/>
              </w:tabs>
              <w:spacing w:before="100" w:beforeAutospacing="1" w:after="100" w:afterAutospacing="1" w:line="360" w:lineRule="auto"/>
              <w:jc w:val="both"/>
              <w:rPr>
                <w:del w:id="3190" w:author="Deep Nidhi" w:date="2023-09-06T19:17:00Z"/>
                <w:rFonts w:asciiTheme="majorBidi" w:hAnsiTheme="majorBidi" w:cstheme="majorBidi"/>
                <w:sz w:val="24"/>
                <w:szCs w:val="24"/>
              </w:rPr>
            </w:pPr>
            <w:del w:id="3191" w:author="Deep Nidhi" w:date="2023-09-06T19:17:00Z">
              <w:r w:rsidRPr="003C1A0A" w:rsidDel="00773EBB">
                <w:rPr>
                  <w:rFonts w:asciiTheme="majorBidi" w:hAnsiTheme="majorBidi" w:cstheme="majorBidi"/>
                  <w:sz w:val="24"/>
                  <w:szCs w:val="24"/>
                </w:rPr>
                <w:delText>REQ 4</w:delText>
              </w:r>
            </w:del>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ADCFAF" w14:textId="0532DB73" w:rsidR="00D453C1" w:rsidRPr="003C1A0A" w:rsidDel="00773EBB" w:rsidRDefault="00D453C1" w:rsidP="00936D53">
            <w:pPr>
              <w:tabs>
                <w:tab w:val="left" w:pos="90"/>
              </w:tabs>
              <w:spacing w:before="100" w:beforeAutospacing="1" w:after="100" w:afterAutospacing="1" w:line="360" w:lineRule="auto"/>
              <w:jc w:val="both"/>
              <w:rPr>
                <w:del w:id="3192" w:author="Deep Nidhi" w:date="2023-09-06T19:17:00Z"/>
                <w:rFonts w:asciiTheme="majorBidi" w:hAnsiTheme="majorBidi" w:cstheme="majorBidi"/>
                <w:sz w:val="24"/>
                <w:szCs w:val="24"/>
              </w:rPr>
            </w:pPr>
            <w:del w:id="3193" w:author="Deep Nidhi" w:date="2023-09-06T19:17:00Z">
              <w:r w:rsidRPr="003C1A0A" w:rsidDel="00773EBB">
                <w:rPr>
                  <w:rFonts w:asciiTheme="majorBidi" w:hAnsiTheme="majorBidi" w:cstheme="majorBidi"/>
                  <w:sz w:val="24"/>
                  <w:szCs w:val="24"/>
                </w:rPr>
                <w:delText>Provide options to enter reason of disapproval when disapproving a data element.</w:delText>
              </w:r>
            </w:del>
          </w:p>
        </w:tc>
      </w:tr>
      <w:tr w:rsidR="00D453C1" w:rsidRPr="003C1A0A" w:rsidDel="00773EBB" w14:paraId="5634FBC8" w14:textId="698D9899" w:rsidTr="00936D53">
        <w:trPr>
          <w:trHeight w:val="341"/>
          <w:del w:id="3194" w:author="Deep Nidhi" w:date="2023-09-06T19:17:00Z"/>
        </w:trPr>
        <w:tc>
          <w:tcPr>
            <w:tcW w:w="12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E9522" w14:textId="60101F3A" w:rsidR="00D453C1" w:rsidRPr="003C1A0A" w:rsidDel="00773EBB" w:rsidRDefault="00D453C1" w:rsidP="00936D53">
            <w:pPr>
              <w:tabs>
                <w:tab w:val="left" w:pos="90"/>
              </w:tabs>
              <w:spacing w:before="100" w:beforeAutospacing="1" w:after="100" w:afterAutospacing="1" w:line="360" w:lineRule="auto"/>
              <w:jc w:val="both"/>
              <w:rPr>
                <w:del w:id="3195" w:author="Deep Nidhi" w:date="2023-09-06T19:17:00Z"/>
                <w:rFonts w:asciiTheme="majorBidi" w:hAnsiTheme="majorBidi" w:cstheme="majorBidi"/>
                <w:sz w:val="24"/>
                <w:szCs w:val="24"/>
              </w:rPr>
            </w:pPr>
            <w:del w:id="3196" w:author="Deep Nidhi" w:date="2023-09-06T19:17:00Z">
              <w:r w:rsidRPr="003C1A0A" w:rsidDel="00773EBB">
                <w:rPr>
                  <w:rFonts w:asciiTheme="majorBidi" w:hAnsiTheme="majorBidi" w:cstheme="majorBidi"/>
                  <w:sz w:val="24"/>
                  <w:szCs w:val="24"/>
                </w:rPr>
                <w:lastRenderedPageBreak/>
                <w:delText>REQ 5</w:delText>
              </w:r>
            </w:del>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AC1F2E" w14:textId="0409083C" w:rsidR="00D453C1" w:rsidRPr="003C1A0A" w:rsidDel="00773EBB" w:rsidRDefault="00D453C1" w:rsidP="00936D53">
            <w:pPr>
              <w:tabs>
                <w:tab w:val="left" w:pos="90"/>
              </w:tabs>
              <w:spacing w:before="100" w:beforeAutospacing="1" w:after="100" w:afterAutospacing="1" w:line="360" w:lineRule="auto"/>
              <w:jc w:val="both"/>
              <w:rPr>
                <w:del w:id="3197" w:author="Deep Nidhi" w:date="2023-09-06T19:17:00Z"/>
                <w:rFonts w:asciiTheme="majorBidi" w:hAnsiTheme="majorBidi" w:cstheme="majorBidi"/>
                <w:sz w:val="24"/>
                <w:szCs w:val="24"/>
              </w:rPr>
            </w:pPr>
            <w:del w:id="3198" w:author="Deep Nidhi" w:date="2023-09-06T19:17:00Z">
              <w:r w:rsidRPr="003C1A0A" w:rsidDel="00773EBB">
                <w:rPr>
                  <w:rFonts w:asciiTheme="majorBidi" w:hAnsiTheme="majorBidi" w:cstheme="majorBidi"/>
                  <w:sz w:val="24"/>
                  <w:szCs w:val="24"/>
                </w:rPr>
                <w:delText>Provide the option to approve all data records at once.</w:delText>
              </w:r>
            </w:del>
          </w:p>
        </w:tc>
      </w:tr>
      <w:tr w:rsidR="00D453C1" w:rsidRPr="003C1A0A" w:rsidDel="00773EBB" w14:paraId="53AF4BBD" w14:textId="79FDE8A6" w:rsidTr="00936D53">
        <w:trPr>
          <w:trHeight w:val="341"/>
          <w:del w:id="3199" w:author="Deep Nidhi" w:date="2023-09-06T19:17:00Z"/>
        </w:trPr>
        <w:tc>
          <w:tcPr>
            <w:tcW w:w="12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ABF9DA" w14:textId="18EAD9D2" w:rsidR="00D453C1" w:rsidRPr="003C1A0A" w:rsidDel="00773EBB" w:rsidRDefault="00D453C1" w:rsidP="00936D53">
            <w:pPr>
              <w:tabs>
                <w:tab w:val="left" w:pos="90"/>
              </w:tabs>
              <w:spacing w:before="100" w:beforeAutospacing="1" w:after="100" w:afterAutospacing="1" w:line="360" w:lineRule="auto"/>
              <w:jc w:val="both"/>
              <w:rPr>
                <w:del w:id="3200" w:author="Deep Nidhi" w:date="2023-09-06T19:17:00Z"/>
                <w:rFonts w:asciiTheme="majorBidi" w:hAnsiTheme="majorBidi" w:cstheme="majorBidi"/>
                <w:sz w:val="24"/>
                <w:szCs w:val="24"/>
              </w:rPr>
            </w:pPr>
            <w:del w:id="3201" w:author="Deep Nidhi" w:date="2023-09-06T19:17:00Z">
              <w:r w:rsidRPr="003C1A0A" w:rsidDel="00773EBB">
                <w:rPr>
                  <w:rFonts w:asciiTheme="majorBidi" w:hAnsiTheme="majorBidi" w:cstheme="majorBidi"/>
                  <w:sz w:val="24"/>
                  <w:szCs w:val="24"/>
                </w:rPr>
                <w:delText>REQ 6</w:delText>
              </w:r>
            </w:del>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9D03FF" w14:textId="65B20886" w:rsidR="00D453C1" w:rsidRPr="003C1A0A" w:rsidDel="00773EBB" w:rsidRDefault="00D453C1" w:rsidP="00936D53">
            <w:pPr>
              <w:tabs>
                <w:tab w:val="left" w:pos="90"/>
              </w:tabs>
              <w:spacing w:before="100" w:beforeAutospacing="1" w:after="100" w:afterAutospacing="1" w:line="360" w:lineRule="auto"/>
              <w:jc w:val="both"/>
              <w:rPr>
                <w:del w:id="3202" w:author="Deep Nidhi" w:date="2023-09-06T19:17:00Z"/>
                <w:rFonts w:asciiTheme="majorBidi" w:hAnsiTheme="majorBidi" w:cstheme="majorBidi"/>
                <w:sz w:val="24"/>
                <w:szCs w:val="24"/>
              </w:rPr>
            </w:pPr>
            <w:del w:id="3203" w:author="Deep Nidhi" w:date="2023-09-06T19:17:00Z">
              <w:r w:rsidRPr="003C1A0A" w:rsidDel="00773EBB">
                <w:rPr>
                  <w:rFonts w:asciiTheme="majorBidi" w:hAnsiTheme="majorBidi" w:cstheme="majorBidi"/>
                  <w:sz w:val="24"/>
                  <w:szCs w:val="24"/>
                </w:rPr>
                <w:delText>Provide option to view reason of disapproval of the disapproved data records.</w:delText>
              </w:r>
            </w:del>
          </w:p>
        </w:tc>
      </w:tr>
      <w:tr w:rsidR="00D453C1" w:rsidRPr="003C1A0A" w:rsidDel="00773EBB" w14:paraId="4D45F31F" w14:textId="354748B5" w:rsidTr="00936D53">
        <w:trPr>
          <w:trHeight w:val="341"/>
          <w:del w:id="3204" w:author="Deep Nidhi" w:date="2023-09-06T19:17:00Z"/>
        </w:trPr>
        <w:tc>
          <w:tcPr>
            <w:tcW w:w="12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F98667" w14:textId="6A4D45D6" w:rsidR="00D453C1" w:rsidRPr="003C1A0A" w:rsidDel="00773EBB" w:rsidRDefault="00D453C1" w:rsidP="00936D53">
            <w:pPr>
              <w:tabs>
                <w:tab w:val="left" w:pos="90"/>
              </w:tabs>
              <w:spacing w:before="100" w:beforeAutospacing="1" w:after="100" w:afterAutospacing="1" w:line="360" w:lineRule="auto"/>
              <w:jc w:val="both"/>
              <w:rPr>
                <w:del w:id="3205" w:author="Deep Nidhi" w:date="2023-09-06T19:17:00Z"/>
                <w:rFonts w:asciiTheme="majorBidi" w:hAnsiTheme="majorBidi" w:cstheme="majorBidi"/>
                <w:sz w:val="24"/>
                <w:szCs w:val="24"/>
              </w:rPr>
            </w:pPr>
            <w:del w:id="3206" w:author="Deep Nidhi" w:date="2023-09-06T19:17:00Z">
              <w:r w:rsidRPr="003C1A0A" w:rsidDel="00773EBB">
                <w:rPr>
                  <w:rFonts w:asciiTheme="majorBidi" w:hAnsiTheme="majorBidi" w:cstheme="majorBidi"/>
                  <w:sz w:val="24"/>
                  <w:szCs w:val="24"/>
                </w:rPr>
                <w:delText>REQ 7</w:delText>
              </w:r>
            </w:del>
          </w:p>
        </w:tc>
        <w:tc>
          <w:tcPr>
            <w:tcW w:w="78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A5D0BF" w14:textId="290B8B94" w:rsidR="00D453C1" w:rsidRPr="003C1A0A" w:rsidDel="00773EBB" w:rsidRDefault="00D453C1" w:rsidP="00936D53">
            <w:pPr>
              <w:tabs>
                <w:tab w:val="left" w:pos="90"/>
              </w:tabs>
              <w:spacing w:before="100" w:beforeAutospacing="1" w:after="100" w:afterAutospacing="1" w:line="360" w:lineRule="auto"/>
              <w:jc w:val="both"/>
              <w:rPr>
                <w:del w:id="3207" w:author="Deep Nidhi" w:date="2023-09-06T19:17:00Z"/>
                <w:rFonts w:asciiTheme="majorBidi" w:hAnsiTheme="majorBidi" w:cstheme="majorBidi"/>
                <w:sz w:val="24"/>
                <w:szCs w:val="24"/>
              </w:rPr>
            </w:pPr>
            <w:del w:id="3208" w:author="Deep Nidhi" w:date="2023-09-06T19:17:00Z">
              <w:r w:rsidRPr="003C1A0A" w:rsidDel="00773EBB">
                <w:rPr>
                  <w:rFonts w:asciiTheme="majorBidi" w:hAnsiTheme="majorBidi" w:cstheme="majorBidi"/>
                  <w:sz w:val="24"/>
                  <w:szCs w:val="24"/>
                </w:rPr>
                <w:delText>Provide option to show/hide an approved data record.</w:delText>
              </w:r>
            </w:del>
          </w:p>
        </w:tc>
      </w:tr>
    </w:tbl>
    <w:p w14:paraId="59F32C2B" w14:textId="14AD56AB" w:rsidR="000F0512" w:rsidRPr="009E74BC" w:rsidDel="00773EBB" w:rsidRDefault="000F0512">
      <w:pPr>
        <w:pStyle w:val="Heading5"/>
        <w:spacing w:before="100" w:beforeAutospacing="1" w:after="100" w:afterAutospacing="1"/>
        <w:rPr>
          <w:del w:id="3209" w:author="Deep Nidhi" w:date="2023-09-06T19:17:00Z"/>
          <w:rFonts w:asciiTheme="majorBidi" w:hAnsiTheme="majorBidi"/>
        </w:rPr>
        <w:pPrChange w:id="3210" w:author="Deep Nidhi" w:date="2023-09-06T16:17:00Z">
          <w:pPr>
            <w:pStyle w:val="Heading4"/>
          </w:pPr>
        </w:pPrChange>
      </w:pPr>
      <w:bookmarkStart w:id="3211" w:name="_Toc88757624"/>
      <w:bookmarkStart w:id="3212" w:name="_Toc89797013"/>
      <w:bookmarkEnd w:id="2001"/>
      <w:del w:id="3213" w:author="Deep Nidhi" w:date="2023-09-06T19:17:00Z">
        <w:r w:rsidRPr="009E74BC" w:rsidDel="00773EBB">
          <w:rPr>
            <w:rFonts w:asciiTheme="majorBidi" w:hAnsiTheme="majorBidi" w:cstheme="majorBidi"/>
          </w:rPr>
          <w:delText>Calculate</w:delText>
        </w:r>
      </w:del>
    </w:p>
    <w:p w14:paraId="60F2552C" w14:textId="0A9BC25B" w:rsidR="000F0512" w:rsidRPr="003C1A0A" w:rsidDel="00773EBB" w:rsidRDefault="000F0512" w:rsidP="000F0512">
      <w:pPr>
        <w:spacing w:before="100" w:beforeAutospacing="1" w:after="100" w:afterAutospacing="1" w:line="240" w:lineRule="auto"/>
        <w:jc w:val="both"/>
        <w:rPr>
          <w:del w:id="3214" w:author="Deep Nidhi" w:date="2023-09-06T19:17:00Z"/>
          <w:rFonts w:asciiTheme="majorBidi" w:hAnsiTheme="majorBidi" w:cstheme="majorBidi"/>
          <w:b/>
          <w:bCs/>
          <w:sz w:val="24"/>
          <w:szCs w:val="24"/>
        </w:rPr>
      </w:pPr>
      <w:del w:id="3215" w:author="Deep Nidhi" w:date="2023-09-06T19:17:00Z">
        <w:r w:rsidRPr="003C1A0A" w:rsidDel="00773EBB">
          <w:rPr>
            <w:rFonts w:asciiTheme="majorBidi" w:hAnsiTheme="majorBidi" w:cstheme="majorBidi"/>
            <w:b/>
            <w:bCs/>
            <w:sz w:val="24"/>
            <w:szCs w:val="24"/>
          </w:rPr>
          <w:delText>Description and Priority</w:delText>
        </w:r>
      </w:del>
    </w:p>
    <w:p w14:paraId="4BBA53DF" w14:textId="15124F2A" w:rsidR="000F0512" w:rsidRPr="003C1A0A" w:rsidDel="00773EBB" w:rsidRDefault="000F0512" w:rsidP="000F0512">
      <w:pPr>
        <w:spacing w:before="100" w:beforeAutospacing="1" w:after="100" w:afterAutospacing="1" w:line="360" w:lineRule="auto"/>
        <w:jc w:val="both"/>
        <w:rPr>
          <w:del w:id="3216" w:author="Deep Nidhi" w:date="2023-09-06T19:17:00Z"/>
          <w:rFonts w:asciiTheme="majorBidi" w:hAnsiTheme="majorBidi" w:cstheme="majorBidi"/>
          <w:sz w:val="24"/>
          <w:szCs w:val="24"/>
        </w:rPr>
      </w:pPr>
      <w:del w:id="3217" w:author="Deep Nidhi" w:date="2023-09-06T19:17:00Z">
        <w:r w:rsidRPr="003C1A0A" w:rsidDel="00773EBB">
          <w:rPr>
            <w:rFonts w:asciiTheme="majorBidi" w:hAnsiTheme="majorBidi" w:cstheme="majorBidi"/>
            <w:sz w:val="24"/>
            <w:szCs w:val="24"/>
          </w:rPr>
          <w:delText>This module will allow to manage aggregation of the data records at different area levels. It will provide authorized users options to add and execute data aggregation of the indicators.</w:delText>
        </w:r>
      </w:del>
    </w:p>
    <w:p w14:paraId="46307883" w14:textId="4702A21A" w:rsidR="000F0512" w:rsidRPr="003C1A0A" w:rsidDel="00773EBB" w:rsidRDefault="000F0512" w:rsidP="000F0512">
      <w:pPr>
        <w:spacing w:before="100" w:beforeAutospacing="1" w:after="100" w:afterAutospacing="1" w:line="240" w:lineRule="auto"/>
        <w:jc w:val="both"/>
        <w:rPr>
          <w:del w:id="3218" w:author="Deep Nidhi" w:date="2023-09-06T19:17:00Z"/>
          <w:rFonts w:asciiTheme="majorBidi" w:hAnsiTheme="majorBidi" w:cstheme="majorBidi"/>
          <w:b/>
          <w:bCs/>
          <w:sz w:val="24"/>
          <w:szCs w:val="24"/>
        </w:rPr>
      </w:pPr>
      <w:del w:id="3219" w:author="Deep Nidhi" w:date="2023-09-06T19:17:00Z">
        <w:r w:rsidRPr="003C1A0A" w:rsidDel="00773EBB">
          <w:rPr>
            <w:rFonts w:asciiTheme="majorBidi" w:hAnsiTheme="majorBidi" w:cstheme="majorBidi"/>
            <w:b/>
            <w:bCs/>
            <w:sz w:val="24"/>
            <w:szCs w:val="24"/>
          </w:rPr>
          <w:delText>Functional Requirements</w:delText>
        </w:r>
      </w:del>
    </w:p>
    <w:tbl>
      <w:tblPr>
        <w:tblW w:w="9230" w:type="dxa"/>
        <w:tblInd w:w="100" w:type="dxa"/>
        <w:tblCellMar>
          <w:top w:w="100" w:type="dxa"/>
          <w:left w:w="100" w:type="dxa"/>
          <w:bottom w:w="100" w:type="dxa"/>
          <w:right w:w="100" w:type="dxa"/>
        </w:tblCellMar>
        <w:tblLook w:val="0600" w:firstRow="0" w:lastRow="0" w:firstColumn="0" w:lastColumn="0" w:noHBand="1" w:noVBand="1"/>
      </w:tblPr>
      <w:tblGrid>
        <w:gridCol w:w="1189"/>
        <w:gridCol w:w="8041"/>
      </w:tblGrid>
      <w:tr w:rsidR="000F0512" w:rsidRPr="003C1A0A" w:rsidDel="00773EBB" w14:paraId="53709920" w14:textId="4315E306" w:rsidTr="00936D53">
        <w:trPr>
          <w:trHeight w:val="843"/>
          <w:del w:id="3220" w:author="Deep Nidhi" w:date="2023-09-06T19:17:00Z"/>
        </w:trPr>
        <w:tc>
          <w:tcPr>
            <w:tcW w:w="1189" w:type="dxa"/>
            <w:tcBorders>
              <w:top w:val="single" w:sz="8" w:space="0" w:color="000000"/>
              <w:left w:val="single" w:sz="8" w:space="0" w:color="000000"/>
              <w:bottom w:val="single" w:sz="8" w:space="0" w:color="000000"/>
              <w:right w:val="single" w:sz="8" w:space="0" w:color="000000"/>
            </w:tcBorders>
          </w:tcPr>
          <w:p w14:paraId="4C8C2603" w14:textId="7D775416" w:rsidR="000F0512" w:rsidRPr="003C1A0A" w:rsidDel="00773EBB" w:rsidRDefault="000F0512" w:rsidP="00936D53">
            <w:pPr>
              <w:spacing w:before="100" w:beforeAutospacing="1" w:after="100" w:afterAutospacing="1" w:line="360" w:lineRule="auto"/>
              <w:jc w:val="both"/>
              <w:rPr>
                <w:del w:id="3221" w:author="Deep Nidhi" w:date="2023-09-06T19:17:00Z"/>
                <w:rFonts w:asciiTheme="majorBidi" w:hAnsiTheme="majorBidi" w:cstheme="majorBidi"/>
                <w:sz w:val="24"/>
                <w:szCs w:val="24"/>
              </w:rPr>
            </w:pPr>
            <w:del w:id="3222" w:author="Deep Nidhi" w:date="2023-09-06T19:17:00Z">
              <w:r w:rsidRPr="003C1A0A" w:rsidDel="00773EBB">
                <w:rPr>
                  <w:rFonts w:asciiTheme="majorBidi" w:hAnsiTheme="majorBidi" w:cstheme="majorBidi"/>
                  <w:sz w:val="24"/>
                  <w:szCs w:val="24"/>
                </w:rPr>
                <w:delText>REQ 1</w:delText>
              </w:r>
            </w:del>
          </w:p>
        </w:tc>
        <w:tc>
          <w:tcPr>
            <w:tcW w:w="8041" w:type="dxa"/>
            <w:tcBorders>
              <w:top w:val="single" w:sz="8" w:space="0" w:color="000000"/>
              <w:bottom w:val="single" w:sz="8" w:space="0" w:color="000000"/>
              <w:right w:val="single" w:sz="8" w:space="0" w:color="000000"/>
            </w:tcBorders>
          </w:tcPr>
          <w:p w14:paraId="379B1490" w14:textId="1F98C6F8" w:rsidR="000F0512" w:rsidRPr="003C1A0A" w:rsidDel="00773EBB" w:rsidRDefault="000F0512" w:rsidP="00936D53">
            <w:pPr>
              <w:spacing w:before="100" w:beforeAutospacing="1" w:after="100" w:afterAutospacing="1" w:line="360" w:lineRule="auto"/>
              <w:jc w:val="both"/>
              <w:rPr>
                <w:del w:id="3223" w:author="Deep Nidhi" w:date="2023-09-06T19:17:00Z"/>
                <w:rFonts w:asciiTheme="majorBidi" w:hAnsiTheme="majorBidi" w:cstheme="majorBidi"/>
                <w:sz w:val="24"/>
                <w:szCs w:val="24"/>
              </w:rPr>
            </w:pPr>
            <w:del w:id="3224" w:author="Deep Nidhi" w:date="2023-09-06T19:17:00Z">
              <w:r w:rsidRPr="003C1A0A" w:rsidDel="00773EBB">
                <w:rPr>
                  <w:rFonts w:asciiTheme="majorBidi" w:hAnsiTheme="majorBidi" w:cstheme="majorBidi"/>
                  <w:sz w:val="24"/>
                  <w:szCs w:val="24"/>
                </w:rPr>
                <w:delText>Show the existing list of the aggregate indicators in a table grid by pages along with pagination options to customize the view.</w:delText>
              </w:r>
            </w:del>
          </w:p>
        </w:tc>
      </w:tr>
      <w:tr w:rsidR="000F0512" w:rsidRPr="003C1A0A" w:rsidDel="00773EBB" w14:paraId="5F238AA3" w14:textId="6E4C70E2" w:rsidTr="00936D53">
        <w:trPr>
          <w:trHeight w:val="575"/>
          <w:del w:id="3225" w:author="Deep Nidhi" w:date="2023-09-06T19:17:00Z"/>
        </w:trPr>
        <w:tc>
          <w:tcPr>
            <w:tcW w:w="1189" w:type="dxa"/>
            <w:tcBorders>
              <w:left w:val="single" w:sz="8" w:space="0" w:color="000000"/>
              <w:bottom w:val="single" w:sz="8" w:space="0" w:color="000000"/>
              <w:right w:val="single" w:sz="8" w:space="0" w:color="000000"/>
            </w:tcBorders>
          </w:tcPr>
          <w:p w14:paraId="21AF3F09" w14:textId="2941A449" w:rsidR="000F0512" w:rsidRPr="003C1A0A" w:rsidDel="00773EBB" w:rsidRDefault="000F0512" w:rsidP="00936D53">
            <w:pPr>
              <w:spacing w:before="100" w:beforeAutospacing="1" w:after="100" w:afterAutospacing="1" w:line="360" w:lineRule="auto"/>
              <w:jc w:val="both"/>
              <w:rPr>
                <w:del w:id="3226" w:author="Deep Nidhi" w:date="2023-09-06T19:17:00Z"/>
                <w:rFonts w:asciiTheme="majorBidi" w:hAnsiTheme="majorBidi" w:cstheme="majorBidi"/>
                <w:sz w:val="24"/>
                <w:szCs w:val="24"/>
              </w:rPr>
            </w:pPr>
            <w:del w:id="3227" w:author="Deep Nidhi" w:date="2023-09-06T19:17:00Z">
              <w:r w:rsidRPr="003C1A0A" w:rsidDel="00773EBB">
                <w:rPr>
                  <w:rFonts w:asciiTheme="majorBidi" w:hAnsiTheme="majorBidi" w:cstheme="majorBidi"/>
                  <w:sz w:val="24"/>
                  <w:szCs w:val="24"/>
                </w:rPr>
                <w:delText>REQ 2</w:delText>
              </w:r>
            </w:del>
          </w:p>
        </w:tc>
        <w:tc>
          <w:tcPr>
            <w:tcW w:w="8041" w:type="dxa"/>
            <w:tcBorders>
              <w:bottom w:val="single" w:sz="8" w:space="0" w:color="000000"/>
              <w:right w:val="single" w:sz="8" w:space="0" w:color="000000"/>
            </w:tcBorders>
          </w:tcPr>
          <w:p w14:paraId="5B121103" w14:textId="2FEE9164" w:rsidR="000F0512" w:rsidRPr="003C1A0A" w:rsidDel="00773EBB" w:rsidRDefault="000F0512" w:rsidP="00936D53">
            <w:pPr>
              <w:spacing w:before="100" w:beforeAutospacing="1" w:after="100" w:afterAutospacing="1" w:line="360" w:lineRule="auto"/>
              <w:jc w:val="both"/>
              <w:rPr>
                <w:del w:id="3228" w:author="Deep Nidhi" w:date="2023-09-06T19:17:00Z"/>
                <w:rFonts w:asciiTheme="majorBidi" w:hAnsiTheme="majorBidi" w:cstheme="majorBidi"/>
                <w:sz w:val="24"/>
                <w:szCs w:val="24"/>
              </w:rPr>
            </w:pPr>
            <w:del w:id="3229" w:author="Deep Nidhi" w:date="2023-09-06T19:17:00Z">
              <w:r w:rsidRPr="003C1A0A" w:rsidDel="00773EBB">
                <w:rPr>
                  <w:rFonts w:asciiTheme="majorBidi" w:hAnsiTheme="majorBidi" w:cstheme="majorBidi"/>
                  <w:sz w:val="24"/>
                  <w:szCs w:val="24"/>
                </w:rPr>
                <w:delText>Provide options to search, sort and navigate the existing list.</w:delText>
              </w:r>
            </w:del>
          </w:p>
        </w:tc>
      </w:tr>
      <w:tr w:rsidR="000F0512" w:rsidRPr="003C1A0A" w:rsidDel="00773EBB" w14:paraId="6FC46A77" w14:textId="41DFD30C" w:rsidTr="00936D53">
        <w:trPr>
          <w:trHeight w:val="440"/>
          <w:del w:id="3230" w:author="Deep Nidhi" w:date="2023-09-06T19:17:00Z"/>
        </w:trPr>
        <w:tc>
          <w:tcPr>
            <w:tcW w:w="1189" w:type="dxa"/>
            <w:tcBorders>
              <w:left w:val="single" w:sz="8" w:space="0" w:color="000000"/>
              <w:bottom w:val="single" w:sz="8" w:space="0" w:color="000000"/>
              <w:right w:val="single" w:sz="8" w:space="0" w:color="000000"/>
            </w:tcBorders>
          </w:tcPr>
          <w:p w14:paraId="718A744A" w14:textId="05B65B78" w:rsidR="000F0512" w:rsidRPr="003C1A0A" w:rsidDel="00773EBB" w:rsidRDefault="000F0512" w:rsidP="00936D53">
            <w:pPr>
              <w:spacing w:before="100" w:beforeAutospacing="1" w:after="100" w:afterAutospacing="1" w:line="360" w:lineRule="auto"/>
              <w:jc w:val="both"/>
              <w:rPr>
                <w:del w:id="3231" w:author="Deep Nidhi" w:date="2023-09-06T19:17:00Z"/>
                <w:rFonts w:asciiTheme="majorBidi" w:hAnsiTheme="majorBidi" w:cstheme="majorBidi"/>
                <w:sz w:val="24"/>
                <w:szCs w:val="24"/>
              </w:rPr>
            </w:pPr>
            <w:del w:id="3232" w:author="Deep Nidhi" w:date="2023-09-06T19:17:00Z">
              <w:r w:rsidRPr="003C1A0A" w:rsidDel="00773EBB">
                <w:rPr>
                  <w:rFonts w:asciiTheme="majorBidi" w:hAnsiTheme="majorBidi" w:cstheme="majorBidi"/>
                  <w:sz w:val="24"/>
                  <w:szCs w:val="24"/>
                </w:rPr>
                <w:delText>REQ 3</w:delText>
              </w:r>
            </w:del>
          </w:p>
        </w:tc>
        <w:tc>
          <w:tcPr>
            <w:tcW w:w="8041" w:type="dxa"/>
            <w:tcBorders>
              <w:bottom w:val="single" w:sz="8" w:space="0" w:color="000000"/>
              <w:right w:val="single" w:sz="8" w:space="0" w:color="000000"/>
            </w:tcBorders>
          </w:tcPr>
          <w:p w14:paraId="679C3C5B" w14:textId="03B13F8E" w:rsidR="000F0512" w:rsidRPr="003C1A0A" w:rsidDel="00773EBB" w:rsidRDefault="000F0512" w:rsidP="00936D53">
            <w:pPr>
              <w:spacing w:before="100" w:beforeAutospacing="1" w:after="100" w:afterAutospacing="1" w:line="360" w:lineRule="auto"/>
              <w:jc w:val="both"/>
              <w:rPr>
                <w:del w:id="3233" w:author="Deep Nidhi" w:date="2023-09-06T19:17:00Z"/>
                <w:rFonts w:asciiTheme="majorBidi" w:hAnsiTheme="majorBidi" w:cstheme="majorBidi"/>
                <w:sz w:val="24"/>
                <w:szCs w:val="24"/>
              </w:rPr>
            </w:pPr>
            <w:del w:id="3234" w:author="Deep Nidhi" w:date="2023-09-06T19:17:00Z">
              <w:r w:rsidRPr="003C1A0A" w:rsidDel="00773EBB">
                <w:rPr>
                  <w:rFonts w:asciiTheme="majorBidi" w:hAnsiTheme="majorBidi" w:cstheme="majorBidi"/>
                  <w:sz w:val="24"/>
                  <w:szCs w:val="24"/>
                </w:rPr>
                <w:delText>Provide options to add and edit an element to the list.</w:delText>
              </w:r>
            </w:del>
          </w:p>
        </w:tc>
      </w:tr>
      <w:tr w:rsidR="000F0512" w:rsidRPr="003C1A0A" w:rsidDel="00773EBB" w14:paraId="011A72AD" w14:textId="2CD7EA09" w:rsidTr="00936D53">
        <w:trPr>
          <w:trHeight w:val="170"/>
          <w:del w:id="3235" w:author="Deep Nidhi" w:date="2023-09-06T19:17:00Z"/>
        </w:trPr>
        <w:tc>
          <w:tcPr>
            <w:tcW w:w="1189" w:type="dxa"/>
            <w:tcBorders>
              <w:left w:val="single" w:sz="8" w:space="0" w:color="000000"/>
              <w:bottom w:val="single" w:sz="8" w:space="0" w:color="000000"/>
              <w:right w:val="single" w:sz="8" w:space="0" w:color="000000"/>
            </w:tcBorders>
          </w:tcPr>
          <w:p w14:paraId="5D353749" w14:textId="010CE983" w:rsidR="000F0512" w:rsidRPr="003C1A0A" w:rsidDel="00773EBB" w:rsidRDefault="000F0512" w:rsidP="00936D53">
            <w:pPr>
              <w:spacing w:before="100" w:beforeAutospacing="1" w:after="100" w:afterAutospacing="1" w:line="360" w:lineRule="auto"/>
              <w:jc w:val="both"/>
              <w:rPr>
                <w:del w:id="3236" w:author="Deep Nidhi" w:date="2023-09-06T19:17:00Z"/>
                <w:rFonts w:asciiTheme="majorBidi" w:hAnsiTheme="majorBidi" w:cstheme="majorBidi"/>
                <w:sz w:val="24"/>
                <w:szCs w:val="24"/>
              </w:rPr>
            </w:pPr>
            <w:del w:id="3237" w:author="Deep Nidhi" w:date="2023-09-06T19:17:00Z">
              <w:r w:rsidRPr="003C1A0A" w:rsidDel="00773EBB">
                <w:rPr>
                  <w:rFonts w:asciiTheme="majorBidi" w:hAnsiTheme="majorBidi" w:cstheme="majorBidi"/>
                  <w:sz w:val="24"/>
                  <w:szCs w:val="24"/>
                </w:rPr>
                <w:delText>REQ 4</w:delText>
              </w:r>
            </w:del>
          </w:p>
        </w:tc>
        <w:tc>
          <w:tcPr>
            <w:tcW w:w="8041" w:type="dxa"/>
            <w:tcBorders>
              <w:bottom w:val="single" w:sz="8" w:space="0" w:color="000000"/>
              <w:right w:val="single" w:sz="8" w:space="0" w:color="000000"/>
            </w:tcBorders>
          </w:tcPr>
          <w:p w14:paraId="5D96E6A0" w14:textId="76155E84" w:rsidR="000F0512" w:rsidRPr="003C1A0A" w:rsidDel="00773EBB" w:rsidRDefault="000F0512" w:rsidP="00936D53">
            <w:pPr>
              <w:spacing w:before="100" w:beforeAutospacing="1" w:after="100" w:afterAutospacing="1" w:line="360" w:lineRule="auto"/>
              <w:jc w:val="both"/>
              <w:rPr>
                <w:del w:id="3238" w:author="Deep Nidhi" w:date="2023-09-06T19:17:00Z"/>
                <w:rFonts w:asciiTheme="majorBidi" w:hAnsiTheme="majorBidi" w:cstheme="majorBidi"/>
                <w:sz w:val="24"/>
                <w:szCs w:val="24"/>
              </w:rPr>
            </w:pPr>
            <w:del w:id="3239" w:author="Deep Nidhi" w:date="2023-09-06T19:17:00Z">
              <w:r w:rsidRPr="003C1A0A" w:rsidDel="00773EBB">
                <w:rPr>
                  <w:rFonts w:asciiTheme="majorBidi" w:hAnsiTheme="majorBidi" w:cstheme="majorBidi"/>
                  <w:sz w:val="24"/>
                  <w:szCs w:val="24"/>
                </w:rPr>
                <w:delText>Provide options to delete an element of the list.</w:delText>
              </w:r>
            </w:del>
          </w:p>
        </w:tc>
      </w:tr>
      <w:tr w:rsidR="000F0512" w:rsidRPr="003C1A0A" w:rsidDel="00773EBB" w14:paraId="2A49062F" w14:textId="49ED43F6" w:rsidTr="00936D53">
        <w:trPr>
          <w:trHeight w:val="278"/>
          <w:del w:id="3240" w:author="Deep Nidhi" w:date="2023-09-06T19:17:00Z"/>
        </w:trPr>
        <w:tc>
          <w:tcPr>
            <w:tcW w:w="1189" w:type="dxa"/>
            <w:tcBorders>
              <w:left w:val="single" w:sz="8" w:space="0" w:color="000000"/>
              <w:bottom w:val="single" w:sz="8" w:space="0" w:color="000000"/>
              <w:right w:val="single" w:sz="8" w:space="0" w:color="000000"/>
            </w:tcBorders>
          </w:tcPr>
          <w:p w14:paraId="6EAE158F" w14:textId="3CE9524B" w:rsidR="000F0512" w:rsidRPr="003C1A0A" w:rsidDel="00773EBB" w:rsidRDefault="000F0512" w:rsidP="00936D53">
            <w:pPr>
              <w:spacing w:before="100" w:beforeAutospacing="1" w:after="100" w:afterAutospacing="1" w:line="360" w:lineRule="auto"/>
              <w:jc w:val="both"/>
              <w:rPr>
                <w:del w:id="3241" w:author="Deep Nidhi" w:date="2023-09-06T19:17:00Z"/>
                <w:rFonts w:asciiTheme="majorBidi" w:hAnsiTheme="majorBidi" w:cstheme="majorBidi"/>
                <w:sz w:val="24"/>
                <w:szCs w:val="24"/>
              </w:rPr>
            </w:pPr>
            <w:del w:id="3242" w:author="Deep Nidhi" w:date="2023-09-06T19:17:00Z">
              <w:r w:rsidRPr="003C1A0A" w:rsidDel="00773EBB">
                <w:rPr>
                  <w:rFonts w:asciiTheme="majorBidi" w:hAnsiTheme="majorBidi" w:cstheme="majorBidi"/>
                  <w:sz w:val="24"/>
                  <w:szCs w:val="24"/>
                </w:rPr>
                <w:delText>REQ 5</w:delText>
              </w:r>
            </w:del>
          </w:p>
        </w:tc>
        <w:tc>
          <w:tcPr>
            <w:tcW w:w="8041" w:type="dxa"/>
            <w:tcBorders>
              <w:bottom w:val="single" w:sz="8" w:space="0" w:color="000000"/>
              <w:right w:val="single" w:sz="8" w:space="0" w:color="000000"/>
            </w:tcBorders>
          </w:tcPr>
          <w:p w14:paraId="277E106E" w14:textId="49E74FCD" w:rsidR="000F0512" w:rsidRPr="003C1A0A" w:rsidDel="00773EBB" w:rsidRDefault="000F0512" w:rsidP="00936D53">
            <w:pPr>
              <w:spacing w:before="100" w:beforeAutospacing="1" w:after="100" w:afterAutospacing="1" w:line="360" w:lineRule="auto"/>
              <w:jc w:val="both"/>
              <w:rPr>
                <w:del w:id="3243" w:author="Deep Nidhi" w:date="2023-09-06T19:17:00Z"/>
                <w:rFonts w:asciiTheme="majorBidi" w:hAnsiTheme="majorBidi" w:cstheme="majorBidi"/>
                <w:sz w:val="24"/>
                <w:szCs w:val="24"/>
              </w:rPr>
            </w:pPr>
            <w:del w:id="3244" w:author="Deep Nidhi" w:date="2023-09-06T19:17:00Z">
              <w:r w:rsidRPr="003C1A0A" w:rsidDel="00773EBB">
                <w:rPr>
                  <w:rFonts w:asciiTheme="majorBidi" w:hAnsiTheme="majorBidi" w:cstheme="majorBidi"/>
                  <w:sz w:val="24"/>
                  <w:szCs w:val="24"/>
                </w:rPr>
                <w:delText>Provide options to show/hide an element of the list</w:delText>
              </w:r>
            </w:del>
          </w:p>
        </w:tc>
      </w:tr>
      <w:tr w:rsidR="000F0512" w:rsidRPr="003C1A0A" w:rsidDel="00773EBB" w14:paraId="234DEB0A" w14:textId="621B2BC0" w:rsidTr="00936D53">
        <w:trPr>
          <w:trHeight w:val="278"/>
          <w:del w:id="3245" w:author="Deep Nidhi" w:date="2023-09-06T19:17:00Z"/>
        </w:trPr>
        <w:tc>
          <w:tcPr>
            <w:tcW w:w="1189" w:type="dxa"/>
            <w:tcBorders>
              <w:left w:val="single" w:sz="8" w:space="0" w:color="000000"/>
              <w:bottom w:val="single" w:sz="8" w:space="0" w:color="000000"/>
              <w:right w:val="single" w:sz="8" w:space="0" w:color="000000"/>
            </w:tcBorders>
          </w:tcPr>
          <w:p w14:paraId="4E7EF1B8" w14:textId="130896A8" w:rsidR="000F0512" w:rsidRPr="003C1A0A" w:rsidDel="00773EBB" w:rsidRDefault="000F0512" w:rsidP="00936D53">
            <w:pPr>
              <w:spacing w:before="100" w:beforeAutospacing="1" w:after="100" w:afterAutospacing="1" w:line="360" w:lineRule="auto"/>
              <w:jc w:val="both"/>
              <w:rPr>
                <w:del w:id="3246" w:author="Deep Nidhi" w:date="2023-09-06T19:17:00Z"/>
                <w:rFonts w:asciiTheme="majorBidi" w:hAnsiTheme="majorBidi" w:cstheme="majorBidi"/>
                <w:sz w:val="24"/>
                <w:szCs w:val="24"/>
              </w:rPr>
            </w:pPr>
            <w:del w:id="3247" w:author="Deep Nidhi" w:date="2023-09-06T19:17:00Z">
              <w:r w:rsidRPr="003C1A0A" w:rsidDel="00773EBB">
                <w:rPr>
                  <w:rFonts w:asciiTheme="majorBidi" w:hAnsiTheme="majorBidi" w:cstheme="majorBidi"/>
                  <w:sz w:val="24"/>
                  <w:szCs w:val="24"/>
                </w:rPr>
                <w:delText>REQ 6</w:delText>
              </w:r>
            </w:del>
          </w:p>
        </w:tc>
        <w:tc>
          <w:tcPr>
            <w:tcW w:w="8041" w:type="dxa"/>
            <w:tcBorders>
              <w:bottom w:val="single" w:sz="8" w:space="0" w:color="000000"/>
              <w:right w:val="single" w:sz="8" w:space="0" w:color="000000"/>
            </w:tcBorders>
          </w:tcPr>
          <w:p w14:paraId="770C05F8" w14:textId="4C9DF05E" w:rsidR="000F0512" w:rsidRPr="003C1A0A" w:rsidDel="00773EBB" w:rsidRDefault="000F0512" w:rsidP="00936D53">
            <w:pPr>
              <w:spacing w:before="100" w:beforeAutospacing="1" w:after="100" w:afterAutospacing="1" w:line="360" w:lineRule="auto"/>
              <w:jc w:val="both"/>
              <w:rPr>
                <w:del w:id="3248" w:author="Deep Nidhi" w:date="2023-09-06T19:17:00Z"/>
                <w:rFonts w:asciiTheme="majorBidi" w:hAnsiTheme="majorBidi" w:cstheme="majorBidi"/>
                <w:sz w:val="24"/>
                <w:szCs w:val="24"/>
              </w:rPr>
            </w:pPr>
            <w:del w:id="3249" w:author="Deep Nidhi" w:date="2023-09-06T19:17:00Z">
              <w:r w:rsidRPr="003C1A0A" w:rsidDel="00773EBB">
                <w:rPr>
                  <w:rFonts w:asciiTheme="majorBidi" w:hAnsiTheme="majorBidi" w:cstheme="majorBidi"/>
                  <w:sz w:val="24"/>
                  <w:szCs w:val="24"/>
                </w:rPr>
                <w:delText>Provide options to execute an element of the list</w:delText>
              </w:r>
            </w:del>
          </w:p>
        </w:tc>
      </w:tr>
      <w:tr w:rsidR="000F0512" w:rsidRPr="003C1A0A" w:rsidDel="00773EBB" w14:paraId="0506B953" w14:textId="3D537119" w:rsidTr="00936D53">
        <w:trPr>
          <w:trHeight w:val="575"/>
          <w:del w:id="3250" w:author="Deep Nidhi" w:date="2023-09-06T19:17:00Z"/>
        </w:trPr>
        <w:tc>
          <w:tcPr>
            <w:tcW w:w="1189" w:type="dxa"/>
            <w:tcBorders>
              <w:left w:val="single" w:sz="8" w:space="0" w:color="000000"/>
              <w:bottom w:val="single" w:sz="8" w:space="0" w:color="000000"/>
              <w:right w:val="single" w:sz="8" w:space="0" w:color="000000"/>
            </w:tcBorders>
          </w:tcPr>
          <w:p w14:paraId="7F3EA07E" w14:textId="53B0645A" w:rsidR="000F0512" w:rsidRPr="003C1A0A" w:rsidDel="00773EBB" w:rsidRDefault="000F0512" w:rsidP="00936D53">
            <w:pPr>
              <w:spacing w:before="100" w:beforeAutospacing="1" w:after="100" w:afterAutospacing="1" w:line="360" w:lineRule="auto"/>
              <w:jc w:val="both"/>
              <w:rPr>
                <w:del w:id="3251" w:author="Deep Nidhi" w:date="2023-09-06T19:17:00Z"/>
                <w:rFonts w:asciiTheme="majorBidi" w:hAnsiTheme="majorBidi" w:cstheme="majorBidi"/>
                <w:sz w:val="24"/>
                <w:szCs w:val="24"/>
              </w:rPr>
            </w:pPr>
            <w:del w:id="3252" w:author="Deep Nidhi" w:date="2023-09-06T19:17:00Z">
              <w:r w:rsidRPr="003C1A0A" w:rsidDel="00773EBB">
                <w:rPr>
                  <w:rFonts w:asciiTheme="majorBidi" w:hAnsiTheme="majorBidi" w:cstheme="majorBidi"/>
                  <w:sz w:val="24"/>
                  <w:szCs w:val="24"/>
                </w:rPr>
                <w:delText>REQ 7</w:delText>
              </w:r>
            </w:del>
          </w:p>
        </w:tc>
        <w:tc>
          <w:tcPr>
            <w:tcW w:w="8041" w:type="dxa"/>
            <w:tcBorders>
              <w:bottom w:val="single" w:sz="8" w:space="0" w:color="000000"/>
              <w:right w:val="single" w:sz="8" w:space="0" w:color="000000"/>
            </w:tcBorders>
          </w:tcPr>
          <w:p w14:paraId="209FF504" w14:textId="691C4C2E" w:rsidR="000F0512" w:rsidRPr="003C1A0A" w:rsidDel="00773EBB" w:rsidRDefault="000F0512" w:rsidP="00936D53">
            <w:pPr>
              <w:spacing w:before="100" w:beforeAutospacing="1" w:after="100" w:afterAutospacing="1" w:line="240" w:lineRule="auto"/>
              <w:jc w:val="both"/>
              <w:rPr>
                <w:del w:id="3253" w:author="Deep Nidhi" w:date="2023-09-06T19:17:00Z"/>
                <w:rFonts w:asciiTheme="majorBidi" w:hAnsiTheme="majorBidi" w:cstheme="majorBidi"/>
                <w:sz w:val="24"/>
                <w:szCs w:val="24"/>
              </w:rPr>
            </w:pPr>
            <w:del w:id="3254" w:author="Deep Nidhi" w:date="2023-09-06T19:17:00Z">
              <w:r w:rsidRPr="003C1A0A" w:rsidDel="00773EBB">
                <w:rPr>
                  <w:rFonts w:asciiTheme="majorBidi" w:hAnsiTheme="majorBidi" w:cstheme="majorBidi"/>
                  <w:sz w:val="24"/>
                  <w:szCs w:val="24"/>
                </w:rPr>
                <w:delText>When adding a new element, provide the following entries and validations –</w:delText>
              </w:r>
            </w:del>
          </w:p>
          <w:p w14:paraId="33875C04" w14:textId="00A19035" w:rsidR="000F0512" w:rsidRPr="003C1A0A" w:rsidDel="00773EBB" w:rsidRDefault="000F0512" w:rsidP="00405E8C">
            <w:pPr>
              <w:pStyle w:val="ListParagraph"/>
              <w:numPr>
                <w:ilvl w:val="0"/>
                <w:numId w:val="59"/>
              </w:numPr>
              <w:spacing w:before="100" w:beforeAutospacing="1" w:after="100" w:afterAutospacing="1" w:line="360" w:lineRule="auto"/>
              <w:jc w:val="both"/>
              <w:rPr>
                <w:del w:id="3255" w:author="Deep Nidhi" w:date="2023-09-06T19:17:00Z"/>
                <w:rFonts w:asciiTheme="majorBidi" w:hAnsiTheme="majorBidi" w:cstheme="majorBidi"/>
                <w:sz w:val="24"/>
                <w:szCs w:val="24"/>
              </w:rPr>
            </w:pPr>
            <w:del w:id="3256" w:author="Deep Nidhi" w:date="2023-09-06T19:17:00Z">
              <w:r w:rsidRPr="003C1A0A" w:rsidDel="00773EBB">
                <w:rPr>
                  <w:rFonts w:asciiTheme="majorBidi" w:hAnsiTheme="majorBidi" w:cstheme="majorBidi"/>
                  <w:sz w:val="24"/>
                  <w:szCs w:val="24"/>
                </w:rPr>
                <w:delText>Indicator | Unit should be selected and cannot be blank</w:delText>
              </w:r>
            </w:del>
          </w:p>
          <w:p w14:paraId="5BE89771" w14:textId="370B088A" w:rsidR="000F0512" w:rsidRPr="003C1A0A" w:rsidDel="00773EBB" w:rsidRDefault="000F0512" w:rsidP="00405E8C">
            <w:pPr>
              <w:pStyle w:val="ListParagraph"/>
              <w:numPr>
                <w:ilvl w:val="0"/>
                <w:numId w:val="59"/>
              </w:numPr>
              <w:spacing w:before="100" w:beforeAutospacing="1" w:after="100" w:afterAutospacing="1" w:line="360" w:lineRule="auto"/>
              <w:jc w:val="both"/>
              <w:rPr>
                <w:del w:id="3257" w:author="Deep Nidhi" w:date="2023-09-06T19:17:00Z"/>
                <w:rFonts w:asciiTheme="majorBidi" w:hAnsiTheme="majorBidi" w:cstheme="majorBidi"/>
                <w:sz w:val="24"/>
                <w:szCs w:val="24"/>
              </w:rPr>
            </w:pPr>
            <w:del w:id="3258" w:author="Deep Nidhi" w:date="2023-09-06T19:17:00Z">
              <w:r w:rsidRPr="003C1A0A" w:rsidDel="00773EBB">
                <w:rPr>
                  <w:rFonts w:asciiTheme="majorBidi" w:hAnsiTheme="majorBidi" w:cstheme="majorBidi"/>
                  <w:sz w:val="24"/>
                  <w:szCs w:val="24"/>
                </w:rPr>
                <w:delText>Subgroup should be selected and cannot be blank.</w:delText>
              </w:r>
            </w:del>
          </w:p>
        </w:tc>
      </w:tr>
      <w:tr w:rsidR="000F0512" w:rsidRPr="003C1A0A" w:rsidDel="00773EBB" w14:paraId="1386291F" w14:textId="7C1445FD" w:rsidTr="00936D53">
        <w:trPr>
          <w:trHeight w:val="935"/>
          <w:del w:id="3259" w:author="Deep Nidhi" w:date="2023-09-06T19:17:00Z"/>
        </w:trPr>
        <w:tc>
          <w:tcPr>
            <w:tcW w:w="1189" w:type="dxa"/>
            <w:tcBorders>
              <w:top w:val="single" w:sz="4" w:space="0" w:color="auto"/>
              <w:left w:val="single" w:sz="8" w:space="0" w:color="000000"/>
              <w:bottom w:val="single" w:sz="4" w:space="0" w:color="auto"/>
              <w:right w:val="single" w:sz="8" w:space="0" w:color="000000"/>
            </w:tcBorders>
          </w:tcPr>
          <w:p w14:paraId="6E004E83" w14:textId="73E980BC" w:rsidR="000F0512" w:rsidRPr="003C1A0A" w:rsidDel="00773EBB" w:rsidRDefault="000F0512" w:rsidP="00936D53">
            <w:pPr>
              <w:spacing w:before="100" w:beforeAutospacing="1" w:after="100" w:afterAutospacing="1" w:line="360" w:lineRule="auto"/>
              <w:jc w:val="both"/>
              <w:rPr>
                <w:del w:id="3260" w:author="Deep Nidhi" w:date="2023-09-06T19:17:00Z"/>
                <w:rFonts w:asciiTheme="majorBidi" w:hAnsiTheme="majorBidi" w:cstheme="majorBidi"/>
                <w:sz w:val="24"/>
                <w:szCs w:val="24"/>
              </w:rPr>
            </w:pPr>
            <w:del w:id="3261" w:author="Deep Nidhi" w:date="2023-09-06T19:17:00Z">
              <w:r w:rsidRPr="003C1A0A" w:rsidDel="00773EBB">
                <w:rPr>
                  <w:rFonts w:asciiTheme="majorBidi" w:hAnsiTheme="majorBidi" w:cstheme="majorBidi"/>
                  <w:sz w:val="24"/>
                  <w:szCs w:val="24"/>
                </w:rPr>
                <w:delText>REQ 8</w:delText>
              </w:r>
            </w:del>
          </w:p>
        </w:tc>
        <w:tc>
          <w:tcPr>
            <w:tcW w:w="8041" w:type="dxa"/>
            <w:tcBorders>
              <w:top w:val="single" w:sz="4" w:space="0" w:color="auto"/>
              <w:bottom w:val="single" w:sz="4" w:space="0" w:color="auto"/>
              <w:right w:val="single" w:sz="8" w:space="0" w:color="000000"/>
            </w:tcBorders>
          </w:tcPr>
          <w:p w14:paraId="1CD0DB9F" w14:textId="7A8C8697" w:rsidR="000F0512" w:rsidRPr="003C1A0A" w:rsidDel="00773EBB" w:rsidRDefault="000F0512" w:rsidP="00936D53">
            <w:pPr>
              <w:spacing w:before="100" w:beforeAutospacing="1" w:after="100" w:afterAutospacing="1" w:line="360" w:lineRule="auto"/>
              <w:jc w:val="both"/>
              <w:rPr>
                <w:del w:id="3262" w:author="Deep Nidhi" w:date="2023-09-06T19:17:00Z"/>
                <w:rFonts w:asciiTheme="majorBidi" w:hAnsiTheme="majorBidi" w:cstheme="majorBidi"/>
                <w:sz w:val="24"/>
                <w:szCs w:val="24"/>
              </w:rPr>
            </w:pPr>
            <w:del w:id="3263" w:author="Deep Nidhi" w:date="2023-09-06T19:17:00Z">
              <w:r w:rsidRPr="003C1A0A" w:rsidDel="00773EBB">
                <w:rPr>
                  <w:rFonts w:asciiTheme="majorBidi" w:hAnsiTheme="majorBidi" w:cstheme="majorBidi"/>
                  <w:sz w:val="24"/>
                  <w:szCs w:val="24"/>
                </w:rPr>
                <w:delText>Provide the Add button in the add new element window to confirm adding the element to the list.</w:delText>
              </w:r>
            </w:del>
          </w:p>
        </w:tc>
      </w:tr>
    </w:tbl>
    <w:p w14:paraId="01FC0763" w14:textId="681365B2" w:rsidR="00E03C04" w:rsidRPr="009E74BC" w:rsidDel="00773EBB" w:rsidRDefault="00E03C04">
      <w:pPr>
        <w:pStyle w:val="Heading5"/>
        <w:spacing w:before="100" w:beforeAutospacing="1" w:after="100" w:afterAutospacing="1"/>
        <w:rPr>
          <w:del w:id="3264" w:author="Deep Nidhi" w:date="2023-09-06T19:17:00Z"/>
          <w:rFonts w:asciiTheme="majorBidi" w:hAnsiTheme="majorBidi"/>
        </w:rPr>
        <w:pPrChange w:id="3265" w:author="Deep Nidhi" w:date="2023-09-06T16:17:00Z">
          <w:pPr>
            <w:pStyle w:val="Heading4"/>
          </w:pPr>
        </w:pPrChange>
      </w:pPr>
      <w:del w:id="3266" w:author="Deep Nidhi" w:date="2023-09-06T19:17:00Z">
        <w:r w:rsidRPr="009E74BC" w:rsidDel="00773EBB">
          <w:rPr>
            <w:rFonts w:asciiTheme="majorBidi" w:hAnsiTheme="majorBidi" w:cstheme="majorBidi"/>
          </w:rPr>
          <w:delText>Aggregate</w:delText>
        </w:r>
      </w:del>
    </w:p>
    <w:p w14:paraId="3CB3FF3D" w14:textId="3CF12198" w:rsidR="00E03C04" w:rsidRPr="003C1A0A" w:rsidDel="00773EBB" w:rsidRDefault="00E03C04" w:rsidP="00E03C04">
      <w:pPr>
        <w:spacing w:before="100" w:beforeAutospacing="1" w:after="100" w:afterAutospacing="1" w:line="240" w:lineRule="auto"/>
        <w:jc w:val="both"/>
        <w:rPr>
          <w:del w:id="3267" w:author="Deep Nidhi" w:date="2023-09-06T19:17:00Z"/>
          <w:rFonts w:asciiTheme="majorBidi" w:hAnsiTheme="majorBidi" w:cstheme="majorBidi"/>
          <w:b/>
          <w:bCs/>
          <w:sz w:val="24"/>
          <w:szCs w:val="24"/>
        </w:rPr>
      </w:pPr>
      <w:del w:id="3268" w:author="Deep Nidhi" w:date="2023-09-06T19:17:00Z">
        <w:r w:rsidRPr="003C1A0A" w:rsidDel="00773EBB">
          <w:rPr>
            <w:rFonts w:asciiTheme="majorBidi" w:hAnsiTheme="majorBidi" w:cstheme="majorBidi"/>
            <w:b/>
            <w:bCs/>
            <w:sz w:val="24"/>
            <w:szCs w:val="24"/>
          </w:rPr>
          <w:lastRenderedPageBreak/>
          <w:delText>Description and Priority</w:delText>
        </w:r>
      </w:del>
    </w:p>
    <w:p w14:paraId="60538953" w14:textId="7EA75227" w:rsidR="00E03C04" w:rsidRPr="003C1A0A" w:rsidDel="00773EBB" w:rsidRDefault="00E03C04" w:rsidP="00E03C04">
      <w:pPr>
        <w:spacing w:before="100" w:beforeAutospacing="1" w:after="100" w:afterAutospacing="1" w:line="360" w:lineRule="auto"/>
        <w:jc w:val="both"/>
        <w:rPr>
          <w:del w:id="3269" w:author="Deep Nidhi" w:date="2023-09-06T19:17:00Z"/>
          <w:rFonts w:asciiTheme="majorBidi" w:hAnsiTheme="majorBidi" w:cstheme="majorBidi"/>
          <w:sz w:val="24"/>
          <w:szCs w:val="24"/>
        </w:rPr>
      </w:pPr>
      <w:del w:id="3270" w:author="Deep Nidhi" w:date="2023-09-06T19:17:00Z">
        <w:r w:rsidRPr="003C1A0A" w:rsidDel="00773EBB">
          <w:rPr>
            <w:rFonts w:asciiTheme="majorBidi" w:hAnsiTheme="majorBidi" w:cstheme="majorBidi"/>
            <w:sz w:val="24"/>
            <w:szCs w:val="24"/>
          </w:rPr>
          <w:delText>This module will allow to manage aggregation of the data records at different area levels. It will provide authorized users options to add and execute data aggregation of the indicators.</w:delText>
        </w:r>
      </w:del>
    </w:p>
    <w:p w14:paraId="7FC80E8A" w14:textId="63C4AA11" w:rsidR="00E03C04" w:rsidRPr="003C1A0A" w:rsidDel="00773EBB" w:rsidRDefault="00E03C04" w:rsidP="00E03C04">
      <w:pPr>
        <w:spacing w:before="100" w:beforeAutospacing="1" w:after="100" w:afterAutospacing="1" w:line="240" w:lineRule="auto"/>
        <w:jc w:val="both"/>
        <w:rPr>
          <w:del w:id="3271" w:author="Deep Nidhi" w:date="2023-09-06T19:17:00Z"/>
          <w:rFonts w:asciiTheme="majorBidi" w:hAnsiTheme="majorBidi" w:cstheme="majorBidi"/>
          <w:b/>
          <w:bCs/>
          <w:sz w:val="24"/>
          <w:szCs w:val="24"/>
        </w:rPr>
      </w:pPr>
      <w:del w:id="3272" w:author="Deep Nidhi" w:date="2023-09-06T19:17:00Z">
        <w:r w:rsidRPr="003C1A0A" w:rsidDel="00773EBB">
          <w:rPr>
            <w:rFonts w:asciiTheme="majorBidi" w:hAnsiTheme="majorBidi" w:cstheme="majorBidi"/>
            <w:b/>
            <w:bCs/>
            <w:sz w:val="24"/>
            <w:szCs w:val="24"/>
          </w:rPr>
          <w:delText>Functional Requirements</w:delText>
        </w:r>
      </w:del>
    </w:p>
    <w:tbl>
      <w:tblPr>
        <w:tblW w:w="9230" w:type="dxa"/>
        <w:tblInd w:w="100" w:type="dxa"/>
        <w:tblCellMar>
          <w:top w:w="100" w:type="dxa"/>
          <w:left w:w="100" w:type="dxa"/>
          <w:bottom w:w="100" w:type="dxa"/>
          <w:right w:w="100" w:type="dxa"/>
        </w:tblCellMar>
        <w:tblLook w:val="0600" w:firstRow="0" w:lastRow="0" w:firstColumn="0" w:lastColumn="0" w:noHBand="1" w:noVBand="1"/>
      </w:tblPr>
      <w:tblGrid>
        <w:gridCol w:w="1189"/>
        <w:gridCol w:w="8041"/>
      </w:tblGrid>
      <w:tr w:rsidR="00E03C04" w:rsidRPr="003C1A0A" w:rsidDel="00773EBB" w14:paraId="505C1558" w14:textId="57BEABA3" w:rsidTr="00936D53">
        <w:trPr>
          <w:trHeight w:val="843"/>
          <w:del w:id="3273" w:author="Deep Nidhi" w:date="2023-09-06T19:17:00Z"/>
        </w:trPr>
        <w:tc>
          <w:tcPr>
            <w:tcW w:w="1189" w:type="dxa"/>
            <w:tcBorders>
              <w:top w:val="single" w:sz="8" w:space="0" w:color="000000"/>
              <w:left w:val="single" w:sz="8" w:space="0" w:color="000000"/>
              <w:bottom w:val="single" w:sz="8" w:space="0" w:color="000000"/>
              <w:right w:val="single" w:sz="8" w:space="0" w:color="000000"/>
            </w:tcBorders>
          </w:tcPr>
          <w:p w14:paraId="38E2B8B9" w14:textId="19978662" w:rsidR="00E03C04" w:rsidRPr="003C1A0A" w:rsidDel="00773EBB" w:rsidRDefault="00E03C04" w:rsidP="00936D53">
            <w:pPr>
              <w:spacing w:before="100" w:beforeAutospacing="1" w:after="100" w:afterAutospacing="1" w:line="360" w:lineRule="auto"/>
              <w:jc w:val="both"/>
              <w:rPr>
                <w:del w:id="3274" w:author="Deep Nidhi" w:date="2023-09-06T19:17:00Z"/>
                <w:rFonts w:asciiTheme="majorBidi" w:hAnsiTheme="majorBidi" w:cstheme="majorBidi"/>
                <w:sz w:val="24"/>
                <w:szCs w:val="24"/>
              </w:rPr>
            </w:pPr>
            <w:del w:id="3275" w:author="Deep Nidhi" w:date="2023-09-06T19:17:00Z">
              <w:r w:rsidRPr="003C1A0A" w:rsidDel="00773EBB">
                <w:rPr>
                  <w:rFonts w:asciiTheme="majorBidi" w:hAnsiTheme="majorBidi" w:cstheme="majorBidi"/>
                  <w:sz w:val="24"/>
                  <w:szCs w:val="24"/>
                </w:rPr>
                <w:delText>REQ 1</w:delText>
              </w:r>
            </w:del>
          </w:p>
        </w:tc>
        <w:tc>
          <w:tcPr>
            <w:tcW w:w="8041" w:type="dxa"/>
            <w:tcBorders>
              <w:top w:val="single" w:sz="8" w:space="0" w:color="000000"/>
              <w:bottom w:val="single" w:sz="8" w:space="0" w:color="000000"/>
              <w:right w:val="single" w:sz="8" w:space="0" w:color="000000"/>
            </w:tcBorders>
          </w:tcPr>
          <w:p w14:paraId="6CD55CF5" w14:textId="739289D5" w:rsidR="00E03C04" w:rsidRPr="003C1A0A" w:rsidDel="00773EBB" w:rsidRDefault="00E03C04" w:rsidP="00936D53">
            <w:pPr>
              <w:spacing w:before="100" w:beforeAutospacing="1" w:after="100" w:afterAutospacing="1" w:line="360" w:lineRule="auto"/>
              <w:jc w:val="both"/>
              <w:rPr>
                <w:del w:id="3276" w:author="Deep Nidhi" w:date="2023-09-06T19:17:00Z"/>
                <w:rFonts w:asciiTheme="majorBidi" w:hAnsiTheme="majorBidi" w:cstheme="majorBidi"/>
                <w:sz w:val="24"/>
                <w:szCs w:val="24"/>
              </w:rPr>
            </w:pPr>
            <w:del w:id="3277" w:author="Deep Nidhi" w:date="2023-09-06T19:17:00Z">
              <w:r w:rsidRPr="003C1A0A" w:rsidDel="00773EBB">
                <w:rPr>
                  <w:rFonts w:asciiTheme="majorBidi" w:hAnsiTheme="majorBidi" w:cstheme="majorBidi"/>
                  <w:sz w:val="24"/>
                  <w:szCs w:val="24"/>
                </w:rPr>
                <w:delText>Show the existing list of the aggregate indicators in a table grid by pages along with pagination options to customize the view.</w:delText>
              </w:r>
            </w:del>
          </w:p>
        </w:tc>
      </w:tr>
      <w:tr w:rsidR="00E03C04" w:rsidRPr="003C1A0A" w:rsidDel="00773EBB" w14:paraId="5E91320E" w14:textId="591C727D" w:rsidTr="00936D53">
        <w:trPr>
          <w:trHeight w:val="575"/>
          <w:del w:id="3278" w:author="Deep Nidhi" w:date="2023-09-06T19:17:00Z"/>
        </w:trPr>
        <w:tc>
          <w:tcPr>
            <w:tcW w:w="1189" w:type="dxa"/>
            <w:tcBorders>
              <w:left w:val="single" w:sz="8" w:space="0" w:color="000000"/>
              <w:bottom w:val="single" w:sz="8" w:space="0" w:color="000000"/>
              <w:right w:val="single" w:sz="8" w:space="0" w:color="000000"/>
            </w:tcBorders>
          </w:tcPr>
          <w:p w14:paraId="77ABB1FF" w14:textId="3CF1C5F3" w:rsidR="00E03C04" w:rsidRPr="003C1A0A" w:rsidDel="00773EBB" w:rsidRDefault="00E03C04" w:rsidP="00936D53">
            <w:pPr>
              <w:spacing w:before="100" w:beforeAutospacing="1" w:after="100" w:afterAutospacing="1" w:line="360" w:lineRule="auto"/>
              <w:jc w:val="both"/>
              <w:rPr>
                <w:del w:id="3279" w:author="Deep Nidhi" w:date="2023-09-06T19:17:00Z"/>
                <w:rFonts w:asciiTheme="majorBidi" w:hAnsiTheme="majorBidi" w:cstheme="majorBidi"/>
                <w:sz w:val="24"/>
                <w:szCs w:val="24"/>
              </w:rPr>
            </w:pPr>
            <w:del w:id="3280" w:author="Deep Nidhi" w:date="2023-09-06T19:17:00Z">
              <w:r w:rsidRPr="003C1A0A" w:rsidDel="00773EBB">
                <w:rPr>
                  <w:rFonts w:asciiTheme="majorBidi" w:hAnsiTheme="majorBidi" w:cstheme="majorBidi"/>
                  <w:sz w:val="24"/>
                  <w:szCs w:val="24"/>
                </w:rPr>
                <w:delText>REQ 2</w:delText>
              </w:r>
            </w:del>
          </w:p>
        </w:tc>
        <w:tc>
          <w:tcPr>
            <w:tcW w:w="8041" w:type="dxa"/>
            <w:tcBorders>
              <w:bottom w:val="single" w:sz="8" w:space="0" w:color="000000"/>
              <w:right w:val="single" w:sz="8" w:space="0" w:color="000000"/>
            </w:tcBorders>
          </w:tcPr>
          <w:p w14:paraId="10D88C76" w14:textId="1F033532" w:rsidR="00E03C04" w:rsidRPr="003C1A0A" w:rsidDel="00773EBB" w:rsidRDefault="00E03C04" w:rsidP="00936D53">
            <w:pPr>
              <w:spacing w:before="100" w:beforeAutospacing="1" w:after="100" w:afterAutospacing="1" w:line="360" w:lineRule="auto"/>
              <w:jc w:val="both"/>
              <w:rPr>
                <w:del w:id="3281" w:author="Deep Nidhi" w:date="2023-09-06T19:17:00Z"/>
                <w:rFonts w:asciiTheme="majorBidi" w:hAnsiTheme="majorBidi" w:cstheme="majorBidi"/>
                <w:sz w:val="24"/>
                <w:szCs w:val="24"/>
              </w:rPr>
            </w:pPr>
            <w:del w:id="3282" w:author="Deep Nidhi" w:date="2023-09-06T19:17:00Z">
              <w:r w:rsidRPr="003C1A0A" w:rsidDel="00773EBB">
                <w:rPr>
                  <w:rFonts w:asciiTheme="majorBidi" w:hAnsiTheme="majorBidi" w:cstheme="majorBidi"/>
                  <w:sz w:val="24"/>
                  <w:szCs w:val="24"/>
                </w:rPr>
                <w:delText>Provide options to search, sort and navigate the existing list.</w:delText>
              </w:r>
            </w:del>
          </w:p>
        </w:tc>
      </w:tr>
      <w:tr w:rsidR="00E03C04" w:rsidRPr="003C1A0A" w:rsidDel="00773EBB" w14:paraId="0D5CD212" w14:textId="3F8E0118" w:rsidTr="00936D53">
        <w:trPr>
          <w:trHeight w:val="440"/>
          <w:del w:id="3283" w:author="Deep Nidhi" w:date="2023-09-06T19:17:00Z"/>
        </w:trPr>
        <w:tc>
          <w:tcPr>
            <w:tcW w:w="1189" w:type="dxa"/>
            <w:tcBorders>
              <w:left w:val="single" w:sz="8" w:space="0" w:color="000000"/>
              <w:bottom w:val="single" w:sz="8" w:space="0" w:color="000000"/>
              <w:right w:val="single" w:sz="8" w:space="0" w:color="000000"/>
            </w:tcBorders>
          </w:tcPr>
          <w:p w14:paraId="033A1CDB" w14:textId="2D9CCFDC" w:rsidR="00E03C04" w:rsidRPr="003C1A0A" w:rsidDel="00773EBB" w:rsidRDefault="00E03C04" w:rsidP="00936D53">
            <w:pPr>
              <w:spacing w:before="100" w:beforeAutospacing="1" w:after="100" w:afterAutospacing="1" w:line="360" w:lineRule="auto"/>
              <w:jc w:val="both"/>
              <w:rPr>
                <w:del w:id="3284" w:author="Deep Nidhi" w:date="2023-09-06T19:17:00Z"/>
                <w:rFonts w:asciiTheme="majorBidi" w:hAnsiTheme="majorBidi" w:cstheme="majorBidi"/>
                <w:sz w:val="24"/>
                <w:szCs w:val="24"/>
              </w:rPr>
            </w:pPr>
            <w:del w:id="3285" w:author="Deep Nidhi" w:date="2023-09-06T19:17:00Z">
              <w:r w:rsidRPr="003C1A0A" w:rsidDel="00773EBB">
                <w:rPr>
                  <w:rFonts w:asciiTheme="majorBidi" w:hAnsiTheme="majorBidi" w:cstheme="majorBidi"/>
                  <w:sz w:val="24"/>
                  <w:szCs w:val="24"/>
                </w:rPr>
                <w:delText>REQ 3</w:delText>
              </w:r>
            </w:del>
          </w:p>
        </w:tc>
        <w:tc>
          <w:tcPr>
            <w:tcW w:w="8041" w:type="dxa"/>
            <w:tcBorders>
              <w:bottom w:val="single" w:sz="8" w:space="0" w:color="000000"/>
              <w:right w:val="single" w:sz="8" w:space="0" w:color="000000"/>
            </w:tcBorders>
          </w:tcPr>
          <w:p w14:paraId="6771A1E6" w14:textId="4BEC33DA" w:rsidR="00E03C04" w:rsidRPr="003C1A0A" w:rsidDel="00773EBB" w:rsidRDefault="00E03C04" w:rsidP="00936D53">
            <w:pPr>
              <w:spacing w:before="100" w:beforeAutospacing="1" w:after="100" w:afterAutospacing="1" w:line="360" w:lineRule="auto"/>
              <w:jc w:val="both"/>
              <w:rPr>
                <w:del w:id="3286" w:author="Deep Nidhi" w:date="2023-09-06T19:17:00Z"/>
                <w:rFonts w:asciiTheme="majorBidi" w:hAnsiTheme="majorBidi" w:cstheme="majorBidi"/>
                <w:sz w:val="24"/>
                <w:szCs w:val="24"/>
              </w:rPr>
            </w:pPr>
            <w:del w:id="3287" w:author="Deep Nidhi" w:date="2023-09-06T19:17:00Z">
              <w:r w:rsidRPr="003C1A0A" w:rsidDel="00773EBB">
                <w:rPr>
                  <w:rFonts w:asciiTheme="majorBidi" w:hAnsiTheme="majorBidi" w:cstheme="majorBidi"/>
                  <w:sz w:val="24"/>
                  <w:szCs w:val="24"/>
                </w:rPr>
                <w:delText>Provide options to add and edit an element to the list.</w:delText>
              </w:r>
            </w:del>
          </w:p>
        </w:tc>
      </w:tr>
      <w:tr w:rsidR="00E03C04" w:rsidRPr="003C1A0A" w:rsidDel="00773EBB" w14:paraId="538781F1" w14:textId="317F8D00" w:rsidTr="00936D53">
        <w:trPr>
          <w:trHeight w:val="170"/>
          <w:del w:id="3288" w:author="Deep Nidhi" w:date="2023-09-06T19:17:00Z"/>
        </w:trPr>
        <w:tc>
          <w:tcPr>
            <w:tcW w:w="1189" w:type="dxa"/>
            <w:tcBorders>
              <w:left w:val="single" w:sz="8" w:space="0" w:color="000000"/>
              <w:bottom w:val="single" w:sz="8" w:space="0" w:color="000000"/>
              <w:right w:val="single" w:sz="8" w:space="0" w:color="000000"/>
            </w:tcBorders>
          </w:tcPr>
          <w:p w14:paraId="3CF3BB08" w14:textId="5ECD40E7" w:rsidR="00E03C04" w:rsidRPr="003C1A0A" w:rsidDel="00773EBB" w:rsidRDefault="00E03C04" w:rsidP="00936D53">
            <w:pPr>
              <w:spacing w:before="100" w:beforeAutospacing="1" w:after="100" w:afterAutospacing="1" w:line="360" w:lineRule="auto"/>
              <w:jc w:val="both"/>
              <w:rPr>
                <w:del w:id="3289" w:author="Deep Nidhi" w:date="2023-09-06T19:17:00Z"/>
                <w:rFonts w:asciiTheme="majorBidi" w:hAnsiTheme="majorBidi" w:cstheme="majorBidi"/>
                <w:sz w:val="24"/>
                <w:szCs w:val="24"/>
              </w:rPr>
            </w:pPr>
            <w:del w:id="3290" w:author="Deep Nidhi" w:date="2023-09-06T19:17:00Z">
              <w:r w:rsidRPr="003C1A0A" w:rsidDel="00773EBB">
                <w:rPr>
                  <w:rFonts w:asciiTheme="majorBidi" w:hAnsiTheme="majorBidi" w:cstheme="majorBidi"/>
                  <w:sz w:val="24"/>
                  <w:szCs w:val="24"/>
                </w:rPr>
                <w:delText>REQ 4</w:delText>
              </w:r>
            </w:del>
          </w:p>
        </w:tc>
        <w:tc>
          <w:tcPr>
            <w:tcW w:w="8041" w:type="dxa"/>
            <w:tcBorders>
              <w:bottom w:val="single" w:sz="8" w:space="0" w:color="000000"/>
              <w:right w:val="single" w:sz="8" w:space="0" w:color="000000"/>
            </w:tcBorders>
          </w:tcPr>
          <w:p w14:paraId="6D5AE81D" w14:textId="4008ED2C" w:rsidR="00E03C04" w:rsidRPr="003C1A0A" w:rsidDel="00773EBB" w:rsidRDefault="00E03C04" w:rsidP="00936D53">
            <w:pPr>
              <w:spacing w:before="100" w:beforeAutospacing="1" w:after="100" w:afterAutospacing="1" w:line="360" w:lineRule="auto"/>
              <w:jc w:val="both"/>
              <w:rPr>
                <w:del w:id="3291" w:author="Deep Nidhi" w:date="2023-09-06T19:17:00Z"/>
                <w:rFonts w:asciiTheme="majorBidi" w:hAnsiTheme="majorBidi" w:cstheme="majorBidi"/>
                <w:sz w:val="24"/>
                <w:szCs w:val="24"/>
              </w:rPr>
            </w:pPr>
            <w:del w:id="3292" w:author="Deep Nidhi" w:date="2023-09-06T19:17:00Z">
              <w:r w:rsidRPr="003C1A0A" w:rsidDel="00773EBB">
                <w:rPr>
                  <w:rFonts w:asciiTheme="majorBidi" w:hAnsiTheme="majorBidi" w:cstheme="majorBidi"/>
                  <w:sz w:val="24"/>
                  <w:szCs w:val="24"/>
                </w:rPr>
                <w:delText>Provide options to delete an element of the list.</w:delText>
              </w:r>
            </w:del>
          </w:p>
        </w:tc>
      </w:tr>
      <w:tr w:rsidR="00E03C04" w:rsidRPr="003C1A0A" w:rsidDel="00773EBB" w14:paraId="79A943F4" w14:textId="29AE079C" w:rsidTr="00936D53">
        <w:trPr>
          <w:trHeight w:val="278"/>
          <w:del w:id="3293" w:author="Deep Nidhi" w:date="2023-09-06T19:17:00Z"/>
        </w:trPr>
        <w:tc>
          <w:tcPr>
            <w:tcW w:w="1189" w:type="dxa"/>
            <w:tcBorders>
              <w:left w:val="single" w:sz="8" w:space="0" w:color="000000"/>
              <w:bottom w:val="single" w:sz="8" w:space="0" w:color="000000"/>
              <w:right w:val="single" w:sz="8" w:space="0" w:color="000000"/>
            </w:tcBorders>
          </w:tcPr>
          <w:p w14:paraId="1090D97D" w14:textId="104FCAAC" w:rsidR="00E03C04" w:rsidRPr="003C1A0A" w:rsidDel="00773EBB" w:rsidRDefault="00E03C04" w:rsidP="00936D53">
            <w:pPr>
              <w:spacing w:before="100" w:beforeAutospacing="1" w:after="100" w:afterAutospacing="1" w:line="360" w:lineRule="auto"/>
              <w:jc w:val="both"/>
              <w:rPr>
                <w:del w:id="3294" w:author="Deep Nidhi" w:date="2023-09-06T19:17:00Z"/>
                <w:rFonts w:asciiTheme="majorBidi" w:hAnsiTheme="majorBidi" w:cstheme="majorBidi"/>
                <w:sz w:val="24"/>
                <w:szCs w:val="24"/>
              </w:rPr>
            </w:pPr>
            <w:del w:id="3295" w:author="Deep Nidhi" w:date="2023-09-06T19:17:00Z">
              <w:r w:rsidRPr="003C1A0A" w:rsidDel="00773EBB">
                <w:rPr>
                  <w:rFonts w:asciiTheme="majorBidi" w:hAnsiTheme="majorBidi" w:cstheme="majorBidi"/>
                  <w:sz w:val="24"/>
                  <w:szCs w:val="24"/>
                </w:rPr>
                <w:delText>REQ 5</w:delText>
              </w:r>
            </w:del>
          </w:p>
        </w:tc>
        <w:tc>
          <w:tcPr>
            <w:tcW w:w="8041" w:type="dxa"/>
            <w:tcBorders>
              <w:bottom w:val="single" w:sz="8" w:space="0" w:color="000000"/>
              <w:right w:val="single" w:sz="8" w:space="0" w:color="000000"/>
            </w:tcBorders>
          </w:tcPr>
          <w:p w14:paraId="1FF44935" w14:textId="6F4448E9" w:rsidR="00E03C04" w:rsidRPr="003C1A0A" w:rsidDel="00773EBB" w:rsidRDefault="00E03C04" w:rsidP="00936D53">
            <w:pPr>
              <w:spacing w:before="100" w:beforeAutospacing="1" w:after="100" w:afterAutospacing="1" w:line="360" w:lineRule="auto"/>
              <w:jc w:val="both"/>
              <w:rPr>
                <w:del w:id="3296" w:author="Deep Nidhi" w:date="2023-09-06T19:17:00Z"/>
                <w:rFonts w:asciiTheme="majorBidi" w:hAnsiTheme="majorBidi" w:cstheme="majorBidi"/>
                <w:sz w:val="24"/>
                <w:szCs w:val="24"/>
              </w:rPr>
            </w:pPr>
            <w:del w:id="3297" w:author="Deep Nidhi" w:date="2023-09-06T19:17:00Z">
              <w:r w:rsidRPr="003C1A0A" w:rsidDel="00773EBB">
                <w:rPr>
                  <w:rFonts w:asciiTheme="majorBidi" w:hAnsiTheme="majorBidi" w:cstheme="majorBidi"/>
                  <w:sz w:val="24"/>
                  <w:szCs w:val="24"/>
                </w:rPr>
                <w:delText>Provide options to show/hide an element of the list</w:delText>
              </w:r>
            </w:del>
          </w:p>
        </w:tc>
      </w:tr>
      <w:tr w:rsidR="00E03C04" w:rsidRPr="003C1A0A" w:rsidDel="00773EBB" w14:paraId="0A8BCB4D" w14:textId="4C8E674D" w:rsidTr="00936D53">
        <w:trPr>
          <w:trHeight w:val="278"/>
          <w:del w:id="3298" w:author="Deep Nidhi" w:date="2023-09-06T19:17:00Z"/>
        </w:trPr>
        <w:tc>
          <w:tcPr>
            <w:tcW w:w="1189" w:type="dxa"/>
            <w:tcBorders>
              <w:left w:val="single" w:sz="8" w:space="0" w:color="000000"/>
              <w:bottom w:val="single" w:sz="8" w:space="0" w:color="000000"/>
              <w:right w:val="single" w:sz="8" w:space="0" w:color="000000"/>
            </w:tcBorders>
          </w:tcPr>
          <w:p w14:paraId="6DA0CF57" w14:textId="43136286" w:rsidR="00E03C04" w:rsidRPr="003C1A0A" w:rsidDel="00773EBB" w:rsidRDefault="00E03C04" w:rsidP="00936D53">
            <w:pPr>
              <w:spacing w:before="100" w:beforeAutospacing="1" w:after="100" w:afterAutospacing="1" w:line="360" w:lineRule="auto"/>
              <w:jc w:val="both"/>
              <w:rPr>
                <w:del w:id="3299" w:author="Deep Nidhi" w:date="2023-09-06T19:17:00Z"/>
                <w:rFonts w:asciiTheme="majorBidi" w:hAnsiTheme="majorBidi" w:cstheme="majorBidi"/>
                <w:sz w:val="24"/>
                <w:szCs w:val="24"/>
              </w:rPr>
            </w:pPr>
            <w:del w:id="3300" w:author="Deep Nidhi" w:date="2023-09-06T19:17:00Z">
              <w:r w:rsidRPr="003C1A0A" w:rsidDel="00773EBB">
                <w:rPr>
                  <w:rFonts w:asciiTheme="majorBidi" w:hAnsiTheme="majorBidi" w:cstheme="majorBidi"/>
                  <w:sz w:val="24"/>
                  <w:szCs w:val="24"/>
                </w:rPr>
                <w:delText>REQ 6</w:delText>
              </w:r>
            </w:del>
          </w:p>
        </w:tc>
        <w:tc>
          <w:tcPr>
            <w:tcW w:w="8041" w:type="dxa"/>
            <w:tcBorders>
              <w:bottom w:val="single" w:sz="8" w:space="0" w:color="000000"/>
              <w:right w:val="single" w:sz="8" w:space="0" w:color="000000"/>
            </w:tcBorders>
          </w:tcPr>
          <w:p w14:paraId="4D3F256E" w14:textId="71B51FB5" w:rsidR="00E03C04" w:rsidRPr="003C1A0A" w:rsidDel="00773EBB" w:rsidRDefault="00E03C04" w:rsidP="00936D53">
            <w:pPr>
              <w:spacing w:before="100" w:beforeAutospacing="1" w:after="100" w:afterAutospacing="1" w:line="360" w:lineRule="auto"/>
              <w:jc w:val="both"/>
              <w:rPr>
                <w:del w:id="3301" w:author="Deep Nidhi" w:date="2023-09-06T19:17:00Z"/>
                <w:rFonts w:asciiTheme="majorBidi" w:hAnsiTheme="majorBidi" w:cstheme="majorBidi"/>
                <w:sz w:val="24"/>
                <w:szCs w:val="24"/>
              </w:rPr>
            </w:pPr>
            <w:del w:id="3302" w:author="Deep Nidhi" w:date="2023-09-06T19:17:00Z">
              <w:r w:rsidRPr="003C1A0A" w:rsidDel="00773EBB">
                <w:rPr>
                  <w:rFonts w:asciiTheme="majorBidi" w:hAnsiTheme="majorBidi" w:cstheme="majorBidi"/>
                  <w:sz w:val="24"/>
                  <w:szCs w:val="24"/>
                </w:rPr>
                <w:delText>Provide options to execute an element of the list</w:delText>
              </w:r>
            </w:del>
          </w:p>
        </w:tc>
      </w:tr>
      <w:tr w:rsidR="00E03C04" w:rsidRPr="003C1A0A" w:rsidDel="00773EBB" w14:paraId="1B369073" w14:textId="54EE6728" w:rsidTr="00936D53">
        <w:trPr>
          <w:trHeight w:val="575"/>
          <w:del w:id="3303" w:author="Deep Nidhi" w:date="2023-09-06T19:17:00Z"/>
        </w:trPr>
        <w:tc>
          <w:tcPr>
            <w:tcW w:w="1189" w:type="dxa"/>
            <w:tcBorders>
              <w:left w:val="single" w:sz="8" w:space="0" w:color="000000"/>
              <w:bottom w:val="single" w:sz="8" w:space="0" w:color="000000"/>
              <w:right w:val="single" w:sz="8" w:space="0" w:color="000000"/>
            </w:tcBorders>
          </w:tcPr>
          <w:p w14:paraId="3002F063" w14:textId="2A70FDC5" w:rsidR="00E03C04" w:rsidRPr="003C1A0A" w:rsidDel="00773EBB" w:rsidRDefault="00E03C04" w:rsidP="00936D53">
            <w:pPr>
              <w:spacing w:before="100" w:beforeAutospacing="1" w:after="100" w:afterAutospacing="1" w:line="360" w:lineRule="auto"/>
              <w:jc w:val="both"/>
              <w:rPr>
                <w:del w:id="3304" w:author="Deep Nidhi" w:date="2023-09-06T19:17:00Z"/>
                <w:rFonts w:asciiTheme="majorBidi" w:hAnsiTheme="majorBidi" w:cstheme="majorBidi"/>
                <w:sz w:val="24"/>
                <w:szCs w:val="24"/>
              </w:rPr>
            </w:pPr>
            <w:del w:id="3305" w:author="Deep Nidhi" w:date="2023-09-06T19:17:00Z">
              <w:r w:rsidRPr="003C1A0A" w:rsidDel="00773EBB">
                <w:rPr>
                  <w:rFonts w:asciiTheme="majorBidi" w:hAnsiTheme="majorBidi" w:cstheme="majorBidi"/>
                  <w:sz w:val="24"/>
                  <w:szCs w:val="24"/>
                </w:rPr>
                <w:delText>REQ 7</w:delText>
              </w:r>
            </w:del>
          </w:p>
        </w:tc>
        <w:tc>
          <w:tcPr>
            <w:tcW w:w="8041" w:type="dxa"/>
            <w:tcBorders>
              <w:bottom w:val="single" w:sz="8" w:space="0" w:color="000000"/>
              <w:right w:val="single" w:sz="8" w:space="0" w:color="000000"/>
            </w:tcBorders>
          </w:tcPr>
          <w:p w14:paraId="7BCCCE44" w14:textId="3F40C752" w:rsidR="00E03C04" w:rsidRPr="003C1A0A" w:rsidDel="00773EBB" w:rsidRDefault="00E03C04" w:rsidP="00936D53">
            <w:pPr>
              <w:spacing w:before="100" w:beforeAutospacing="1" w:after="100" w:afterAutospacing="1" w:line="240" w:lineRule="auto"/>
              <w:jc w:val="both"/>
              <w:rPr>
                <w:del w:id="3306" w:author="Deep Nidhi" w:date="2023-09-06T19:17:00Z"/>
                <w:rFonts w:asciiTheme="majorBidi" w:hAnsiTheme="majorBidi" w:cstheme="majorBidi"/>
                <w:sz w:val="24"/>
                <w:szCs w:val="24"/>
              </w:rPr>
            </w:pPr>
            <w:del w:id="3307" w:author="Deep Nidhi" w:date="2023-09-06T19:17:00Z">
              <w:r w:rsidRPr="003C1A0A" w:rsidDel="00773EBB">
                <w:rPr>
                  <w:rFonts w:asciiTheme="majorBidi" w:hAnsiTheme="majorBidi" w:cstheme="majorBidi"/>
                  <w:sz w:val="24"/>
                  <w:szCs w:val="24"/>
                </w:rPr>
                <w:delText>When adding a new element, provide the following entries and validations –</w:delText>
              </w:r>
            </w:del>
          </w:p>
          <w:p w14:paraId="7B1211C4" w14:textId="26848E0A" w:rsidR="00E03C04" w:rsidRPr="003C1A0A" w:rsidDel="00773EBB" w:rsidRDefault="00E03C04" w:rsidP="00405E8C">
            <w:pPr>
              <w:pStyle w:val="ListParagraph"/>
              <w:numPr>
                <w:ilvl w:val="0"/>
                <w:numId w:val="59"/>
              </w:numPr>
              <w:spacing w:before="100" w:beforeAutospacing="1" w:after="100" w:afterAutospacing="1" w:line="360" w:lineRule="auto"/>
              <w:jc w:val="both"/>
              <w:rPr>
                <w:del w:id="3308" w:author="Deep Nidhi" w:date="2023-09-06T19:17:00Z"/>
                <w:rFonts w:asciiTheme="majorBidi" w:hAnsiTheme="majorBidi" w:cstheme="majorBidi"/>
                <w:sz w:val="24"/>
                <w:szCs w:val="24"/>
              </w:rPr>
            </w:pPr>
            <w:del w:id="3309" w:author="Deep Nidhi" w:date="2023-09-06T19:17:00Z">
              <w:r w:rsidRPr="003C1A0A" w:rsidDel="00773EBB">
                <w:rPr>
                  <w:rFonts w:asciiTheme="majorBidi" w:hAnsiTheme="majorBidi" w:cstheme="majorBidi"/>
                  <w:sz w:val="24"/>
                  <w:szCs w:val="24"/>
                </w:rPr>
                <w:delText>Indicator | Unit should be selected and cannot be blank</w:delText>
              </w:r>
            </w:del>
          </w:p>
          <w:p w14:paraId="4260EB7A" w14:textId="57D657AD" w:rsidR="00E03C04" w:rsidRPr="003C1A0A" w:rsidDel="00773EBB" w:rsidRDefault="00E03C04" w:rsidP="00405E8C">
            <w:pPr>
              <w:pStyle w:val="ListParagraph"/>
              <w:numPr>
                <w:ilvl w:val="0"/>
                <w:numId w:val="59"/>
              </w:numPr>
              <w:spacing w:before="100" w:beforeAutospacing="1" w:after="100" w:afterAutospacing="1" w:line="360" w:lineRule="auto"/>
              <w:jc w:val="both"/>
              <w:rPr>
                <w:del w:id="3310" w:author="Deep Nidhi" w:date="2023-09-06T19:17:00Z"/>
                <w:rFonts w:asciiTheme="majorBidi" w:hAnsiTheme="majorBidi" w:cstheme="majorBidi"/>
                <w:sz w:val="24"/>
                <w:szCs w:val="24"/>
              </w:rPr>
            </w:pPr>
            <w:del w:id="3311" w:author="Deep Nidhi" w:date="2023-09-06T19:17:00Z">
              <w:r w:rsidRPr="003C1A0A" w:rsidDel="00773EBB">
                <w:rPr>
                  <w:rFonts w:asciiTheme="majorBidi" w:hAnsiTheme="majorBidi" w:cstheme="majorBidi"/>
                  <w:sz w:val="24"/>
                  <w:szCs w:val="24"/>
                </w:rPr>
                <w:delText>Subgroup should be selected and cannot be blank.</w:delText>
              </w:r>
            </w:del>
          </w:p>
        </w:tc>
      </w:tr>
      <w:tr w:rsidR="00E03C04" w:rsidRPr="003C1A0A" w:rsidDel="00773EBB" w14:paraId="74C0B2C3" w14:textId="511BD03B" w:rsidTr="00936D53">
        <w:trPr>
          <w:trHeight w:val="935"/>
          <w:del w:id="3312" w:author="Deep Nidhi" w:date="2023-09-06T19:17:00Z"/>
        </w:trPr>
        <w:tc>
          <w:tcPr>
            <w:tcW w:w="1189" w:type="dxa"/>
            <w:tcBorders>
              <w:top w:val="single" w:sz="4" w:space="0" w:color="auto"/>
              <w:left w:val="single" w:sz="8" w:space="0" w:color="000000"/>
              <w:bottom w:val="single" w:sz="4" w:space="0" w:color="auto"/>
              <w:right w:val="single" w:sz="8" w:space="0" w:color="000000"/>
            </w:tcBorders>
          </w:tcPr>
          <w:p w14:paraId="17503930" w14:textId="47826214" w:rsidR="00E03C04" w:rsidRPr="003C1A0A" w:rsidDel="00773EBB" w:rsidRDefault="00E03C04" w:rsidP="00936D53">
            <w:pPr>
              <w:spacing w:before="100" w:beforeAutospacing="1" w:after="100" w:afterAutospacing="1" w:line="360" w:lineRule="auto"/>
              <w:jc w:val="both"/>
              <w:rPr>
                <w:del w:id="3313" w:author="Deep Nidhi" w:date="2023-09-06T19:17:00Z"/>
                <w:rFonts w:asciiTheme="majorBidi" w:hAnsiTheme="majorBidi" w:cstheme="majorBidi"/>
                <w:sz w:val="24"/>
                <w:szCs w:val="24"/>
              </w:rPr>
            </w:pPr>
            <w:del w:id="3314" w:author="Deep Nidhi" w:date="2023-09-06T19:17:00Z">
              <w:r w:rsidRPr="003C1A0A" w:rsidDel="00773EBB">
                <w:rPr>
                  <w:rFonts w:asciiTheme="majorBidi" w:hAnsiTheme="majorBidi" w:cstheme="majorBidi"/>
                  <w:sz w:val="24"/>
                  <w:szCs w:val="24"/>
                </w:rPr>
                <w:delText>REQ 8</w:delText>
              </w:r>
            </w:del>
          </w:p>
        </w:tc>
        <w:tc>
          <w:tcPr>
            <w:tcW w:w="8041" w:type="dxa"/>
            <w:tcBorders>
              <w:top w:val="single" w:sz="4" w:space="0" w:color="auto"/>
              <w:bottom w:val="single" w:sz="4" w:space="0" w:color="auto"/>
              <w:right w:val="single" w:sz="8" w:space="0" w:color="000000"/>
            </w:tcBorders>
          </w:tcPr>
          <w:p w14:paraId="7BAE9CC2" w14:textId="3FD45DB5" w:rsidR="00E03C04" w:rsidRPr="003C1A0A" w:rsidDel="00773EBB" w:rsidRDefault="00E03C04" w:rsidP="00936D53">
            <w:pPr>
              <w:spacing w:before="100" w:beforeAutospacing="1" w:after="100" w:afterAutospacing="1" w:line="360" w:lineRule="auto"/>
              <w:jc w:val="both"/>
              <w:rPr>
                <w:del w:id="3315" w:author="Deep Nidhi" w:date="2023-09-06T19:17:00Z"/>
                <w:rFonts w:asciiTheme="majorBidi" w:hAnsiTheme="majorBidi" w:cstheme="majorBidi"/>
                <w:sz w:val="24"/>
                <w:szCs w:val="24"/>
              </w:rPr>
            </w:pPr>
            <w:del w:id="3316" w:author="Deep Nidhi" w:date="2023-09-06T19:17:00Z">
              <w:r w:rsidRPr="003C1A0A" w:rsidDel="00773EBB">
                <w:rPr>
                  <w:rFonts w:asciiTheme="majorBidi" w:hAnsiTheme="majorBidi" w:cstheme="majorBidi"/>
                  <w:sz w:val="24"/>
                  <w:szCs w:val="24"/>
                </w:rPr>
                <w:delText>Provide the Add button in the add new element window to confirm adding the element to the list.</w:delText>
              </w:r>
            </w:del>
          </w:p>
        </w:tc>
      </w:tr>
    </w:tbl>
    <w:p w14:paraId="45F95B43" w14:textId="777BB386" w:rsidR="006B6F95" w:rsidRPr="003C1A0A" w:rsidDel="0002205F" w:rsidRDefault="006B6F95" w:rsidP="006B6F95">
      <w:pPr>
        <w:pStyle w:val="Heading4"/>
        <w:rPr>
          <w:del w:id="3317" w:author="Deep Nidhi" w:date="2023-09-06T15:49:00Z"/>
          <w:rFonts w:asciiTheme="majorBidi" w:hAnsiTheme="majorBidi"/>
        </w:rPr>
      </w:pPr>
      <w:del w:id="3318" w:author="Deep Nidhi" w:date="2023-09-06T15:49:00Z">
        <w:r w:rsidRPr="003C1A0A" w:rsidDel="0002205F">
          <w:rPr>
            <w:rFonts w:asciiTheme="majorBidi" w:hAnsiTheme="majorBidi"/>
          </w:rPr>
          <w:delText>Logs</w:delText>
        </w:r>
      </w:del>
    </w:p>
    <w:p w14:paraId="0A2EE399" w14:textId="296009E2" w:rsidR="006B6F95" w:rsidRPr="003C1A0A" w:rsidDel="0002205F" w:rsidRDefault="006B6F95" w:rsidP="006B6F95">
      <w:pPr>
        <w:spacing w:before="100" w:beforeAutospacing="1" w:after="100" w:afterAutospacing="1" w:line="240" w:lineRule="auto"/>
        <w:jc w:val="both"/>
        <w:rPr>
          <w:del w:id="3319" w:author="Deep Nidhi" w:date="2023-09-06T15:49:00Z"/>
          <w:rFonts w:asciiTheme="majorBidi" w:hAnsiTheme="majorBidi" w:cstheme="majorBidi"/>
          <w:b/>
          <w:bCs/>
          <w:sz w:val="24"/>
          <w:szCs w:val="24"/>
        </w:rPr>
      </w:pPr>
      <w:del w:id="3320" w:author="Deep Nidhi" w:date="2023-09-06T15:49:00Z">
        <w:r w:rsidRPr="003C1A0A" w:rsidDel="0002205F">
          <w:rPr>
            <w:rFonts w:asciiTheme="majorBidi" w:hAnsiTheme="majorBidi" w:cstheme="majorBidi"/>
            <w:b/>
            <w:bCs/>
            <w:sz w:val="24"/>
            <w:szCs w:val="24"/>
          </w:rPr>
          <w:delText>Description</w:delText>
        </w:r>
      </w:del>
    </w:p>
    <w:p w14:paraId="43DE1848" w14:textId="69ECDFE8" w:rsidR="006B6F95" w:rsidRPr="003C1A0A" w:rsidDel="0002205F" w:rsidRDefault="006B6F95" w:rsidP="006B6F95">
      <w:pPr>
        <w:spacing w:before="100" w:beforeAutospacing="1" w:after="100" w:afterAutospacing="1" w:line="360" w:lineRule="auto"/>
        <w:jc w:val="both"/>
        <w:rPr>
          <w:del w:id="3321" w:author="Deep Nidhi" w:date="2023-09-06T15:49:00Z"/>
          <w:rFonts w:asciiTheme="majorBidi" w:hAnsiTheme="majorBidi" w:cstheme="majorBidi"/>
          <w:sz w:val="24"/>
          <w:szCs w:val="24"/>
        </w:rPr>
      </w:pPr>
      <w:del w:id="3322" w:author="Deep Nidhi" w:date="2023-09-06T15:49:00Z">
        <w:r w:rsidRPr="003C1A0A" w:rsidDel="0002205F">
          <w:rPr>
            <w:rFonts w:asciiTheme="majorBidi" w:hAnsiTheme="majorBidi" w:cstheme="majorBidi"/>
            <w:sz w:val="24"/>
            <w:szCs w:val="24"/>
          </w:rPr>
          <w:delText>This module will allow authorized users to divide the data of the platform into multiple subsets based on specified criteria. Yow will have option to select criteria and split the data sets into desired subsets.</w:delText>
        </w:r>
      </w:del>
    </w:p>
    <w:p w14:paraId="3A5668BC" w14:textId="7AF9C236" w:rsidR="006B6F95" w:rsidRPr="003C1A0A" w:rsidDel="0002205F" w:rsidRDefault="006B6F95" w:rsidP="006B6F95">
      <w:pPr>
        <w:spacing w:before="100" w:beforeAutospacing="1" w:after="100" w:afterAutospacing="1" w:line="240" w:lineRule="auto"/>
        <w:jc w:val="both"/>
        <w:rPr>
          <w:del w:id="3323" w:author="Deep Nidhi" w:date="2023-09-06T15:49:00Z"/>
          <w:rFonts w:asciiTheme="majorBidi" w:hAnsiTheme="majorBidi" w:cstheme="majorBidi"/>
          <w:b/>
          <w:bCs/>
          <w:sz w:val="24"/>
          <w:szCs w:val="24"/>
        </w:rPr>
      </w:pPr>
      <w:del w:id="3324" w:author="Deep Nidhi" w:date="2023-09-06T15:49:00Z">
        <w:r w:rsidRPr="003C1A0A" w:rsidDel="0002205F">
          <w:rPr>
            <w:rFonts w:asciiTheme="majorBidi" w:hAnsiTheme="majorBidi" w:cstheme="majorBidi"/>
            <w:b/>
            <w:bCs/>
            <w:sz w:val="24"/>
            <w:szCs w:val="24"/>
          </w:rPr>
          <w:delText>Functional Requirements</w:delText>
        </w:r>
      </w:del>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
      <w:tr w:rsidR="006B6F95" w:rsidRPr="003C1A0A" w:rsidDel="0002205F" w14:paraId="6996820C" w14:textId="06E92F28" w:rsidTr="00936D53">
        <w:trPr>
          <w:trHeight w:val="930"/>
          <w:del w:id="3325" w:author="Deep Nidhi" w:date="2023-09-06T15:49:00Z"/>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CC153" w14:textId="45228522" w:rsidR="006B6F95" w:rsidRPr="003C1A0A" w:rsidDel="0002205F" w:rsidRDefault="006B6F95" w:rsidP="00936D53">
            <w:pPr>
              <w:spacing w:before="100" w:beforeAutospacing="1" w:after="100" w:afterAutospacing="1" w:line="360" w:lineRule="auto"/>
              <w:jc w:val="both"/>
              <w:rPr>
                <w:del w:id="3326" w:author="Deep Nidhi" w:date="2023-09-06T15:49:00Z"/>
                <w:rFonts w:asciiTheme="majorBidi" w:hAnsiTheme="majorBidi" w:cstheme="majorBidi"/>
                <w:sz w:val="24"/>
                <w:szCs w:val="24"/>
              </w:rPr>
            </w:pPr>
            <w:del w:id="3327" w:author="Deep Nidhi" w:date="2023-09-06T15:49:00Z">
              <w:r w:rsidRPr="003C1A0A" w:rsidDel="0002205F">
                <w:rPr>
                  <w:rFonts w:asciiTheme="majorBidi" w:hAnsiTheme="majorBidi" w:cstheme="majorBidi"/>
                  <w:sz w:val="24"/>
                  <w:szCs w:val="24"/>
                </w:rPr>
                <w:lastRenderedPageBreak/>
                <w:delText>REQ 1</w:delText>
              </w:r>
            </w:del>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915C80" w14:textId="0C0069D8" w:rsidR="006B6F95" w:rsidRPr="003C1A0A" w:rsidDel="0002205F" w:rsidRDefault="006B6F95" w:rsidP="00936D53">
            <w:pPr>
              <w:spacing w:before="100" w:beforeAutospacing="1" w:after="100" w:afterAutospacing="1" w:line="360" w:lineRule="auto"/>
              <w:jc w:val="both"/>
              <w:rPr>
                <w:del w:id="3328" w:author="Deep Nidhi" w:date="2023-09-06T15:49:00Z"/>
                <w:rFonts w:asciiTheme="majorBidi" w:hAnsiTheme="majorBidi" w:cstheme="majorBidi"/>
                <w:sz w:val="24"/>
                <w:szCs w:val="24"/>
              </w:rPr>
            </w:pPr>
            <w:del w:id="3329" w:author="Deep Nidhi" w:date="2023-09-06T15:49:00Z">
              <w:r w:rsidRPr="003C1A0A" w:rsidDel="0002205F">
                <w:rPr>
                  <w:rFonts w:asciiTheme="majorBidi" w:hAnsiTheme="majorBidi" w:cstheme="majorBidi"/>
                  <w:sz w:val="24"/>
                  <w:szCs w:val="24"/>
                </w:rPr>
                <w:delText>Show the existing list of the datasets in a tabular grid. Provide option to download the datasets and view the list by pages along with pagination option to customize the view.</w:delText>
              </w:r>
            </w:del>
          </w:p>
        </w:tc>
      </w:tr>
      <w:tr w:rsidR="006B6F95" w:rsidRPr="003C1A0A" w:rsidDel="0002205F" w14:paraId="4443CE68" w14:textId="688E5CD9" w:rsidTr="00936D53">
        <w:trPr>
          <w:trHeight w:val="440"/>
          <w:del w:id="3330" w:author="Deep Nidhi" w:date="2023-09-06T15:49: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08079C" w14:textId="5C745640" w:rsidR="006B6F95" w:rsidRPr="003C1A0A" w:rsidDel="0002205F" w:rsidRDefault="006B6F95" w:rsidP="00936D53">
            <w:pPr>
              <w:spacing w:before="100" w:beforeAutospacing="1" w:after="100" w:afterAutospacing="1" w:line="360" w:lineRule="auto"/>
              <w:jc w:val="both"/>
              <w:rPr>
                <w:del w:id="3331" w:author="Deep Nidhi" w:date="2023-09-06T15:49:00Z"/>
                <w:rFonts w:asciiTheme="majorBidi" w:hAnsiTheme="majorBidi" w:cstheme="majorBidi"/>
                <w:sz w:val="24"/>
                <w:szCs w:val="24"/>
              </w:rPr>
            </w:pPr>
            <w:del w:id="3332" w:author="Deep Nidhi" w:date="2023-09-06T15:49:00Z">
              <w:r w:rsidRPr="003C1A0A" w:rsidDel="0002205F">
                <w:rPr>
                  <w:rFonts w:asciiTheme="majorBidi" w:hAnsiTheme="majorBidi" w:cstheme="majorBidi"/>
                  <w:sz w:val="24"/>
                  <w:szCs w:val="24"/>
                </w:rPr>
                <w:delText>REQ 2</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2518D22D" w14:textId="6FBE09E4" w:rsidR="006B6F95" w:rsidRPr="003C1A0A" w:rsidDel="0002205F" w:rsidRDefault="006B6F95" w:rsidP="00936D53">
            <w:pPr>
              <w:spacing w:before="100" w:beforeAutospacing="1" w:after="100" w:afterAutospacing="1" w:line="360" w:lineRule="auto"/>
              <w:jc w:val="both"/>
              <w:rPr>
                <w:del w:id="3333" w:author="Deep Nidhi" w:date="2023-09-06T15:49:00Z"/>
                <w:rFonts w:asciiTheme="majorBidi" w:hAnsiTheme="majorBidi" w:cstheme="majorBidi"/>
                <w:sz w:val="24"/>
                <w:szCs w:val="24"/>
              </w:rPr>
            </w:pPr>
            <w:del w:id="3334" w:author="Deep Nidhi" w:date="2023-09-06T15:49:00Z">
              <w:r w:rsidRPr="003C1A0A" w:rsidDel="0002205F">
                <w:rPr>
                  <w:rFonts w:asciiTheme="majorBidi" w:hAnsiTheme="majorBidi" w:cstheme="majorBidi"/>
                  <w:sz w:val="24"/>
                  <w:szCs w:val="24"/>
                </w:rPr>
                <w:delText>Provide options to search, sort and navigate the existing list.</w:delText>
              </w:r>
            </w:del>
          </w:p>
        </w:tc>
      </w:tr>
      <w:tr w:rsidR="006B6F95" w:rsidRPr="003C1A0A" w:rsidDel="0002205F" w14:paraId="7B137114" w14:textId="114D7BBC" w:rsidTr="00936D53">
        <w:trPr>
          <w:trHeight w:val="585"/>
          <w:del w:id="3335" w:author="Deep Nidhi" w:date="2023-09-06T15:49: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523F40" w14:textId="0DF16705" w:rsidR="006B6F95" w:rsidRPr="003C1A0A" w:rsidDel="0002205F" w:rsidRDefault="006B6F95" w:rsidP="00936D53">
            <w:pPr>
              <w:spacing w:before="100" w:beforeAutospacing="1" w:after="100" w:afterAutospacing="1" w:line="360" w:lineRule="auto"/>
              <w:jc w:val="both"/>
              <w:rPr>
                <w:del w:id="3336" w:author="Deep Nidhi" w:date="2023-09-06T15:49:00Z"/>
                <w:rFonts w:asciiTheme="majorBidi" w:hAnsiTheme="majorBidi" w:cstheme="majorBidi"/>
                <w:sz w:val="24"/>
                <w:szCs w:val="24"/>
              </w:rPr>
            </w:pPr>
            <w:del w:id="3337" w:author="Deep Nidhi" w:date="2023-09-06T15:49:00Z">
              <w:r w:rsidRPr="003C1A0A" w:rsidDel="0002205F">
                <w:rPr>
                  <w:rFonts w:asciiTheme="majorBidi" w:hAnsiTheme="majorBidi" w:cstheme="majorBidi"/>
                  <w:sz w:val="24"/>
                  <w:szCs w:val="24"/>
                </w:rPr>
                <w:delText>REQ 3</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0651616E" w14:textId="7325EEF7" w:rsidR="006B6F95" w:rsidRPr="003C1A0A" w:rsidDel="0002205F" w:rsidRDefault="006B6F95" w:rsidP="00936D53">
            <w:pPr>
              <w:spacing w:before="100" w:beforeAutospacing="1" w:after="100" w:afterAutospacing="1" w:line="360" w:lineRule="auto"/>
              <w:jc w:val="both"/>
              <w:rPr>
                <w:del w:id="3338" w:author="Deep Nidhi" w:date="2023-09-06T15:49:00Z"/>
                <w:rFonts w:asciiTheme="majorBidi" w:hAnsiTheme="majorBidi" w:cstheme="majorBidi"/>
                <w:sz w:val="24"/>
                <w:szCs w:val="24"/>
              </w:rPr>
            </w:pPr>
            <w:del w:id="3339" w:author="Deep Nidhi" w:date="2023-09-06T15:49:00Z">
              <w:r w:rsidRPr="003C1A0A" w:rsidDel="0002205F">
                <w:rPr>
                  <w:rFonts w:asciiTheme="majorBidi" w:hAnsiTheme="majorBidi" w:cstheme="majorBidi"/>
                  <w:sz w:val="24"/>
                  <w:szCs w:val="24"/>
                </w:rPr>
                <w:delText>Provide option to split datasets as per desired criteria.</w:delText>
              </w:r>
            </w:del>
          </w:p>
        </w:tc>
      </w:tr>
      <w:tr w:rsidR="006B6F95" w:rsidRPr="003C1A0A" w:rsidDel="0002205F" w14:paraId="46CA83D3" w14:textId="6821DEBA" w:rsidTr="00936D53">
        <w:trPr>
          <w:trHeight w:val="555"/>
          <w:del w:id="3340" w:author="Deep Nidhi" w:date="2023-09-06T15:49: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E60E58" w14:textId="1B5735DC" w:rsidR="006B6F95" w:rsidRPr="003C1A0A" w:rsidDel="0002205F" w:rsidRDefault="006B6F95" w:rsidP="00936D53">
            <w:pPr>
              <w:spacing w:before="100" w:beforeAutospacing="1" w:after="100" w:afterAutospacing="1" w:line="360" w:lineRule="auto"/>
              <w:jc w:val="both"/>
              <w:rPr>
                <w:del w:id="3341" w:author="Deep Nidhi" w:date="2023-09-06T15:49:00Z"/>
                <w:rFonts w:asciiTheme="majorBidi" w:hAnsiTheme="majorBidi" w:cstheme="majorBidi"/>
                <w:sz w:val="24"/>
                <w:szCs w:val="24"/>
              </w:rPr>
            </w:pPr>
            <w:del w:id="3342" w:author="Deep Nidhi" w:date="2023-09-06T15:49:00Z">
              <w:r w:rsidRPr="003C1A0A" w:rsidDel="0002205F">
                <w:rPr>
                  <w:rFonts w:asciiTheme="majorBidi" w:hAnsiTheme="majorBidi" w:cstheme="majorBidi"/>
                  <w:sz w:val="24"/>
                  <w:szCs w:val="24"/>
                </w:rPr>
                <w:delText>REQ 4</w:delText>
              </w:r>
            </w:del>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1BC10609" w14:textId="240C075E" w:rsidR="006B6F95" w:rsidRPr="003C1A0A" w:rsidDel="0002205F" w:rsidRDefault="006B6F95" w:rsidP="00936D53">
            <w:pPr>
              <w:spacing w:before="100" w:beforeAutospacing="1" w:after="100" w:afterAutospacing="1" w:line="360" w:lineRule="auto"/>
              <w:jc w:val="both"/>
              <w:rPr>
                <w:del w:id="3343" w:author="Deep Nidhi" w:date="2023-09-06T15:49:00Z"/>
                <w:rFonts w:asciiTheme="majorBidi" w:hAnsiTheme="majorBidi" w:cstheme="majorBidi"/>
                <w:sz w:val="24"/>
                <w:szCs w:val="24"/>
              </w:rPr>
            </w:pPr>
            <w:del w:id="3344" w:author="Deep Nidhi" w:date="2023-09-06T15:49:00Z">
              <w:r w:rsidRPr="003C1A0A" w:rsidDel="0002205F">
                <w:rPr>
                  <w:rFonts w:asciiTheme="majorBidi" w:hAnsiTheme="majorBidi" w:cstheme="majorBidi"/>
                  <w:sz w:val="24"/>
                  <w:szCs w:val="24"/>
                </w:rPr>
                <w:delText>When splitting the platform data there will be set of actions to perform. The Split Dataset window will be divided into three sections -</w:delText>
              </w:r>
            </w:del>
          </w:p>
          <w:p w14:paraId="5711465C" w14:textId="580150E3" w:rsidR="006B6F95" w:rsidRPr="003C1A0A" w:rsidDel="0002205F" w:rsidRDefault="006B6F95" w:rsidP="00936D53">
            <w:pPr>
              <w:spacing w:before="100" w:beforeAutospacing="1" w:after="100" w:afterAutospacing="1" w:line="360" w:lineRule="auto"/>
              <w:jc w:val="both"/>
              <w:rPr>
                <w:del w:id="3345" w:author="Deep Nidhi" w:date="2023-09-06T15:49:00Z"/>
                <w:rFonts w:asciiTheme="majorBidi" w:hAnsiTheme="majorBidi" w:cstheme="majorBidi"/>
                <w:sz w:val="24"/>
                <w:szCs w:val="24"/>
              </w:rPr>
            </w:pPr>
            <w:del w:id="3346" w:author="Deep Nidhi" w:date="2023-09-06T15:49:00Z">
              <w:r w:rsidRPr="003C1A0A" w:rsidDel="0002205F">
                <w:rPr>
                  <w:rFonts w:asciiTheme="majorBidi" w:hAnsiTheme="majorBidi" w:cstheme="majorBidi"/>
                  <w:sz w:val="24"/>
                  <w:szCs w:val="24"/>
                </w:rPr>
                <w:delText>In the first section, provide the list select only the list of split criteria with option to select only one criterion. The list of criteria’s will be - Area, Time Period, Datasets, Indicator, Data Source.</w:delText>
              </w:r>
            </w:del>
          </w:p>
          <w:p w14:paraId="4CC50F03" w14:textId="32FCA30F" w:rsidR="006B6F95" w:rsidRPr="003C1A0A" w:rsidDel="0002205F" w:rsidRDefault="006B6F95" w:rsidP="00936D53">
            <w:pPr>
              <w:spacing w:before="100" w:beforeAutospacing="1" w:after="100" w:afterAutospacing="1" w:line="360" w:lineRule="auto"/>
              <w:jc w:val="both"/>
              <w:rPr>
                <w:del w:id="3347" w:author="Deep Nidhi" w:date="2023-09-06T15:49:00Z"/>
                <w:rFonts w:asciiTheme="majorBidi" w:hAnsiTheme="majorBidi" w:cstheme="majorBidi"/>
                <w:sz w:val="24"/>
                <w:szCs w:val="24"/>
              </w:rPr>
            </w:pPr>
            <w:del w:id="3348" w:author="Deep Nidhi" w:date="2023-09-06T15:49:00Z">
              <w:r w:rsidRPr="003C1A0A" w:rsidDel="0002205F">
                <w:rPr>
                  <w:rFonts w:asciiTheme="majorBidi" w:hAnsiTheme="majorBidi" w:cstheme="majorBidi"/>
                  <w:sz w:val="24"/>
                  <w:szCs w:val="24"/>
                </w:rPr>
                <w:delText>In the second section, the list of selected criteria elements swill be available allowing users to select one or multiple elements from the list.</w:delText>
              </w:r>
            </w:del>
          </w:p>
          <w:p w14:paraId="3EDDCCE4" w14:textId="549B93F9" w:rsidR="006B6F95" w:rsidRPr="003C1A0A" w:rsidDel="0002205F" w:rsidRDefault="006B6F95" w:rsidP="00936D53">
            <w:pPr>
              <w:spacing w:before="100" w:beforeAutospacing="1" w:after="100" w:afterAutospacing="1" w:line="360" w:lineRule="auto"/>
              <w:jc w:val="both"/>
              <w:rPr>
                <w:del w:id="3349" w:author="Deep Nidhi" w:date="2023-09-06T15:49:00Z"/>
                <w:rFonts w:asciiTheme="majorBidi" w:hAnsiTheme="majorBidi" w:cstheme="majorBidi"/>
                <w:sz w:val="24"/>
                <w:szCs w:val="24"/>
              </w:rPr>
            </w:pPr>
            <w:del w:id="3350" w:author="Deep Nidhi" w:date="2023-09-06T15:49:00Z">
              <w:r w:rsidRPr="003C1A0A" w:rsidDel="0002205F">
                <w:rPr>
                  <w:rFonts w:asciiTheme="majorBidi" w:hAnsiTheme="majorBidi" w:cstheme="majorBidi"/>
                  <w:sz w:val="24"/>
                  <w:szCs w:val="24"/>
                </w:rPr>
                <w:delText>There will also be options to select/deselect all the elements. At least one element should be selected.</w:delText>
              </w:r>
            </w:del>
          </w:p>
          <w:p w14:paraId="5E0A28C2" w14:textId="63DC320F" w:rsidR="006B6F95" w:rsidRPr="003C1A0A" w:rsidDel="0002205F" w:rsidRDefault="006B6F95" w:rsidP="00936D53">
            <w:pPr>
              <w:spacing w:before="100" w:beforeAutospacing="1" w:after="100" w:afterAutospacing="1" w:line="360" w:lineRule="auto"/>
              <w:jc w:val="both"/>
              <w:rPr>
                <w:del w:id="3351" w:author="Deep Nidhi" w:date="2023-09-06T15:49:00Z"/>
                <w:rFonts w:asciiTheme="majorBidi" w:hAnsiTheme="majorBidi" w:cstheme="majorBidi"/>
                <w:sz w:val="24"/>
                <w:szCs w:val="24"/>
              </w:rPr>
            </w:pPr>
            <w:del w:id="3352" w:author="Deep Nidhi" w:date="2023-09-06T15:49:00Z">
              <w:r w:rsidRPr="003C1A0A" w:rsidDel="0002205F">
                <w:rPr>
                  <w:rFonts w:asciiTheme="majorBidi" w:hAnsiTheme="majorBidi" w:cstheme="majorBidi"/>
                  <w:sz w:val="24"/>
                  <w:szCs w:val="24"/>
                </w:rPr>
                <w:delText>In the third sections, all the selected elements will be displayed.</w:delText>
              </w:r>
            </w:del>
          </w:p>
        </w:tc>
      </w:tr>
    </w:tbl>
    <w:p w14:paraId="5AF55FEA" w14:textId="4E1A8750" w:rsidR="00525D2E" w:rsidRPr="003C1A0A" w:rsidRDefault="004229B1" w:rsidP="00525D2E">
      <w:pPr>
        <w:pStyle w:val="Heading3"/>
        <w:rPr>
          <w:rFonts w:asciiTheme="majorBidi" w:hAnsiTheme="majorBidi"/>
        </w:rPr>
      </w:pPr>
      <w:bookmarkStart w:id="3353" w:name="_Toc145327325"/>
      <w:r w:rsidRPr="003C1A0A">
        <w:rPr>
          <w:rFonts w:asciiTheme="majorBidi" w:hAnsiTheme="majorBidi"/>
        </w:rPr>
        <w:t>4</w:t>
      </w:r>
      <w:r w:rsidR="00525D2E" w:rsidRPr="003C1A0A">
        <w:rPr>
          <w:rFonts w:asciiTheme="majorBidi" w:hAnsiTheme="majorBidi"/>
        </w:rPr>
        <w:t>.2.</w:t>
      </w:r>
      <w:r w:rsidR="00570F75" w:rsidRPr="003C1A0A">
        <w:rPr>
          <w:rFonts w:asciiTheme="majorBidi" w:hAnsiTheme="majorBidi"/>
        </w:rPr>
        <w:t>7</w:t>
      </w:r>
      <w:r w:rsidR="00525D2E" w:rsidRPr="003C1A0A">
        <w:rPr>
          <w:rFonts w:asciiTheme="majorBidi" w:hAnsiTheme="majorBidi"/>
        </w:rPr>
        <w:t xml:space="preserve"> </w:t>
      </w:r>
      <w:bookmarkEnd w:id="3211"/>
      <w:bookmarkEnd w:id="3212"/>
      <w:r w:rsidR="00525D2E" w:rsidRPr="003C1A0A">
        <w:rPr>
          <w:rFonts w:asciiTheme="majorBidi" w:hAnsiTheme="majorBidi"/>
        </w:rPr>
        <w:t>Manage Survey</w:t>
      </w:r>
      <w:bookmarkEnd w:id="3353"/>
    </w:p>
    <w:p w14:paraId="126D70C6" w14:textId="653640FE"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This module will allow authorized users to create and survey forms and data collection plans of </w:t>
      </w:r>
      <w:del w:id="3354" w:author="Deep Nidhi" w:date="2023-09-11T11:43:00Z">
        <w:r w:rsidRPr="003C1A0A" w:rsidDel="00055E2F">
          <w:rPr>
            <w:rFonts w:asciiTheme="majorBidi" w:hAnsiTheme="majorBidi" w:cstheme="majorBidi"/>
            <w:sz w:val="24"/>
            <w:szCs w:val="24"/>
          </w:rPr>
          <w:delText>the</w:delText>
        </w:r>
      </w:del>
      <w:del w:id="3355" w:author="Deep Nidhi" w:date="2023-09-07T19:08:00Z">
        <w:r w:rsidRPr="003C1A0A" w:rsidDel="00194127">
          <w:rPr>
            <w:rFonts w:asciiTheme="majorBidi" w:hAnsiTheme="majorBidi" w:cstheme="majorBidi"/>
            <w:sz w:val="24"/>
            <w:szCs w:val="24"/>
          </w:rPr>
          <w:delText xml:space="preserve">se </w:delText>
        </w:r>
      </w:del>
      <w:del w:id="3356" w:author="Deep Nidhi" w:date="2023-09-11T11:43:00Z">
        <w:r w:rsidRPr="003C1A0A" w:rsidDel="00055E2F">
          <w:rPr>
            <w:rFonts w:asciiTheme="majorBidi" w:hAnsiTheme="majorBidi" w:cstheme="majorBidi"/>
            <w:sz w:val="24"/>
            <w:szCs w:val="24"/>
          </w:rPr>
          <w:delText>forms</w:delText>
        </w:r>
      </w:del>
      <w:ins w:id="3357" w:author="Deep Nidhi" w:date="2023-09-11T11:43:00Z">
        <w:r w:rsidR="00055E2F" w:rsidRPr="003C1A0A">
          <w:rPr>
            <w:rFonts w:asciiTheme="majorBidi" w:hAnsiTheme="majorBidi" w:cstheme="majorBidi"/>
            <w:sz w:val="24"/>
            <w:szCs w:val="24"/>
          </w:rPr>
          <w:t>the</w:t>
        </w:r>
        <w:r w:rsidR="00055E2F">
          <w:rPr>
            <w:rFonts w:asciiTheme="majorBidi" w:hAnsiTheme="majorBidi" w:cstheme="majorBidi"/>
            <w:sz w:val="24"/>
            <w:szCs w:val="24"/>
          </w:rPr>
          <w:t>se</w:t>
        </w:r>
        <w:r w:rsidR="00055E2F" w:rsidRPr="003C1A0A">
          <w:rPr>
            <w:rFonts w:asciiTheme="majorBidi" w:hAnsiTheme="majorBidi" w:cstheme="majorBidi"/>
            <w:sz w:val="24"/>
            <w:szCs w:val="24"/>
          </w:rPr>
          <w:t xml:space="preserve"> forms</w:t>
        </w:r>
      </w:ins>
      <w:r w:rsidRPr="003C1A0A">
        <w:rPr>
          <w:rFonts w:asciiTheme="majorBidi" w:hAnsiTheme="majorBidi" w:cstheme="majorBidi"/>
          <w:sz w:val="24"/>
          <w:szCs w:val="24"/>
        </w:rPr>
        <w:t xml:space="preserve">. This module will </w:t>
      </w:r>
      <w:del w:id="3358" w:author="Deep Nidhi" w:date="2023-09-11T11:42:00Z">
        <w:r w:rsidRPr="003C1A0A" w:rsidDel="00D90C89">
          <w:rPr>
            <w:rFonts w:asciiTheme="majorBidi" w:hAnsiTheme="majorBidi" w:cstheme="majorBidi"/>
            <w:sz w:val="24"/>
            <w:szCs w:val="24"/>
          </w:rPr>
          <w:delText>have two</w:delText>
        </w:r>
      </w:del>
      <w:ins w:id="3359" w:author="Deep Nidhi" w:date="2023-09-11T11:42:00Z">
        <w:r w:rsidR="00D90C89">
          <w:rPr>
            <w:rFonts w:asciiTheme="majorBidi" w:hAnsiTheme="majorBidi" w:cstheme="majorBidi"/>
            <w:sz w:val="24"/>
            <w:szCs w:val="24"/>
          </w:rPr>
          <w:t>comprise t</w:t>
        </w:r>
      </w:ins>
      <w:ins w:id="3360" w:author="Deep Nidhi" w:date="2023-09-11T17:44:00Z">
        <w:r w:rsidR="00735BBD">
          <w:rPr>
            <w:rFonts w:asciiTheme="majorBidi" w:hAnsiTheme="majorBidi" w:cstheme="majorBidi"/>
            <w:sz w:val="24"/>
            <w:szCs w:val="24"/>
          </w:rPr>
          <w:t>hree</w:t>
        </w:r>
      </w:ins>
      <w:r w:rsidRPr="003C1A0A">
        <w:rPr>
          <w:rFonts w:asciiTheme="majorBidi" w:hAnsiTheme="majorBidi" w:cstheme="majorBidi"/>
          <w:sz w:val="24"/>
          <w:szCs w:val="24"/>
        </w:rPr>
        <w:t xml:space="preserve"> </w:t>
      </w:r>
      <w:del w:id="3361" w:author="Deep Nidhi" w:date="2023-09-11T17:46:00Z">
        <w:r w:rsidRPr="003C1A0A" w:rsidDel="00735BBD">
          <w:rPr>
            <w:rFonts w:asciiTheme="majorBidi" w:hAnsiTheme="majorBidi" w:cstheme="majorBidi"/>
            <w:sz w:val="24"/>
            <w:szCs w:val="24"/>
          </w:rPr>
          <w:delText>sub</w:delText>
        </w:r>
      </w:del>
      <w:del w:id="3362" w:author="Deep Nidhi" w:date="2023-09-11T17:43:00Z">
        <w:r w:rsidRPr="003C1A0A" w:rsidDel="00735BBD">
          <w:rPr>
            <w:rFonts w:asciiTheme="majorBidi" w:hAnsiTheme="majorBidi" w:cstheme="majorBidi"/>
            <w:sz w:val="24"/>
            <w:szCs w:val="24"/>
          </w:rPr>
          <w:delText>-</w:delText>
        </w:r>
      </w:del>
      <w:del w:id="3363" w:author="Deep Nidhi" w:date="2023-09-11T17:46:00Z">
        <w:r w:rsidRPr="003C1A0A" w:rsidDel="00735BBD">
          <w:rPr>
            <w:rFonts w:asciiTheme="majorBidi" w:hAnsiTheme="majorBidi" w:cstheme="majorBidi"/>
            <w:sz w:val="24"/>
            <w:szCs w:val="24"/>
          </w:rPr>
          <w:delText>module</w:delText>
        </w:r>
      </w:del>
      <w:ins w:id="3364"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s</w:t>
      </w:r>
      <w:ins w:id="3365" w:author="Deep Nidhi" w:date="2023-09-11T11:43:00Z">
        <w:r w:rsidR="00D90C89">
          <w:rPr>
            <w:rFonts w:asciiTheme="majorBidi" w:hAnsiTheme="majorBidi" w:cstheme="majorBidi"/>
            <w:sz w:val="24"/>
            <w:szCs w:val="24"/>
          </w:rPr>
          <w:t>.</w:t>
        </w:r>
      </w:ins>
      <w:r w:rsidRPr="003C1A0A">
        <w:rPr>
          <w:rFonts w:asciiTheme="majorBidi" w:hAnsiTheme="majorBidi" w:cstheme="majorBidi"/>
          <w:sz w:val="24"/>
          <w:szCs w:val="24"/>
        </w:rPr>
        <w:t xml:space="preserve"> Form Manager</w:t>
      </w:r>
      <w:ins w:id="3366" w:author="Deep Nidhi" w:date="2023-09-11T12:01:00Z">
        <w:r w:rsidR="007B2EEC">
          <w:rPr>
            <w:rFonts w:asciiTheme="majorBidi" w:hAnsiTheme="majorBidi" w:cstheme="majorBidi"/>
            <w:sz w:val="24"/>
            <w:szCs w:val="24"/>
          </w:rPr>
          <w:t xml:space="preserve">, </w:t>
        </w:r>
        <w:r w:rsidR="007B2EEC" w:rsidRPr="003C1A0A">
          <w:rPr>
            <w:rFonts w:asciiTheme="majorBidi" w:hAnsiTheme="majorBidi" w:cstheme="majorBidi"/>
            <w:sz w:val="24"/>
            <w:szCs w:val="24"/>
          </w:rPr>
          <w:t>Survey Manager</w:t>
        </w:r>
      </w:ins>
      <w:r w:rsidRPr="003C1A0A">
        <w:rPr>
          <w:rFonts w:asciiTheme="majorBidi" w:hAnsiTheme="majorBidi" w:cstheme="majorBidi"/>
          <w:sz w:val="24"/>
          <w:szCs w:val="24"/>
        </w:rPr>
        <w:t xml:space="preserve"> </w:t>
      </w:r>
      <w:del w:id="3367" w:author="Deep Nidhi" w:date="2023-09-11T12:01:00Z">
        <w:r w:rsidRPr="003C1A0A" w:rsidDel="007B2EEC">
          <w:rPr>
            <w:rFonts w:asciiTheme="majorBidi" w:hAnsiTheme="majorBidi" w:cstheme="majorBidi"/>
            <w:sz w:val="24"/>
            <w:szCs w:val="24"/>
          </w:rPr>
          <w:delText xml:space="preserve">and </w:delText>
        </w:r>
      </w:del>
      <w:ins w:id="3368" w:author="Deep Nidhi" w:date="2023-09-11T12:01:00Z">
        <w:r w:rsidR="007B2EEC" w:rsidRPr="003C1A0A">
          <w:rPr>
            <w:rFonts w:asciiTheme="majorBidi" w:hAnsiTheme="majorBidi" w:cstheme="majorBidi"/>
            <w:sz w:val="24"/>
            <w:szCs w:val="24"/>
          </w:rPr>
          <w:t>and</w:t>
        </w:r>
        <w:r w:rsidR="007B2EEC">
          <w:rPr>
            <w:rFonts w:asciiTheme="majorBidi" w:hAnsiTheme="majorBidi" w:cstheme="majorBidi"/>
            <w:sz w:val="24"/>
            <w:szCs w:val="24"/>
          </w:rPr>
          <w:t xml:space="preserve"> Manage Frame</w:t>
        </w:r>
      </w:ins>
      <w:del w:id="3369" w:author="Deep Nidhi" w:date="2023-09-11T12:01:00Z">
        <w:r w:rsidRPr="003C1A0A" w:rsidDel="007B2EEC">
          <w:rPr>
            <w:rFonts w:asciiTheme="majorBidi" w:hAnsiTheme="majorBidi" w:cstheme="majorBidi"/>
            <w:sz w:val="24"/>
            <w:szCs w:val="24"/>
          </w:rPr>
          <w:delText>Survey Manager</w:delText>
        </w:r>
      </w:del>
      <w:r w:rsidRPr="003C1A0A">
        <w:rPr>
          <w:rFonts w:asciiTheme="majorBidi" w:hAnsiTheme="majorBidi" w:cstheme="majorBidi"/>
          <w:sz w:val="24"/>
          <w:szCs w:val="24"/>
        </w:rPr>
        <w:t xml:space="preserve">. Below is the description and detailed functional requirement of </w:t>
      </w:r>
      <w:del w:id="3370" w:author="Deep Nidhi" w:date="2023-09-11T12:28:00Z">
        <w:r w:rsidRPr="003C1A0A" w:rsidDel="00450C89">
          <w:rPr>
            <w:rFonts w:asciiTheme="majorBidi" w:hAnsiTheme="majorBidi" w:cstheme="majorBidi"/>
            <w:sz w:val="24"/>
            <w:szCs w:val="24"/>
          </w:rPr>
          <w:delText xml:space="preserve">these </w:delText>
        </w:r>
      </w:del>
      <w:ins w:id="3371" w:author="Deep Nidhi" w:date="2023-09-11T12:28:00Z">
        <w:r w:rsidR="00450C89">
          <w:rPr>
            <w:rFonts w:asciiTheme="majorBidi" w:hAnsiTheme="majorBidi" w:cstheme="majorBidi"/>
            <w:sz w:val="24"/>
            <w:szCs w:val="24"/>
          </w:rPr>
          <w:t>Manage Survey</w:t>
        </w:r>
        <w:r w:rsidR="00450C89" w:rsidRPr="003C1A0A">
          <w:rPr>
            <w:rFonts w:asciiTheme="majorBidi" w:hAnsiTheme="majorBidi" w:cstheme="majorBidi"/>
            <w:sz w:val="24"/>
            <w:szCs w:val="24"/>
          </w:rPr>
          <w:t xml:space="preserve"> </w:t>
        </w:r>
      </w:ins>
      <w:r w:rsidRPr="003C1A0A">
        <w:rPr>
          <w:rFonts w:asciiTheme="majorBidi" w:hAnsiTheme="majorBidi" w:cstheme="majorBidi"/>
          <w:sz w:val="24"/>
          <w:szCs w:val="24"/>
        </w:rPr>
        <w:t>submodules.</w:t>
      </w:r>
    </w:p>
    <w:p w14:paraId="0B8C0A77" w14:textId="77777777" w:rsidR="00525D2E" w:rsidRPr="003C1A0A" w:rsidRDefault="00525D2E" w:rsidP="005F6C69">
      <w:pPr>
        <w:pStyle w:val="Heading4"/>
        <w:rPr>
          <w:rFonts w:asciiTheme="majorBidi" w:hAnsiTheme="majorBidi"/>
        </w:rPr>
      </w:pPr>
      <w:r w:rsidRPr="003C1A0A">
        <w:rPr>
          <w:rFonts w:asciiTheme="majorBidi" w:hAnsiTheme="majorBidi"/>
        </w:rPr>
        <w:t>Form Manager</w:t>
      </w:r>
    </w:p>
    <w:p w14:paraId="167A22FE"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669D20BF"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This module will allow authorized users to create and manage survey forms of the platform. It will have option to add, edit, delete and view the list of existing forms.</w:t>
      </w:r>
    </w:p>
    <w:p w14:paraId="34FE1B40"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Functionality Requirements</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8182"/>
      </w:tblGrid>
      <w:tr w:rsidR="00525D2E" w:rsidRPr="003C1A0A" w14:paraId="3EB37F35" w14:textId="77777777" w:rsidTr="00111D99">
        <w:trPr>
          <w:trHeight w:val="501"/>
        </w:trPr>
        <w:tc>
          <w:tcPr>
            <w:tcW w:w="1155" w:type="dxa"/>
          </w:tcPr>
          <w:p w14:paraId="13683441"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82" w:type="dxa"/>
          </w:tcPr>
          <w:p w14:paraId="1FA95877"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existing list of the survey forms in a table grid by pages along with pagination options to customize the view.</w:t>
            </w:r>
          </w:p>
        </w:tc>
      </w:tr>
      <w:tr w:rsidR="00525D2E" w:rsidRPr="003C1A0A" w14:paraId="1B74E315" w14:textId="77777777" w:rsidTr="00111D99">
        <w:trPr>
          <w:trHeight w:val="501"/>
        </w:trPr>
        <w:tc>
          <w:tcPr>
            <w:tcW w:w="1155" w:type="dxa"/>
          </w:tcPr>
          <w:p w14:paraId="0723F404"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82" w:type="dxa"/>
          </w:tcPr>
          <w:p w14:paraId="0954F62D"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options to search, sort and navigate the existing list.</w:t>
            </w:r>
          </w:p>
        </w:tc>
      </w:tr>
      <w:tr w:rsidR="00525D2E" w:rsidRPr="003C1A0A" w14:paraId="2057A6FC" w14:textId="77777777" w:rsidTr="00111D99">
        <w:trPr>
          <w:trHeight w:val="501"/>
        </w:trPr>
        <w:tc>
          <w:tcPr>
            <w:tcW w:w="1155" w:type="dxa"/>
          </w:tcPr>
          <w:p w14:paraId="6E386216"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182" w:type="dxa"/>
          </w:tcPr>
          <w:p w14:paraId="0417CE72"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options to add and edit an element of the list.</w:t>
            </w:r>
          </w:p>
        </w:tc>
      </w:tr>
      <w:tr w:rsidR="00525D2E" w:rsidRPr="003C1A0A" w14:paraId="1545B80E" w14:textId="77777777" w:rsidTr="00111D99">
        <w:trPr>
          <w:trHeight w:val="1610"/>
        </w:trPr>
        <w:tc>
          <w:tcPr>
            <w:tcW w:w="1155" w:type="dxa"/>
          </w:tcPr>
          <w:p w14:paraId="5DADD488"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182" w:type="dxa"/>
          </w:tcPr>
          <w:p w14:paraId="70BF4E14"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options to add and edit an element of the list.</w:t>
            </w:r>
          </w:p>
          <w:p w14:paraId="76234BF3" w14:textId="77777777" w:rsidR="00525D2E" w:rsidRPr="003C1A0A" w:rsidRDefault="00525D2E" w:rsidP="00405E8C">
            <w:pPr>
              <w:pStyle w:val="ListParagraph"/>
              <w:numPr>
                <w:ilvl w:val="0"/>
                <w:numId w:val="61"/>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Form Name should be entered and cannot be blank.</w:t>
            </w:r>
          </w:p>
          <w:p w14:paraId="43259EB1" w14:textId="77777777" w:rsidR="00525D2E" w:rsidRPr="003C1A0A" w:rsidRDefault="00525D2E" w:rsidP="00405E8C">
            <w:pPr>
              <w:pStyle w:val="ListParagraph"/>
              <w:numPr>
                <w:ilvl w:val="0"/>
                <w:numId w:val="61"/>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Form description should be entered.</w:t>
            </w:r>
          </w:p>
        </w:tc>
      </w:tr>
      <w:tr w:rsidR="00525D2E" w:rsidRPr="003C1A0A" w14:paraId="56F7542F" w14:textId="77777777" w:rsidTr="00111D99">
        <w:trPr>
          <w:trHeight w:val="501"/>
        </w:trPr>
        <w:tc>
          <w:tcPr>
            <w:tcW w:w="1155" w:type="dxa"/>
          </w:tcPr>
          <w:p w14:paraId="2EB2BD11"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182" w:type="dxa"/>
          </w:tcPr>
          <w:p w14:paraId="1A0BEFB3"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questions.</w:t>
            </w:r>
          </w:p>
        </w:tc>
      </w:tr>
      <w:tr w:rsidR="00525D2E" w:rsidRPr="003C1A0A" w14:paraId="5C4B89FC" w14:textId="77777777" w:rsidTr="00111D99">
        <w:trPr>
          <w:trHeight w:val="501"/>
        </w:trPr>
        <w:tc>
          <w:tcPr>
            <w:tcW w:w="1155" w:type="dxa"/>
          </w:tcPr>
          <w:p w14:paraId="696564B7"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182" w:type="dxa"/>
          </w:tcPr>
          <w:p w14:paraId="71D5B1EB" w14:textId="77777777" w:rsidR="00525D2E" w:rsidRPr="003C1A0A" w:rsidRDefault="00525D2E" w:rsidP="00111D99">
            <w:pPr>
              <w:spacing w:before="100" w:beforeAutospacing="1" w:after="100" w:afterAutospacing="1" w:line="240" w:lineRule="auto"/>
              <w:jc w:val="both"/>
              <w:rPr>
                <w:rFonts w:asciiTheme="majorBidi" w:hAnsiTheme="majorBidi" w:cstheme="majorBidi"/>
                <w:sz w:val="24"/>
                <w:szCs w:val="24"/>
              </w:rPr>
            </w:pPr>
            <w:r w:rsidRPr="003C1A0A">
              <w:rPr>
                <w:rFonts w:asciiTheme="majorBidi" w:hAnsiTheme="majorBidi" w:cstheme="majorBidi"/>
                <w:sz w:val="24"/>
                <w:szCs w:val="24"/>
              </w:rPr>
              <w:t>When creating a question, provide the following entries and validations</w:t>
            </w:r>
          </w:p>
          <w:p w14:paraId="2E1784BA" w14:textId="77777777" w:rsidR="00525D2E" w:rsidRPr="003C1A0A" w:rsidRDefault="00525D2E" w:rsidP="00405E8C">
            <w:pPr>
              <w:pStyle w:val="ListParagraph"/>
              <w:numPr>
                <w:ilvl w:val="0"/>
                <w:numId w:val="69"/>
              </w:numPr>
              <w:spacing w:before="100" w:beforeAutospacing="1" w:after="100" w:afterAutospacing="1" w:line="240" w:lineRule="auto"/>
              <w:jc w:val="both"/>
              <w:rPr>
                <w:rFonts w:asciiTheme="majorBidi" w:hAnsiTheme="majorBidi" w:cstheme="majorBidi"/>
                <w:sz w:val="24"/>
                <w:szCs w:val="24"/>
              </w:rPr>
            </w:pPr>
            <w:r w:rsidRPr="003C1A0A">
              <w:rPr>
                <w:rFonts w:asciiTheme="majorBidi" w:hAnsiTheme="majorBidi" w:cstheme="majorBidi"/>
                <w:sz w:val="24"/>
                <w:szCs w:val="24"/>
              </w:rPr>
              <w:t>Select question type from the list of options</w:t>
            </w:r>
          </w:p>
          <w:p w14:paraId="574B8CE4" w14:textId="77777777" w:rsidR="00525D2E" w:rsidRPr="003C1A0A" w:rsidRDefault="00525D2E" w:rsidP="00405E8C">
            <w:pPr>
              <w:pStyle w:val="ListParagraph"/>
              <w:numPr>
                <w:ilvl w:val="0"/>
                <w:numId w:val="6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Numeric</w:t>
            </w:r>
          </w:p>
          <w:p w14:paraId="0868DEF3" w14:textId="77777777" w:rsidR="00525D2E" w:rsidRPr="003C1A0A" w:rsidRDefault="00525D2E" w:rsidP="00405E8C">
            <w:pPr>
              <w:pStyle w:val="ListParagraph"/>
              <w:numPr>
                <w:ilvl w:val="0"/>
                <w:numId w:val="6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Textbox</w:t>
            </w:r>
          </w:p>
          <w:p w14:paraId="3A3DB4C5" w14:textId="77777777" w:rsidR="00525D2E" w:rsidRPr="003C1A0A" w:rsidRDefault="00525D2E" w:rsidP="00405E8C">
            <w:pPr>
              <w:pStyle w:val="ListParagraph"/>
              <w:numPr>
                <w:ilvl w:val="0"/>
                <w:numId w:val="6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Single Choice</w:t>
            </w:r>
          </w:p>
          <w:p w14:paraId="6C4CAEA6" w14:textId="77777777" w:rsidR="00525D2E" w:rsidRPr="003C1A0A" w:rsidRDefault="00525D2E" w:rsidP="00405E8C">
            <w:pPr>
              <w:pStyle w:val="ListParagraph"/>
              <w:numPr>
                <w:ilvl w:val="0"/>
                <w:numId w:val="6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Multi Choice</w:t>
            </w:r>
          </w:p>
          <w:p w14:paraId="54D50247" w14:textId="77777777" w:rsidR="00525D2E" w:rsidRPr="003C1A0A" w:rsidRDefault="00525D2E" w:rsidP="00405E8C">
            <w:pPr>
              <w:pStyle w:val="ListParagraph"/>
              <w:numPr>
                <w:ilvl w:val="0"/>
                <w:numId w:val="6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Date</w:t>
            </w:r>
          </w:p>
          <w:p w14:paraId="0AC52DE5" w14:textId="77777777" w:rsidR="00525D2E" w:rsidRPr="003C1A0A" w:rsidRDefault="00525D2E" w:rsidP="00405E8C">
            <w:pPr>
              <w:pStyle w:val="ListParagraph"/>
              <w:numPr>
                <w:ilvl w:val="0"/>
                <w:numId w:val="6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Grid</w:t>
            </w:r>
          </w:p>
          <w:p w14:paraId="497E6456" w14:textId="77777777" w:rsidR="00525D2E" w:rsidRPr="003C1A0A" w:rsidRDefault="00525D2E" w:rsidP="00405E8C">
            <w:pPr>
              <w:pStyle w:val="ListParagraph"/>
              <w:numPr>
                <w:ilvl w:val="0"/>
                <w:numId w:val="6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Image</w:t>
            </w:r>
          </w:p>
          <w:p w14:paraId="10DC0F49" w14:textId="77777777" w:rsidR="00525D2E" w:rsidRPr="003C1A0A" w:rsidRDefault="00525D2E" w:rsidP="00405E8C">
            <w:pPr>
              <w:pStyle w:val="ListParagraph"/>
              <w:numPr>
                <w:ilvl w:val="0"/>
                <w:numId w:val="68"/>
              </w:numPr>
              <w:spacing w:before="100" w:beforeAutospacing="1" w:after="0" w:line="360" w:lineRule="auto"/>
              <w:jc w:val="both"/>
              <w:rPr>
                <w:rFonts w:asciiTheme="majorBidi" w:hAnsiTheme="majorBidi" w:cstheme="majorBidi"/>
                <w:sz w:val="24"/>
                <w:szCs w:val="24"/>
              </w:rPr>
            </w:pPr>
            <w:r w:rsidRPr="003C1A0A">
              <w:rPr>
                <w:rFonts w:asciiTheme="majorBidi" w:hAnsiTheme="majorBidi" w:cstheme="majorBidi"/>
                <w:sz w:val="24"/>
                <w:szCs w:val="24"/>
              </w:rPr>
              <w:t>Document</w:t>
            </w:r>
          </w:p>
          <w:p w14:paraId="65432767" w14:textId="77777777" w:rsidR="00525D2E" w:rsidRPr="003C1A0A" w:rsidRDefault="00525D2E" w:rsidP="00111D99">
            <w:pPr>
              <w:spacing w:before="100" w:beforeAutospacing="1" w:after="360" w:line="240" w:lineRule="auto"/>
              <w:jc w:val="both"/>
              <w:rPr>
                <w:rFonts w:asciiTheme="majorBidi" w:hAnsiTheme="majorBidi" w:cstheme="majorBidi"/>
                <w:sz w:val="24"/>
                <w:szCs w:val="24"/>
              </w:rPr>
            </w:pPr>
            <w:r w:rsidRPr="003C1A0A">
              <w:rPr>
                <w:rFonts w:asciiTheme="majorBidi" w:hAnsiTheme="majorBidi" w:cstheme="majorBidi"/>
                <w:sz w:val="24"/>
                <w:szCs w:val="24"/>
              </w:rPr>
              <w:t>The create question form fields will vary as per the selected question type.</w:t>
            </w:r>
          </w:p>
        </w:tc>
      </w:tr>
      <w:tr w:rsidR="00525D2E" w:rsidRPr="003C1A0A" w14:paraId="7FC4DED3" w14:textId="77777777" w:rsidTr="00111D99">
        <w:trPr>
          <w:trHeight w:val="501"/>
        </w:trPr>
        <w:tc>
          <w:tcPr>
            <w:tcW w:w="1155" w:type="dxa"/>
          </w:tcPr>
          <w:p w14:paraId="58F97425"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182" w:type="dxa"/>
          </w:tcPr>
          <w:p w14:paraId="74E982FC"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When adding a new question, provide the following entries and validations:</w:t>
            </w:r>
          </w:p>
          <w:p w14:paraId="3D52EBB1" w14:textId="77777777" w:rsidR="00525D2E" w:rsidRPr="003C1A0A" w:rsidRDefault="00525D2E" w:rsidP="00405E8C">
            <w:pPr>
              <w:pStyle w:val="ListParagraph"/>
              <w:numPr>
                <w:ilvl w:val="0"/>
                <w:numId w:val="7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Question ID should be auto generated and cannot be duplicate.</w:t>
            </w:r>
          </w:p>
          <w:p w14:paraId="3128BFBE" w14:textId="77777777" w:rsidR="00525D2E" w:rsidRPr="003C1A0A" w:rsidRDefault="00525D2E" w:rsidP="00405E8C">
            <w:pPr>
              <w:pStyle w:val="ListParagraph"/>
              <w:numPr>
                <w:ilvl w:val="0"/>
                <w:numId w:val="7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Allow marking the question as Mandatory which should be checked by default.</w:t>
            </w:r>
          </w:p>
          <w:p w14:paraId="035098B8" w14:textId="77777777" w:rsidR="00525D2E" w:rsidRPr="003C1A0A" w:rsidRDefault="00525D2E" w:rsidP="00405E8C">
            <w:pPr>
              <w:pStyle w:val="ListParagraph"/>
              <w:numPr>
                <w:ilvl w:val="0"/>
                <w:numId w:val="7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Provide option to Add and Manage Sections (Ref REQ 9).</w:t>
            </w:r>
          </w:p>
          <w:p w14:paraId="45FF8344" w14:textId="77777777" w:rsidR="00525D2E" w:rsidRPr="003C1A0A" w:rsidRDefault="00525D2E" w:rsidP="00405E8C">
            <w:pPr>
              <w:pStyle w:val="ListParagraph"/>
              <w:numPr>
                <w:ilvl w:val="0"/>
                <w:numId w:val="7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Question Section should be selected.</w:t>
            </w:r>
          </w:p>
          <w:p w14:paraId="765B98ED" w14:textId="77777777" w:rsidR="00525D2E" w:rsidRPr="003C1A0A" w:rsidRDefault="00525D2E" w:rsidP="00405E8C">
            <w:pPr>
              <w:pStyle w:val="ListParagraph"/>
              <w:numPr>
                <w:ilvl w:val="0"/>
                <w:numId w:val="71"/>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Question Text should be entered and cannot be blank.</w:t>
            </w:r>
          </w:p>
          <w:p w14:paraId="3306A90B" w14:textId="77777777" w:rsidR="00525D2E" w:rsidRPr="003C1A0A" w:rsidRDefault="00525D2E" w:rsidP="00405E8C">
            <w:pPr>
              <w:pStyle w:val="ListParagraph"/>
              <w:numPr>
                <w:ilvl w:val="0"/>
                <w:numId w:val="71"/>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Question Type should be selected and cannot be blank.</w:t>
            </w:r>
          </w:p>
          <w:p w14:paraId="218FE909"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following entries and validations when each of the question type is selected:</w:t>
            </w:r>
          </w:p>
          <w:p w14:paraId="28EBB02C" w14:textId="77777777" w:rsidR="00525D2E" w:rsidRPr="003C1A0A" w:rsidRDefault="00525D2E" w:rsidP="00111D99">
            <w:pPr>
              <w:spacing w:before="100" w:beforeAutospacing="1" w:after="100" w:afterAutospacing="1"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Numeric</w:t>
            </w:r>
          </w:p>
          <w:p w14:paraId="74D260C6" w14:textId="77777777" w:rsidR="00525D2E" w:rsidRPr="003C1A0A" w:rsidRDefault="00525D2E" w:rsidP="00405E8C">
            <w:pPr>
              <w:pStyle w:val="ListParagraph"/>
              <w:numPr>
                <w:ilvl w:val="0"/>
                <w:numId w:val="7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Minimum Value should be entered.</w:t>
            </w:r>
          </w:p>
          <w:p w14:paraId="45D76F22" w14:textId="77777777" w:rsidR="00525D2E" w:rsidRPr="003C1A0A" w:rsidRDefault="00525D2E" w:rsidP="00405E8C">
            <w:pPr>
              <w:pStyle w:val="ListParagraph"/>
              <w:numPr>
                <w:ilvl w:val="0"/>
                <w:numId w:val="7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Maximum Value should be entered.</w:t>
            </w:r>
          </w:p>
          <w:p w14:paraId="74CF5812" w14:textId="77777777" w:rsidR="00525D2E" w:rsidRPr="003C1A0A" w:rsidRDefault="00525D2E" w:rsidP="00405E8C">
            <w:pPr>
              <w:pStyle w:val="ListParagraph"/>
              <w:numPr>
                <w:ilvl w:val="0"/>
                <w:numId w:val="7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Default Value should be entered (should allow value to be entered between or equals to Minimum and Maximum value).</w:t>
            </w:r>
          </w:p>
          <w:p w14:paraId="517299E2" w14:textId="77777777" w:rsidR="00525D2E" w:rsidRPr="003C1A0A" w:rsidRDefault="00525D2E" w:rsidP="00405E8C">
            <w:pPr>
              <w:pStyle w:val="ListParagraph"/>
              <w:numPr>
                <w:ilvl w:val="0"/>
                <w:numId w:val="7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Allow marking the question as Aggregate which should be checked by default.</w:t>
            </w:r>
          </w:p>
          <w:p w14:paraId="348649F2" w14:textId="77777777" w:rsidR="00525D2E" w:rsidRPr="003C1A0A" w:rsidRDefault="00525D2E" w:rsidP="00405E8C">
            <w:pPr>
              <w:pStyle w:val="ListParagraph"/>
              <w:numPr>
                <w:ilvl w:val="0"/>
                <w:numId w:val="7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Question.</w:t>
            </w:r>
          </w:p>
          <w:p w14:paraId="1ECF9066" w14:textId="77777777" w:rsidR="00525D2E" w:rsidRPr="003C1A0A" w:rsidRDefault="00525D2E" w:rsidP="00111D99">
            <w:pPr>
              <w:spacing w:before="100" w:beforeAutospacing="1" w:after="100" w:afterAutospacing="1"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Single Choice</w:t>
            </w:r>
          </w:p>
          <w:p w14:paraId="1BE35779" w14:textId="77777777" w:rsidR="00525D2E" w:rsidRPr="003C1A0A" w:rsidRDefault="00525D2E" w:rsidP="00405E8C">
            <w:pPr>
              <w:pStyle w:val="ListParagraph"/>
              <w:numPr>
                <w:ilvl w:val="0"/>
                <w:numId w:val="7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Options should be selected and cannot be blank.</w:t>
            </w:r>
          </w:p>
          <w:p w14:paraId="7B9F7C31" w14:textId="77777777" w:rsidR="00525D2E" w:rsidRPr="003C1A0A" w:rsidRDefault="00525D2E" w:rsidP="00405E8C">
            <w:pPr>
              <w:pStyle w:val="ListParagraph"/>
              <w:numPr>
                <w:ilvl w:val="0"/>
                <w:numId w:val="7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and Manage Option list (Ref REQ 10).</w:t>
            </w:r>
          </w:p>
          <w:p w14:paraId="306C6FB1" w14:textId="77777777" w:rsidR="00525D2E" w:rsidRPr="003C1A0A" w:rsidRDefault="00525D2E" w:rsidP="00405E8C">
            <w:pPr>
              <w:pStyle w:val="ListParagraph"/>
              <w:numPr>
                <w:ilvl w:val="0"/>
                <w:numId w:val="7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Question.</w:t>
            </w:r>
          </w:p>
          <w:p w14:paraId="4B05B7EF" w14:textId="77777777" w:rsidR="00525D2E" w:rsidRPr="003C1A0A" w:rsidRDefault="00525D2E" w:rsidP="00111D99">
            <w:pPr>
              <w:spacing w:before="100" w:beforeAutospacing="1" w:after="100" w:afterAutospacing="1"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Multi Choice</w:t>
            </w:r>
          </w:p>
          <w:p w14:paraId="356E3579" w14:textId="77777777" w:rsidR="00525D2E" w:rsidRPr="003C1A0A" w:rsidRDefault="00525D2E" w:rsidP="00405E8C">
            <w:pPr>
              <w:pStyle w:val="ListParagraph"/>
              <w:numPr>
                <w:ilvl w:val="0"/>
                <w:numId w:val="7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Options should be selected and cannot be blank.</w:t>
            </w:r>
          </w:p>
          <w:p w14:paraId="60064124" w14:textId="77777777" w:rsidR="00525D2E" w:rsidRPr="003C1A0A" w:rsidRDefault="00525D2E" w:rsidP="00405E8C">
            <w:pPr>
              <w:pStyle w:val="ListParagraph"/>
              <w:numPr>
                <w:ilvl w:val="0"/>
                <w:numId w:val="7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and Manage Options list (Ref REQ 10).</w:t>
            </w:r>
          </w:p>
          <w:p w14:paraId="6AFDE847" w14:textId="77777777" w:rsidR="00525D2E" w:rsidRPr="003C1A0A" w:rsidRDefault="00525D2E" w:rsidP="00405E8C">
            <w:pPr>
              <w:pStyle w:val="ListParagraph"/>
              <w:numPr>
                <w:ilvl w:val="0"/>
                <w:numId w:val="7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Question.</w:t>
            </w:r>
          </w:p>
          <w:p w14:paraId="29C4E2B5" w14:textId="77777777" w:rsidR="00525D2E" w:rsidRPr="003C1A0A" w:rsidRDefault="00525D2E" w:rsidP="00111D99">
            <w:pPr>
              <w:spacing w:before="100" w:beforeAutospacing="1" w:after="100" w:afterAutospacing="1"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Date</w:t>
            </w:r>
          </w:p>
          <w:p w14:paraId="0139F76D" w14:textId="77777777" w:rsidR="00525D2E" w:rsidRPr="003C1A0A" w:rsidRDefault="00525D2E" w:rsidP="00405E8C">
            <w:pPr>
              <w:pStyle w:val="ListParagraph"/>
              <w:numPr>
                <w:ilvl w:val="0"/>
                <w:numId w:val="77"/>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Select one of the Time Period Format from the list: YYYY, YYYY.MM, YYYY.MM.DD, YYYY-YYYY, YYYY.MM-YYYY.MM, YYYY.MM.DD-YYYY.MM.DD and cannot be blank.</w:t>
            </w:r>
          </w:p>
          <w:p w14:paraId="27D5B085" w14:textId="77777777" w:rsidR="00525D2E" w:rsidRPr="003C1A0A" w:rsidRDefault="00525D2E" w:rsidP="00405E8C">
            <w:pPr>
              <w:pStyle w:val="ListParagraph"/>
              <w:numPr>
                <w:ilvl w:val="0"/>
                <w:numId w:val="7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Question.</w:t>
            </w:r>
          </w:p>
          <w:p w14:paraId="4BE1A054" w14:textId="77777777" w:rsidR="00525D2E" w:rsidRPr="003C1A0A" w:rsidRDefault="00525D2E" w:rsidP="00111D99">
            <w:pPr>
              <w:spacing w:before="100" w:beforeAutospacing="1" w:after="100" w:afterAutospacing="1"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Grid</w:t>
            </w:r>
          </w:p>
          <w:p w14:paraId="29D09CD5" w14:textId="77777777" w:rsidR="00525D2E" w:rsidRPr="003C1A0A" w:rsidRDefault="00525D2E" w:rsidP="00405E8C">
            <w:pPr>
              <w:pStyle w:val="ListParagraph"/>
              <w:numPr>
                <w:ilvl w:val="0"/>
                <w:numId w:val="79"/>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option to set the Size of the table matrix.</w:t>
            </w:r>
          </w:p>
          <w:p w14:paraId="431D5F29" w14:textId="77777777" w:rsidR="00525D2E" w:rsidRPr="003C1A0A" w:rsidRDefault="00525D2E" w:rsidP="00405E8C">
            <w:pPr>
              <w:pStyle w:val="ListParagraph"/>
              <w:numPr>
                <w:ilvl w:val="0"/>
                <w:numId w:val="79"/>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Rows and Column headers should be entered and cannot be blank.</w:t>
            </w:r>
          </w:p>
          <w:p w14:paraId="58D8822F" w14:textId="77777777" w:rsidR="00525D2E" w:rsidRPr="003C1A0A" w:rsidRDefault="00525D2E" w:rsidP="00405E8C">
            <w:pPr>
              <w:pStyle w:val="ListParagraph"/>
              <w:numPr>
                <w:ilvl w:val="0"/>
                <w:numId w:val="79"/>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the type of input fields of the matrix and cannot be blank. Following will be types of the input fields:</w:t>
            </w:r>
          </w:p>
          <w:p w14:paraId="05071A32" w14:textId="77777777" w:rsidR="00525D2E" w:rsidRPr="003C1A0A" w:rsidRDefault="00525D2E" w:rsidP="00405E8C">
            <w:pPr>
              <w:pStyle w:val="ListParagraph"/>
              <w:numPr>
                <w:ilvl w:val="0"/>
                <w:numId w:val="8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Numeric</w:t>
            </w:r>
          </w:p>
          <w:p w14:paraId="7C84B0D3" w14:textId="77777777" w:rsidR="00525D2E" w:rsidRPr="003C1A0A" w:rsidRDefault="00525D2E" w:rsidP="00405E8C">
            <w:pPr>
              <w:pStyle w:val="ListParagraph"/>
              <w:numPr>
                <w:ilvl w:val="0"/>
                <w:numId w:val="8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Single choice</w:t>
            </w:r>
          </w:p>
          <w:p w14:paraId="0980857E" w14:textId="77777777" w:rsidR="00525D2E" w:rsidRPr="003C1A0A" w:rsidRDefault="00525D2E" w:rsidP="00405E8C">
            <w:pPr>
              <w:pStyle w:val="ListParagraph"/>
              <w:numPr>
                <w:ilvl w:val="0"/>
                <w:numId w:val="80"/>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Text Box</w:t>
            </w:r>
          </w:p>
          <w:p w14:paraId="228DE98C" w14:textId="77777777" w:rsidR="00525D2E" w:rsidRPr="003C1A0A" w:rsidRDefault="00525D2E" w:rsidP="00405E8C">
            <w:pPr>
              <w:pStyle w:val="ListParagraph"/>
              <w:numPr>
                <w:ilvl w:val="0"/>
                <w:numId w:val="81"/>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Default Value.</w:t>
            </w:r>
          </w:p>
          <w:p w14:paraId="3945713B" w14:textId="77777777" w:rsidR="00525D2E" w:rsidRPr="003C1A0A" w:rsidRDefault="00525D2E" w:rsidP="00405E8C">
            <w:pPr>
              <w:pStyle w:val="ListParagraph"/>
              <w:numPr>
                <w:ilvl w:val="0"/>
                <w:numId w:val="81"/>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Question.</w:t>
            </w:r>
          </w:p>
          <w:p w14:paraId="3815C850" w14:textId="77777777" w:rsidR="00525D2E" w:rsidRPr="003C1A0A" w:rsidRDefault="00525D2E" w:rsidP="00111D99">
            <w:pPr>
              <w:spacing w:before="100" w:beforeAutospacing="1" w:after="100" w:afterAutospacing="1"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Image</w:t>
            </w:r>
          </w:p>
          <w:p w14:paraId="36B283C6" w14:textId="77777777" w:rsidR="00525D2E" w:rsidRPr="003C1A0A" w:rsidRDefault="00525D2E" w:rsidP="00405E8C">
            <w:pPr>
              <w:pStyle w:val="ListParagraph"/>
              <w:numPr>
                <w:ilvl w:val="0"/>
                <w:numId w:val="8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Image Format (The allowed Image Format will be JPEG, JPG, PNG, BMP).</w:t>
            </w:r>
          </w:p>
          <w:p w14:paraId="79760D2E" w14:textId="77777777" w:rsidR="00525D2E" w:rsidRPr="003C1A0A" w:rsidRDefault="00525D2E" w:rsidP="00405E8C">
            <w:pPr>
              <w:pStyle w:val="ListParagraph"/>
              <w:numPr>
                <w:ilvl w:val="0"/>
                <w:numId w:val="8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Image Size.</w:t>
            </w:r>
          </w:p>
          <w:p w14:paraId="40E49E23" w14:textId="77777777" w:rsidR="00525D2E" w:rsidRPr="003C1A0A" w:rsidRDefault="00525D2E" w:rsidP="00405E8C">
            <w:pPr>
              <w:pStyle w:val="ListParagraph"/>
              <w:numPr>
                <w:ilvl w:val="0"/>
                <w:numId w:val="8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Hint should be entered.</w:t>
            </w:r>
          </w:p>
          <w:p w14:paraId="1D938B72" w14:textId="77777777" w:rsidR="00525D2E" w:rsidRPr="003C1A0A" w:rsidRDefault="00525D2E" w:rsidP="00405E8C">
            <w:pPr>
              <w:pStyle w:val="ListParagraph"/>
              <w:numPr>
                <w:ilvl w:val="0"/>
                <w:numId w:val="8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Question.</w:t>
            </w:r>
          </w:p>
          <w:p w14:paraId="40594904" w14:textId="77777777" w:rsidR="00525D2E" w:rsidRPr="003C1A0A" w:rsidRDefault="00525D2E" w:rsidP="00111D99">
            <w:pPr>
              <w:spacing w:before="100" w:beforeAutospacing="1" w:after="100" w:afterAutospacing="1"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Document</w:t>
            </w:r>
          </w:p>
          <w:p w14:paraId="3C52E590" w14:textId="77777777" w:rsidR="00525D2E" w:rsidRPr="003C1A0A" w:rsidRDefault="00525D2E" w:rsidP="00405E8C">
            <w:pPr>
              <w:pStyle w:val="ListParagraph"/>
              <w:numPr>
                <w:ilvl w:val="0"/>
                <w:numId w:val="8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Document Format (The allowed Image Format will be PDF, EXCEL, DOCX).</w:t>
            </w:r>
          </w:p>
          <w:p w14:paraId="533D8740" w14:textId="77777777" w:rsidR="00525D2E" w:rsidRPr="003C1A0A" w:rsidRDefault="00525D2E" w:rsidP="00405E8C">
            <w:pPr>
              <w:pStyle w:val="ListParagraph"/>
              <w:numPr>
                <w:ilvl w:val="0"/>
                <w:numId w:val="8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Image Size.</w:t>
            </w:r>
          </w:p>
          <w:p w14:paraId="7A7A7617" w14:textId="77777777" w:rsidR="00525D2E" w:rsidRPr="003C1A0A" w:rsidRDefault="00525D2E" w:rsidP="00405E8C">
            <w:pPr>
              <w:pStyle w:val="ListParagraph"/>
              <w:numPr>
                <w:ilvl w:val="0"/>
                <w:numId w:val="8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Hint should be entered.</w:t>
            </w:r>
          </w:p>
          <w:p w14:paraId="47115A60" w14:textId="77777777" w:rsidR="00525D2E" w:rsidRPr="003C1A0A" w:rsidRDefault="00525D2E" w:rsidP="00405E8C">
            <w:pPr>
              <w:pStyle w:val="ListParagraph"/>
              <w:numPr>
                <w:ilvl w:val="0"/>
                <w:numId w:val="8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Provide option to Add Question.</w:t>
            </w:r>
          </w:p>
        </w:tc>
      </w:tr>
      <w:tr w:rsidR="00525D2E" w:rsidRPr="003C1A0A" w14:paraId="6D3A9117" w14:textId="77777777" w:rsidTr="00111D99">
        <w:trPr>
          <w:trHeight w:val="501"/>
        </w:trPr>
        <w:tc>
          <w:tcPr>
            <w:tcW w:w="1155" w:type="dxa"/>
          </w:tcPr>
          <w:p w14:paraId="3EA54F92"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8</w:t>
            </w:r>
          </w:p>
        </w:tc>
        <w:tc>
          <w:tcPr>
            <w:tcW w:w="8182" w:type="dxa"/>
          </w:tcPr>
          <w:p w14:paraId="66EA64E2"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Clicking on Manage Section option, a popup window will appear which will allow to add and manage Sections list.</w:t>
            </w:r>
          </w:p>
          <w:p w14:paraId="492D31EE"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In add new Section popup, show the following options and validations: </w:t>
            </w:r>
          </w:p>
          <w:p w14:paraId="65E14CA7" w14:textId="77777777" w:rsidR="00525D2E" w:rsidRPr="003C1A0A" w:rsidRDefault="00525D2E" w:rsidP="00405E8C">
            <w:pPr>
              <w:pStyle w:val="ListParagraph"/>
              <w:numPr>
                <w:ilvl w:val="0"/>
                <w:numId w:val="8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Section should be entered and cannot be blank.</w:t>
            </w:r>
          </w:p>
          <w:p w14:paraId="0F4690AA" w14:textId="77777777" w:rsidR="00525D2E" w:rsidRPr="003C1A0A" w:rsidRDefault="00525D2E" w:rsidP="00405E8C">
            <w:pPr>
              <w:pStyle w:val="ListParagraph"/>
              <w:numPr>
                <w:ilvl w:val="0"/>
                <w:numId w:val="8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new Section.</w:t>
            </w:r>
          </w:p>
          <w:p w14:paraId="2128961D" w14:textId="77777777" w:rsidR="00525D2E" w:rsidRPr="003C1A0A" w:rsidRDefault="00525D2E" w:rsidP="00405E8C">
            <w:pPr>
              <w:pStyle w:val="ListParagraph"/>
              <w:numPr>
                <w:ilvl w:val="0"/>
                <w:numId w:val="8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Section list with options to Edit and Delete one or more Sections.</w:t>
            </w:r>
          </w:p>
          <w:p w14:paraId="2D138D89" w14:textId="77777777" w:rsidR="00525D2E" w:rsidRPr="003C1A0A" w:rsidRDefault="00525D2E" w:rsidP="00405E8C">
            <w:pPr>
              <w:pStyle w:val="ListParagraph"/>
              <w:numPr>
                <w:ilvl w:val="0"/>
                <w:numId w:val="8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Save updated Section list.</w:t>
            </w:r>
          </w:p>
          <w:p w14:paraId="622980AE" w14:textId="77777777" w:rsidR="00525D2E" w:rsidRPr="003C1A0A" w:rsidRDefault="00525D2E" w:rsidP="00405E8C">
            <w:pPr>
              <w:pStyle w:val="ListParagraph"/>
              <w:numPr>
                <w:ilvl w:val="0"/>
                <w:numId w:val="8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exit from Manage Section popup window.</w:t>
            </w:r>
          </w:p>
        </w:tc>
      </w:tr>
      <w:tr w:rsidR="00525D2E" w:rsidRPr="003C1A0A" w14:paraId="38D3E9C6" w14:textId="77777777" w:rsidTr="00111D99">
        <w:trPr>
          <w:trHeight w:val="501"/>
        </w:trPr>
        <w:tc>
          <w:tcPr>
            <w:tcW w:w="1155" w:type="dxa"/>
            <w:tcBorders>
              <w:top w:val="single" w:sz="4" w:space="0" w:color="auto"/>
              <w:left w:val="single" w:sz="4" w:space="0" w:color="auto"/>
              <w:bottom w:val="single" w:sz="4" w:space="0" w:color="auto"/>
              <w:right w:val="single" w:sz="4" w:space="0" w:color="auto"/>
            </w:tcBorders>
          </w:tcPr>
          <w:p w14:paraId="7ADCFF2F"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9</w:t>
            </w:r>
          </w:p>
        </w:tc>
        <w:tc>
          <w:tcPr>
            <w:tcW w:w="8182" w:type="dxa"/>
            <w:tcBorders>
              <w:top w:val="single" w:sz="4" w:space="0" w:color="auto"/>
              <w:left w:val="single" w:sz="4" w:space="0" w:color="auto"/>
              <w:bottom w:val="single" w:sz="4" w:space="0" w:color="auto"/>
              <w:right w:val="single" w:sz="4" w:space="0" w:color="auto"/>
            </w:tcBorders>
          </w:tcPr>
          <w:p w14:paraId="0B36BA91"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Clicking on Manage Options option a popup window will appear which will allow to add and manage option list.</w:t>
            </w:r>
          </w:p>
          <w:p w14:paraId="4DA01654"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In add new option popup, show the following options and validations</w:t>
            </w:r>
          </w:p>
          <w:p w14:paraId="11858390" w14:textId="77777777" w:rsidR="00525D2E" w:rsidRPr="003C1A0A" w:rsidRDefault="00525D2E" w:rsidP="00405E8C">
            <w:pPr>
              <w:pStyle w:val="ListParagraph"/>
              <w:numPr>
                <w:ilvl w:val="0"/>
                <w:numId w:val="8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Option should be entered and cannot be blank.</w:t>
            </w:r>
          </w:p>
          <w:p w14:paraId="4A14E622" w14:textId="77777777" w:rsidR="00525D2E" w:rsidRPr="003C1A0A" w:rsidRDefault="00525D2E" w:rsidP="00405E8C">
            <w:pPr>
              <w:pStyle w:val="ListParagraph"/>
              <w:numPr>
                <w:ilvl w:val="0"/>
                <w:numId w:val="8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Add button add new option to the list.</w:t>
            </w:r>
          </w:p>
          <w:p w14:paraId="1ECD7062" w14:textId="77777777" w:rsidR="00525D2E" w:rsidRPr="003C1A0A" w:rsidRDefault="00525D2E" w:rsidP="00405E8C">
            <w:pPr>
              <w:pStyle w:val="ListParagraph"/>
              <w:numPr>
                <w:ilvl w:val="0"/>
                <w:numId w:val="8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option list with options to Edit and Delete one or more options.</w:t>
            </w:r>
          </w:p>
          <w:p w14:paraId="4A5D24C3" w14:textId="77777777" w:rsidR="00525D2E" w:rsidRPr="003C1A0A" w:rsidRDefault="00525D2E" w:rsidP="00405E8C">
            <w:pPr>
              <w:pStyle w:val="ListParagraph"/>
              <w:numPr>
                <w:ilvl w:val="0"/>
                <w:numId w:val="8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Save updated option list.</w:t>
            </w:r>
          </w:p>
          <w:p w14:paraId="7258196A" w14:textId="77777777" w:rsidR="00525D2E" w:rsidRPr="003C1A0A" w:rsidRDefault="00525D2E" w:rsidP="00405E8C">
            <w:pPr>
              <w:pStyle w:val="ListParagraph"/>
              <w:numPr>
                <w:ilvl w:val="0"/>
                <w:numId w:val="8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exit from Manage option popup window.</w:t>
            </w:r>
          </w:p>
        </w:tc>
      </w:tr>
      <w:tr w:rsidR="00525D2E" w:rsidRPr="003C1A0A" w14:paraId="47AD6655" w14:textId="77777777" w:rsidTr="00111D99">
        <w:trPr>
          <w:trHeight w:val="501"/>
        </w:trPr>
        <w:tc>
          <w:tcPr>
            <w:tcW w:w="1155" w:type="dxa"/>
            <w:tcBorders>
              <w:top w:val="single" w:sz="4" w:space="0" w:color="auto"/>
              <w:left w:val="single" w:sz="4" w:space="0" w:color="auto"/>
              <w:bottom w:val="single" w:sz="4" w:space="0" w:color="auto"/>
              <w:right w:val="single" w:sz="4" w:space="0" w:color="auto"/>
            </w:tcBorders>
          </w:tcPr>
          <w:p w14:paraId="34BC2AEB"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10</w:t>
            </w:r>
          </w:p>
        </w:tc>
        <w:tc>
          <w:tcPr>
            <w:tcW w:w="8182" w:type="dxa"/>
            <w:tcBorders>
              <w:top w:val="single" w:sz="4" w:space="0" w:color="auto"/>
              <w:left w:val="single" w:sz="4" w:space="0" w:color="auto"/>
              <w:bottom w:val="single" w:sz="4" w:space="0" w:color="auto"/>
              <w:right w:val="single" w:sz="4" w:space="0" w:color="auto"/>
            </w:tcBorders>
          </w:tcPr>
          <w:p w14:paraId="31C758FB"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list of the added questions in a tabular grid. Provide option to view the list by pages along with pagination options to customize the view.</w:t>
            </w:r>
          </w:p>
        </w:tc>
      </w:tr>
      <w:tr w:rsidR="00525D2E" w:rsidRPr="003C1A0A" w14:paraId="06AABF33" w14:textId="77777777" w:rsidTr="00111D99">
        <w:trPr>
          <w:trHeight w:val="501"/>
        </w:trPr>
        <w:tc>
          <w:tcPr>
            <w:tcW w:w="1155" w:type="dxa"/>
            <w:tcBorders>
              <w:top w:val="single" w:sz="4" w:space="0" w:color="auto"/>
              <w:left w:val="single" w:sz="4" w:space="0" w:color="auto"/>
              <w:bottom w:val="single" w:sz="4" w:space="0" w:color="auto"/>
              <w:right w:val="single" w:sz="4" w:space="0" w:color="auto"/>
            </w:tcBorders>
          </w:tcPr>
          <w:p w14:paraId="623B99DA"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11</w:t>
            </w:r>
          </w:p>
        </w:tc>
        <w:tc>
          <w:tcPr>
            <w:tcW w:w="8182" w:type="dxa"/>
            <w:tcBorders>
              <w:top w:val="single" w:sz="4" w:space="0" w:color="auto"/>
              <w:left w:val="single" w:sz="4" w:space="0" w:color="auto"/>
              <w:bottom w:val="single" w:sz="4" w:space="0" w:color="auto"/>
              <w:right w:val="single" w:sz="4" w:space="0" w:color="auto"/>
            </w:tcBorders>
          </w:tcPr>
          <w:p w14:paraId="238A2B45"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tabular grid of questions will have the following columns: Serial Number, Section, Question, Question type, Dependent Question, Dependent on, Required, Minimum, Maximum, Default Value and Action. </w:t>
            </w:r>
          </w:p>
        </w:tc>
      </w:tr>
      <w:tr w:rsidR="00525D2E" w:rsidRPr="003C1A0A" w14:paraId="46AEADEA" w14:textId="77777777" w:rsidTr="00111D99">
        <w:trPr>
          <w:trHeight w:val="501"/>
        </w:trPr>
        <w:tc>
          <w:tcPr>
            <w:tcW w:w="1155" w:type="dxa"/>
            <w:tcBorders>
              <w:top w:val="single" w:sz="4" w:space="0" w:color="auto"/>
              <w:left w:val="single" w:sz="4" w:space="0" w:color="auto"/>
              <w:bottom w:val="single" w:sz="4" w:space="0" w:color="auto"/>
              <w:right w:val="single" w:sz="4" w:space="0" w:color="auto"/>
            </w:tcBorders>
          </w:tcPr>
          <w:p w14:paraId="5F75C5CB"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12</w:t>
            </w:r>
          </w:p>
        </w:tc>
        <w:tc>
          <w:tcPr>
            <w:tcW w:w="8182" w:type="dxa"/>
            <w:tcBorders>
              <w:top w:val="single" w:sz="4" w:space="0" w:color="auto"/>
              <w:left w:val="single" w:sz="4" w:space="0" w:color="auto"/>
              <w:bottom w:val="single" w:sz="4" w:space="0" w:color="auto"/>
              <w:right w:val="single" w:sz="4" w:space="0" w:color="auto"/>
            </w:tcBorders>
          </w:tcPr>
          <w:p w14:paraId="4431D46A"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options to Edit, Delete and Show/Hide questions under action column.</w:t>
            </w:r>
          </w:p>
        </w:tc>
      </w:tr>
      <w:tr w:rsidR="00525D2E" w:rsidRPr="003C1A0A" w14:paraId="47E27375" w14:textId="77777777" w:rsidTr="00111D99">
        <w:trPr>
          <w:trHeight w:val="501"/>
        </w:trPr>
        <w:tc>
          <w:tcPr>
            <w:tcW w:w="1155" w:type="dxa"/>
            <w:tcBorders>
              <w:top w:val="single" w:sz="4" w:space="0" w:color="auto"/>
              <w:left w:val="single" w:sz="4" w:space="0" w:color="auto"/>
              <w:bottom w:val="single" w:sz="4" w:space="0" w:color="auto"/>
              <w:right w:val="single" w:sz="4" w:space="0" w:color="auto"/>
            </w:tcBorders>
          </w:tcPr>
          <w:p w14:paraId="3652C7D2"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13</w:t>
            </w:r>
          </w:p>
        </w:tc>
        <w:tc>
          <w:tcPr>
            <w:tcW w:w="8182" w:type="dxa"/>
            <w:tcBorders>
              <w:top w:val="single" w:sz="4" w:space="0" w:color="auto"/>
              <w:left w:val="single" w:sz="4" w:space="0" w:color="auto"/>
              <w:bottom w:val="single" w:sz="4" w:space="0" w:color="auto"/>
              <w:right w:val="single" w:sz="4" w:space="0" w:color="auto"/>
            </w:tcBorders>
          </w:tcPr>
          <w:p w14:paraId="20C886A7"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Provide option to Create form in the create form popup window. </w:t>
            </w:r>
          </w:p>
        </w:tc>
      </w:tr>
    </w:tbl>
    <w:p w14:paraId="55743196" w14:textId="77777777" w:rsidR="00525D2E" w:rsidRPr="003C1A0A" w:rsidRDefault="00525D2E" w:rsidP="005F6C69">
      <w:pPr>
        <w:pStyle w:val="Heading4"/>
        <w:rPr>
          <w:rFonts w:asciiTheme="majorBidi" w:hAnsiTheme="majorBidi"/>
        </w:rPr>
      </w:pPr>
      <w:r w:rsidRPr="003C1A0A">
        <w:rPr>
          <w:rFonts w:asciiTheme="majorBidi" w:hAnsiTheme="majorBidi"/>
        </w:rPr>
        <w:lastRenderedPageBreak/>
        <w:t>Survey Manager</w:t>
      </w:r>
    </w:p>
    <w:p w14:paraId="659F186A"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23787AF1"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This module will allow to manage data collection plans for the existing survey forms. There will be six tabs in this module namely Pending, In Progress, Completed, Validated, Aggregated, and Cancelled each having various set of actions to perform. Users with different user roles will have different access level to this module. Below section explains the detailed features of these tabs –</w:t>
      </w:r>
    </w:p>
    <w:p w14:paraId="6011409F"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Pending</w:t>
      </w:r>
    </w:p>
    <w:p w14:paraId="10E90222"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 and Priority</w:t>
      </w:r>
    </w:p>
    <w:p w14:paraId="56039B2E" w14:textId="1662F4D8"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new created </w:t>
      </w:r>
      <w:ins w:id="3372" w:author="Deep Nidhi" w:date="2023-09-07T19:13:00Z">
        <w:r w:rsidR="00194127">
          <w:rPr>
            <w:rFonts w:asciiTheme="majorBidi" w:hAnsiTheme="majorBidi" w:cstheme="majorBidi"/>
            <w:sz w:val="24"/>
            <w:szCs w:val="24"/>
          </w:rPr>
          <w:t>survey plan</w:t>
        </w:r>
      </w:ins>
      <w:del w:id="3373" w:author="Deep Nidhi" w:date="2023-09-07T19:13:00Z">
        <w:r w:rsidRPr="003C1A0A" w:rsidDel="00194127">
          <w:rPr>
            <w:rFonts w:asciiTheme="majorBidi" w:hAnsiTheme="majorBidi" w:cstheme="majorBidi"/>
            <w:sz w:val="24"/>
            <w:szCs w:val="24"/>
          </w:rPr>
          <w:delText>plan</w:delText>
        </w:r>
      </w:del>
      <w:r w:rsidRPr="003C1A0A">
        <w:rPr>
          <w:rFonts w:asciiTheme="majorBidi" w:hAnsiTheme="majorBidi" w:cstheme="majorBidi"/>
          <w:sz w:val="24"/>
          <w:szCs w:val="24"/>
        </w:rPr>
        <w:t xml:space="preserve"> will be added in the table grid of Pending tab.</w:t>
      </w:r>
    </w:p>
    <w:p w14:paraId="636522D4"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8182"/>
      </w:tblGrid>
      <w:tr w:rsidR="00525D2E" w:rsidRPr="003C1A0A" w14:paraId="299CA0F1" w14:textId="77777777" w:rsidTr="00111D99">
        <w:trPr>
          <w:trHeight w:val="501"/>
        </w:trPr>
        <w:tc>
          <w:tcPr>
            <w:tcW w:w="1155" w:type="dxa"/>
          </w:tcPr>
          <w:p w14:paraId="39F6072B"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82" w:type="dxa"/>
          </w:tcPr>
          <w:p w14:paraId="2E7DC288"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existing list of the plans in a table grid by pages along with pagination options to customize the view.</w:t>
            </w:r>
          </w:p>
        </w:tc>
      </w:tr>
      <w:tr w:rsidR="00525D2E" w:rsidRPr="003C1A0A" w14:paraId="6CFA1707" w14:textId="77777777" w:rsidTr="00111D99">
        <w:trPr>
          <w:trHeight w:val="501"/>
        </w:trPr>
        <w:tc>
          <w:tcPr>
            <w:tcW w:w="1155" w:type="dxa"/>
          </w:tcPr>
          <w:p w14:paraId="78D7069A"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82" w:type="dxa"/>
          </w:tcPr>
          <w:p w14:paraId="6C2545F7" w14:textId="5A90EB04"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Provide option to create a new </w:t>
            </w:r>
            <w:ins w:id="3374" w:author="Deep Nidhi" w:date="2023-09-07T17:59:00Z">
              <w:r w:rsidR="007D38EC">
                <w:rPr>
                  <w:rFonts w:asciiTheme="majorBidi" w:hAnsiTheme="majorBidi" w:cstheme="majorBidi"/>
                  <w:sz w:val="24"/>
                  <w:szCs w:val="24"/>
                </w:rPr>
                <w:t>data collect</w:t>
              </w:r>
            </w:ins>
            <w:ins w:id="3375" w:author="Deep Nidhi" w:date="2023-09-07T18:00:00Z">
              <w:r w:rsidR="007D38EC">
                <w:rPr>
                  <w:rFonts w:asciiTheme="majorBidi" w:hAnsiTheme="majorBidi" w:cstheme="majorBidi"/>
                  <w:sz w:val="24"/>
                  <w:szCs w:val="24"/>
                </w:rPr>
                <w:t xml:space="preserve">ion </w:t>
              </w:r>
            </w:ins>
            <w:r w:rsidRPr="003C1A0A">
              <w:rPr>
                <w:rFonts w:asciiTheme="majorBidi" w:hAnsiTheme="majorBidi" w:cstheme="majorBidi"/>
                <w:sz w:val="24"/>
                <w:szCs w:val="24"/>
              </w:rPr>
              <w:t>plan.</w:t>
            </w:r>
          </w:p>
        </w:tc>
      </w:tr>
      <w:tr w:rsidR="00525D2E" w:rsidRPr="003C1A0A" w14:paraId="73A25083" w14:textId="77777777" w:rsidTr="00111D99">
        <w:trPr>
          <w:trHeight w:val="501"/>
        </w:trPr>
        <w:tc>
          <w:tcPr>
            <w:tcW w:w="1155" w:type="dxa"/>
          </w:tcPr>
          <w:p w14:paraId="515262F3"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182" w:type="dxa"/>
          </w:tcPr>
          <w:p w14:paraId="60AAE469"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When creating a new plan, provide the following entries and validations -</w:t>
            </w:r>
          </w:p>
          <w:p w14:paraId="17096BB6" w14:textId="2C4CE9E1" w:rsidR="00525D2E" w:rsidRPr="003C1A0A" w:rsidRDefault="007D38EC" w:rsidP="00405E8C">
            <w:pPr>
              <w:pStyle w:val="ListParagraph"/>
              <w:numPr>
                <w:ilvl w:val="0"/>
                <w:numId w:val="62"/>
              </w:numPr>
              <w:spacing w:before="100" w:beforeAutospacing="1" w:after="100" w:afterAutospacing="1" w:line="360" w:lineRule="auto"/>
              <w:jc w:val="both"/>
              <w:rPr>
                <w:rFonts w:asciiTheme="majorBidi" w:hAnsiTheme="majorBidi" w:cstheme="majorBidi"/>
                <w:sz w:val="24"/>
                <w:szCs w:val="24"/>
              </w:rPr>
            </w:pPr>
            <w:ins w:id="3376" w:author="Deep Nidhi" w:date="2023-09-07T18:02:00Z">
              <w:r>
                <w:rPr>
                  <w:rFonts w:asciiTheme="majorBidi" w:hAnsiTheme="majorBidi" w:cstheme="majorBidi"/>
                  <w:sz w:val="24"/>
                  <w:szCs w:val="24"/>
                </w:rPr>
                <w:t>Survey</w:t>
              </w:r>
            </w:ins>
            <w:del w:id="3377" w:author="Deep Nidhi" w:date="2023-09-07T18:02:00Z">
              <w:r w:rsidR="00525D2E" w:rsidRPr="003C1A0A" w:rsidDel="007D38EC">
                <w:rPr>
                  <w:rFonts w:asciiTheme="majorBidi" w:hAnsiTheme="majorBidi" w:cstheme="majorBidi"/>
                  <w:sz w:val="24"/>
                  <w:szCs w:val="24"/>
                </w:rPr>
                <w:delText>Plan</w:delText>
              </w:r>
            </w:del>
            <w:r w:rsidR="00525D2E" w:rsidRPr="003C1A0A">
              <w:rPr>
                <w:rFonts w:asciiTheme="majorBidi" w:hAnsiTheme="majorBidi" w:cstheme="majorBidi"/>
                <w:sz w:val="24"/>
                <w:szCs w:val="24"/>
              </w:rPr>
              <w:t xml:space="preserve"> Name should be entered and cannot be blank.</w:t>
            </w:r>
          </w:p>
          <w:p w14:paraId="5F75D73E" w14:textId="5FD1E7C0" w:rsidR="00525D2E" w:rsidRPr="003C1A0A" w:rsidRDefault="00525D2E" w:rsidP="00405E8C">
            <w:pPr>
              <w:pStyle w:val="ListParagraph"/>
              <w:numPr>
                <w:ilvl w:val="0"/>
                <w:numId w:val="62"/>
              </w:numPr>
              <w:spacing w:before="100" w:beforeAutospacing="1" w:after="100" w:afterAutospacing="1" w:line="360" w:lineRule="auto"/>
              <w:jc w:val="both"/>
              <w:rPr>
                <w:rFonts w:asciiTheme="majorBidi" w:hAnsiTheme="majorBidi" w:cstheme="majorBidi"/>
                <w:sz w:val="24"/>
                <w:szCs w:val="24"/>
              </w:rPr>
            </w:pPr>
            <w:del w:id="3378" w:author="Deep Nidhi" w:date="2023-09-07T18:02:00Z">
              <w:r w:rsidRPr="003C1A0A" w:rsidDel="007D38EC">
                <w:rPr>
                  <w:rFonts w:asciiTheme="majorBidi" w:hAnsiTheme="majorBidi" w:cstheme="majorBidi"/>
                  <w:sz w:val="24"/>
                  <w:szCs w:val="24"/>
                </w:rPr>
                <w:delText xml:space="preserve">Plan </w:delText>
              </w:r>
            </w:del>
            <w:ins w:id="3379" w:author="Deep Nidhi" w:date="2023-09-07T18:02:00Z">
              <w:r w:rsidR="007D38EC">
                <w:rPr>
                  <w:rFonts w:asciiTheme="majorBidi" w:hAnsiTheme="majorBidi" w:cstheme="majorBidi"/>
                  <w:sz w:val="24"/>
                  <w:szCs w:val="24"/>
                </w:rPr>
                <w:t xml:space="preserve">Survey </w:t>
              </w:r>
            </w:ins>
            <w:r w:rsidRPr="003C1A0A">
              <w:rPr>
                <w:rFonts w:asciiTheme="majorBidi" w:hAnsiTheme="majorBidi" w:cstheme="majorBidi"/>
                <w:sz w:val="24"/>
                <w:szCs w:val="24"/>
              </w:rPr>
              <w:t>description should be entered.</w:t>
            </w:r>
          </w:p>
          <w:p w14:paraId="46CF5338" w14:textId="77777777" w:rsidR="00525D2E" w:rsidRPr="003C1A0A" w:rsidRDefault="00525D2E" w:rsidP="00405E8C">
            <w:pPr>
              <w:pStyle w:val="ListParagraph"/>
              <w:numPr>
                <w:ilvl w:val="0"/>
                <w:numId w:val="62"/>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default Time Period.</w:t>
            </w:r>
          </w:p>
          <w:p w14:paraId="1AB86230" w14:textId="77777777" w:rsidR="00525D2E" w:rsidRPr="003C1A0A" w:rsidRDefault="00525D2E" w:rsidP="00405E8C">
            <w:pPr>
              <w:pStyle w:val="ListParagraph"/>
              <w:numPr>
                <w:ilvl w:val="0"/>
                <w:numId w:val="6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If the option for default time period is selected, provide option to select Time Period format from the list of following formats:</w:t>
            </w:r>
          </w:p>
          <w:p w14:paraId="2E9B92EC" w14:textId="77777777" w:rsidR="00525D2E" w:rsidRPr="003C1A0A" w:rsidRDefault="00525D2E" w:rsidP="00405E8C">
            <w:pPr>
              <w:pStyle w:val="ListParagraph"/>
              <w:numPr>
                <w:ilvl w:val="0"/>
                <w:numId w:val="6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YYYY</w:t>
            </w:r>
          </w:p>
          <w:p w14:paraId="21602627" w14:textId="77777777" w:rsidR="00525D2E" w:rsidRPr="003C1A0A" w:rsidRDefault="00525D2E" w:rsidP="00405E8C">
            <w:pPr>
              <w:pStyle w:val="ListParagraph"/>
              <w:numPr>
                <w:ilvl w:val="0"/>
                <w:numId w:val="6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YYYY.MM</w:t>
            </w:r>
          </w:p>
          <w:p w14:paraId="00A46569" w14:textId="77777777" w:rsidR="00525D2E" w:rsidRPr="003C1A0A" w:rsidRDefault="00525D2E" w:rsidP="00405E8C">
            <w:pPr>
              <w:pStyle w:val="ListParagraph"/>
              <w:numPr>
                <w:ilvl w:val="0"/>
                <w:numId w:val="6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YYYY-YYYY</w:t>
            </w:r>
          </w:p>
          <w:p w14:paraId="3DD32C4F" w14:textId="77777777" w:rsidR="00525D2E" w:rsidRPr="003C1A0A" w:rsidRDefault="00525D2E" w:rsidP="00405E8C">
            <w:pPr>
              <w:pStyle w:val="ListParagraph"/>
              <w:numPr>
                <w:ilvl w:val="0"/>
                <w:numId w:val="6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YYYY.MM.DD</w:t>
            </w:r>
          </w:p>
          <w:p w14:paraId="6957B142" w14:textId="77777777" w:rsidR="00525D2E" w:rsidRPr="003C1A0A" w:rsidRDefault="00525D2E" w:rsidP="00405E8C">
            <w:pPr>
              <w:pStyle w:val="ListParagraph"/>
              <w:numPr>
                <w:ilvl w:val="0"/>
                <w:numId w:val="6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YYYY.MM-YYYY.MM </w:t>
            </w:r>
          </w:p>
          <w:p w14:paraId="64381F1F" w14:textId="77777777" w:rsidR="00525D2E" w:rsidRPr="003C1A0A" w:rsidRDefault="00525D2E" w:rsidP="00405E8C">
            <w:pPr>
              <w:pStyle w:val="ListParagraph"/>
              <w:numPr>
                <w:ilvl w:val="0"/>
                <w:numId w:val="6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YYYY.MM.DD-YYYY.MM.DD</w:t>
            </w:r>
          </w:p>
          <w:p w14:paraId="580EC28D" w14:textId="77777777" w:rsidR="00525D2E" w:rsidRPr="003C1A0A" w:rsidRDefault="00525D2E" w:rsidP="00405E8C">
            <w:pPr>
              <w:pStyle w:val="ListParagraph"/>
              <w:numPr>
                <w:ilvl w:val="0"/>
                <w:numId w:val="6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Time Period as per the selected format.</w:t>
            </w:r>
          </w:p>
          <w:p w14:paraId="494A7057" w14:textId="77777777" w:rsidR="00525D2E" w:rsidRPr="003C1A0A" w:rsidRDefault="00525D2E" w:rsidP="00405E8C">
            <w:pPr>
              <w:pStyle w:val="ListParagraph"/>
              <w:numPr>
                <w:ilvl w:val="0"/>
                <w:numId w:val="6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Provide option to select default Data Source.</w:t>
            </w:r>
          </w:p>
          <w:p w14:paraId="47C4A0A2" w14:textId="77777777" w:rsidR="00525D2E" w:rsidRPr="003C1A0A" w:rsidRDefault="00525D2E" w:rsidP="00405E8C">
            <w:pPr>
              <w:pStyle w:val="ListParagraph"/>
              <w:numPr>
                <w:ilvl w:val="0"/>
                <w:numId w:val="65"/>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If the option for default Data Source is selected, provide textbox to enter the Default Data Source.</w:t>
            </w:r>
          </w:p>
          <w:p w14:paraId="5D533753" w14:textId="77777777" w:rsidR="00525D2E" w:rsidRPr="003C1A0A" w:rsidRDefault="00525D2E" w:rsidP="00405E8C">
            <w:pPr>
              <w:pStyle w:val="ListParagraph"/>
              <w:numPr>
                <w:ilvl w:val="0"/>
                <w:numId w:val="6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Area (s) should be selected and cannot be blank.</w:t>
            </w:r>
          </w:p>
          <w:p w14:paraId="5C7E4823" w14:textId="77777777" w:rsidR="00525D2E" w:rsidRPr="003C1A0A" w:rsidRDefault="00525D2E" w:rsidP="00405E8C">
            <w:pPr>
              <w:pStyle w:val="ListParagraph"/>
              <w:numPr>
                <w:ilvl w:val="0"/>
                <w:numId w:val="67"/>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User (s) should be assigned and cannot be blank.</w:t>
            </w:r>
          </w:p>
        </w:tc>
      </w:tr>
      <w:tr w:rsidR="00525D2E" w:rsidRPr="003C1A0A" w14:paraId="7653096E" w14:textId="77777777" w:rsidTr="00111D99">
        <w:trPr>
          <w:trHeight w:val="501"/>
        </w:trPr>
        <w:tc>
          <w:tcPr>
            <w:tcW w:w="1155" w:type="dxa"/>
          </w:tcPr>
          <w:p w14:paraId="34F79DB6"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182" w:type="dxa"/>
          </w:tcPr>
          <w:p w14:paraId="1A6A2D28"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Clicking on Select Area option, show a popup window having list of areas in hierarchy with option to select multiple areas at all area level.</w:t>
            </w:r>
          </w:p>
        </w:tc>
      </w:tr>
      <w:tr w:rsidR="00525D2E" w:rsidRPr="003C1A0A" w14:paraId="6BCC4E40" w14:textId="77777777" w:rsidTr="00111D99">
        <w:trPr>
          <w:trHeight w:val="501"/>
        </w:trPr>
        <w:tc>
          <w:tcPr>
            <w:tcW w:w="1155" w:type="dxa"/>
          </w:tcPr>
          <w:p w14:paraId="6A9DC01D"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182" w:type="dxa"/>
          </w:tcPr>
          <w:p w14:paraId="40DFFBD1"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In Select Area popup, provide an option to show the list of selected area (s) and clear selected area (s).</w:t>
            </w:r>
          </w:p>
        </w:tc>
      </w:tr>
      <w:tr w:rsidR="00525D2E" w:rsidRPr="003C1A0A" w14:paraId="70DAAF6F" w14:textId="77777777" w:rsidTr="00111D99">
        <w:trPr>
          <w:trHeight w:val="501"/>
        </w:trPr>
        <w:tc>
          <w:tcPr>
            <w:tcW w:w="1155" w:type="dxa"/>
          </w:tcPr>
          <w:p w14:paraId="17E2D87A"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182" w:type="dxa"/>
          </w:tcPr>
          <w:p w14:paraId="74977119"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Clicking on Assign Users option, open a popup window to assign data entry users for the selected area (s).</w:t>
            </w:r>
          </w:p>
        </w:tc>
      </w:tr>
      <w:tr w:rsidR="00525D2E" w:rsidRPr="003C1A0A" w14:paraId="2D02569D" w14:textId="77777777" w:rsidTr="00111D99">
        <w:trPr>
          <w:trHeight w:val="501"/>
        </w:trPr>
        <w:tc>
          <w:tcPr>
            <w:tcW w:w="1155" w:type="dxa"/>
          </w:tcPr>
          <w:p w14:paraId="10893023"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8182" w:type="dxa"/>
          </w:tcPr>
          <w:p w14:paraId="7A085719"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new plan.</w:t>
            </w:r>
          </w:p>
        </w:tc>
      </w:tr>
      <w:tr w:rsidR="00525D2E" w:rsidRPr="003C1A0A" w14:paraId="1EDE80E0" w14:textId="77777777" w:rsidTr="00111D99">
        <w:trPr>
          <w:trHeight w:val="501"/>
        </w:trPr>
        <w:tc>
          <w:tcPr>
            <w:tcW w:w="1155" w:type="dxa"/>
          </w:tcPr>
          <w:p w14:paraId="4DC19AAD"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20</w:t>
            </w:r>
          </w:p>
        </w:tc>
        <w:tc>
          <w:tcPr>
            <w:tcW w:w="8182" w:type="dxa"/>
          </w:tcPr>
          <w:p w14:paraId="1757D04B"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newly created plan in Pending tab and provide options to View, Edit, Approve and Delete pending plans under action column.</w:t>
            </w:r>
          </w:p>
        </w:tc>
      </w:tr>
    </w:tbl>
    <w:p w14:paraId="5902CA9E"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In Progress</w:t>
      </w:r>
    </w:p>
    <w:p w14:paraId="5B2406E8"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 and Priority</w:t>
      </w:r>
    </w:p>
    <w:p w14:paraId="1029E79F"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forms which are marked approved will be moved from Pending to In Progress list. The data entry can only be done when the plans are under In Progress tab.</w:t>
      </w:r>
    </w:p>
    <w:p w14:paraId="32A78379"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8182"/>
      </w:tblGrid>
      <w:tr w:rsidR="00525D2E" w:rsidRPr="003C1A0A" w14:paraId="1F892D6E" w14:textId="77777777" w:rsidTr="00111D99">
        <w:trPr>
          <w:trHeight w:val="501"/>
        </w:trPr>
        <w:tc>
          <w:tcPr>
            <w:tcW w:w="1155" w:type="dxa"/>
          </w:tcPr>
          <w:p w14:paraId="5F6B8216"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82" w:type="dxa"/>
          </w:tcPr>
          <w:p w14:paraId="3A6A6A9F" w14:textId="73B6047F"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Show the list of approved </w:t>
            </w:r>
            <w:del w:id="3380" w:author="Deep Nidhi" w:date="2023-09-07T19:13:00Z">
              <w:r w:rsidRPr="003C1A0A" w:rsidDel="00194127">
                <w:rPr>
                  <w:rFonts w:asciiTheme="majorBidi" w:hAnsiTheme="majorBidi" w:cstheme="majorBidi"/>
                  <w:sz w:val="24"/>
                  <w:szCs w:val="24"/>
                </w:rPr>
                <w:delText xml:space="preserve">plans </w:delText>
              </w:r>
            </w:del>
            <w:ins w:id="3381" w:author="Deep Nidhi" w:date="2023-09-07T19:13:00Z">
              <w:r w:rsidR="00194127">
                <w:rPr>
                  <w:rFonts w:asciiTheme="majorBidi" w:hAnsiTheme="majorBidi" w:cstheme="majorBidi"/>
                  <w:sz w:val="24"/>
                  <w:szCs w:val="24"/>
                </w:rPr>
                <w:t>survey</w:t>
              </w:r>
              <w:r w:rsidR="007973BB">
                <w:rPr>
                  <w:rFonts w:asciiTheme="majorBidi" w:hAnsiTheme="majorBidi" w:cstheme="majorBidi"/>
                  <w:sz w:val="24"/>
                  <w:szCs w:val="24"/>
                </w:rPr>
                <w:t xml:space="preserve"> </w:t>
              </w:r>
            </w:ins>
            <w:r w:rsidRPr="003C1A0A">
              <w:rPr>
                <w:rFonts w:asciiTheme="majorBidi" w:hAnsiTheme="majorBidi" w:cstheme="majorBidi"/>
                <w:sz w:val="24"/>
                <w:szCs w:val="24"/>
              </w:rPr>
              <w:t>in the In-progress tab and provide options to View, Data Summary, Data Entry, Undo, Complete, Show/Hide and Cancel In- Progress forms under action column.</w:t>
            </w:r>
          </w:p>
        </w:tc>
      </w:tr>
      <w:tr w:rsidR="00525D2E" w:rsidRPr="003C1A0A" w14:paraId="4AFB084F" w14:textId="77777777" w:rsidTr="00111D99">
        <w:trPr>
          <w:trHeight w:val="501"/>
        </w:trPr>
        <w:tc>
          <w:tcPr>
            <w:tcW w:w="1155" w:type="dxa"/>
          </w:tcPr>
          <w:p w14:paraId="6CA09C5D"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82" w:type="dxa"/>
          </w:tcPr>
          <w:p w14:paraId="689B9FF5"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When entering data to a plan, provide the following entries and validations:</w:t>
            </w:r>
          </w:p>
          <w:p w14:paraId="355463BB"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Area (The area list should have the areas assigned to each form while creating the form).</w:t>
            </w:r>
          </w:p>
          <w:p w14:paraId="0182BBBA"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User Name should be entered and cannot be blank.</w:t>
            </w:r>
          </w:p>
          <w:p w14:paraId="0F688A4B"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Location (longitude &amp; latitude) should be entered.</w:t>
            </w:r>
          </w:p>
          <w:p w14:paraId="388E09CF"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Data Source (If form has a default Data Source).</w:t>
            </w:r>
          </w:p>
          <w:p w14:paraId="3C1B0FC5"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Time period (If form has a default Time Period).</w:t>
            </w:r>
          </w:p>
          <w:p w14:paraId="7538D852"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Data Source should be entered and cannot be blank (If form does not have a default Data Source).</w:t>
            </w:r>
          </w:p>
          <w:p w14:paraId="20CFC73D"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Time period should be selected and cannot be blank (If form does not have a default Time period).</w:t>
            </w:r>
          </w:p>
          <w:p w14:paraId="5E1B35F7"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If the entered Data Source is default.</w:t>
            </w:r>
          </w:p>
          <w:p w14:paraId="54F23785"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If the entered Time Period is default.</w:t>
            </w:r>
          </w:p>
          <w:p w14:paraId="6B48CDA5"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list of Questions associated with each form by section.</w:t>
            </w:r>
          </w:p>
          <w:p w14:paraId="63061518"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Responses for each question as per their question type.</w:t>
            </w:r>
          </w:p>
          <w:p w14:paraId="7B64381F"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Following will be the entries and validation for each Question Type:</w:t>
            </w:r>
          </w:p>
          <w:p w14:paraId="4EC9E782" w14:textId="77777777" w:rsidR="00525D2E" w:rsidRPr="003C1A0A" w:rsidRDefault="00525D2E" w:rsidP="00111D99">
            <w:pPr>
              <w:spacing w:before="100" w:beforeAutospacing="1" w:after="100" w:afterAutospacing="1" w:line="240" w:lineRule="auto"/>
              <w:ind w:left="360"/>
              <w:jc w:val="both"/>
              <w:rPr>
                <w:rFonts w:asciiTheme="majorBidi" w:hAnsiTheme="majorBidi" w:cstheme="majorBidi"/>
                <w:b/>
                <w:bCs/>
                <w:sz w:val="24"/>
                <w:szCs w:val="24"/>
              </w:rPr>
            </w:pPr>
            <w:r w:rsidRPr="003C1A0A">
              <w:rPr>
                <w:rFonts w:asciiTheme="majorBidi" w:hAnsiTheme="majorBidi" w:cstheme="majorBidi"/>
                <w:b/>
                <w:bCs/>
                <w:sz w:val="24"/>
                <w:szCs w:val="24"/>
              </w:rPr>
              <w:t>Numeric</w:t>
            </w:r>
          </w:p>
          <w:p w14:paraId="32C355F2"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Numeric box (show Default value if any and the answer should not exceed Minimum and Maximum value if entered).</w:t>
            </w:r>
          </w:p>
          <w:p w14:paraId="0AC4F817"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Time Period format.</w:t>
            </w:r>
          </w:p>
          <w:p w14:paraId="416E2F4C"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time period as per the selected format.</w:t>
            </w:r>
          </w:p>
          <w:p w14:paraId="3B193F24"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enter Source.</w:t>
            </w:r>
          </w:p>
          <w:p w14:paraId="52981B53" w14:textId="77777777" w:rsidR="00525D2E" w:rsidRPr="003C1A0A" w:rsidRDefault="00525D2E" w:rsidP="00111D99">
            <w:pPr>
              <w:spacing w:before="100" w:beforeAutospacing="1" w:after="100" w:afterAutospacing="1" w:line="240" w:lineRule="auto"/>
              <w:ind w:left="360"/>
              <w:jc w:val="both"/>
              <w:rPr>
                <w:rFonts w:asciiTheme="majorBidi" w:hAnsiTheme="majorBidi" w:cstheme="majorBidi"/>
                <w:b/>
                <w:bCs/>
                <w:sz w:val="24"/>
                <w:szCs w:val="24"/>
              </w:rPr>
            </w:pPr>
            <w:r w:rsidRPr="003C1A0A">
              <w:rPr>
                <w:rFonts w:asciiTheme="majorBidi" w:hAnsiTheme="majorBidi" w:cstheme="majorBidi"/>
                <w:b/>
                <w:bCs/>
                <w:sz w:val="24"/>
                <w:szCs w:val="24"/>
              </w:rPr>
              <w:t>Textbox</w:t>
            </w:r>
          </w:p>
          <w:p w14:paraId="305D116D"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textbox to enter answer.</w:t>
            </w:r>
          </w:p>
          <w:p w14:paraId="7D724701"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Time Period format.</w:t>
            </w:r>
          </w:p>
          <w:p w14:paraId="241AEB59"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time period as per the selected format.</w:t>
            </w:r>
          </w:p>
          <w:p w14:paraId="37C38415"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enter Source.</w:t>
            </w:r>
          </w:p>
          <w:p w14:paraId="62AEEFCB" w14:textId="77777777" w:rsidR="00525D2E" w:rsidRPr="003C1A0A" w:rsidRDefault="00525D2E" w:rsidP="00111D99">
            <w:pPr>
              <w:spacing w:before="100" w:beforeAutospacing="1" w:after="100" w:afterAutospacing="1" w:line="240" w:lineRule="auto"/>
              <w:ind w:left="360"/>
              <w:jc w:val="both"/>
              <w:rPr>
                <w:rFonts w:asciiTheme="majorBidi" w:hAnsiTheme="majorBidi" w:cstheme="majorBidi"/>
                <w:b/>
                <w:bCs/>
                <w:sz w:val="24"/>
                <w:szCs w:val="24"/>
              </w:rPr>
            </w:pPr>
            <w:r w:rsidRPr="003C1A0A">
              <w:rPr>
                <w:rFonts w:asciiTheme="majorBidi" w:hAnsiTheme="majorBidi" w:cstheme="majorBidi"/>
                <w:b/>
                <w:bCs/>
                <w:sz w:val="24"/>
                <w:szCs w:val="24"/>
              </w:rPr>
              <w:t xml:space="preserve">Single Choice </w:t>
            </w:r>
          </w:p>
          <w:p w14:paraId="6C323A9A"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Single Choice should have dropdown list allowing to select any one option from the list.</w:t>
            </w:r>
          </w:p>
          <w:p w14:paraId="5DFF0973"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Provide option to select Time Period format.</w:t>
            </w:r>
          </w:p>
          <w:p w14:paraId="1C1A6303"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time period as per the selected format.</w:t>
            </w:r>
          </w:p>
          <w:p w14:paraId="3B552296"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enter Source.</w:t>
            </w:r>
          </w:p>
          <w:p w14:paraId="4C1CACAF"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Multiple Choice </w:t>
            </w:r>
          </w:p>
          <w:p w14:paraId="03198766"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Multi choice should have checkbox list allowing to select one or more options.</w:t>
            </w:r>
          </w:p>
          <w:p w14:paraId="056C1505"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Time Period format.</w:t>
            </w:r>
          </w:p>
          <w:p w14:paraId="1E6F26CE"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time period as per the selected format.</w:t>
            </w:r>
          </w:p>
          <w:p w14:paraId="293069F8"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enter Source.</w:t>
            </w:r>
          </w:p>
          <w:p w14:paraId="415E2214"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Date </w:t>
            </w:r>
          </w:p>
          <w:p w14:paraId="534E2654"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time period as per the selected format.</w:t>
            </w:r>
          </w:p>
          <w:p w14:paraId="78214A91"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enter Source.</w:t>
            </w:r>
          </w:p>
          <w:p w14:paraId="303685A7" w14:textId="77777777" w:rsidR="00525D2E" w:rsidRPr="003C1A0A" w:rsidRDefault="00525D2E" w:rsidP="00111D99">
            <w:pPr>
              <w:spacing w:before="100" w:beforeAutospacing="1" w:after="100" w:afterAutospacing="1" w:line="240" w:lineRule="auto"/>
              <w:ind w:left="360"/>
              <w:jc w:val="both"/>
              <w:rPr>
                <w:rFonts w:asciiTheme="majorBidi" w:hAnsiTheme="majorBidi" w:cstheme="majorBidi"/>
                <w:b/>
                <w:bCs/>
                <w:sz w:val="24"/>
                <w:szCs w:val="24"/>
              </w:rPr>
            </w:pPr>
            <w:r w:rsidRPr="003C1A0A">
              <w:rPr>
                <w:rFonts w:asciiTheme="majorBidi" w:hAnsiTheme="majorBidi" w:cstheme="majorBidi"/>
                <w:b/>
                <w:bCs/>
                <w:sz w:val="24"/>
                <w:szCs w:val="24"/>
              </w:rPr>
              <w:t>Grid</w:t>
            </w:r>
          </w:p>
          <w:p w14:paraId="36B21D94"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table grid and it should have rows and columns as per the size set when creating question.</w:t>
            </w:r>
          </w:p>
          <w:p w14:paraId="6A257C4C"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input fields of the matrix should have textbox, numeric box or dropdown list.</w:t>
            </w:r>
          </w:p>
          <w:p w14:paraId="3B1E5F07"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Time Period Format.</w:t>
            </w:r>
          </w:p>
          <w:p w14:paraId="17306D35"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Time Period as per the selected format.</w:t>
            </w:r>
          </w:p>
          <w:p w14:paraId="37DA3FAE"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Enter Source.</w:t>
            </w:r>
          </w:p>
          <w:p w14:paraId="4AC9BD3E" w14:textId="77777777" w:rsidR="00525D2E" w:rsidRPr="003C1A0A" w:rsidRDefault="00525D2E" w:rsidP="00111D99">
            <w:pPr>
              <w:spacing w:before="100" w:beforeAutospacing="1" w:after="100" w:afterAutospacing="1" w:line="240" w:lineRule="auto"/>
              <w:ind w:left="360"/>
              <w:jc w:val="both"/>
              <w:rPr>
                <w:rFonts w:asciiTheme="majorBidi" w:hAnsiTheme="majorBidi" w:cstheme="majorBidi"/>
                <w:b/>
                <w:bCs/>
                <w:sz w:val="24"/>
                <w:szCs w:val="24"/>
              </w:rPr>
            </w:pPr>
            <w:r w:rsidRPr="003C1A0A">
              <w:rPr>
                <w:rFonts w:asciiTheme="majorBidi" w:hAnsiTheme="majorBidi" w:cstheme="majorBidi"/>
                <w:b/>
                <w:bCs/>
                <w:sz w:val="24"/>
                <w:szCs w:val="24"/>
              </w:rPr>
              <w:t>Image</w:t>
            </w:r>
          </w:p>
          <w:p w14:paraId="386DD4DB"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Image Format.</w:t>
            </w:r>
          </w:p>
          <w:p w14:paraId="688BAD86"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Upload dialog box (should allow to upload image as per the limit set when creating question).</w:t>
            </w:r>
          </w:p>
          <w:p w14:paraId="518CD0F5"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show hint (If added any when creating question).</w:t>
            </w:r>
          </w:p>
          <w:p w14:paraId="22393AB2"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Time Period Format.</w:t>
            </w:r>
          </w:p>
          <w:p w14:paraId="088D8387"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Time Period as per the selected format.</w:t>
            </w:r>
          </w:p>
          <w:p w14:paraId="37FB82BF"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Enter Source.</w:t>
            </w:r>
          </w:p>
          <w:p w14:paraId="46D3B5C6"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Document</w:t>
            </w:r>
          </w:p>
          <w:p w14:paraId="42F14558"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Document Format.</w:t>
            </w:r>
          </w:p>
          <w:p w14:paraId="3CFE27B2"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Upload dialog box (should allow to upload document as per the limit set when creating question).</w:t>
            </w:r>
          </w:p>
          <w:p w14:paraId="7D45B2A0"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show hint (If added any when creating question).</w:t>
            </w:r>
          </w:p>
          <w:p w14:paraId="75E29198"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Time Period Format.</w:t>
            </w:r>
          </w:p>
          <w:p w14:paraId="0FF85C99"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Time Period as per the selected format.</w:t>
            </w:r>
          </w:p>
          <w:p w14:paraId="46050E1B" w14:textId="77777777" w:rsidR="00525D2E" w:rsidRPr="003C1A0A" w:rsidRDefault="00525D2E" w:rsidP="00405E8C">
            <w:pPr>
              <w:pStyle w:val="ListParagraph"/>
              <w:numPr>
                <w:ilvl w:val="0"/>
                <w:numId w:val="86"/>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Enter Source.</w:t>
            </w:r>
          </w:p>
        </w:tc>
      </w:tr>
      <w:tr w:rsidR="00525D2E" w:rsidRPr="003C1A0A" w14:paraId="40E0C81C" w14:textId="77777777" w:rsidTr="00111D99">
        <w:trPr>
          <w:trHeight w:val="501"/>
        </w:trPr>
        <w:tc>
          <w:tcPr>
            <w:tcW w:w="1155" w:type="dxa"/>
          </w:tcPr>
          <w:p w14:paraId="1B7AAB1F"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3</w:t>
            </w:r>
          </w:p>
        </w:tc>
        <w:tc>
          <w:tcPr>
            <w:tcW w:w="8182" w:type="dxa"/>
          </w:tcPr>
          <w:p w14:paraId="4C0397BB"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Save and Submit the data entry form.</w:t>
            </w:r>
          </w:p>
        </w:tc>
      </w:tr>
      <w:tr w:rsidR="00525D2E" w:rsidRPr="003C1A0A" w14:paraId="30BD5590" w14:textId="77777777" w:rsidTr="00111D99">
        <w:trPr>
          <w:trHeight w:val="501"/>
        </w:trPr>
        <w:tc>
          <w:tcPr>
            <w:tcW w:w="1155" w:type="dxa"/>
          </w:tcPr>
          <w:p w14:paraId="0A69B896"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182" w:type="dxa"/>
          </w:tcPr>
          <w:p w14:paraId="14DB00E0"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show Completion status of data entry Form.</w:t>
            </w:r>
          </w:p>
        </w:tc>
      </w:tr>
      <w:tr w:rsidR="00525D2E" w:rsidRPr="003C1A0A" w14:paraId="7ED1C112" w14:textId="77777777" w:rsidTr="00111D99">
        <w:trPr>
          <w:trHeight w:val="501"/>
        </w:trPr>
        <w:tc>
          <w:tcPr>
            <w:tcW w:w="1155" w:type="dxa"/>
          </w:tcPr>
          <w:p w14:paraId="6A883406"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182" w:type="dxa"/>
          </w:tcPr>
          <w:p w14:paraId="0640CBA9"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Download or Print data entry Form.</w:t>
            </w:r>
          </w:p>
        </w:tc>
      </w:tr>
      <w:tr w:rsidR="00525D2E" w:rsidRPr="003C1A0A" w14:paraId="6A9B03B8" w14:textId="77777777" w:rsidTr="00111D99">
        <w:trPr>
          <w:trHeight w:val="501"/>
        </w:trPr>
        <w:tc>
          <w:tcPr>
            <w:tcW w:w="1155" w:type="dxa"/>
          </w:tcPr>
          <w:p w14:paraId="4FE8D5F6"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8182" w:type="dxa"/>
          </w:tcPr>
          <w:p w14:paraId="3265131D"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Exit data entry Form.</w:t>
            </w:r>
          </w:p>
        </w:tc>
      </w:tr>
    </w:tbl>
    <w:p w14:paraId="57EA8EEC"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u w:val="single"/>
        </w:rPr>
      </w:pPr>
      <w:r w:rsidRPr="003C1A0A">
        <w:rPr>
          <w:rFonts w:asciiTheme="majorBidi" w:hAnsiTheme="majorBidi" w:cstheme="majorBidi"/>
          <w:b/>
          <w:bCs/>
          <w:sz w:val="24"/>
          <w:szCs w:val="24"/>
          <w:u w:val="single"/>
        </w:rPr>
        <w:t>Completed</w:t>
      </w:r>
    </w:p>
    <w:p w14:paraId="5C79CED9"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 and Priority</w:t>
      </w:r>
    </w:p>
    <w:p w14:paraId="48012FE0"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plans which are marked completed will be moved from In Progress to Completed tab. The data collected through data entry process will be validated when the plans are under Completed tab.</w:t>
      </w:r>
    </w:p>
    <w:p w14:paraId="7096846E"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3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
        <w:gridCol w:w="1047"/>
        <w:gridCol w:w="8182"/>
      </w:tblGrid>
      <w:tr w:rsidR="00525D2E" w:rsidRPr="003C1A0A" w14:paraId="48CE8B60" w14:textId="77777777" w:rsidTr="00111D99">
        <w:trPr>
          <w:trHeight w:val="501"/>
          <w:jc w:val="center"/>
        </w:trPr>
        <w:tc>
          <w:tcPr>
            <w:tcW w:w="1154" w:type="dxa"/>
            <w:gridSpan w:val="2"/>
          </w:tcPr>
          <w:p w14:paraId="59636AEB"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82" w:type="dxa"/>
          </w:tcPr>
          <w:p w14:paraId="5609960E"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In-progress plans marked completed will be moved to Completed tab with options to View and Data Validate under action column.</w:t>
            </w:r>
          </w:p>
        </w:tc>
      </w:tr>
      <w:tr w:rsidR="00525D2E" w:rsidRPr="003C1A0A" w14:paraId="46002FCE" w14:textId="77777777" w:rsidTr="00111D99">
        <w:trPr>
          <w:trHeight w:val="773"/>
          <w:jc w:val="center"/>
        </w:trPr>
        <w:tc>
          <w:tcPr>
            <w:tcW w:w="1154" w:type="dxa"/>
            <w:gridSpan w:val="2"/>
          </w:tcPr>
          <w:p w14:paraId="36C5B81E"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82" w:type="dxa"/>
          </w:tcPr>
          <w:p w14:paraId="5A35335C"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By clicking on Data Validate option a popup window will appear which will allow to clean and validate the form data.</w:t>
            </w:r>
          </w:p>
        </w:tc>
      </w:tr>
      <w:tr w:rsidR="00525D2E" w:rsidRPr="003C1A0A" w14:paraId="70F62D78" w14:textId="77777777" w:rsidTr="00111D99">
        <w:trPr>
          <w:trHeight w:val="501"/>
          <w:jc w:val="center"/>
        </w:trPr>
        <w:tc>
          <w:tcPr>
            <w:tcW w:w="1154" w:type="dxa"/>
            <w:gridSpan w:val="2"/>
          </w:tcPr>
          <w:p w14:paraId="1036D472"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8182" w:type="dxa"/>
          </w:tcPr>
          <w:p w14:paraId="2280CE64"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When validating data of a form, provide the following entries and validations:</w:t>
            </w:r>
          </w:p>
          <w:p w14:paraId="427A95EA" w14:textId="77777777" w:rsidR="00525D2E" w:rsidRPr="003C1A0A" w:rsidRDefault="00525D2E" w:rsidP="00405E8C">
            <w:pPr>
              <w:pStyle w:val="ListParagraph"/>
              <w:numPr>
                <w:ilvl w:val="0"/>
                <w:numId w:val="87"/>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Area (The area list should have the areas assigned to each form).</w:t>
            </w:r>
          </w:p>
          <w:p w14:paraId="73D605B3" w14:textId="77777777" w:rsidR="00525D2E" w:rsidRPr="003C1A0A" w:rsidRDefault="00525D2E" w:rsidP="00405E8C">
            <w:pPr>
              <w:pStyle w:val="ListParagraph"/>
              <w:numPr>
                <w:ilvl w:val="0"/>
                <w:numId w:val="87"/>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 xml:space="preserve">Show questions list in table of and provide option to search and sort questions from the list. </w:t>
            </w:r>
          </w:p>
          <w:p w14:paraId="74A5A01B" w14:textId="77777777" w:rsidR="00525D2E" w:rsidRPr="003C1A0A" w:rsidRDefault="00525D2E" w:rsidP="00405E8C">
            <w:pPr>
              <w:pStyle w:val="ListParagraph"/>
              <w:numPr>
                <w:ilvl w:val="0"/>
                <w:numId w:val="87"/>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Data Value, Time Period and Source of the selected areas by columns.</w:t>
            </w:r>
          </w:p>
          <w:p w14:paraId="10FC2439" w14:textId="77777777" w:rsidR="00525D2E" w:rsidRPr="003C1A0A" w:rsidRDefault="00525D2E" w:rsidP="00405E8C">
            <w:pPr>
              <w:pStyle w:val="ListParagraph"/>
              <w:numPr>
                <w:ilvl w:val="0"/>
                <w:numId w:val="8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Edit, Save and Delete data of each question.</w:t>
            </w:r>
          </w:p>
          <w:p w14:paraId="34064E4A" w14:textId="77777777" w:rsidR="00525D2E" w:rsidRPr="003C1A0A" w:rsidRDefault="00525D2E" w:rsidP="00405E8C">
            <w:pPr>
              <w:pStyle w:val="ListParagraph"/>
              <w:numPr>
                <w:ilvl w:val="0"/>
                <w:numId w:val="88"/>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Bulk remove questions data from the list.</w:t>
            </w:r>
          </w:p>
        </w:tc>
      </w:tr>
      <w:tr w:rsidR="00525D2E" w:rsidRPr="003C1A0A" w14:paraId="114570C1" w14:textId="77777777" w:rsidTr="00111D99">
        <w:trPr>
          <w:trHeight w:val="501"/>
          <w:jc w:val="center"/>
        </w:trPr>
        <w:tc>
          <w:tcPr>
            <w:tcW w:w="1154" w:type="dxa"/>
            <w:gridSpan w:val="2"/>
          </w:tcPr>
          <w:p w14:paraId="2F3B4477"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8182" w:type="dxa"/>
          </w:tcPr>
          <w:p w14:paraId="0FBE440D"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Save &amp; Exit from the Data Validation window.</w:t>
            </w:r>
          </w:p>
        </w:tc>
      </w:tr>
      <w:tr w:rsidR="00525D2E" w:rsidRPr="003C1A0A" w14:paraId="77C323A0" w14:textId="77777777" w:rsidTr="00111D99">
        <w:tblPrEx>
          <w:jc w:val="left"/>
        </w:tblPrEx>
        <w:trPr>
          <w:gridBefore w:val="1"/>
          <w:wBefore w:w="107" w:type="dxa"/>
          <w:trHeight w:val="501"/>
        </w:trPr>
        <w:tc>
          <w:tcPr>
            <w:tcW w:w="1047" w:type="dxa"/>
          </w:tcPr>
          <w:p w14:paraId="30036146"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8182" w:type="dxa"/>
          </w:tcPr>
          <w:p w14:paraId="0CB78703"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Download Data will download the form data in CSV or Excel format which will have the data collected through data entry process. </w:t>
            </w:r>
          </w:p>
        </w:tc>
      </w:tr>
    </w:tbl>
    <w:p w14:paraId="143AB168"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Validated</w:t>
      </w:r>
    </w:p>
    <w:p w14:paraId="2AB4950F"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 and Priority</w:t>
      </w:r>
    </w:p>
    <w:p w14:paraId="6CC735B7"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forms which are marked validated will be moved plan Completed to Validated tab. The forms moved to this tab will have validated data and the authorized users will be able to perform aggregation on the validated data.</w:t>
      </w:r>
    </w:p>
    <w:p w14:paraId="3164A272"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7"/>
        <w:gridCol w:w="8190"/>
      </w:tblGrid>
      <w:tr w:rsidR="00525D2E" w:rsidRPr="003C1A0A" w14:paraId="4FA1C37E" w14:textId="77777777" w:rsidTr="00111D99">
        <w:trPr>
          <w:trHeight w:val="501"/>
        </w:trPr>
        <w:tc>
          <w:tcPr>
            <w:tcW w:w="1147" w:type="dxa"/>
          </w:tcPr>
          <w:p w14:paraId="7CB8B7B7"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90" w:type="dxa"/>
          </w:tcPr>
          <w:p w14:paraId="556CF28C"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Completed plans marked validated will be moved to Validated tab with option to Aggregate the selected plan,</w:t>
            </w:r>
          </w:p>
        </w:tc>
      </w:tr>
      <w:tr w:rsidR="00525D2E" w:rsidRPr="003C1A0A" w14:paraId="25EEDA13" w14:textId="77777777" w:rsidTr="00111D99">
        <w:tc>
          <w:tcPr>
            <w:tcW w:w="1147" w:type="dxa"/>
          </w:tcPr>
          <w:p w14:paraId="0BD5A26D"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90" w:type="dxa"/>
          </w:tcPr>
          <w:p w14:paraId="1DC4E76C"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Clicking on Aggregate option from plan will be moved to aggregated with aggregated data value. </w:t>
            </w:r>
          </w:p>
        </w:tc>
      </w:tr>
    </w:tbl>
    <w:p w14:paraId="5730DB73"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Aggregated</w:t>
      </w:r>
    </w:p>
    <w:p w14:paraId="085FAEBC"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 and Priority</w:t>
      </w:r>
    </w:p>
    <w:p w14:paraId="59BF219C"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forms which are marked aggregated will be moved from Validated to Aggregated tab. The formula which are associated with form will be executed when form is moved to Aggregated list. </w:t>
      </w:r>
    </w:p>
    <w:p w14:paraId="14794A2C"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8190"/>
      </w:tblGrid>
      <w:tr w:rsidR="00525D2E" w:rsidRPr="003C1A0A" w14:paraId="0A1CABA7" w14:textId="77777777" w:rsidTr="005F6C69">
        <w:trPr>
          <w:trHeight w:val="501"/>
        </w:trPr>
        <w:tc>
          <w:tcPr>
            <w:tcW w:w="1260" w:type="dxa"/>
          </w:tcPr>
          <w:p w14:paraId="0C1F2E10"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90" w:type="dxa"/>
          </w:tcPr>
          <w:p w14:paraId="2336D882"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Validated plans marked aggregated will be moved from Validated to Aggregated tab with options to Download Data.</w:t>
            </w:r>
          </w:p>
        </w:tc>
      </w:tr>
      <w:tr w:rsidR="00525D2E" w:rsidRPr="003C1A0A" w14:paraId="1B01CA80" w14:textId="77777777" w:rsidTr="005F6C69">
        <w:trPr>
          <w:trHeight w:val="764"/>
        </w:trPr>
        <w:tc>
          <w:tcPr>
            <w:tcW w:w="1260" w:type="dxa"/>
          </w:tcPr>
          <w:p w14:paraId="08F1D088"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REQ 2</w:t>
            </w:r>
          </w:p>
        </w:tc>
        <w:tc>
          <w:tcPr>
            <w:tcW w:w="8190" w:type="dxa"/>
          </w:tcPr>
          <w:p w14:paraId="3FD9A0FC"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Download Data file will have the list of aggregated question with their Processed value in CSV file format.</w:t>
            </w:r>
          </w:p>
        </w:tc>
      </w:tr>
    </w:tbl>
    <w:p w14:paraId="2EC25A02" w14:textId="77777777" w:rsidR="00525D2E" w:rsidRPr="003C1A0A" w:rsidRDefault="00525D2E" w:rsidP="005F6C69">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Cancelled</w:t>
      </w:r>
    </w:p>
    <w:p w14:paraId="7103B978" w14:textId="77777777" w:rsidR="00525D2E" w:rsidRPr="003C1A0A" w:rsidRDefault="00525D2E" w:rsidP="00525D2E">
      <w:pPr>
        <w:spacing w:before="100" w:beforeAutospacing="1" w:after="100" w:afterAutospacing="1"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 and Priority</w:t>
      </w:r>
    </w:p>
    <w:p w14:paraId="36EF1A05"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The In Progress plan which are marked cancelled will be moved to cancelled tab. </w:t>
      </w:r>
    </w:p>
    <w:p w14:paraId="0DC5FB2D" w14:textId="77777777" w:rsidR="00525D2E" w:rsidRPr="003C1A0A" w:rsidRDefault="00525D2E" w:rsidP="00525D2E">
      <w:pPr>
        <w:spacing w:before="100" w:beforeAutospacing="1" w:after="100" w:afterAutospacing="1"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8190"/>
      </w:tblGrid>
      <w:tr w:rsidR="00525D2E" w:rsidRPr="003C1A0A" w14:paraId="7A09C958" w14:textId="77777777" w:rsidTr="005F6C69">
        <w:trPr>
          <w:trHeight w:val="501"/>
        </w:trPr>
        <w:tc>
          <w:tcPr>
            <w:tcW w:w="1260" w:type="dxa"/>
          </w:tcPr>
          <w:p w14:paraId="7F419A27"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8190" w:type="dxa"/>
          </w:tcPr>
          <w:p w14:paraId="12C3BBD6"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In-progress plans marked cancelled will be moved to Cancelled tab with options to View and Undo forms under action column.</w:t>
            </w:r>
          </w:p>
        </w:tc>
      </w:tr>
      <w:tr w:rsidR="00525D2E" w:rsidRPr="003C1A0A" w14:paraId="1961D9E0" w14:textId="77777777" w:rsidTr="005F6C69">
        <w:trPr>
          <w:trHeight w:val="501"/>
        </w:trPr>
        <w:tc>
          <w:tcPr>
            <w:tcW w:w="1260" w:type="dxa"/>
          </w:tcPr>
          <w:p w14:paraId="647E358B"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8190" w:type="dxa"/>
          </w:tcPr>
          <w:p w14:paraId="58D90A02"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By clicking on Undo option, the form will be moved from Cancelled to In Progress tab.</w:t>
            </w:r>
          </w:p>
        </w:tc>
      </w:tr>
    </w:tbl>
    <w:p w14:paraId="132E678C" w14:textId="1E1D361B" w:rsidR="007B2EEC" w:rsidRPr="003C1A0A" w:rsidRDefault="007B2EEC" w:rsidP="007B2EEC">
      <w:pPr>
        <w:pStyle w:val="Heading4"/>
        <w:rPr>
          <w:ins w:id="3382" w:author="Deep Nidhi" w:date="2023-09-11T12:02:00Z"/>
          <w:rFonts w:asciiTheme="majorBidi" w:hAnsiTheme="majorBidi"/>
        </w:rPr>
      </w:pPr>
      <w:bookmarkStart w:id="3383" w:name="_Toc139211689"/>
      <w:bookmarkEnd w:id="2002"/>
      <w:ins w:id="3384" w:author="Deep Nidhi" w:date="2023-09-11T12:03:00Z">
        <w:r>
          <w:rPr>
            <w:rFonts w:asciiTheme="majorBidi" w:hAnsiTheme="majorBidi"/>
          </w:rPr>
          <w:t>Manage Frame</w:t>
        </w:r>
      </w:ins>
    </w:p>
    <w:p w14:paraId="76471F8D" w14:textId="77777777" w:rsidR="007B2EEC" w:rsidRPr="003C1A0A" w:rsidRDefault="007B2EEC" w:rsidP="007B2EEC">
      <w:pPr>
        <w:spacing w:before="100" w:beforeAutospacing="1" w:after="100" w:afterAutospacing="1" w:line="240" w:lineRule="auto"/>
        <w:jc w:val="both"/>
        <w:rPr>
          <w:ins w:id="3385" w:author="Deep Nidhi" w:date="2023-09-11T12:02:00Z"/>
          <w:rFonts w:asciiTheme="majorBidi" w:hAnsiTheme="majorBidi" w:cstheme="majorBidi"/>
          <w:b/>
          <w:bCs/>
          <w:sz w:val="24"/>
          <w:szCs w:val="24"/>
        </w:rPr>
      </w:pPr>
      <w:ins w:id="3386" w:author="Deep Nidhi" w:date="2023-09-11T12:02:00Z">
        <w:r w:rsidRPr="003C1A0A">
          <w:rPr>
            <w:rFonts w:asciiTheme="majorBidi" w:hAnsiTheme="majorBidi" w:cstheme="majorBidi"/>
            <w:b/>
            <w:bCs/>
            <w:sz w:val="24"/>
            <w:szCs w:val="24"/>
          </w:rPr>
          <w:t>Description</w:t>
        </w:r>
      </w:ins>
    </w:p>
    <w:p w14:paraId="18324D13" w14:textId="3F660C56" w:rsidR="007B2EEC" w:rsidRPr="007B2EEC" w:rsidRDefault="007B2EEC" w:rsidP="007B2EEC">
      <w:pPr>
        <w:spacing w:before="100" w:beforeAutospacing="1" w:after="100" w:afterAutospacing="1" w:line="360" w:lineRule="auto"/>
        <w:jc w:val="both"/>
        <w:rPr>
          <w:ins w:id="3387" w:author="Deep Nidhi" w:date="2023-09-11T12:05:00Z"/>
          <w:rFonts w:asciiTheme="majorBidi" w:hAnsiTheme="majorBidi" w:cstheme="majorBidi"/>
          <w:sz w:val="24"/>
          <w:szCs w:val="24"/>
          <w:rPrChange w:id="3388" w:author="Deep Nidhi" w:date="2023-09-11T12:05:00Z">
            <w:rPr>
              <w:ins w:id="3389" w:author="Deep Nidhi" w:date="2023-09-11T12:05:00Z"/>
            </w:rPr>
          </w:rPrChange>
        </w:rPr>
        <w:pPrChange w:id="3390" w:author="Deep Nidhi" w:date="2023-09-11T12:05:00Z">
          <w:pPr/>
        </w:pPrChange>
      </w:pPr>
      <w:ins w:id="3391" w:author="Deep Nidhi" w:date="2023-09-11T12:05:00Z">
        <w:r w:rsidRPr="007B2EEC">
          <w:rPr>
            <w:rFonts w:asciiTheme="majorBidi" w:hAnsiTheme="majorBidi" w:cstheme="majorBidi"/>
            <w:sz w:val="24"/>
            <w:szCs w:val="24"/>
            <w:rPrChange w:id="3392" w:author="Deep Nidhi" w:date="2023-09-11T12:05:00Z">
              <w:rPr/>
            </w:rPrChange>
          </w:rPr>
          <w:t xml:space="preserve">This submodule will allow to create and manage the survey frames. A frame is a subset of the enumerations for whom the survey will be conducted. For example, where you are planning to conduct monthly Survey </w:t>
        </w:r>
      </w:ins>
      <w:ins w:id="3393" w:author="Deep Nidhi" w:date="2023-09-11T12:08:00Z">
        <w:r w:rsidR="00E330A9" w:rsidRPr="00E330A9">
          <w:rPr>
            <w:rFonts w:asciiTheme="majorBidi" w:hAnsiTheme="majorBidi" w:cstheme="majorBidi"/>
            <w:sz w:val="24"/>
            <w:szCs w:val="24"/>
          </w:rPr>
          <w:t xml:space="preserve">of </w:t>
        </w:r>
        <w:r w:rsidR="00E330A9">
          <w:rPr>
            <w:rFonts w:asciiTheme="majorBidi" w:hAnsiTheme="majorBidi" w:cstheme="majorBidi"/>
            <w:sz w:val="24"/>
            <w:szCs w:val="24"/>
          </w:rPr>
          <w:t>Employment</w:t>
        </w:r>
      </w:ins>
      <w:ins w:id="3394" w:author="Deep Nidhi" w:date="2023-09-11T12:05:00Z">
        <w:r w:rsidRPr="007B2EEC">
          <w:rPr>
            <w:rFonts w:asciiTheme="majorBidi" w:hAnsiTheme="majorBidi" w:cstheme="majorBidi"/>
            <w:sz w:val="24"/>
            <w:szCs w:val="24"/>
            <w:rPrChange w:id="3395" w:author="Deep Nidhi" w:date="2023-09-11T12:05:00Z">
              <w:rPr/>
            </w:rPrChange>
          </w:rPr>
          <w:t xml:space="preserve"> and Earning (SEE), you can use this submodule to create a subset of enterprises where you will conduct the survey.</w:t>
        </w:r>
      </w:ins>
    </w:p>
    <w:p w14:paraId="05990896" w14:textId="1C0838C2" w:rsidR="00525D2E" w:rsidRPr="003C1A0A" w:rsidRDefault="004229B1" w:rsidP="00525D2E">
      <w:pPr>
        <w:pStyle w:val="Heading3"/>
        <w:rPr>
          <w:rFonts w:asciiTheme="majorBidi" w:hAnsiTheme="majorBidi"/>
          <w:iCs/>
          <w:sz w:val="24"/>
        </w:rPr>
      </w:pPr>
      <w:bookmarkStart w:id="3396" w:name="_Toc145327326"/>
      <w:r w:rsidRPr="003C1A0A">
        <w:rPr>
          <w:rFonts w:asciiTheme="majorBidi" w:hAnsiTheme="majorBidi"/>
        </w:rPr>
        <w:t>4</w:t>
      </w:r>
      <w:r w:rsidR="00525D2E" w:rsidRPr="003C1A0A">
        <w:rPr>
          <w:rFonts w:asciiTheme="majorBidi" w:hAnsiTheme="majorBidi"/>
        </w:rPr>
        <w:t>.2.</w:t>
      </w:r>
      <w:r w:rsidR="006B6F95" w:rsidRPr="003C1A0A">
        <w:rPr>
          <w:rFonts w:asciiTheme="majorBidi" w:hAnsiTheme="majorBidi"/>
        </w:rPr>
        <w:t>8</w:t>
      </w:r>
      <w:r w:rsidR="00525D2E" w:rsidRPr="003C1A0A">
        <w:rPr>
          <w:rFonts w:asciiTheme="majorBidi" w:hAnsiTheme="majorBidi"/>
        </w:rPr>
        <w:t xml:space="preserve"> Resource</w:t>
      </w:r>
      <w:bookmarkEnd w:id="3383"/>
      <w:bookmarkEnd w:id="3396"/>
    </w:p>
    <w:p w14:paraId="5AEB246E"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09E163CF"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Users with authorized roles will be able to create and manage the reference materials in this module. Option will be available to create, update, delete and group the reference materials into categories like URL and Document. The resources added in this module will be shown on the user interface application.</w:t>
      </w:r>
    </w:p>
    <w:p w14:paraId="7DDEE093" w14:textId="7777777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This module will allow to create and manage the resources including the relevant URL, Video links or to download reference documents. These resources will be available to access by the public on the home page.</w:t>
      </w:r>
    </w:p>
    <w:p w14:paraId="6A5A6461"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
      <w:tr w:rsidR="00525D2E" w:rsidRPr="003C1A0A" w14:paraId="25D1E0E9" w14:textId="77777777" w:rsidTr="00111D99">
        <w:trPr>
          <w:trHeight w:val="1005"/>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9DC8B" w14:textId="77777777" w:rsidR="00525D2E" w:rsidRPr="003C1A0A" w:rsidRDefault="00525D2E" w:rsidP="00111D99">
            <w:pPr>
              <w:rPr>
                <w:rFonts w:asciiTheme="majorBidi" w:hAnsiTheme="majorBidi" w:cstheme="majorBidi"/>
                <w:sz w:val="24"/>
                <w:szCs w:val="24"/>
              </w:rPr>
            </w:pPr>
            <w:r w:rsidRPr="003C1A0A">
              <w:rPr>
                <w:rFonts w:asciiTheme="majorBidi" w:hAnsiTheme="majorBidi" w:cstheme="majorBidi"/>
                <w:sz w:val="24"/>
                <w:szCs w:val="24"/>
              </w:rPr>
              <w:t>REQ 1</w:t>
            </w:r>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1E8B46" w14:textId="77777777" w:rsidR="00525D2E" w:rsidRPr="003C1A0A" w:rsidRDefault="00525D2E" w:rsidP="00111D99">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Show the existing list of the resources and related information in a tabular grid. Provide option to view the list by pages along with pagination option to customize the view.</w:t>
            </w:r>
          </w:p>
        </w:tc>
      </w:tr>
      <w:tr w:rsidR="00525D2E" w:rsidRPr="003C1A0A" w14:paraId="2DDFCFD1" w14:textId="77777777" w:rsidTr="00111D99">
        <w:trPr>
          <w:trHeight w:val="405"/>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AE145F" w14:textId="77777777" w:rsidR="00525D2E" w:rsidRPr="003C1A0A" w:rsidRDefault="00525D2E" w:rsidP="00111D99">
            <w:pPr>
              <w:rPr>
                <w:rFonts w:asciiTheme="majorBidi" w:hAnsiTheme="majorBidi" w:cstheme="majorBidi"/>
                <w:sz w:val="24"/>
                <w:szCs w:val="24"/>
              </w:rPr>
            </w:pPr>
            <w:r w:rsidRPr="003C1A0A">
              <w:rPr>
                <w:rFonts w:asciiTheme="majorBidi" w:hAnsiTheme="majorBidi" w:cstheme="majorBidi"/>
                <w:sz w:val="24"/>
                <w:szCs w:val="24"/>
              </w:rPr>
              <w:t>REQ 2</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54507686" w14:textId="77777777" w:rsidR="00525D2E" w:rsidRPr="003C1A0A" w:rsidRDefault="00525D2E" w:rsidP="00111D99">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options to search, sort, and navigate the existing list.</w:t>
            </w:r>
          </w:p>
        </w:tc>
      </w:tr>
      <w:tr w:rsidR="00525D2E" w:rsidRPr="003C1A0A" w14:paraId="7210EB31" w14:textId="77777777" w:rsidTr="00111D99">
        <w:trPr>
          <w:trHeight w:val="480"/>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4564B" w14:textId="77777777" w:rsidR="00525D2E" w:rsidRPr="003C1A0A" w:rsidRDefault="00525D2E" w:rsidP="00111D99">
            <w:pPr>
              <w:rPr>
                <w:rFonts w:asciiTheme="majorBidi" w:hAnsiTheme="majorBidi" w:cstheme="majorBidi"/>
                <w:sz w:val="24"/>
                <w:szCs w:val="24"/>
              </w:rPr>
            </w:pPr>
            <w:r w:rsidRPr="003C1A0A">
              <w:rPr>
                <w:rFonts w:asciiTheme="majorBidi" w:hAnsiTheme="majorBidi" w:cstheme="majorBidi"/>
                <w:sz w:val="24"/>
                <w:szCs w:val="24"/>
              </w:rPr>
              <w:t>REQ 3</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38DF857D" w14:textId="77777777" w:rsidR="00525D2E" w:rsidRPr="003C1A0A" w:rsidRDefault="00525D2E" w:rsidP="00111D99">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add and edit an element.</w:t>
            </w:r>
          </w:p>
        </w:tc>
      </w:tr>
      <w:tr w:rsidR="00525D2E" w:rsidRPr="003C1A0A" w14:paraId="64D0683B" w14:textId="77777777" w:rsidTr="00111D99">
        <w:trPr>
          <w:trHeight w:val="332"/>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1BAE64" w14:textId="77777777" w:rsidR="00525D2E" w:rsidRPr="003C1A0A" w:rsidRDefault="00525D2E" w:rsidP="00111D99">
            <w:pPr>
              <w:rPr>
                <w:rFonts w:asciiTheme="majorBidi" w:hAnsiTheme="majorBidi" w:cstheme="majorBidi"/>
                <w:sz w:val="24"/>
                <w:szCs w:val="24"/>
              </w:rPr>
            </w:pPr>
            <w:r w:rsidRPr="003C1A0A">
              <w:rPr>
                <w:rFonts w:asciiTheme="majorBidi" w:hAnsiTheme="majorBidi" w:cstheme="majorBidi"/>
                <w:sz w:val="24"/>
                <w:szCs w:val="24"/>
              </w:rPr>
              <w:t>REQ 5</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56FDE1E8" w14:textId="77777777" w:rsidR="00525D2E" w:rsidRPr="003C1A0A" w:rsidRDefault="00525D2E" w:rsidP="00111D99">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Provide an option to show/hide an existing element.</w:t>
            </w:r>
          </w:p>
        </w:tc>
      </w:tr>
      <w:tr w:rsidR="00525D2E" w:rsidRPr="003C1A0A" w14:paraId="383E5D28" w14:textId="77777777" w:rsidTr="00111D99">
        <w:trPr>
          <w:trHeight w:val="3180"/>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3B8F4E" w14:textId="77777777" w:rsidR="00525D2E" w:rsidRPr="003C1A0A" w:rsidRDefault="00525D2E" w:rsidP="00111D99">
            <w:pPr>
              <w:rPr>
                <w:rFonts w:asciiTheme="majorBidi" w:hAnsiTheme="majorBidi" w:cstheme="majorBidi"/>
                <w:sz w:val="24"/>
                <w:szCs w:val="24"/>
              </w:rPr>
            </w:pPr>
            <w:r w:rsidRPr="003C1A0A">
              <w:rPr>
                <w:rFonts w:asciiTheme="majorBidi" w:hAnsiTheme="majorBidi" w:cstheme="majorBidi"/>
                <w:sz w:val="24"/>
                <w:szCs w:val="24"/>
              </w:rPr>
              <w:t>REQ 6</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49F55E14" w14:textId="77777777" w:rsidR="00525D2E" w:rsidRPr="003C1A0A" w:rsidRDefault="00525D2E" w:rsidP="00111D99">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When adding a new element, provide the following entries and validations -</w:t>
            </w:r>
          </w:p>
          <w:p w14:paraId="65270EB0" w14:textId="77777777" w:rsidR="00525D2E" w:rsidRPr="003C1A0A" w:rsidRDefault="00525D2E" w:rsidP="00111D99">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Resource Title should be entered and cannot be blank.</w:t>
            </w:r>
          </w:p>
          <w:p w14:paraId="266B6595" w14:textId="77777777" w:rsidR="00525D2E" w:rsidRPr="003C1A0A" w:rsidRDefault="00525D2E" w:rsidP="00111D99">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Resource Description should be entered and cannot be blank.</w:t>
            </w:r>
          </w:p>
          <w:p w14:paraId="0124D156" w14:textId="77777777" w:rsidR="00525D2E" w:rsidRPr="003C1A0A" w:rsidRDefault="00525D2E" w:rsidP="00111D99">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If the Resource Type selected is the URL link, allow to enter the URL link and cannot be blank.</w:t>
            </w:r>
          </w:p>
          <w:p w14:paraId="7C7F794D" w14:textId="77777777" w:rsidR="00525D2E" w:rsidRPr="003C1A0A" w:rsidRDefault="00525D2E" w:rsidP="00111D99">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If the Resource Type selected is the Upload Document, allow browse and upload a Document associated with the resource.</w:t>
            </w:r>
          </w:p>
          <w:p w14:paraId="415D6D7E" w14:textId="77777777" w:rsidR="00525D2E" w:rsidRPr="003C1A0A" w:rsidRDefault="00525D2E" w:rsidP="00111D99">
            <w:pPr>
              <w:spacing w:line="360" w:lineRule="auto"/>
              <w:jc w:val="both"/>
              <w:rPr>
                <w:rFonts w:asciiTheme="majorBidi" w:hAnsiTheme="majorBidi" w:cstheme="majorBidi"/>
                <w:sz w:val="24"/>
                <w:szCs w:val="24"/>
              </w:rPr>
            </w:pPr>
            <w:r w:rsidRPr="003C1A0A">
              <w:rPr>
                <w:rFonts w:asciiTheme="majorBidi" w:hAnsiTheme="majorBidi" w:cstheme="majorBidi"/>
                <w:sz w:val="24"/>
                <w:szCs w:val="24"/>
              </w:rPr>
              <w:t>Allow browse and upload an Image/Photo associated with the resource.</w:t>
            </w:r>
          </w:p>
        </w:tc>
      </w:tr>
      <w:tr w:rsidR="00525D2E" w:rsidRPr="003C1A0A" w14:paraId="32E241C8" w14:textId="77777777" w:rsidTr="00111D99">
        <w:trPr>
          <w:trHeight w:val="930"/>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888DF7"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50BB0CAE" w14:textId="77777777" w:rsidR="00525D2E" w:rsidRPr="003C1A0A" w:rsidRDefault="00525D2E" w:rsidP="00111D99">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the Add button in the add new element window to confirm adding the element.</w:t>
            </w:r>
          </w:p>
        </w:tc>
      </w:tr>
    </w:tbl>
    <w:p w14:paraId="2D0275F1" w14:textId="2E50F36F" w:rsidR="00525D2E" w:rsidRPr="003C1A0A" w:rsidRDefault="004229B1" w:rsidP="00525D2E">
      <w:pPr>
        <w:pStyle w:val="Heading3"/>
        <w:rPr>
          <w:rFonts w:asciiTheme="majorBidi" w:hAnsiTheme="majorBidi"/>
        </w:rPr>
      </w:pPr>
      <w:bookmarkStart w:id="3397" w:name="_Toc139211691"/>
      <w:bookmarkStart w:id="3398" w:name="_Toc145327327"/>
      <w:r w:rsidRPr="003C1A0A">
        <w:rPr>
          <w:rFonts w:asciiTheme="majorBidi" w:hAnsiTheme="majorBidi"/>
        </w:rPr>
        <w:t>4</w:t>
      </w:r>
      <w:r w:rsidR="00525D2E" w:rsidRPr="003C1A0A">
        <w:rPr>
          <w:rFonts w:asciiTheme="majorBidi" w:hAnsiTheme="majorBidi"/>
        </w:rPr>
        <w:t>.2.</w:t>
      </w:r>
      <w:r w:rsidR="00E0437B" w:rsidRPr="003C1A0A">
        <w:rPr>
          <w:rFonts w:asciiTheme="majorBidi" w:hAnsiTheme="majorBidi"/>
        </w:rPr>
        <w:t>9</w:t>
      </w:r>
      <w:r w:rsidR="00525D2E" w:rsidRPr="003C1A0A">
        <w:rPr>
          <w:rFonts w:asciiTheme="majorBidi" w:hAnsiTheme="majorBidi"/>
        </w:rPr>
        <w:t xml:space="preserve"> Customize</w:t>
      </w:r>
      <w:bookmarkEnd w:id="3397"/>
      <w:bookmarkEnd w:id="3398"/>
    </w:p>
    <w:p w14:paraId="527361B0" w14:textId="77777777" w:rsidR="00525D2E" w:rsidRPr="003C1A0A" w:rsidRDefault="00525D2E" w:rsidP="00525D2E">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12D2305A" w14:textId="72BDA69E" w:rsidR="00CB7272" w:rsidRDefault="00CB7272" w:rsidP="00CB7272">
      <w:pPr>
        <w:spacing w:before="100" w:beforeAutospacing="1" w:after="100" w:afterAutospacing="1" w:line="360" w:lineRule="auto"/>
        <w:jc w:val="both"/>
        <w:rPr>
          <w:ins w:id="3399" w:author="Deep Nidhi" w:date="2023-09-06T16:33:00Z"/>
          <w:rFonts w:asciiTheme="majorBidi" w:hAnsiTheme="majorBidi" w:cstheme="majorBidi"/>
          <w:sz w:val="24"/>
          <w:szCs w:val="24"/>
        </w:rPr>
      </w:pPr>
      <w:ins w:id="3400" w:author="Deep Nidhi" w:date="2023-09-06T16:33:00Z">
        <w:r w:rsidRPr="0045465B">
          <w:rPr>
            <w:rFonts w:asciiTheme="majorBidi" w:hAnsiTheme="majorBidi" w:cstheme="majorBidi"/>
            <w:sz w:val="24"/>
            <w:szCs w:val="24"/>
          </w:rPr>
          <w:lastRenderedPageBreak/>
          <w:t xml:space="preserve">This module will allow users to have flexibility and control over the customization of the homepage </w:t>
        </w:r>
      </w:ins>
      <w:ins w:id="3401" w:author="Deep Nidhi" w:date="2023-09-06T18:43:00Z">
        <w:r w:rsidR="00E72D6F">
          <w:rPr>
            <w:rFonts w:asciiTheme="majorBidi" w:hAnsiTheme="majorBidi" w:cstheme="majorBidi"/>
            <w:sz w:val="24"/>
            <w:szCs w:val="24"/>
          </w:rPr>
          <w:t>key fact</w:t>
        </w:r>
      </w:ins>
      <w:ins w:id="3402" w:author="Deep Nidhi" w:date="2023-09-06T16:33:00Z">
        <w:r w:rsidRPr="0045465B">
          <w:rPr>
            <w:rFonts w:asciiTheme="majorBidi" w:hAnsiTheme="majorBidi" w:cstheme="majorBidi"/>
            <w:sz w:val="24"/>
            <w:szCs w:val="24"/>
          </w:rPr>
          <w:t xml:space="preserve">s, </w:t>
        </w:r>
      </w:ins>
      <w:ins w:id="3403" w:author="Deep Nidhi" w:date="2023-09-06T18:47:00Z">
        <w:r w:rsidR="00E72D6F">
          <w:rPr>
            <w:rFonts w:asciiTheme="majorBidi" w:hAnsiTheme="majorBidi" w:cstheme="majorBidi"/>
            <w:sz w:val="24"/>
            <w:szCs w:val="24"/>
          </w:rPr>
          <w:t xml:space="preserve">Data by Sector </w:t>
        </w:r>
      </w:ins>
      <w:ins w:id="3404" w:author="Deep Nidhi" w:date="2023-09-06T16:33:00Z">
        <w:r w:rsidRPr="0045465B">
          <w:rPr>
            <w:rFonts w:asciiTheme="majorBidi" w:hAnsiTheme="majorBidi" w:cstheme="majorBidi"/>
            <w:sz w:val="24"/>
            <w:szCs w:val="24"/>
          </w:rPr>
          <w:t xml:space="preserve">and </w:t>
        </w:r>
      </w:ins>
      <w:ins w:id="3405" w:author="Deep Nidhi" w:date="2023-09-06T18:47:00Z">
        <w:r w:rsidR="00E72D6F">
          <w:rPr>
            <w:rFonts w:asciiTheme="majorBidi" w:hAnsiTheme="majorBidi" w:cstheme="majorBidi"/>
            <w:sz w:val="24"/>
            <w:szCs w:val="24"/>
          </w:rPr>
          <w:t xml:space="preserve">Data by Region </w:t>
        </w:r>
      </w:ins>
      <w:ins w:id="3406" w:author="Deep Nidhi" w:date="2023-09-06T18:48:00Z">
        <w:r w:rsidR="00E72D6F">
          <w:rPr>
            <w:rFonts w:asciiTheme="majorBidi" w:hAnsiTheme="majorBidi" w:cstheme="majorBidi"/>
            <w:sz w:val="24"/>
            <w:szCs w:val="24"/>
          </w:rPr>
          <w:t>user interface application</w:t>
        </w:r>
      </w:ins>
      <w:ins w:id="3407" w:author="Deep Nidhi" w:date="2023-09-06T16:33:00Z">
        <w:r w:rsidRPr="0045465B">
          <w:rPr>
            <w:rFonts w:asciiTheme="majorBidi" w:hAnsiTheme="majorBidi" w:cstheme="majorBidi"/>
            <w:sz w:val="24"/>
            <w:szCs w:val="24"/>
          </w:rPr>
          <w:t xml:space="preserve">. By having the ability to customize these elements, users </w:t>
        </w:r>
      </w:ins>
      <w:ins w:id="3408" w:author="Deep Nidhi" w:date="2023-09-06T18:50:00Z">
        <w:r w:rsidR="0091550A">
          <w:rPr>
            <w:rFonts w:asciiTheme="majorBidi" w:hAnsiTheme="majorBidi" w:cstheme="majorBidi"/>
            <w:sz w:val="24"/>
            <w:szCs w:val="24"/>
          </w:rPr>
          <w:t xml:space="preserve">will </w:t>
        </w:r>
      </w:ins>
      <w:ins w:id="3409" w:author="Deep Nidhi" w:date="2023-09-06T18:49:00Z">
        <w:r w:rsidR="0091550A">
          <w:rPr>
            <w:rFonts w:asciiTheme="majorBidi" w:hAnsiTheme="majorBidi" w:cstheme="majorBidi"/>
            <w:sz w:val="24"/>
            <w:szCs w:val="24"/>
          </w:rPr>
          <w:t xml:space="preserve">have </w:t>
        </w:r>
      </w:ins>
      <w:ins w:id="3410" w:author="Deep Nidhi" w:date="2023-09-06T18:50:00Z">
        <w:r w:rsidR="0091550A">
          <w:rPr>
            <w:rFonts w:asciiTheme="majorBidi" w:hAnsiTheme="majorBidi" w:cstheme="majorBidi"/>
            <w:sz w:val="24"/>
            <w:szCs w:val="24"/>
          </w:rPr>
          <w:t>the flexibility to control the data to be presented on these modu</w:t>
        </w:r>
      </w:ins>
      <w:ins w:id="3411" w:author="Deep Nidhi" w:date="2023-09-06T18:51:00Z">
        <w:r w:rsidR="0091550A">
          <w:rPr>
            <w:rFonts w:asciiTheme="majorBidi" w:hAnsiTheme="majorBidi" w:cstheme="majorBidi"/>
            <w:sz w:val="24"/>
            <w:szCs w:val="24"/>
          </w:rPr>
          <w:t>les.</w:t>
        </w:r>
      </w:ins>
    </w:p>
    <w:p w14:paraId="2495A0C6" w14:textId="77777777" w:rsidR="00CB7272" w:rsidRDefault="00CB7272" w:rsidP="00CB7272">
      <w:pPr>
        <w:spacing w:before="100" w:beforeAutospacing="1" w:after="100" w:afterAutospacing="1" w:line="360" w:lineRule="auto"/>
        <w:jc w:val="both"/>
        <w:rPr>
          <w:ins w:id="3412" w:author="Deep Nidhi" w:date="2023-09-06T16:33:00Z"/>
          <w:rFonts w:asciiTheme="majorBidi" w:hAnsiTheme="majorBidi" w:cstheme="majorBidi"/>
          <w:sz w:val="24"/>
          <w:szCs w:val="24"/>
        </w:rPr>
      </w:pPr>
      <w:ins w:id="3413" w:author="Deep Nidhi" w:date="2023-09-06T16:33:00Z">
        <w:r>
          <w:rPr>
            <w:rFonts w:asciiTheme="majorBidi" w:hAnsiTheme="majorBidi" w:cstheme="majorBidi"/>
            <w:sz w:val="24"/>
            <w:szCs w:val="24"/>
          </w:rPr>
          <w:t>You will have the option to customize the following elements:</w:t>
        </w:r>
      </w:ins>
    </w:p>
    <w:p w14:paraId="4F88FCF2" w14:textId="24A3CC77" w:rsidR="00376E0D" w:rsidRDefault="00376E0D" w:rsidP="00CB7272">
      <w:pPr>
        <w:pStyle w:val="ListParagraph"/>
        <w:numPr>
          <w:ilvl w:val="0"/>
          <w:numId w:val="91"/>
        </w:numPr>
        <w:spacing w:before="100" w:beforeAutospacing="1" w:after="100" w:afterAutospacing="1" w:line="360" w:lineRule="auto"/>
        <w:jc w:val="both"/>
        <w:rPr>
          <w:ins w:id="3414" w:author="Deep Nidhi" w:date="2023-09-11T17:52:00Z"/>
          <w:rFonts w:asciiTheme="majorBidi" w:hAnsiTheme="majorBidi" w:cstheme="majorBidi"/>
          <w:sz w:val="24"/>
          <w:szCs w:val="24"/>
        </w:rPr>
      </w:pPr>
      <w:ins w:id="3415" w:author="Deep Nidhi" w:date="2023-09-11T17:52:00Z">
        <w:r>
          <w:rPr>
            <w:rFonts w:asciiTheme="majorBidi" w:hAnsiTheme="majorBidi" w:cstheme="majorBidi"/>
            <w:sz w:val="24"/>
            <w:szCs w:val="24"/>
          </w:rPr>
          <w:t>Key facts</w:t>
        </w:r>
      </w:ins>
    </w:p>
    <w:p w14:paraId="55971A8C" w14:textId="1B3B5DC5" w:rsidR="00CB7272" w:rsidRPr="001D1CE2" w:rsidRDefault="00CB7272" w:rsidP="00CB7272">
      <w:pPr>
        <w:pStyle w:val="ListParagraph"/>
        <w:numPr>
          <w:ilvl w:val="0"/>
          <w:numId w:val="91"/>
        </w:numPr>
        <w:spacing w:before="100" w:beforeAutospacing="1" w:after="100" w:afterAutospacing="1" w:line="360" w:lineRule="auto"/>
        <w:jc w:val="both"/>
        <w:rPr>
          <w:ins w:id="3416" w:author="Deep Nidhi" w:date="2023-09-06T16:33:00Z"/>
          <w:rFonts w:asciiTheme="majorBidi" w:hAnsiTheme="majorBidi" w:cstheme="majorBidi"/>
          <w:sz w:val="24"/>
          <w:szCs w:val="24"/>
        </w:rPr>
      </w:pPr>
      <w:ins w:id="3417" w:author="Deep Nidhi" w:date="2023-09-06T16:33:00Z">
        <w:r>
          <w:rPr>
            <w:rFonts w:asciiTheme="majorBidi" w:hAnsiTheme="majorBidi" w:cstheme="majorBidi"/>
            <w:sz w:val="24"/>
            <w:szCs w:val="24"/>
          </w:rPr>
          <w:t>Data by Sectors</w:t>
        </w:r>
      </w:ins>
    </w:p>
    <w:p w14:paraId="20E23E15" w14:textId="77777777" w:rsidR="00CB7272" w:rsidRPr="001D1CE2" w:rsidRDefault="00CB7272" w:rsidP="00CB7272">
      <w:pPr>
        <w:pStyle w:val="ListParagraph"/>
        <w:numPr>
          <w:ilvl w:val="0"/>
          <w:numId w:val="91"/>
        </w:numPr>
        <w:spacing w:before="100" w:beforeAutospacing="1" w:after="100" w:afterAutospacing="1" w:line="360" w:lineRule="auto"/>
        <w:jc w:val="both"/>
        <w:rPr>
          <w:ins w:id="3418" w:author="Deep Nidhi" w:date="2023-09-06T16:33:00Z"/>
          <w:rFonts w:asciiTheme="majorBidi" w:hAnsiTheme="majorBidi" w:cstheme="majorBidi"/>
          <w:sz w:val="24"/>
          <w:szCs w:val="24"/>
        </w:rPr>
      </w:pPr>
      <w:ins w:id="3419" w:author="Deep Nidhi" w:date="2023-09-06T16:33:00Z">
        <w:r>
          <w:rPr>
            <w:rFonts w:asciiTheme="majorBidi" w:hAnsiTheme="majorBidi" w:cstheme="majorBidi"/>
            <w:sz w:val="24"/>
            <w:szCs w:val="24"/>
          </w:rPr>
          <w:t xml:space="preserve">Data by </w:t>
        </w:r>
        <w:r w:rsidRPr="001D1CE2">
          <w:rPr>
            <w:rFonts w:asciiTheme="majorBidi" w:hAnsiTheme="majorBidi" w:cstheme="majorBidi"/>
            <w:sz w:val="24"/>
            <w:szCs w:val="24"/>
          </w:rPr>
          <w:t>Regions</w:t>
        </w:r>
      </w:ins>
    </w:p>
    <w:p w14:paraId="22748193" w14:textId="2071919C" w:rsidR="00CB7272" w:rsidRPr="00F751C9" w:rsidRDefault="00237E73" w:rsidP="00CB7272">
      <w:pPr>
        <w:pStyle w:val="Heading4"/>
        <w:spacing w:line="240" w:lineRule="auto"/>
        <w:jc w:val="both"/>
        <w:rPr>
          <w:ins w:id="3420" w:author="Deep Nidhi" w:date="2023-09-06T16:33:00Z"/>
        </w:rPr>
      </w:pPr>
      <w:ins w:id="3421" w:author="Deep Nidhi" w:date="2023-09-07T17:08:00Z">
        <w:r>
          <w:t>Key facts</w:t>
        </w:r>
      </w:ins>
    </w:p>
    <w:p w14:paraId="6A9BA4FD" w14:textId="77777777" w:rsidR="00CB7272" w:rsidRPr="0045465B" w:rsidRDefault="00CB7272" w:rsidP="00CB7272">
      <w:pPr>
        <w:spacing w:before="100" w:beforeAutospacing="1" w:after="100" w:afterAutospacing="1" w:line="240" w:lineRule="auto"/>
        <w:jc w:val="both"/>
        <w:rPr>
          <w:ins w:id="3422" w:author="Deep Nidhi" w:date="2023-09-06T16:33:00Z"/>
          <w:rFonts w:asciiTheme="majorBidi" w:hAnsiTheme="majorBidi" w:cstheme="majorBidi"/>
          <w:b/>
          <w:bCs/>
          <w:sz w:val="24"/>
          <w:szCs w:val="24"/>
        </w:rPr>
      </w:pPr>
      <w:ins w:id="3423" w:author="Deep Nidhi" w:date="2023-09-06T16:33:00Z">
        <w:r w:rsidRPr="0045465B">
          <w:rPr>
            <w:rFonts w:asciiTheme="majorBidi" w:hAnsiTheme="majorBidi" w:cstheme="majorBidi"/>
            <w:b/>
            <w:bCs/>
            <w:sz w:val="24"/>
            <w:szCs w:val="24"/>
          </w:rPr>
          <w:t>Description</w:t>
        </w:r>
      </w:ins>
    </w:p>
    <w:p w14:paraId="70156DC7" w14:textId="79D0DC74" w:rsidR="00CB7272" w:rsidRPr="0045465B" w:rsidRDefault="00CB7272" w:rsidP="00CB7272">
      <w:pPr>
        <w:spacing w:before="100" w:beforeAutospacing="1" w:after="100" w:afterAutospacing="1" w:line="360" w:lineRule="auto"/>
        <w:jc w:val="both"/>
        <w:rPr>
          <w:ins w:id="3424" w:author="Deep Nidhi" w:date="2023-09-06T16:33:00Z"/>
          <w:rFonts w:asciiTheme="majorBidi" w:hAnsiTheme="majorBidi" w:cstheme="majorBidi"/>
          <w:sz w:val="24"/>
          <w:szCs w:val="24"/>
        </w:rPr>
      </w:pPr>
      <w:ins w:id="3425" w:author="Deep Nidhi" w:date="2023-09-06T16:33:00Z">
        <w:r w:rsidRPr="0045465B">
          <w:rPr>
            <w:rFonts w:asciiTheme="majorBidi" w:hAnsiTheme="majorBidi" w:cstheme="majorBidi"/>
            <w:sz w:val="24"/>
            <w:szCs w:val="24"/>
          </w:rPr>
          <w:t xml:space="preserve">This submodule </w:t>
        </w:r>
      </w:ins>
      <w:ins w:id="3426" w:author="Deep Nidhi" w:date="2023-09-06T16:40:00Z">
        <w:r>
          <w:rPr>
            <w:rFonts w:asciiTheme="majorBidi" w:hAnsiTheme="majorBidi" w:cstheme="majorBidi"/>
            <w:sz w:val="24"/>
            <w:szCs w:val="24"/>
          </w:rPr>
          <w:t xml:space="preserve">will </w:t>
        </w:r>
      </w:ins>
      <w:ins w:id="3427" w:author="Deep Nidhi" w:date="2023-09-06T16:39:00Z">
        <w:r w:rsidRPr="00CB7272">
          <w:rPr>
            <w:rFonts w:asciiTheme="majorBidi" w:hAnsiTheme="majorBidi" w:cstheme="majorBidi"/>
            <w:sz w:val="24"/>
            <w:szCs w:val="24"/>
            <w:rPrChange w:id="3428" w:author="Deep Nidhi" w:date="2023-09-06T16:40:00Z">
              <w:rPr/>
            </w:rPrChange>
          </w:rPr>
          <w:t>allow</w:t>
        </w:r>
      </w:ins>
      <w:ins w:id="3429" w:author="Deep Nidhi" w:date="2023-09-06T16:40:00Z">
        <w:r>
          <w:rPr>
            <w:rFonts w:asciiTheme="majorBidi" w:hAnsiTheme="majorBidi" w:cstheme="majorBidi"/>
            <w:sz w:val="24"/>
            <w:szCs w:val="24"/>
          </w:rPr>
          <w:t xml:space="preserve"> authorized users</w:t>
        </w:r>
      </w:ins>
      <w:ins w:id="3430" w:author="Deep Nidhi" w:date="2023-09-06T16:39:00Z">
        <w:r w:rsidRPr="00CB7272">
          <w:rPr>
            <w:rFonts w:asciiTheme="majorBidi" w:hAnsiTheme="majorBidi" w:cstheme="majorBidi"/>
            <w:sz w:val="24"/>
            <w:szCs w:val="24"/>
            <w:rPrChange w:id="3431" w:author="Deep Nidhi" w:date="2023-09-06T16:40:00Z">
              <w:rPr/>
            </w:rPrChange>
          </w:rPr>
          <w:t xml:space="preserve"> to manage the key facts </w:t>
        </w:r>
      </w:ins>
      <w:ins w:id="3432" w:author="Deep Nidhi" w:date="2023-09-06T16:41:00Z">
        <w:r>
          <w:rPr>
            <w:rFonts w:asciiTheme="majorBidi" w:hAnsiTheme="majorBidi" w:cstheme="majorBidi"/>
            <w:sz w:val="24"/>
            <w:szCs w:val="24"/>
          </w:rPr>
          <w:t xml:space="preserve">to be </w:t>
        </w:r>
      </w:ins>
      <w:ins w:id="3433" w:author="Deep Nidhi" w:date="2023-09-06T16:39:00Z">
        <w:r w:rsidRPr="00CB7272">
          <w:rPr>
            <w:rFonts w:asciiTheme="majorBidi" w:hAnsiTheme="majorBidi" w:cstheme="majorBidi"/>
            <w:sz w:val="24"/>
            <w:szCs w:val="24"/>
            <w:rPrChange w:id="3434" w:author="Deep Nidhi" w:date="2023-09-06T16:40:00Z">
              <w:rPr/>
            </w:rPrChange>
          </w:rPr>
          <w:t>displayed on the home page of the user interface application</w:t>
        </w:r>
      </w:ins>
      <w:ins w:id="3435" w:author="Deep Nidhi" w:date="2023-09-06T16:41:00Z">
        <w:r>
          <w:rPr>
            <w:rFonts w:asciiTheme="majorBidi" w:hAnsiTheme="majorBidi" w:cstheme="majorBidi"/>
            <w:sz w:val="24"/>
            <w:szCs w:val="24"/>
          </w:rPr>
          <w:t>.</w:t>
        </w:r>
      </w:ins>
    </w:p>
    <w:p w14:paraId="01214C67" w14:textId="77777777" w:rsidR="00CB7272" w:rsidRDefault="00CB7272" w:rsidP="00CB7272">
      <w:pPr>
        <w:spacing w:before="100" w:beforeAutospacing="1" w:after="100" w:afterAutospacing="1" w:line="240" w:lineRule="auto"/>
        <w:jc w:val="both"/>
        <w:rPr>
          <w:ins w:id="3436" w:author="Deep Nidhi" w:date="2023-09-06T16:33:00Z"/>
          <w:rFonts w:asciiTheme="majorBidi" w:hAnsiTheme="majorBidi" w:cstheme="majorBidi"/>
          <w:b/>
          <w:bCs/>
          <w:sz w:val="24"/>
          <w:szCs w:val="24"/>
        </w:rPr>
      </w:pPr>
      <w:ins w:id="3437" w:author="Deep Nidhi" w:date="2023-09-06T16:33:00Z">
        <w:r w:rsidRPr="0045465B">
          <w:rPr>
            <w:rFonts w:asciiTheme="majorBidi" w:hAnsiTheme="majorBidi" w:cstheme="majorBidi"/>
            <w:b/>
            <w:bCs/>
            <w:sz w:val="24"/>
            <w:szCs w:val="24"/>
          </w:rPr>
          <w:t>Functional Requirements</w:t>
        </w:r>
      </w:ins>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Change w:id="3438">
          <w:tblGrid>
            <w:gridCol w:w="10"/>
            <w:gridCol w:w="1360"/>
            <w:gridCol w:w="10"/>
            <w:gridCol w:w="7820"/>
            <w:gridCol w:w="10"/>
          </w:tblGrid>
        </w:tblGridChange>
      </w:tblGrid>
      <w:tr w:rsidR="00CB7272" w:rsidRPr="0045465B" w14:paraId="26B26B90" w14:textId="77777777" w:rsidTr="00514D0F">
        <w:trPr>
          <w:trHeight w:val="20"/>
          <w:ins w:id="3439" w:author="Deep Nidhi" w:date="2023-09-06T16:33:00Z"/>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CCE7A" w14:textId="77777777" w:rsidR="00CB7272" w:rsidRPr="0045465B" w:rsidRDefault="00CB7272" w:rsidP="00514D0F">
            <w:pPr>
              <w:rPr>
                <w:ins w:id="3440" w:author="Deep Nidhi" w:date="2023-09-06T16:33:00Z"/>
                <w:rFonts w:asciiTheme="majorBidi" w:hAnsiTheme="majorBidi" w:cstheme="majorBidi"/>
                <w:sz w:val="24"/>
                <w:szCs w:val="24"/>
              </w:rPr>
            </w:pPr>
            <w:ins w:id="3441" w:author="Deep Nidhi" w:date="2023-09-06T16:33:00Z">
              <w:r w:rsidRPr="0045465B">
                <w:rPr>
                  <w:rFonts w:asciiTheme="majorBidi" w:hAnsiTheme="majorBidi" w:cstheme="majorBidi"/>
                  <w:sz w:val="24"/>
                  <w:szCs w:val="24"/>
                </w:rPr>
                <w:t>REQ 1</w:t>
              </w:r>
            </w:ins>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AD76C6" w14:textId="50F0B501" w:rsidR="00CB7272" w:rsidRPr="0016142C" w:rsidRDefault="00CB7272">
            <w:pPr>
              <w:spacing w:line="360" w:lineRule="auto"/>
              <w:jc w:val="both"/>
              <w:rPr>
                <w:ins w:id="3442" w:author="Deep Nidhi" w:date="2023-09-06T16:33:00Z"/>
                <w:rFonts w:asciiTheme="majorBidi" w:hAnsiTheme="majorBidi" w:cstheme="majorBidi"/>
                <w:sz w:val="24"/>
                <w:szCs w:val="24"/>
              </w:rPr>
              <w:pPrChange w:id="3443" w:author="Deep Nidhi" w:date="2023-09-06T18:27:00Z">
                <w:pPr>
                  <w:pStyle w:val="ListParagraph"/>
                  <w:numPr>
                    <w:numId w:val="92"/>
                  </w:numPr>
                  <w:spacing w:line="360" w:lineRule="auto"/>
                  <w:ind w:hanging="360"/>
                  <w:jc w:val="both"/>
                </w:pPr>
              </w:pPrChange>
            </w:pPr>
            <w:ins w:id="3444" w:author="Deep Nidhi" w:date="2023-09-06T16:33:00Z">
              <w:r>
                <w:rPr>
                  <w:rFonts w:asciiTheme="majorBidi" w:hAnsiTheme="majorBidi" w:cstheme="majorBidi"/>
                  <w:sz w:val="24"/>
                  <w:szCs w:val="24"/>
                </w:rPr>
                <w:t xml:space="preserve">Show the existing list of </w:t>
              </w:r>
            </w:ins>
            <w:ins w:id="3445" w:author="Deep Nidhi" w:date="2023-09-06T18:27:00Z">
              <w:r w:rsidR="00685F2F">
                <w:rPr>
                  <w:rFonts w:asciiTheme="majorBidi" w:hAnsiTheme="majorBidi" w:cstheme="majorBidi"/>
                  <w:sz w:val="24"/>
                  <w:szCs w:val="24"/>
                </w:rPr>
                <w:t>key fact indicators</w:t>
              </w:r>
            </w:ins>
            <w:ins w:id="3446" w:author="Deep Nidhi" w:date="2023-09-06T16:33:00Z">
              <w:r>
                <w:rPr>
                  <w:rFonts w:asciiTheme="majorBidi" w:hAnsiTheme="majorBidi" w:cstheme="majorBidi"/>
                  <w:sz w:val="24"/>
                  <w:szCs w:val="24"/>
                </w:rPr>
                <w:t xml:space="preserve"> in the table grid along with the pagination option to customize the view.</w:t>
              </w:r>
            </w:ins>
          </w:p>
        </w:tc>
      </w:tr>
      <w:tr w:rsidR="00CB7272" w:rsidRPr="0045465B" w14:paraId="3241156D" w14:textId="77777777" w:rsidTr="00514D0F">
        <w:trPr>
          <w:trHeight w:val="480"/>
          <w:ins w:id="3447" w:author="Deep Nidhi" w:date="2023-09-06T16:33: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D540DD" w14:textId="77777777" w:rsidR="00CB7272" w:rsidRPr="0045465B" w:rsidRDefault="00CB7272" w:rsidP="00514D0F">
            <w:pPr>
              <w:rPr>
                <w:ins w:id="3448" w:author="Deep Nidhi" w:date="2023-09-06T16:33:00Z"/>
                <w:rFonts w:asciiTheme="majorBidi" w:hAnsiTheme="majorBidi" w:cstheme="majorBidi"/>
                <w:sz w:val="24"/>
                <w:szCs w:val="24"/>
              </w:rPr>
            </w:pPr>
            <w:ins w:id="3449" w:author="Deep Nidhi" w:date="2023-09-06T16:33:00Z">
              <w:r w:rsidRPr="0045465B">
                <w:rPr>
                  <w:rFonts w:asciiTheme="majorBidi" w:hAnsiTheme="majorBidi" w:cstheme="majorBidi"/>
                  <w:sz w:val="24"/>
                  <w:szCs w:val="24"/>
                </w:rPr>
                <w:t xml:space="preserve">REQ </w:t>
              </w:r>
              <w:r>
                <w:rPr>
                  <w:rFonts w:asciiTheme="majorBidi" w:hAnsiTheme="majorBidi" w:cstheme="majorBidi"/>
                  <w:sz w:val="24"/>
                  <w:szCs w:val="24"/>
                </w:rPr>
                <w:t>2</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0126380E" w14:textId="75E45CE7" w:rsidR="00CB7272" w:rsidRPr="0045465B" w:rsidRDefault="00CB7272" w:rsidP="00514D0F">
            <w:pPr>
              <w:spacing w:line="360" w:lineRule="auto"/>
              <w:jc w:val="both"/>
              <w:rPr>
                <w:ins w:id="3450" w:author="Deep Nidhi" w:date="2023-09-06T16:33:00Z"/>
                <w:rFonts w:asciiTheme="majorBidi" w:hAnsiTheme="majorBidi" w:cstheme="majorBidi"/>
                <w:sz w:val="24"/>
                <w:szCs w:val="24"/>
              </w:rPr>
            </w:pPr>
            <w:ins w:id="3451" w:author="Deep Nidhi" w:date="2023-09-06T16:33:00Z">
              <w:r>
                <w:rPr>
                  <w:rFonts w:asciiTheme="majorBidi" w:hAnsiTheme="majorBidi" w:cstheme="majorBidi"/>
                  <w:sz w:val="24"/>
                  <w:szCs w:val="24"/>
                </w:rPr>
                <w:t>Provide option</w:t>
              </w:r>
            </w:ins>
            <w:ins w:id="3452" w:author="Deep Nidhi" w:date="2023-09-06T18:30:00Z">
              <w:r w:rsidR="00B51009">
                <w:rPr>
                  <w:rFonts w:asciiTheme="majorBidi" w:hAnsiTheme="majorBidi" w:cstheme="majorBidi"/>
                  <w:sz w:val="24"/>
                  <w:szCs w:val="24"/>
                </w:rPr>
                <w:t xml:space="preserve"> to Delete and Enable/Disable key fact indicators</w:t>
              </w:r>
            </w:ins>
            <w:ins w:id="3453" w:author="Deep Nidhi" w:date="2023-09-06T16:33:00Z">
              <w:r>
                <w:rPr>
                  <w:rFonts w:asciiTheme="majorBidi" w:hAnsiTheme="majorBidi" w:cstheme="majorBidi"/>
                  <w:sz w:val="24"/>
                  <w:szCs w:val="24"/>
                </w:rPr>
                <w:t xml:space="preserve"> under the action column with each element</w:t>
              </w:r>
            </w:ins>
            <w:ins w:id="3454" w:author="Deep Nidhi" w:date="2023-09-06T18:31:00Z">
              <w:r w:rsidR="00B51009">
                <w:rPr>
                  <w:rFonts w:asciiTheme="majorBidi" w:hAnsiTheme="majorBidi" w:cstheme="majorBidi"/>
                  <w:sz w:val="24"/>
                  <w:szCs w:val="24"/>
                </w:rPr>
                <w:t>.</w:t>
              </w:r>
            </w:ins>
          </w:p>
        </w:tc>
      </w:tr>
      <w:tr w:rsidR="00CB7272" w:rsidRPr="0045465B" w14:paraId="0035659B" w14:textId="77777777" w:rsidTr="00514D0F">
        <w:trPr>
          <w:trHeight w:val="480"/>
          <w:ins w:id="3455" w:author="Deep Nidhi" w:date="2023-09-06T16:33: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DFD41D" w14:textId="77777777" w:rsidR="00CB7272" w:rsidRPr="0045465B" w:rsidRDefault="00CB7272" w:rsidP="00514D0F">
            <w:pPr>
              <w:rPr>
                <w:ins w:id="3456" w:author="Deep Nidhi" w:date="2023-09-06T16:33:00Z"/>
                <w:rFonts w:asciiTheme="majorBidi" w:hAnsiTheme="majorBidi" w:cstheme="majorBidi"/>
                <w:sz w:val="24"/>
                <w:szCs w:val="24"/>
              </w:rPr>
            </w:pPr>
            <w:ins w:id="3457" w:author="Deep Nidhi" w:date="2023-09-06T16:33:00Z">
              <w:r w:rsidRPr="0045465B">
                <w:rPr>
                  <w:rFonts w:asciiTheme="majorBidi" w:hAnsiTheme="majorBidi" w:cstheme="majorBidi"/>
                  <w:sz w:val="24"/>
                  <w:szCs w:val="24"/>
                </w:rPr>
                <w:t xml:space="preserve">REQ </w:t>
              </w:r>
              <w:r>
                <w:rPr>
                  <w:rFonts w:asciiTheme="majorBidi" w:hAnsiTheme="majorBidi" w:cstheme="majorBidi"/>
                  <w:sz w:val="24"/>
                  <w:szCs w:val="24"/>
                </w:rPr>
                <w:t>3</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76D90F85" w14:textId="77777777" w:rsidR="00CB7272" w:rsidRDefault="00CB7272" w:rsidP="00514D0F">
            <w:pPr>
              <w:spacing w:line="360" w:lineRule="auto"/>
              <w:jc w:val="both"/>
              <w:rPr>
                <w:ins w:id="3458" w:author="Deep Nidhi" w:date="2023-09-06T16:33:00Z"/>
                <w:rFonts w:asciiTheme="majorBidi" w:hAnsiTheme="majorBidi" w:cstheme="majorBidi"/>
                <w:sz w:val="24"/>
                <w:szCs w:val="24"/>
              </w:rPr>
            </w:pPr>
            <w:ins w:id="3459" w:author="Deep Nidhi" w:date="2023-09-06T16:33:00Z">
              <w:r w:rsidRPr="0045465B">
                <w:rPr>
                  <w:rFonts w:asciiTheme="majorBidi" w:hAnsiTheme="majorBidi" w:cstheme="majorBidi"/>
                  <w:sz w:val="24"/>
                  <w:szCs w:val="24"/>
                </w:rPr>
                <w:t>Provide options to search, sort and navigate the existing list.</w:t>
              </w:r>
            </w:ins>
          </w:p>
        </w:tc>
      </w:tr>
      <w:tr w:rsidR="00CB7272" w:rsidRPr="0045465B" w14:paraId="52E96194" w14:textId="77777777" w:rsidTr="00514D0F">
        <w:trPr>
          <w:trHeight w:val="332"/>
          <w:ins w:id="3460" w:author="Deep Nidhi" w:date="2023-09-06T16:33:00Z"/>
        </w:trPr>
        <w:tc>
          <w:tcPr>
            <w:tcW w:w="137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B87A5FB" w14:textId="77777777" w:rsidR="00CB7272" w:rsidRPr="0045465B" w:rsidRDefault="00CB7272" w:rsidP="00514D0F">
            <w:pPr>
              <w:rPr>
                <w:ins w:id="3461" w:author="Deep Nidhi" w:date="2023-09-06T16:33:00Z"/>
                <w:rFonts w:asciiTheme="majorBidi" w:hAnsiTheme="majorBidi" w:cstheme="majorBidi"/>
                <w:sz w:val="24"/>
                <w:szCs w:val="24"/>
              </w:rPr>
            </w:pPr>
            <w:ins w:id="3462" w:author="Deep Nidhi" w:date="2023-09-06T16:33:00Z">
              <w:r w:rsidRPr="0045465B">
                <w:rPr>
                  <w:rFonts w:asciiTheme="majorBidi" w:hAnsiTheme="majorBidi" w:cstheme="majorBidi"/>
                  <w:sz w:val="24"/>
                  <w:szCs w:val="24"/>
                </w:rPr>
                <w:t xml:space="preserve">REQ </w:t>
              </w:r>
              <w:r>
                <w:rPr>
                  <w:rFonts w:asciiTheme="majorBidi" w:hAnsiTheme="majorBidi" w:cstheme="majorBidi"/>
                  <w:sz w:val="24"/>
                  <w:szCs w:val="24"/>
                </w:rPr>
                <w:t>4</w:t>
              </w:r>
            </w:ins>
          </w:p>
        </w:tc>
        <w:tc>
          <w:tcPr>
            <w:tcW w:w="7830" w:type="dxa"/>
            <w:tcBorders>
              <w:top w:val="nil"/>
              <w:left w:val="nil"/>
              <w:bottom w:val="single" w:sz="4" w:space="0" w:color="auto"/>
              <w:right w:val="single" w:sz="8" w:space="0" w:color="000000"/>
            </w:tcBorders>
            <w:tcMar>
              <w:top w:w="100" w:type="dxa"/>
              <w:left w:w="100" w:type="dxa"/>
              <w:bottom w:w="100" w:type="dxa"/>
              <w:right w:w="100" w:type="dxa"/>
            </w:tcMar>
          </w:tcPr>
          <w:p w14:paraId="3DF74A47" w14:textId="66D0A904" w:rsidR="00CB7272" w:rsidRPr="0045465B" w:rsidRDefault="00CB7272" w:rsidP="00514D0F">
            <w:pPr>
              <w:spacing w:line="360" w:lineRule="auto"/>
              <w:jc w:val="both"/>
              <w:rPr>
                <w:ins w:id="3463" w:author="Deep Nidhi" w:date="2023-09-06T16:33:00Z"/>
                <w:rFonts w:asciiTheme="majorBidi" w:hAnsiTheme="majorBidi" w:cstheme="majorBidi"/>
                <w:sz w:val="24"/>
                <w:szCs w:val="24"/>
              </w:rPr>
            </w:pPr>
            <w:ins w:id="3464" w:author="Deep Nidhi" w:date="2023-09-06T16:33:00Z">
              <w:r>
                <w:rPr>
                  <w:rFonts w:asciiTheme="majorBidi" w:hAnsiTheme="majorBidi" w:cstheme="majorBidi"/>
                  <w:sz w:val="24"/>
                  <w:szCs w:val="24"/>
                </w:rPr>
                <w:t xml:space="preserve">Provide the option to add an element. </w:t>
              </w:r>
            </w:ins>
          </w:p>
        </w:tc>
      </w:tr>
      <w:tr w:rsidR="00CB7272" w:rsidRPr="0045465B" w14:paraId="07B8CF0A" w14:textId="77777777" w:rsidTr="00514D0F">
        <w:trPr>
          <w:trHeight w:val="332"/>
          <w:ins w:id="3465" w:author="Deep Nidhi" w:date="2023-09-06T16:33:00Z"/>
        </w:trPr>
        <w:tc>
          <w:tcPr>
            <w:tcW w:w="137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E515829" w14:textId="77777777" w:rsidR="00CB7272" w:rsidRPr="0045465B" w:rsidRDefault="00CB7272" w:rsidP="00514D0F">
            <w:pPr>
              <w:rPr>
                <w:ins w:id="3466" w:author="Deep Nidhi" w:date="2023-09-06T16:33:00Z"/>
                <w:rFonts w:asciiTheme="majorBidi" w:hAnsiTheme="majorBidi" w:cstheme="majorBidi"/>
                <w:sz w:val="24"/>
                <w:szCs w:val="24"/>
              </w:rPr>
            </w:pPr>
            <w:ins w:id="3467" w:author="Deep Nidhi" w:date="2023-09-06T16:33:00Z">
              <w:r w:rsidRPr="0045465B">
                <w:rPr>
                  <w:rFonts w:asciiTheme="majorBidi" w:hAnsiTheme="majorBidi" w:cstheme="majorBidi"/>
                  <w:sz w:val="24"/>
                  <w:szCs w:val="24"/>
                </w:rPr>
                <w:t xml:space="preserve">REQ </w:t>
              </w:r>
              <w:r>
                <w:rPr>
                  <w:rFonts w:asciiTheme="majorBidi" w:hAnsiTheme="majorBidi" w:cstheme="majorBidi"/>
                  <w:sz w:val="24"/>
                  <w:szCs w:val="24"/>
                </w:rPr>
                <w:t>5</w:t>
              </w:r>
            </w:ins>
          </w:p>
        </w:tc>
        <w:tc>
          <w:tcPr>
            <w:tcW w:w="783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2F668E2" w14:textId="77777777" w:rsidR="00B51009" w:rsidRDefault="00B51009" w:rsidP="00514D0F">
            <w:pPr>
              <w:spacing w:line="360" w:lineRule="auto"/>
              <w:jc w:val="both"/>
              <w:rPr>
                <w:ins w:id="3468" w:author="Deep Nidhi" w:date="2023-09-06T18:35:00Z"/>
                <w:rFonts w:asciiTheme="majorBidi" w:hAnsiTheme="majorBidi" w:cstheme="majorBidi"/>
                <w:sz w:val="24"/>
                <w:szCs w:val="24"/>
              </w:rPr>
            </w:pPr>
            <w:ins w:id="3469" w:author="Deep Nidhi" w:date="2023-09-06T18:35:00Z">
              <w:r w:rsidRPr="003C1A0A">
                <w:rPr>
                  <w:rFonts w:asciiTheme="majorBidi" w:hAnsiTheme="majorBidi" w:cstheme="majorBidi"/>
                  <w:sz w:val="24"/>
                  <w:szCs w:val="24"/>
                </w:rPr>
                <w:t>When adding a new element, provide the following entries and validations</w:t>
              </w:r>
            </w:ins>
          </w:p>
          <w:p w14:paraId="4B201B24" w14:textId="142B8CC3" w:rsidR="00B51009" w:rsidRPr="00E72D6F" w:rsidRDefault="00B51009">
            <w:pPr>
              <w:pStyle w:val="ListParagraph"/>
              <w:numPr>
                <w:ilvl w:val="0"/>
                <w:numId w:val="96"/>
              </w:numPr>
              <w:spacing w:line="360" w:lineRule="auto"/>
              <w:jc w:val="both"/>
              <w:rPr>
                <w:ins w:id="3470" w:author="Deep Nidhi" w:date="2023-09-06T18:36:00Z"/>
                <w:rFonts w:asciiTheme="majorBidi" w:hAnsiTheme="majorBidi" w:cstheme="majorBidi"/>
                <w:sz w:val="24"/>
                <w:szCs w:val="24"/>
                <w:rPrChange w:id="3471" w:author="Deep Nidhi" w:date="2023-09-06T18:40:00Z">
                  <w:rPr>
                    <w:ins w:id="3472" w:author="Deep Nidhi" w:date="2023-09-06T18:36:00Z"/>
                  </w:rPr>
                </w:rPrChange>
              </w:rPr>
              <w:pPrChange w:id="3473" w:author="Deep Nidhi" w:date="2023-09-06T18:40:00Z">
                <w:pPr>
                  <w:spacing w:line="360" w:lineRule="auto"/>
                  <w:jc w:val="both"/>
                </w:pPr>
              </w:pPrChange>
            </w:pPr>
            <w:ins w:id="3474" w:author="Deep Nidhi" w:date="2023-09-06T18:35:00Z">
              <w:r w:rsidRPr="00E72D6F">
                <w:rPr>
                  <w:rFonts w:asciiTheme="majorBidi" w:hAnsiTheme="majorBidi" w:cstheme="majorBidi"/>
                  <w:sz w:val="24"/>
                  <w:szCs w:val="24"/>
                  <w:rPrChange w:id="3475" w:author="Deep Nidhi" w:date="2023-09-06T18:40:00Z">
                    <w:rPr/>
                  </w:rPrChange>
                </w:rPr>
                <w:t>Indicator- Unit should be</w:t>
              </w:r>
            </w:ins>
            <w:ins w:id="3476" w:author="Deep Nidhi" w:date="2023-09-06T18:36:00Z">
              <w:r w:rsidRPr="00E72D6F">
                <w:rPr>
                  <w:rFonts w:asciiTheme="majorBidi" w:hAnsiTheme="majorBidi" w:cstheme="majorBidi"/>
                  <w:sz w:val="24"/>
                  <w:szCs w:val="24"/>
                  <w:rPrChange w:id="3477" w:author="Deep Nidhi" w:date="2023-09-06T18:40:00Z">
                    <w:rPr/>
                  </w:rPrChange>
                </w:rPr>
                <w:t xml:space="preserve"> selected and cannot be blank</w:t>
              </w:r>
            </w:ins>
            <w:ins w:id="3478" w:author="Deep Nidhi" w:date="2023-09-06T18:40:00Z">
              <w:r w:rsidR="00E72D6F" w:rsidRPr="00E72D6F">
                <w:rPr>
                  <w:rFonts w:asciiTheme="majorBidi" w:hAnsiTheme="majorBidi" w:cstheme="majorBidi"/>
                  <w:sz w:val="24"/>
                  <w:szCs w:val="24"/>
                  <w:rPrChange w:id="3479" w:author="Deep Nidhi" w:date="2023-09-06T18:40:00Z">
                    <w:rPr/>
                  </w:rPrChange>
                </w:rPr>
                <w:t>.</w:t>
              </w:r>
            </w:ins>
          </w:p>
          <w:p w14:paraId="71AFFE39" w14:textId="4DA10CFD" w:rsidR="00CB7272" w:rsidRPr="00E72D6F" w:rsidRDefault="00B51009">
            <w:pPr>
              <w:pStyle w:val="ListParagraph"/>
              <w:numPr>
                <w:ilvl w:val="0"/>
                <w:numId w:val="96"/>
              </w:numPr>
              <w:spacing w:line="360" w:lineRule="auto"/>
              <w:jc w:val="both"/>
              <w:rPr>
                <w:ins w:id="3480" w:author="Deep Nidhi" w:date="2023-09-06T16:33:00Z"/>
                <w:rFonts w:asciiTheme="majorBidi" w:hAnsiTheme="majorBidi" w:cstheme="majorBidi"/>
                <w:sz w:val="24"/>
                <w:szCs w:val="24"/>
                <w:rPrChange w:id="3481" w:author="Deep Nidhi" w:date="2023-09-06T18:40:00Z">
                  <w:rPr>
                    <w:ins w:id="3482" w:author="Deep Nidhi" w:date="2023-09-06T16:33:00Z"/>
                  </w:rPr>
                </w:rPrChange>
              </w:rPr>
              <w:pPrChange w:id="3483" w:author="Deep Nidhi" w:date="2023-09-06T18:40:00Z">
                <w:pPr>
                  <w:spacing w:line="360" w:lineRule="auto"/>
                  <w:jc w:val="both"/>
                </w:pPr>
              </w:pPrChange>
            </w:pPr>
            <w:ins w:id="3484" w:author="Deep Nidhi" w:date="2023-09-06T18:36:00Z">
              <w:r w:rsidRPr="00E72D6F">
                <w:rPr>
                  <w:rFonts w:asciiTheme="majorBidi" w:hAnsiTheme="majorBidi" w:cstheme="majorBidi"/>
                  <w:sz w:val="24"/>
                  <w:szCs w:val="24"/>
                  <w:rPrChange w:id="3485" w:author="Deep Nidhi" w:date="2023-09-06T18:40:00Z">
                    <w:rPr/>
                  </w:rPrChange>
                </w:rPr>
                <w:t>Subgroup should be selected and cann</w:t>
              </w:r>
            </w:ins>
            <w:ins w:id="3486" w:author="Deep Nidhi" w:date="2023-09-06T18:40:00Z">
              <w:r w:rsidR="00E72D6F" w:rsidRPr="00E72D6F">
                <w:rPr>
                  <w:rFonts w:asciiTheme="majorBidi" w:hAnsiTheme="majorBidi" w:cstheme="majorBidi"/>
                  <w:sz w:val="24"/>
                  <w:szCs w:val="24"/>
                  <w:rPrChange w:id="3487" w:author="Deep Nidhi" w:date="2023-09-06T18:40:00Z">
                    <w:rPr/>
                  </w:rPrChange>
                </w:rPr>
                <w:t>ot be blank.</w:t>
              </w:r>
            </w:ins>
          </w:p>
        </w:tc>
      </w:tr>
      <w:tr w:rsidR="00E72D6F" w:rsidRPr="0045465B" w14:paraId="062356DE" w14:textId="77777777" w:rsidTr="00E72D6F">
        <w:tblPrEx>
          <w:tblW w:w="9200" w:type="dxa"/>
          <w:tblInd w:w="100" w:type="dxa"/>
          <w:tblBorders>
            <w:top w:val="nil"/>
            <w:left w:val="nil"/>
            <w:bottom w:val="nil"/>
            <w:right w:val="nil"/>
            <w:insideH w:val="nil"/>
            <w:insideV w:val="nil"/>
          </w:tblBorders>
          <w:tblLayout w:type="fixed"/>
          <w:tblLook w:val="0600" w:firstRow="0" w:lastRow="0" w:firstColumn="0" w:lastColumn="0" w:noHBand="1" w:noVBand="1"/>
          <w:tblPrExChange w:id="3488" w:author="Deep Nidhi" w:date="2023-09-06T18:41:00Z">
            <w:tblPrEx>
              <w:tblW w:w="9200" w:type="dxa"/>
              <w:tblInd w:w="100" w:type="dxa"/>
              <w:tblBorders>
                <w:top w:val="nil"/>
                <w:left w:val="nil"/>
                <w:bottom w:val="nil"/>
                <w:right w:val="nil"/>
                <w:insideH w:val="nil"/>
                <w:insideV w:val="nil"/>
              </w:tblBorders>
              <w:tblLayout w:type="fixed"/>
              <w:tblLook w:val="0600" w:firstRow="0" w:lastRow="0" w:firstColumn="0" w:lastColumn="0" w:noHBand="1" w:noVBand="1"/>
            </w:tblPrEx>
          </w:tblPrExChange>
        </w:tblPrEx>
        <w:trPr>
          <w:trHeight w:val="332"/>
          <w:ins w:id="3489" w:author="Deep Nidhi" w:date="2023-09-06T16:33:00Z"/>
          <w:trPrChange w:id="3490" w:author="Deep Nidhi" w:date="2023-09-06T18:41:00Z">
            <w:trPr>
              <w:gridAfter w:val="0"/>
              <w:trHeight w:val="332"/>
            </w:trPr>
          </w:trPrChange>
        </w:trPr>
        <w:tc>
          <w:tcPr>
            <w:tcW w:w="137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Change w:id="3491" w:author="Deep Nidhi" w:date="2023-09-06T18:41:00Z">
              <w:tcPr>
                <w:tcW w:w="1370" w:type="dxa"/>
                <w:gridSpan w:val="2"/>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7EB6FB3" w14:textId="46C85328" w:rsidR="00E72D6F" w:rsidRPr="0045465B" w:rsidRDefault="00E72D6F" w:rsidP="00E72D6F">
            <w:pPr>
              <w:rPr>
                <w:ins w:id="3492" w:author="Deep Nidhi" w:date="2023-09-06T16:33:00Z"/>
                <w:rFonts w:asciiTheme="majorBidi" w:hAnsiTheme="majorBidi" w:cstheme="majorBidi"/>
                <w:sz w:val="24"/>
                <w:szCs w:val="24"/>
              </w:rPr>
            </w:pPr>
            <w:ins w:id="3493" w:author="Deep Nidhi" w:date="2023-09-06T18:41:00Z">
              <w:r w:rsidRPr="003C1A0A">
                <w:rPr>
                  <w:rFonts w:asciiTheme="majorBidi" w:hAnsiTheme="majorBidi" w:cstheme="majorBidi"/>
                  <w:sz w:val="24"/>
                  <w:szCs w:val="24"/>
                </w:rPr>
                <w:lastRenderedPageBreak/>
                <w:t>REQ 6</w:t>
              </w:r>
            </w:ins>
          </w:p>
        </w:tc>
        <w:tc>
          <w:tcPr>
            <w:tcW w:w="7830" w:type="dxa"/>
            <w:tcBorders>
              <w:top w:val="single" w:sz="4" w:space="0" w:color="auto"/>
              <w:left w:val="nil"/>
              <w:bottom w:val="single" w:sz="4" w:space="0" w:color="auto"/>
              <w:right w:val="single" w:sz="8" w:space="0" w:color="000000"/>
            </w:tcBorders>
            <w:tcMar>
              <w:top w:w="100" w:type="dxa"/>
              <w:left w:w="100" w:type="dxa"/>
              <w:bottom w:w="100" w:type="dxa"/>
              <w:right w:w="100" w:type="dxa"/>
            </w:tcMar>
            <w:tcPrChange w:id="3494" w:author="Deep Nidhi" w:date="2023-09-06T18:41:00Z">
              <w:tcPr>
                <w:tcW w:w="7830" w:type="dxa"/>
                <w:gridSpan w:val="2"/>
                <w:tcBorders>
                  <w:top w:val="single" w:sz="4" w:space="0" w:color="auto"/>
                  <w:left w:val="nil"/>
                  <w:bottom w:val="single" w:sz="8" w:space="0" w:color="000000"/>
                  <w:right w:val="single" w:sz="8" w:space="0" w:color="000000"/>
                </w:tcBorders>
                <w:tcMar>
                  <w:top w:w="100" w:type="dxa"/>
                  <w:left w:w="100" w:type="dxa"/>
                  <w:bottom w:w="100" w:type="dxa"/>
                  <w:right w:w="100" w:type="dxa"/>
                </w:tcMar>
              </w:tcPr>
            </w:tcPrChange>
          </w:tcPr>
          <w:p w14:paraId="7E290149" w14:textId="5A60C783" w:rsidR="00E72D6F" w:rsidRDefault="00E72D6F" w:rsidP="00E72D6F">
            <w:pPr>
              <w:spacing w:line="360" w:lineRule="auto"/>
              <w:jc w:val="both"/>
              <w:rPr>
                <w:ins w:id="3495" w:author="Deep Nidhi" w:date="2023-09-06T16:33:00Z"/>
                <w:rFonts w:asciiTheme="majorBidi" w:hAnsiTheme="majorBidi" w:cstheme="majorBidi"/>
                <w:sz w:val="24"/>
                <w:szCs w:val="24"/>
              </w:rPr>
            </w:pPr>
            <w:ins w:id="3496" w:author="Deep Nidhi" w:date="2023-09-06T18:41:00Z">
              <w:r w:rsidRPr="003C1A0A">
                <w:rPr>
                  <w:rFonts w:asciiTheme="majorBidi" w:hAnsiTheme="majorBidi" w:cstheme="majorBidi"/>
                  <w:sz w:val="24"/>
                  <w:szCs w:val="24"/>
                </w:rPr>
                <w:t>Provide Add button in the add new element window to confirm adding the element</w:t>
              </w:r>
              <w:r>
                <w:rPr>
                  <w:rFonts w:asciiTheme="majorBidi" w:hAnsiTheme="majorBidi" w:cstheme="majorBidi"/>
                  <w:sz w:val="24"/>
                  <w:szCs w:val="24"/>
                </w:rPr>
                <w:t>.</w:t>
              </w:r>
            </w:ins>
          </w:p>
        </w:tc>
      </w:tr>
      <w:tr w:rsidR="00E72D6F" w:rsidRPr="0045465B" w14:paraId="00DFBACF" w14:textId="77777777" w:rsidTr="00514D0F">
        <w:trPr>
          <w:trHeight w:val="332"/>
          <w:ins w:id="3497" w:author="Deep Nidhi" w:date="2023-09-06T18:41:00Z"/>
        </w:trPr>
        <w:tc>
          <w:tcPr>
            <w:tcW w:w="13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33E0305" w14:textId="07AB6EA9" w:rsidR="00E72D6F" w:rsidRPr="003C1A0A" w:rsidRDefault="00E72D6F" w:rsidP="00E72D6F">
            <w:pPr>
              <w:rPr>
                <w:ins w:id="3498" w:author="Deep Nidhi" w:date="2023-09-06T18:41:00Z"/>
                <w:rFonts w:asciiTheme="majorBidi" w:hAnsiTheme="majorBidi" w:cstheme="majorBidi"/>
                <w:sz w:val="24"/>
                <w:szCs w:val="24"/>
              </w:rPr>
            </w:pPr>
            <w:ins w:id="3499" w:author="Deep Nidhi" w:date="2023-09-06T18:41:00Z">
              <w:r w:rsidRPr="003C1A0A">
                <w:rPr>
                  <w:rFonts w:asciiTheme="majorBidi" w:hAnsiTheme="majorBidi" w:cstheme="majorBidi"/>
                  <w:sz w:val="24"/>
                  <w:szCs w:val="24"/>
                </w:rPr>
                <w:t xml:space="preserve">REQ </w:t>
              </w:r>
            </w:ins>
            <w:ins w:id="3500" w:author="Deep Nidhi" w:date="2023-09-06T18:42:00Z">
              <w:r>
                <w:rPr>
                  <w:rFonts w:asciiTheme="majorBidi" w:hAnsiTheme="majorBidi" w:cstheme="majorBidi"/>
                  <w:sz w:val="24"/>
                  <w:szCs w:val="24"/>
                </w:rPr>
                <w:t>7</w:t>
              </w:r>
            </w:ins>
          </w:p>
        </w:tc>
        <w:tc>
          <w:tcPr>
            <w:tcW w:w="783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7D06971A" w14:textId="1DA5D95B" w:rsidR="00E72D6F" w:rsidRPr="003C1A0A" w:rsidRDefault="00E72D6F" w:rsidP="00E72D6F">
            <w:pPr>
              <w:spacing w:line="360" w:lineRule="auto"/>
              <w:jc w:val="both"/>
              <w:rPr>
                <w:ins w:id="3501" w:author="Deep Nidhi" w:date="2023-09-06T18:41:00Z"/>
                <w:rFonts w:asciiTheme="majorBidi" w:hAnsiTheme="majorBidi" w:cstheme="majorBidi"/>
                <w:sz w:val="24"/>
                <w:szCs w:val="24"/>
              </w:rPr>
            </w:pPr>
            <w:ins w:id="3502" w:author="Deep Nidhi" w:date="2023-09-06T18:42:00Z">
              <w:r>
                <w:rPr>
                  <w:rFonts w:asciiTheme="majorBidi" w:hAnsiTheme="majorBidi" w:cstheme="majorBidi"/>
                  <w:sz w:val="24"/>
                  <w:szCs w:val="24"/>
                </w:rPr>
                <w:t>Restrict active key facts indicators count as 8</w:t>
              </w:r>
            </w:ins>
            <w:ins w:id="3503" w:author="Deep Nidhi" w:date="2023-09-06T18:41:00Z">
              <w:r>
                <w:rPr>
                  <w:rFonts w:asciiTheme="majorBidi" w:hAnsiTheme="majorBidi" w:cstheme="majorBidi"/>
                  <w:sz w:val="24"/>
                  <w:szCs w:val="24"/>
                </w:rPr>
                <w:t>.</w:t>
              </w:r>
            </w:ins>
          </w:p>
        </w:tc>
      </w:tr>
    </w:tbl>
    <w:p w14:paraId="14C8342E" w14:textId="765281B6" w:rsidR="00CB7272" w:rsidRPr="00F751C9" w:rsidRDefault="00CB7272" w:rsidP="00CB7272">
      <w:pPr>
        <w:pStyle w:val="Heading4"/>
        <w:spacing w:line="240" w:lineRule="auto"/>
        <w:jc w:val="both"/>
        <w:rPr>
          <w:ins w:id="3504" w:author="Deep Nidhi" w:date="2023-09-06T16:33:00Z"/>
        </w:rPr>
      </w:pPr>
      <w:ins w:id="3505" w:author="Deep Nidhi" w:date="2023-09-06T16:33:00Z">
        <w:r w:rsidRPr="00F751C9">
          <w:t xml:space="preserve">Data by </w:t>
        </w:r>
      </w:ins>
      <w:ins w:id="3506" w:author="Deep Nidhi" w:date="2023-09-06T16:41:00Z">
        <w:r w:rsidR="00EC4D12">
          <w:t>Sectors</w:t>
        </w:r>
      </w:ins>
    </w:p>
    <w:p w14:paraId="5F867EA8" w14:textId="77777777" w:rsidR="00CB7272" w:rsidRPr="0045465B" w:rsidRDefault="00CB7272" w:rsidP="00CB7272">
      <w:pPr>
        <w:spacing w:before="100" w:beforeAutospacing="1" w:after="100" w:afterAutospacing="1" w:line="240" w:lineRule="auto"/>
        <w:jc w:val="both"/>
        <w:rPr>
          <w:ins w:id="3507" w:author="Deep Nidhi" w:date="2023-09-06T16:33:00Z"/>
          <w:rFonts w:asciiTheme="majorBidi" w:hAnsiTheme="majorBidi" w:cstheme="majorBidi"/>
          <w:b/>
          <w:bCs/>
          <w:sz w:val="24"/>
          <w:szCs w:val="24"/>
        </w:rPr>
      </w:pPr>
      <w:ins w:id="3508" w:author="Deep Nidhi" w:date="2023-09-06T16:33:00Z">
        <w:r w:rsidRPr="0045465B">
          <w:rPr>
            <w:rFonts w:asciiTheme="majorBidi" w:hAnsiTheme="majorBidi" w:cstheme="majorBidi"/>
            <w:b/>
            <w:bCs/>
            <w:sz w:val="24"/>
            <w:szCs w:val="24"/>
          </w:rPr>
          <w:t>Description</w:t>
        </w:r>
      </w:ins>
    </w:p>
    <w:p w14:paraId="45B5EAD7" w14:textId="189555F7" w:rsidR="00CB7272" w:rsidRPr="00EC4D12" w:rsidRDefault="00CB7272" w:rsidP="00CB7272">
      <w:pPr>
        <w:spacing w:before="100" w:beforeAutospacing="1" w:after="100" w:afterAutospacing="1" w:line="360" w:lineRule="auto"/>
        <w:jc w:val="both"/>
        <w:rPr>
          <w:ins w:id="3509" w:author="Deep Nidhi" w:date="2023-09-06T16:33:00Z"/>
          <w:rFonts w:ascii="Times New Roman" w:hAnsi="Times New Roman" w:cs="Times New Roman"/>
          <w:sz w:val="24"/>
          <w:szCs w:val="24"/>
          <w:rPrChange w:id="3510" w:author="Deep Nidhi" w:date="2023-09-06T16:44:00Z">
            <w:rPr>
              <w:ins w:id="3511" w:author="Deep Nidhi" w:date="2023-09-06T16:33:00Z"/>
              <w:rFonts w:asciiTheme="majorBidi" w:hAnsiTheme="majorBidi" w:cstheme="majorBidi"/>
              <w:sz w:val="24"/>
              <w:szCs w:val="24"/>
            </w:rPr>
          </w:rPrChange>
        </w:rPr>
      </w:pPr>
      <w:ins w:id="3512" w:author="Deep Nidhi" w:date="2023-09-06T16:33:00Z">
        <w:r w:rsidRPr="0045465B">
          <w:rPr>
            <w:rFonts w:asciiTheme="majorBidi" w:hAnsiTheme="majorBidi" w:cstheme="majorBidi"/>
            <w:sz w:val="24"/>
            <w:szCs w:val="24"/>
          </w:rPr>
          <w:t xml:space="preserve">This submodule will allow </w:t>
        </w:r>
      </w:ins>
      <w:ins w:id="3513" w:author="Deep Nidhi" w:date="2023-09-06T16:51:00Z">
        <w:r w:rsidR="004A19CA">
          <w:rPr>
            <w:rFonts w:asciiTheme="majorBidi" w:hAnsiTheme="majorBidi" w:cstheme="majorBidi"/>
            <w:sz w:val="24"/>
            <w:szCs w:val="24"/>
          </w:rPr>
          <w:t xml:space="preserve">authorized users </w:t>
        </w:r>
      </w:ins>
      <w:ins w:id="3514" w:author="Deep Nidhi" w:date="2023-09-06T16:44:00Z">
        <w:r w:rsidR="00EC4D12" w:rsidRPr="00EC4D12">
          <w:rPr>
            <w:rFonts w:ascii="Times New Roman" w:hAnsi="Times New Roman" w:cs="Times New Roman"/>
            <w:sz w:val="24"/>
            <w:szCs w:val="24"/>
            <w:rPrChange w:id="3515" w:author="Deep Nidhi" w:date="2023-09-06T16:44:00Z">
              <w:rPr/>
            </w:rPrChange>
          </w:rPr>
          <w:t xml:space="preserve">to manage the indicators to be presented in Data by </w:t>
        </w:r>
      </w:ins>
      <w:ins w:id="3516" w:author="Deep Nidhi" w:date="2023-09-06T17:01:00Z">
        <w:r w:rsidR="004A19CA">
          <w:rPr>
            <w:rFonts w:ascii="Times New Roman" w:hAnsi="Times New Roman" w:cs="Times New Roman"/>
            <w:sz w:val="24"/>
            <w:szCs w:val="24"/>
          </w:rPr>
          <w:t xml:space="preserve">Sector </w:t>
        </w:r>
      </w:ins>
      <w:ins w:id="3517" w:author="Deep Nidhi" w:date="2023-09-06T16:44:00Z">
        <w:r w:rsidR="00EC4D12" w:rsidRPr="00EC4D12">
          <w:rPr>
            <w:rFonts w:ascii="Times New Roman" w:hAnsi="Times New Roman" w:cs="Times New Roman"/>
            <w:sz w:val="24"/>
            <w:szCs w:val="24"/>
            <w:rPrChange w:id="3518" w:author="Deep Nidhi" w:date="2023-09-06T16:44:00Z">
              <w:rPr/>
            </w:rPrChange>
          </w:rPr>
          <w:t>module of the User Interface application</w:t>
        </w:r>
      </w:ins>
      <w:ins w:id="3519" w:author="Deep Nidhi" w:date="2023-09-06T16:53:00Z">
        <w:r w:rsidR="004A19CA">
          <w:rPr>
            <w:rFonts w:ascii="Times New Roman" w:hAnsi="Times New Roman" w:cs="Times New Roman"/>
            <w:sz w:val="24"/>
            <w:szCs w:val="24"/>
          </w:rPr>
          <w:t>.</w:t>
        </w:r>
      </w:ins>
    </w:p>
    <w:p w14:paraId="6EFF24F3" w14:textId="77777777" w:rsidR="00CB7272" w:rsidRDefault="00CB7272" w:rsidP="00CB7272">
      <w:pPr>
        <w:spacing w:before="100" w:beforeAutospacing="1" w:after="100" w:afterAutospacing="1" w:line="240" w:lineRule="auto"/>
        <w:jc w:val="both"/>
        <w:rPr>
          <w:ins w:id="3520" w:author="Deep Nidhi" w:date="2023-09-06T16:33:00Z"/>
          <w:rFonts w:asciiTheme="majorBidi" w:hAnsiTheme="majorBidi" w:cstheme="majorBidi"/>
          <w:b/>
          <w:bCs/>
          <w:sz w:val="24"/>
          <w:szCs w:val="24"/>
        </w:rPr>
      </w:pPr>
      <w:ins w:id="3521" w:author="Deep Nidhi" w:date="2023-09-06T16:33:00Z">
        <w:r w:rsidRPr="0045465B">
          <w:rPr>
            <w:rFonts w:asciiTheme="majorBidi" w:hAnsiTheme="majorBidi" w:cstheme="majorBidi"/>
            <w:b/>
            <w:bCs/>
            <w:sz w:val="24"/>
            <w:szCs w:val="24"/>
          </w:rPr>
          <w:t>Functional Requirements</w:t>
        </w:r>
      </w:ins>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
      <w:tr w:rsidR="00CB7272" w:rsidRPr="0045465B" w14:paraId="7DE1AD39" w14:textId="77777777" w:rsidTr="00514D0F">
        <w:trPr>
          <w:trHeight w:val="20"/>
          <w:ins w:id="3522" w:author="Deep Nidhi" w:date="2023-09-06T16:33:00Z"/>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7F3A" w14:textId="77777777" w:rsidR="00CB7272" w:rsidRPr="0045465B" w:rsidRDefault="00CB7272" w:rsidP="00514D0F">
            <w:pPr>
              <w:rPr>
                <w:ins w:id="3523" w:author="Deep Nidhi" w:date="2023-09-06T16:33:00Z"/>
                <w:rFonts w:asciiTheme="majorBidi" w:hAnsiTheme="majorBidi" w:cstheme="majorBidi"/>
                <w:sz w:val="24"/>
                <w:szCs w:val="24"/>
              </w:rPr>
            </w:pPr>
            <w:ins w:id="3524" w:author="Deep Nidhi" w:date="2023-09-06T16:33:00Z">
              <w:r w:rsidRPr="0045465B">
                <w:rPr>
                  <w:rFonts w:asciiTheme="majorBidi" w:hAnsiTheme="majorBidi" w:cstheme="majorBidi"/>
                  <w:sz w:val="24"/>
                  <w:szCs w:val="24"/>
                </w:rPr>
                <w:t>REQ 1</w:t>
              </w:r>
            </w:ins>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2C523" w14:textId="3B4DA945" w:rsidR="00CB7272" w:rsidRPr="0045465B" w:rsidRDefault="0091550A" w:rsidP="00514D0F">
            <w:pPr>
              <w:spacing w:line="360" w:lineRule="auto"/>
              <w:jc w:val="both"/>
              <w:rPr>
                <w:ins w:id="3525" w:author="Deep Nidhi" w:date="2023-09-06T16:33:00Z"/>
                <w:rFonts w:asciiTheme="majorBidi" w:hAnsiTheme="majorBidi" w:cstheme="majorBidi"/>
                <w:sz w:val="24"/>
                <w:szCs w:val="24"/>
              </w:rPr>
            </w:pPr>
            <w:ins w:id="3526" w:author="Deep Nidhi" w:date="2023-09-06T18:51:00Z">
              <w:r>
                <w:rPr>
                  <w:rFonts w:asciiTheme="majorBidi" w:hAnsiTheme="majorBidi" w:cstheme="majorBidi"/>
                  <w:sz w:val="24"/>
                  <w:szCs w:val="24"/>
                </w:rPr>
                <w:t xml:space="preserve">Provide option to select a sector from the list of </w:t>
              </w:r>
            </w:ins>
            <w:proofErr w:type="gramStart"/>
            <w:ins w:id="3527" w:author="Deep Nidhi" w:date="2023-09-06T18:52:00Z">
              <w:r>
                <w:rPr>
                  <w:rFonts w:asciiTheme="majorBidi" w:hAnsiTheme="majorBidi" w:cstheme="majorBidi"/>
                  <w:sz w:val="24"/>
                  <w:szCs w:val="24"/>
                </w:rPr>
                <w:t>sector</w:t>
              </w:r>
            </w:ins>
            <w:proofErr w:type="gramEnd"/>
            <w:ins w:id="3528" w:author="Deep Nidhi" w:date="2023-09-06T18:51:00Z">
              <w:r>
                <w:rPr>
                  <w:rFonts w:asciiTheme="majorBidi" w:hAnsiTheme="majorBidi" w:cstheme="majorBidi"/>
                  <w:sz w:val="24"/>
                  <w:szCs w:val="24"/>
                </w:rPr>
                <w:t xml:space="preserve"> available in the </w:t>
              </w:r>
            </w:ins>
            <w:ins w:id="3529" w:author="Deep Nidhi" w:date="2023-09-06T18:52:00Z">
              <w:r>
                <w:rPr>
                  <w:rFonts w:asciiTheme="majorBidi" w:hAnsiTheme="majorBidi" w:cstheme="majorBidi"/>
                  <w:sz w:val="24"/>
                  <w:szCs w:val="24"/>
                </w:rPr>
                <w:t>database.</w:t>
              </w:r>
            </w:ins>
            <w:ins w:id="3530" w:author="Deep Nidhi" w:date="2023-09-06T16:33:00Z">
              <w:r w:rsidR="00CB7272">
                <w:rPr>
                  <w:rFonts w:asciiTheme="majorBidi" w:hAnsiTheme="majorBidi" w:cstheme="majorBidi"/>
                  <w:sz w:val="24"/>
                  <w:szCs w:val="24"/>
                </w:rPr>
                <w:t xml:space="preserve"> </w:t>
              </w:r>
            </w:ins>
          </w:p>
        </w:tc>
      </w:tr>
      <w:tr w:rsidR="00CB7272" w:rsidRPr="0045465B" w14:paraId="21B4B52F" w14:textId="77777777" w:rsidTr="00514D0F">
        <w:trPr>
          <w:trHeight w:val="405"/>
          <w:ins w:id="3531" w:author="Deep Nidhi" w:date="2023-09-06T16:33: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BF57EB" w14:textId="77777777" w:rsidR="00CB7272" w:rsidRPr="0045465B" w:rsidRDefault="00CB7272" w:rsidP="00514D0F">
            <w:pPr>
              <w:rPr>
                <w:ins w:id="3532" w:author="Deep Nidhi" w:date="2023-09-06T16:33:00Z"/>
                <w:rFonts w:asciiTheme="majorBidi" w:hAnsiTheme="majorBidi" w:cstheme="majorBidi"/>
                <w:sz w:val="24"/>
                <w:szCs w:val="24"/>
              </w:rPr>
            </w:pPr>
            <w:ins w:id="3533" w:author="Deep Nidhi" w:date="2023-09-06T16:33:00Z">
              <w:r w:rsidRPr="0045465B">
                <w:rPr>
                  <w:rFonts w:asciiTheme="majorBidi" w:hAnsiTheme="majorBidi" w:cstheme="majorBidi"/>
                  <w:sz w:val="24"/>
                  <w:szCs w:val="24"/>
                </w:rPr>
                <w:t xml:space="preserve">REQ </w:t>
              </w:r>
              <w:r>
                <w:rPr>
                  <w:rFonts w:asciiTheme="majorBidi" w:hAnsiTheme="majorBidi" w:cstheme="majorBidi"/>
                  <w:sz w:val="24"/>
                  <w:szCs w:val="24"/>
                </w:rPr>
                <w:t>2</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289CC816" w14:textId="66F98E2A" w:rsidR="00CB7272" w:rsidRPr="00413CC1" w:rsidRDefault="00CB7272" w:rsidP="00514D0F">
            <w:pPr>
              <w:spacing w:line="360" w:lineRule="auto"/>
              <w:jc w:val="both"/>
              <w:rPr>
                <w:ins w:id="3534" w:author="Deep Nidhi" w:date="2023-09-06T16:33:00Z"/>
                <w:rFonts w:asciiTheme="majorBidi" w:hAnsiTheme="majorBidi" w:cstheme="majorBidi"/>
                <w:sz w:val="24"/>
                <w:szCs w:val="24"/>
              </w:rPr>
            </w:pPr>
            <w:ins w:id="3535" w:author="Deep Nidhi" w:date="2023-09-06T16:33:00Z">
              <w:r>
                <w:rPr>
                  <w:rFonts w:asciiTheme="majorBidi" w:hAnsiTheme="majorBidi" w:cstheme="majorBidi"/>
                  <w:sz w:val="24"/>
                  <w:szCs w:val="24"/>
                </w:rPr>
                <w:t xml:space="preserve">Provide the option to select one of the </w:t>
              </w:r>
            </w:ins>
            <w:proofErr w:type="gramStart"/>
            <w:ins w:id="3536" w:author="Deep Nidhi" w:date="2023-09-06T18:52:00Z">
              <w:r w:rsidR="0091550A">
                <w:rPr>
                  <w:rFonts w:asciiTheme="majorBidi" w:hAnsiTheme="majorBidi" w:cstheme="majorBidi"/>
                  <w:sz w:val="24"/>
                  <w:szCs w:val="24"/>
                </w:rPr>
                <w:t>s</w:t>
              </w:r>
            </w:ins>
            <w:ins w:id="3537" w:author="Deep Nidhi" w:date="2023-09-06T16:33:00Z">
              <w:r>
                <w:rPr>
                  <w:rFonts w:asciiTheme="majorBidi" w:hAnsiTheme="majorBidi" w:cstheme="majorBidi"/>
                  <w:sz w:val="24"/>
                  <w:szCs w:val="24"/>
                </w:rPr>
                <w:t>ub</w:t>
              </w:r>
            </w:ins>
            <w:ins w:id="3538" w:author="Deep Nidhi" w:date="2023-09-06T16:54:00Z">
              <w:r w:rsidR="004A19CA">
                <w:rPr>
                  <w:rFonts w:asciiTheme="majorBidi" w:hAnsiTheme="majorBidi" w:cstheme="majorBidi"/>
                  <w:sz w:val="24"/>
                  <w:szCs w:val="24"/>
                </w:rPr>
                <w:t>sector</w:t>
              </w:r>
            </w:ins>
            <w:proofErr w:type="gramEnd"/>
            <w:ins w:id="3539" w:author="Deep Nidhi" w:date="2023-09-06T16:33:00Z">
              <w:r>
                <w:rPr>
                  <w:rFonts w:asciiTheme="majorBidi" w:hAnsiTheme="majorBidi" w:cstheme="majorBidi"/>
                  <w:sz w:val="24"/>
                  <w:szCs w:val="24"/>
                </w:rPr>
                <w:t xml:space="preserve"> of the selected </w:t>
              </w:r>
            </w:ins>
            <w:ins w:id="3540" w:author="Deep Nidhi" w:date="2023-09-06T18:52:00Z">
              <w:r w:rsidR="0091550A">
                <w:rPr>
                  <w:rFonts w:asciiTheme="majorBidi" w:hAnsiTheme="majorBidi" w:cstheme="majorBidi"/>
                  <w:sz w:val="24"/>
                  <w:szCs w:val="24"/>
                </w:rPr>
                <w:t>sector</w:t>
              </w:r>
            </w:ins>
            <w:ins w:id="3541" w:author="Deep Nidhi" w:date="2023-09-06T16:33:00Z">
              <w:r>
                <w:rPr>
                  <w:rFonts w:asciiTheme="majorBidi" w:hAnsiTheme="majorBidi" w:cstheme="majorBidi"/>
                  <w:sz w:val="24"/>
                  <w:szCs w:val="24"/>
                </w:rPr>
                <w:t xml:space="preserve">. </w:t>
              </w:r>
            </w:ins>
          </w:p>
        </w:tc>
      </w:tr>
      <w:tr w:rsidR="00CB7272" w:rsidRPr="0045465B" w14:paraId="275C05CA" w14:textId="77777777" w:rsidTr="00514D0F">
        <w:trPr>
          <w:trHeight w:val="480"/>
          <w:ins w:id="3542" w:author="Deep Nidhi" w:date="2023-09-06T16:33:00Z"/>
        </w:trPr>
        <w:tc>
          <w:tcPr>
            <w:tcW w:w="137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2C97809A" w14:textId="77777777" w:rsidR="00CB7272" w:rsidRPr="0045465B" w:rsidRDefault="00CB7272" w:rsidP="00514D0F">
            <w:pPr>
              <w:rPr>
                <w:ins w:id="3543" w:author="Deep Nidhi" w:date="2023-09-06T16:33:00Z"/>
                <w:rFonts w:asciiTheme="majorBidi" w:hAnsiTheme="majorBidi" w:cstheme="majorBidi"/>
                <w:sz w:val="24"/>
                <w:szCs w:val="24"/>
              </w:rPr>
            </w:pPr>
            <w:ins w:id="3544" w:author="Deep Nidhi" w:date="2023-09-06T16:33:00Z">
              <w:r w:rsidRPr="0045465B">
                <w:rPr>
                  <w:rFonts w:asciiTheme="majorBidi" w:hAnsiTheme="majorBidi" w:cstheme="majorBidi"/>
                  <w:sz w:val="24"/>
                  <w:szCs w:val="24"/>
                </w:rPr>
                <w:t xml:space="preserve">REQ </w:t>
              </w:r>
              <w:r>
                <w:rPr>
                  <w:rFonts w:asciiTheme="majorBidi" w:hAnsiTheme="majorBidi" w:cstheme="majorBidi"/>
                  <w:sz w:val="24"/>
                  <w:szCs w:val="24"/>
                </w:rPr>
                <w:t>3</w:t>
              </w:r>
            </w:ins>
          </w:p>
        </w:tc>
        <w:tc>
          <w:tcPr>
            <w:tcW w:w="7830" w:type="dxa"/>
            <w:tcBorders>
              <w:top w:val="nil"/>
              <w:left w:val="nil"/>
              <w:bottom w:val="single" w:sz="4" w:space="0" w:color="auto"/>
              <w:right w:val="single" w:sz="8" w:space="0" w:color="000000"/>
            </w:tcBorders>
            <w:tcMar>
              <w:top w:w="100" w:type="dxa"/>
              <w:left w:w="100" w:type="dxa"/>
              <w:bottom w:w="100" w:type="dxa"/>
              <w:right w:w="100" w:type="dxa"/>
            </w:tcMar>
          </w:tcPr>
          <w:p w14:paraId="4B2D5415" w14:textId="49D2AA95" w:rsidR="00CB7272" w:rsidRDefault="00CB7272" w:rsidP="00514D0F">
            <w:pPr>
              <w:spacing w:line="360" w:lineRule="auto"/>
              <w:jc w:val="both"/>
              <w:rPr>
                <w:ins w:id="3545" w:author="Deep Nidhi" w:date="2023-09-06T16:33:00Z"/>
                <w:rFonts w:asciiTheme="majorBidi" w:hAnsiTheme="majorBidi" w:cstheme="majorBidi"/>
                <w:sz w:val="24"/>
                <w:szCs w:val="24"/>
              </w:rPr>
            </w:pPr>
            <w:ins w:id="3546" w:author="Deep Nidhi" w:date="2023-09-06T16:33:00Z">
              <w:r>
                <w:rPr>
                  <w:rFonts w:asciiTheme="majorBidi" w:hAnsiTheme="majorBidi" w:cstheme="majorBidi"/>
                  <w:sz w:val="24"/>
                  <w:szCs w:val="24"/>
                </w:rPr>
                <w:t xml:space="preserve">Show the existing list of indicators of the selected </w:t>
              </w:r>
            </w:ins>
            <w:ins w:id="3547" w:author="Deep Nidhi" w:date="2023-09-06T18:52:00Z">
              <w:r w:rsidR="0091550A">
                <w:rPr>
                  <w:rFonts w:asciiTheme="majorBidi" w:hAnsiTheme="majorBidi" w:cstheme="majorBidi"/>
                  <w:sz w:val="24"/>
                  <w:szCs w:val="24"/>
                </w:rPr>
                <w:t>sector</w:t>
              </w:r>
            </w:ins>
            <w:ins w:id="3548" w:author="Deep Nidhi" w:date="2023-09-06T16:33:00Z">
              <w:r>
                <w:rPr>
                  <w:rFonts w:asciiTheme="majorBidi" w:hAnsiTheme="majorBidi" w:cstheme="majorBidi"/>
                  <w:sz w:val="24"/>
                  <w:szCs w:val="24"/>
                </w:rPr>
                <w:t xml:space="preserve"> and </w:t>
              </w:r>
            </w:ins>
            <w:ins w:id="3549" w:author="Deep Nidhi" w:date="2023-09-06T18:53:00Z">
              <w:r w:rsidR="0091550A">
                <w:rPr>
                  <w:rFonts w:asciiTheme="majorBidi" w:hAnsiTheme="majorBidi" w:cstheme="majorBidi"/>
                  <w:sz w:val="24"/>
                  <w:szCs w:val="24"/>
                </w:rPr>
                <w:t>subsector</w:t>
              </w:r>
            </w:ins>
            <w:ins w:id="3550" w:author="Deep Nidhi" w:date="2023-09-06T16:33:00Z">
              <w:r>
                <w:rPr>
                  <w:rFonts w:asciiTheme="majorBidi" w:hAnsiTheme="majorBidi" w:cstheme="majorBidi"/>
                  <w:sz w:val="24"/>
                  <w:szCs w:val="24"/>
                </w:rPr>
                <w:t xml:space="preserve"> in a table grid along with the pagination option to customize the view. Show the table grid with following columns: </w:t>
              </w:r>
            </w:ins>
          </w:p>
          <w:p w14:paraId="24FF960D" w14:textId="77777777" w:rsidR="00CB7272" w:rsidRDefault="00CB7272" w:rsidP="00CB7272">
            <w:pPr>
              <w:pStyle w:val="ListParagraph"/>
              <w:numPr>
                <w:ilvl w:val="0"/>
                <w:numId w:val="93"/>
              </w:numPr>
              <w:spacing w:line="360" w:lineRule="auto"/>
              <w:jc w:val="both"/>
              <w:rPr>
                <w:ins w:id="3551" w:author="Deep Nidhi" w:date="2023-09-06T16:33:00Z"/>
                <w:rFonts w:asciiTheme="majorBidi" w:hAnsiTheme="majorBidi" w:cstheme="majorBidi"/>
                <w:sz w:val="24"/>
                <w:szCs w:val="24"/>
              </w:rPr>
            </w:pPr>
            <w:ins w:id="3552" w:author="Deep Nidhi" w:date="2023-09-06T16:33:00Z">
              <w:r>
                <w:rPr>
                  <w:rFonts w:asciiTheme="majorBidi" w:hAnsiTheme="majorBidi" w:cstheme="majorBidi"/>
                  <w:sz w:val="24"/>
                  <w:szCs w:val="24"/>
                </w:rPr>
                <w:t>Mark</w:t>
              </w:r>
            </w:ins>
          </w:p>
          <w:p w14:paraId="7C2C4430" w14:textId="77777777" w:rsidR="00CB7272" w:rsidRDefault="00CB7272" w:rsidP="00CB7272">
            <w:pPr>
              <w:pStyle w:val="ListParagraph"/>
              <w:numPr>
                <w:ilvl w:val="0"/>
                <w:numId w:val="93"/>
              </w:numPr>
              <w:spacing w:line="360" w:lineRule="auto"/>
              <w:jc w:val="both"/>
              <w:rPr>
                <w:ins w:id="3553" w:author="Deep Nidhi" w:date="2023-09-06T16:33:00Z"/>
                <w:rFonts w:asciiTheme="majorBidi" w:hAnsiTheme="majorBidi" w:cstheme="majorBidi"/>
                <w:sz w:val="24"/>
                <w:szCs w:val="24"/>
              </w:rPr>
            </w:pPr>
            <w:ins w:id="3554" w:author="Deep Nidhi" w:date="2023-09-06T16:33:00Z">
              <w:r>
                <w:rPr>
                  <w:rFonts w:asciiTheme="majorBidi" w:hAnsiTheme="majorBidi" w:cstheme="majorBidi"/>
                  <w:sz w:val="24"/>
                  <w:szCs w:val="24"/>
                </w:rPr>
                <w:t>Indicator</w:t>
              </w:r>
            </w:ins>
          </w:p>
          <w:p w14:paraId="4940F2FA" w14:textId="77777777" w:rsidR="00CB7272" w:rsidRDefault="00CB7272" w:rsidP="00CB7272">
            <w:pPr>
              <w:pStyle w:val="ListParagraph"/>
              <w:numPr>
                <w:ilvl w:val="0"/>
                <w:numId w:val="93"/>
              </w:numPr>
              <w:spacing w:line="360" w:lineRule="auto"/>
              <w:jc w:val="both"/>
              <w:rPr>
                <w:ins w:id="3555" w:author="Deep Nidhi" w:date="2023-09-06T16:33:00Z"/>
                <w:rFonts w:asciiTheme="majorBidi" w:hAnsiTheme="majorBidi" w:cstheme="majorBidi"/>
                <w:sz w:val="24"/>
                <w:szCs w:val="24"/>
              </w:rPr>
            </w:pPr>
            <w:ins w:id="3556" w:author="Deep Nidhi" w:date="2023-09-06T16:33:00Z">
              <w:r>
                <w:rPr>
                  <w:rFonts w:asciiTheme="majorBidi" w:hAnsiTheme="majorBidi" w:cstheme="majorBidi"/>
                  <w:sz w:val="24"/>
                  <w:szCs w:val="24"/>
                </w:rPr>
                <w:t>Chart Setting</w:t>
              </w:r>
            </w:ins>
          </w:p>
          <w:p w14:paraId="5BB63F4E" w14:textId="77777777" w:rsidR="00CB7272" w:rsidRPr="0016142C" w:rsidRDefault="00CB7272" w:rsidP="00CB7272">
            <w:pPr>
              <w:pStyle w:val="ListParagraph"/>
              <w:numPr>
                <w:ilvl w:val="0"/>
                <w:numId w:val="93"/>
              </w:numPr>
              <w:spacing w:line="360" w:lineRule="auto"/>
              <w:jc w:val="both"/>
              <w:rPr>
                <w:ins w:id="3557" w:author="Deep Nidhi" w:date="2023-09-06T16:33:00Z"/>
                <w:rFonts w:asciiTheme="majorBidi" w:hAnsiTheme="majorBidi" w:cstheme="majorBidi"/>
                <w:sz w:val="24"/>
                <w:szCs w:val="24"/>
              </w:rPr>
            </w:pPr>
            <w:ins w:id="3558" w:author="Deep Nidhi" w:date="2023-09-06T16:33:00Z">
              <w:r>
                <w:rPr>
                  <w:rFonts w:asciiTheme="majorBidi" w:hAnsiTheme="majorBidi" w:cstheme="majorBidi"/>
                  <w:sz w:val="24"/>
                  <w:szCs w:val="24"/>
                </w:rPr>
                <w:t>Static Analysis</w:t>
              </w:r>
            </w:ins>
          </w:p>
          <w:p w14:paraId="79A76F0C" w14:textId="77777777" w:rsidR="00CB7272" w:rsidRPr="0016142C" w:rsidRDefault="00CB7272" w:rsidP="00CB7272">
            <w:pPr>
              <w:pStyle w:val="ListParagraph"/>
              <w:numPr>
                <w:ilvl w:val="0"/>
                <w:numId w:val="93"/>
              </w:numPr>
              <w:spacing w:line="360" w:lineRule="auto"/>
              <w:jc w:val="both"/>
              <w:rPr>
                <w:ins w:id="3559" w:author="Deep Nidhi" w:date="2023-09-06T16:33:00Z"/>
                <w:rFonts w:asciiTheme="majorBidi" w:hAnsiTheme="majorBidi" w:cstheme="majorBidi"/>
                <w:sz w:val="24"/>
                <w:szCs w:val="24"/>
              </w:rPr>
            </w:pPr>
            <w:ins w:id="3560" w:author="Deep Nidhi" w:date="2023-09-06T16:33:00Z">
              <w:r>
                <w:rPr>
                  <w:rFonts w:asciiTheme="majorBidi" w:hAnsiTheme="majorBidi" w:cstheme="majorBidi"/>
                  <w:sz w:val="24"/>
                  <w:szCs w:val="24"/>
                </w:rPr>
                <w:t>Dynamic Analysis</w:t>
              </w:r>
            </w:ins>
          </w:p>
        </w:tc>
      </w:tr>
      <w:tr w:rsidR="00CB7272" w:rsidRPr="0045465B" w14:paraId="570CFD8D" w14:textId="77777777" w:rsidTr="00514D0F">
        <w:trPr>
          <w:trHeight w:val="480"/>
          <w:ins w:id="3561" w:author="Deep Nidhi" w:date="2023-09-06T16:33:00Z"/>
        </w:trPr>
        <w:tc>
          <w:tcPr>
            <w:tcW w:w="137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056D58D" w14:textId="77777777" w:rsidR="00CB7272" w:rsidRPr="0045465B" w:rsidRDefault="00CB7272" w:rsidP="00514D0F">
            <w:pPr>
              <w:rPr>
                <w:ins w:id="3562" w:author="Deep Nidhi" w:date="2023-09-06T16:33:00Z"/>
                <w:rFonts w:asciiTheme="majorBidi" w:hAnsiTheme="majorBidi" w:cstheme="majorBidi"/>
                <w:sz w:val="24"/>
                <w:szCs w:val="24"/>
              </w:rPr>
            </w:pPr>
            <w:ins w:id="3563" w:author="Deep Nidhi" w:date="2023-09-06T16:33:00Z">
              <w:r w:rsidRPr="00E7007F">
                <w:rPr>
                  <w:rFonts w:asciiTheme="majorBidi" w:hAnsiTheme="majorBidi" w:cstheme="majorBidi"/>
                  <w:sz w:val="24"/>
                  <w:szCs w:val="24"/>
                </w:rPr>
                <w:t xml:space="preserve">REQ </w:t>
              </w:r>
              <w:r>
                <w:rPr>
                  <w:rFonts w:asciiTheme="majorBidi" w:hAnsiTheme="majorBidi" w:cstheme="majorBidi"/>
                  <w:sz w:val="24"/>
                  <w:szCs w:val="24"/>
                </w:rPr>
                <w:t>4</w:t>
              </w:r>
            </w:ins>
          </w:p>
        </w:tc>
        <w:tc>
          <w:tcPr>
            <w:tcW w:w="783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E4B3A6B" w14:textId="77777777" w:rsidR="00CB7272" w:rsidRDefault="00CB7272" w:rsidP="00514D0F">
            <w:pPr>
              <w:spacing w:line="360" w:lineRule="auto"/>
              <w:jc w:val="both"/>
              <w:rPr>
                <w:ins w:id="3564" w:author="Deep Nidhi" w:date="2023-09-06T16:33:00Z"/>
                <w:rFonts w:asciiTheme="majorBidi" w:hAnsiTheme="majorBidi" w:cstheme="majorBidi"/>
                <w:sz w:val="24"/>
                <w:szCs w:val="24"/>
              </w:rPr>
            </w:pPr>
            <w:ins w:id="3565" w:author="Deep Nidhi" w:date="2023-09-06T16:33:00Z">
              <w:r>
                <w:rPr>
                  <w:rFonts w:asciiTheme="majorBidi" w:hAnsiTheme="majorBidi" w:cstheme="majorBidi"/>
                  <w:sz w:val="24"/>
                  <w:szCs w:val="24"/>
                </w:rPr>
                <w:t>Provide checkbox option under mark column to allow marking the indicator to be viewed on data by topics module of the user interface application.</w:t>
              </w:r>
            </w:ins>
          </w:p>
        </w:tc>
      </w:tr>
      <w:tr w:rsidR="00CB7272" w:rsidRPr="0045465B" w14:paraId="7F74160D" w14:textId="77777777" w:rsidTr="00514D0F">
        <w:trPr>
          <w:trHeight w:val="480"/>
          <w:ins w:id="3566" w:author="Deep Nidhi" w:date="2023-09-06T16:33:00Z"/>
        </w:trPr>
        <w:tc>
          <w:tcPr>
            <w:tcW w:w="137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867EC9B" w14:textId="77777777" w:rsidR="00CB7272" w:rsidRPr="0045465B" w:rsidRDefault="00CB7272" w:rsidP="00514D0F">
            <w:pPr>
              <w:rPr>
                <w:ins w:id="3567" w:author="Deep Nidhi" w:date="2023-09-06T16:33:00Z"/>
                <w:rFonts w:asciiTheme="majorBidi" w:hAnsiTheme="majorBidi" w:cstheme="majorBidi"/>
                <w:sz w:val="24"/>
                <w:szCs w:val="24"/>
              </w:rPr>
            </w:pPr>
            <w:ins w:id="3568" w:author="Deep Nidhi" w:date="2023-09-06T16:33:00Z">
              <w:r w:rsidRPr="00E7007F">
                <w:rPr>
                  <w:rFonts w:asciiTheme="majorBidi" w:hAnsiTheme="majorBidi" w:cstheme="majorBidi"/>
                  <w:sz w:val="24"/>
                  <w:szCs w:val="24"/>
                </w:rPr>
                <w:t xml:space="preserve">REQ </w:t>
              </w:r>
              <w:r>
                <w:rPr>
                  <w:rFonts w:asciiTheme="majorBidi" w:hAnsiTheme="majorBidi" w:cstheme="majorBidi"/>
                  <w:sz w:val="24"/>
                  <w:szCs w:val="24"/>
                </w:rPr>
                <w:t>5</w:t>
              </w:r>
            </w:ins>
          </w:p>
        </w:tc>
        <w:tc>
          <w:tcPr>
            <w:tcW w:w="783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5ECBCBE" w14:textId="77777777" w:rsidR="00CB7272" w:rsidRDefault="00CB7272" w:rsidP="00514D0F">
            <w:pPr>
              <w:spacing w:line="360" w:lineRule="auto"/>
              <w:jc w:val="both"/>
              <w:rPr>
                <w:ins w:id="3569" w:author="Deep Nidhi" w:date="2023-09-06T16:33:00Z"/>
                <w:rFonts w:asciiTheme="majorBidi" w:hAnsiTheme="majorBidi" w:cstheme="majorBidi"/>
                <w:sz w:val="24"/>
                <w:szCs w:val="24"/>
              </w:rPr>
            </w:pPr>
            <w:ins w:id="3570" w:author="Deep Nidhi" w:date="2023-09-06T16:33:00Z">
              <w:r>
                <w:rPr>
                  <w:rFonts w:asciiTheme="majorBidi" w:hAnsiTheme="majorBidi" w:cstheme="majorBidi"/>
                  <w:sz w:val="24"/>
                  <w:szCs w:val="24"/>
                </w:rPr>
                <w:t>Provide option to add static analysis of the indicator. While adding static analysis, provide the following entries and validations:</w:t>
              </w:r>
            </w:ins>
          </w:p>
          <w:p w14:paraId="561194F9" w14:textId="77777777" w:rsidR="00CB7272" w:rsidRPr="00D42013" w:rsidRDefault="00CB7272" w:rsidP="00CB7272">
            <w:pPr>
              <w:pStyle w:val="ListParagraph"/>
              <w:numPr>
                <w:ilvl w:val="0"/>
                <w:numId w:val="94"/>
              </w:numPr>
              <w:spacing w:line="360" w:lineRule="auto"/>
              <w:jc w:val="both"/>
              <w:rPr>
                <w:ins w:id="3571" w:author="Deep Nidhi" w:date="2023-09-06T16:33:00Z"/>
                <w:rFonts w:asciiTheme="majorBidi" w:hAnsiTheme="majorBidi" w:cstheme="majorBidi"/>
                <w:sz w:val="24"/>
                <w:szCs w:val="24"/>
              </w:rPr>
            </w:pPr>
            <w:ins w:id="3572" w:author="Deep Nidhi" w:date="2023-09-06T16:33:00Z">
              <w:r w:rsidRPr="00D42013">
                <w:rPr>
                  <w:rFonts w:asciiTheme="majorBidi" w:hAnsiTheme="majorBidi" w:cstheme="majorBidi"/>
                  <w:sz w:val="24"/>
                  <w:szCs w:val="24"/>
                </w:rPr>
                <w:lastRenderedPageBreak/>
                <w:t>Analysis Heading should be entered and cannot be blank.</w:t>
              </w:r>
            </w:ins>
          </w:p>
          <w:p w14:paraId="7B8CE706" w14:textId="77777777" w:rsidR="00CB7272" w:rsidRPr="00D42013" w:rsidRDefault="00CB7272" w:rsidP="00CB7272">
            <w:pPr>
              <w:pStyle w:val="ListParagraph"/>
              <w:numPr>
                <w:ilvl w:val="0"/>
                <w:numId w:val="94"/>
              </w:numPr>
              <w:spacing w:line="360" w:lineRule="auto"/>
              <w:jc w:val="both"/>
              <w:rPr>
                <w:ins w:id="3573" w:author="Deep Nidhi" w:date="2023-09-06T16:33:00Z"/>
                <w:rFonts w:asciiTheme="majorBidi" w:hAnsiTheme="majorBidi" w:cstheme="majorBidi"/>
                <w:sz w:val="24"/>
                <w:szCs w:val="24"/>
              </w:rPr>
            </w:pPr>
            <w:ins w:id="3574" w:author="Deep Nidhi" w:date="2023-09-06T16:33:00Z">
              <w:r w:rsidRPr="00D42013">
                <w:rPr>
                  <w:rFonts w:asciiTheme="majorBidi" w:hAnsiTheme="majorBidi" w:cstheme="majorBidi"/>
                  <w:sz w:val="24"/>
                  <w:szCs w:val="24"/>
                </w:rPr>
                <w:t>Analysis Description should be entered and cannot be blank.</w:t>
              </w:r>
            </w:ins>
          </w:p>
          <w:p w14:paraId="6787D7D3" w14:textId="77777777" w:rsidR="00CB7272" w:rsidRPr="00D42013" w:rsidRDefault="00CB7272" w:rsidP="00CB7272">
            <w:pPr>
              <w:pStyle w:val="ListParagraph"/>
              <w:numPr>
                <w:ilvl w:val="0"/>
                <w:numId w:val="94"/>
              </w:numPr>
              <w:spacing w:line="360" w:lineRule="auto"/>
              <w:jc w:val="both"/>
              <w:rPr>
                <w:ins w:id="3575" w:author="Deep Nidhi" w:date="2023-09-06T16:33:00Z"/>
                <w:rFonts w:asciiTheme="majorBidi" w:hAnsiTheme="majorBidi" w:cstheme="majorBidi"/>
                <w:sz w:val="24"/>
                <w:szCs w:val="24"/>
              </w:rPr>
            </w:pPr>
            <w:ins w:id="3576" w:author="Deep Nidhi" w:date="2023-09-06T16:33:00Z">
              <w:r w:rsidRPr="00D42013">
                <w:rPr>
                  <w:rFonts w:asciiTheme="majorBidi" w:hAnsiTheme="majorBidi" w:cstheme="majorBidi"/>
                  <w:sz w:val="24"/>
                  <w:szCs w:val="24"/>
                </w:rPr>
                <w:t>Infographics should be selected.</w:t>
              </w:r>
            </w:ins>
          </w:p>
          <w:p w14:paraId="616FA339" w14:textId="77777777" w:rsidR="00CB7272" w:rsidRPr="00D42013" w:rsidRDefault="00CB7272" w:rsidP="00CB7272">
            <w:pPr>
              <w:pStyle w:val="ListParagraph"/>
              <w:numPr>
                <w:ilvl w:val="0"/>
                <w:numId w:val="94"/>
              </w:numPr>
              <w:spacing w:line="360" w:lineRule="auto"/>
              <w:jc w:val="both"/>
              <w:rPr>
                <w:ins w:id="3577" w:author="Deep Nidhi" w:date="2023-09-06T16:33:00Z"/>
                <w:rFonts w:asciiTheme="majorBidi" w:hAnsiTheme="majorBidi" w:cstheme="majorBidi"/>
                <w:sz w:val="24"/>
                <w:szCs w:val="24"/>
              </w:rPr>
            </w:pPr>
            <w:ins w:id="3578" w:author="Deep Nidhi" w:date="2023-09-06T16:33:00Z">
              <w:r w:rsidRPr="00D42013">
                <w:rPr>
                  <w:rFonts w:asciiTheme="majorBidi" w:hAnsiTheme="majorBidi" w:cstheme="majorBidi"/>
                  <w:sz w:val="24"/>
                  <w:szCs w:val="24"/>
                </w:rPr>
                <w:t>Subgroups to be selected and cannot be blank.</w:t>
              </w:r>
            </w:ins>
          </w:p>
          <w:p w14:paraId="12D5BF4A" w14:textId="77777777" w:rsidR="00CB7272" w:rsidRPr="00D42013" w:rsidRDefault="00CB7272" w:rsidP="00CB7272">
            <w:pPr>
              <w:pStyle w:val="ListParagraph"/>
              <w:numPr>
                <w:ilvl w:val="0"/>
                <w:numId w:val="94"/>
              </w:numPr>
              <w:spacing w:line="360" w:lineRule="auto"/>
              <w:jc w:val="both"/>
              <w:rPr>
                <w:ins w:id="3579" w:author="Deep Nidhi" w:date="2023-09-06T16:33:00Z"/>
                <w:rFonts w:asciiTheme="majorBidi" w:hAnsiTheme="majorBidi" w:cstheme="majorBidi"/>
                <w:sz w:val="24"/>
                <w:szCs w:val="24"/>
              </w:rPr>
            </w:pPr>
            <w:ins w:id="3580" w:author="Deep Nidhi" w:date="2023-09-06T16:33:00Z">
              <w:r w:rsidRPr="00D42013">
                <w:rPr>
                  <w:rFonts w:asciiTheme="majorBidi" w:hAnsiTheme="majorBidi" w:cstheme="majorBidi"/>
                  <w:sz w:val="24"/>
                  <w:szCs w:val="24"/>
                </w:rPr>
                <w:t>Time period should be selected and cannot be blank.</w:t>
              </w:r>
            </w:ins>
          </w:p>
          <w:p w14:paraId="2D183DD8" w14:textId="77777777" w:rsidR="00CB7272" w:rsidRDefault="00CB7272" w:rsidP="00CB7272">
            <w:pPr>
              <w:pStyle w:val="ListParagraph"/>
              <w:numPr>
                <w:ilvl w:val="0"/>
                <w:numId w:val="94"/>
              </w:numPr>
              <w:spacing w:line="360" w:lineRule="auto"/>
              <w:jc w:val="both"/>
              <w:rPr>
                <w:ins w:id="3581" w:author="Deep Nidhi" w:date="2023-09-06T16:33:00Z"/>
                <w:rFonts w:asciiTheme="majorBidi" w:hAnsiTheme="majorBidi" w:cstheme="majorBidi"/>
                <w:sz w:val="24"/>
                <w:szCs w:val="24"/>
              </w:rPr>
            </w:pPr>
            <w:ins w:id="3582" w:author="Deep Nidhi" w:date="2023-09-06T16:33:00Z">
              <w:r w:rsidRPr="00D42013">
                <w:rPr>
                  <w:rFonts w:asciiTheme="majorBidi" w:hAnsiTheme="majorBidi" w:cstheme="majorBidi"/>
                  <w:sz w:val="24"/>
                  <w:szCs w:val="24"/>
                </w:rPr>
                <w:t>Chart type should be selected and cannot be blank.</w:t>
              </w:r>
            </w:ins>
          </w:p>
          <w:p w14:paraId="160957A5" w14:textId="77777777" w:rsidR="00CB7272" w:rsidRPr="00D42013" w:rsidRDefault="00CB7272" w:rsidP="00514D0F">
            <w:pPr>
              <w:spacing w:line="360" w:lineRule="auto"/>
              <w:jc w:val="both"/>
              <w:rPr>
                <w:ins w:id="3583" w:author="Deep Nidhi" w:date="2023-09-06T16:33:00Z"/>
                <w:rFonts w:asciiTheme="majorBidi" w:hAnsiTheme="majorBidi" w:cstheme="majorBidi"/>
                <w:sz w:val="24"/>
                <w:szCs w:val="24"/>
              </w:rPr>
            </w:pPr>
            <w:ins w:id="3584" w:author="Deep Nidhi" w:date="2023-09-06T16:33:00Z">
              <w:r>
                <w:rPr>
                  <w:rFonts w:asciiTheme="majorBidi" w:hAnsiTheme="majorBidi" w:cstheme="majorBidi"/>
                  <w:sz w:val="24"/>
                  <w:szCs w:val="24"/>
                </w:rPr>
                <w:t>Provide the Add button at the bottom of the window to confirm adding the element.</w:t>
              </w:r>
            </w:ins>
          </w:p>
        </w:tc>
      </w:tr>
    </w:tbl>
    <w:p w14:paraId="237EEB02" w14:textId="77777777" w:rsidR="00CB7272" w:rsidRPr="00F751C9" w:rsidRDefault="00CB7272" w:rsidP="00CB7272">
      <w:pPr>
        <w:pStyle w:val="Heading4"/>
        <w:spacing w:line="240" w:lineRule="auto"/>
        <w:jc w:val="both"/>
        <w:rPr>
          <w:ins w:id="3585" w:author="Deep Nidhi" w:date="2023-09-06T16:33:00Z"/>
        </w:rPr>
      </w:pPr>
      <w:ins w:id="3586" w:author="Deep Nidhi" w:date="2023-09-06T16:33:00Z">
        <w:r w:rsidRPr="00F751C9">
          <w:t>Data by Regions</w:t>
        </w:r>
      </w:ins>
    </w:p>
    <w:p w14:paraId="570A6FFC" w14:textId="77777777" w:rsidR="00CB7272" w:rsidRPr="0045465B" w:rsidRDefault="00CB7272" w:rsidP="00CB7272">
      <w:pPr>
        <w:spacing w:before="100" w:beforeAutospacing="1" w:after="100" w:afterAutospacing="1" w:line="240" w:lineRule="auto"/>
        <w:jc w:val="both"/>
        <w:rPr>
          <w:ins w:id="3587" w:author="Deep Nidhi" w:date="2023-09-06T16:33:00Z"/>
          <w:rFonts w:asciiTheme="majorBidi" w:hAnsiTheme="majorBidi" w:cstheme="majorBidi"/>
          <w:b/>
          <w:bCs/>
          <w:sz w:val="24"/>
          <w:szCs w:val="24"/>
        </w:rPr>
      </w:pPr>
      <w:ins w:id="3588" w:author="Deep Nidhi" w:date="2023-09-06T16:33:00Z">
        <w:r w:rsidRPr="0045465B">
          <w:rPr>
            <w:rFonts w:asciiTheme="majorBidi" w:hAnsiTheme="majorBidi" w:cstheme="majorBidi"/>
            <w:b/>
            <w:bCs/>
            <w:sz w:val="24"/>
            <w:szCs w:val="24"/>
          </w:rPr>
          <w:t>Description</w:t>
        </w:r>
      </w:ins>
    </w:p>
    <w:p w14:paraId="46770298" w14:textId="773F181B" w:rsidR="00CB7272" w:rsidRPr="0045465B" w:rsidRDefault="00CB7272" w:rsidP="00CB7272">
      <w:pPr>
        <w:spacing w:before="100" w:beforeAutospacing="1" w:after="100" w:afterAutospacing="1" w:line="360" w:lineRule="auto"/>
        <w:jc w:val="both"/>
        <w:rPr>
          <w:ins w:id="3589" w:author="Deep Nidhi" w:date="2023-09-06T16:33:00Z"/>
          <w:rFonts w:asciiTheme="majorBidi" w:hAnsiTheme="majorBidi" w:cstheme="majorBidi"/>
          <w:sz w:val="24"/>
          <w:szCs w:val="24"/>
        </w:rPr>
      </w:pPr>
      <w:ins w:id="3590" w:author="Deep Nidhi" w:date="2023-09-06T16:33:00Z">
        <w:r w:rsidRPr="0045465B">
          <w:rPr>
            <w:rFonts w:asciiTheme="majorBidi" w:hAnsiTheme="majorBidi" w:cstheme="majorBidi"/>
            <w:sz w:val="24"/>
            <w:szCs w:val="24"/>
          </w:rPr>
          <w:t xml:space="preserve">This submodule will allow </w:t>
        </w:r>
      </w:ins>
      <w:ins w:id="3591" w:author="Deep Nidhi" w:date="2023-09-06T17:09:00Z">
        <w:r w:rsidR="00A03E22">
          <w:rPr>
            <w:rFonts w:asciiTheme="majorBidi" w:hAnsiTheme="majorBidi" w:cstheme="majorBidi"/>
            <w:sz w:val="24"/>
            <w:szCs w:val="24"/>
          </w:rPr>
          <w:t xml:space="preserve">authorized users </w:t>
        </w:r>
      </w:ins>
      <w:ins w:id="3592" w:author="Deep Nidhi" w:date="2023-09-06T16:33:00Z">
        <w:r w:rsidRPr="0045465B">
          <w:rPr>
            <w:rFonts w:asciiTheme="majorBidi" w:hAnsiTheme="majorBidi" w:cstheme="majorBidi"/>
            <w:sz w:val="24"/>
            <w:szCs w:val="24"/>
          </w:rPr>
          <w:t xml:space="preserve">to </w:t>
        </w:r>
        <w:r>
          <w:rPr>
            <w:rFonts w:asciiTheme="majorBidi" w:hAnsiTheme="majorBidi" w:cstheme="majorBidi"/>
            <w:sz w:val="24"/>
            <w:szCs w:val="24"/>
          </w:rPr>
          <w:t>manage the indicators of the Data by regions module and add/edit analysis of the indicators by topic.</w:t>
        </w:r>
      </w:ins>
    </w:p>
    <w:p w14:paraId="5EAB5835" w14:textId="77777777" w:rsidR="00CB7272" w:rsidRDefault="00CB7272" w:rsidP="00CB7272">
      <w:pPr>
        <w:spacing w:before="100" w:beforeAutospacing="1" w:after="100" w:afterAutospacing="1" w:line="240" w:lineRule="auto"/>
        <w:jc w:val="both"/>
        <w:rPr>
          <w:ins w:id="3593" w:author="Deep Nidhi" w:date="2023-09-06T16:33:00Z"/>
          <w:rFonts w:asciiTheme="majorBidi" w:hAnsiTheme="majorBidi" w:cstheme="majorBidi"/>
          <w:b/>
          <w:bCs/>
          <w:sz w:val="24"/>
          <w:szCs w:val="24"/>
        </w:rPr>
      </w:pPr>
      <w:ins w:id="3594" w:author="Deep Nidhi" w:date="2023-09-06T16:33:00Z">
        <w:r w:rsidRPr="0045465B">
          <w:rPr>
            <w:rFonts w:asciiTheme="majorBidi" w:hAnsiTheme="majorBidi" w:cstheme="majorBidi"/>
            <w:b/>
            <w:bCs/>
            <w:sz w:val="24"/>
            <w:szCs w:val="24"/>
          </w:rPr>
          <w:t>Functional Requirements</w:t>
        </w:r>
      </w:ins>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
      <w:tr w:rsidR="00CB7272" w:rsidRPr="0045465B" w14:paraId="52B2D343" w14:textId="77777777" w:rsidTr="00514D0F">
        <w:trPr>
          <w:trHeight w:val="20"/>
          <w:ins w:id="3595" w:author="Deep Nidhi" w:date="2023-09-06T16:33:00Z"/>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3E508" w14:textId="77777777" w:rsidR="00CB7272" w:rsidRPr="0045465B" w:rsidRDefault="00CB7272" w:rsidP="00514D0F">
            <w:pPr>
              <w:rPr>
                <w:ins w:id="3596" w:author="Deep Nidhi" w:date="2023-09-06T16:33:00Z"/>
                <w:rFonts w:asciiTheme="majorBidi" w:hAnsiTheme="majorBidi" w:cstheme="majorBidi"/>
                <w:sz w:val="24"/>
                <w:szCs w:val="24"/>
              </w:rPr>
            </w:pPr>
            <w:ins w:id="3597" w:author="Deep Nidhi" w:date="2023-09-06T16:33:00Z">
              <w:r w:rsidRPr="0045465B">
                <w:rPr>
                  <w:rFonts w:asciiTheme="majorBidi" w:hAnsiTheme="majorBidi" w:cstheme="majorBidi"/>
                  <w:sz w:val="24"/>
                  <w:szCs w:val="24"/>
                </w:rPr>
                <w:t>REQ 1</w:t>
              </w:r>
            </w:ins>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5666CF" w14:textId="74E8B484" w:rsidR="00CB7272" w:rsidRPr="0045465B" w:rsidRDefault="00CB7272" w:rsidP="00514D0F">
            <w:pPr>
              <w:spacing w:line="360" w:lineRule="auto"/>
              <w:jc w:val="both"/>
              <w:rPr>
                <w:ins w:id="3598" w:author="Deep Nidhi" w:date="2023-09-06T16:33:00Z"/>
                <w:rFonts w:asciiTheme="majorBidi" w:hAnsiTheme="majorBidi" w:cstheme="majorBidi"/>
                <w:sz w:val="24"/>
                <w:szCs w:val="24"/>
              </w:rPr>
            </w:pPr>
            <w:ins w:id="3599" w:author="Deep Nidhi" w:date="2023-09-06T16:33:00Z">
              <w:r>
                <w:rPr>
                  <w:rFonts w:asciiTheme="majorBidi" w:hAnsiTheme="majorBidi" w:cstheme="majorBidi"/>
                  <w:sz w:val="24"/>
                  <w:szCs w:val="24"/>
                </w:rPr>
                <w:t xml:space="preserve">Provide option to select </w:t>
              </w:r>
            </w:ins>
            <w:ins w:id="3600" w:author="Deep Nidhi" w:date="2023-09-06T17:11:00Z">
              <w:r w:rsidR="00A03E22">
                <w:rPr>
                  <w:rFonts w:asciiTheme="majorBidi" w:hAnsiTheme="majorBidi" w:cstheme="majorBidi"/>
                  <w:sz w:val="24"/>
                  <w:szCs w:val="24"/>
                </w:rPr>
                <w:t xml:space="preserve">a </w:t>
              </w:r>
            </w:ins>
            <w:ins w:id="3601" w:author="Deep Nidhi" w:date="2023-09-06T17:20:00Z">
              <w:r w:rsidR="000361DF">
                <w:rPr>
                  <w:rFonts w:asciiTheme="majorBidi" w:hAnsiTheme="majorBidi" w:cstheme="majorBidi"/>
                  <w:sz w:val="24"/>
                  <w:szCs w:val="24"/>
                </w:rPr>
                <w:t>sector</w:t>
              </w:r>
            </w:ins>
            <w:ins w:id="3602" w:author="Deep Nidhi" w:date="2023-09-06T17:11:00Z">
              <w:r w:rsidR="00A03E22">
                <w:rPr>
                  <w:rFonts w:asciiTheme="majorBidi" w:hAnsiTheme="majorBidi" w:cstheme="majorBidi"/>
                  <w:sz w:val="24"/>
                  <w:szCs w:val="24"/>
                </w:rPr>
                <w:t xml:space="preserve"> </w:t>
              </w:r>
              <w:r w:rsidR="00E76695">
                <w:rPr>
                  <w:rFonts w:asciiTheme="majorBidi" w:hAnsiTheme="majorBidi" w:cstheme="majorBidi"/>
                  <w:sz w:val="24"/>
                  <w:szCs w:val="24"/>
                </w:rPr>
                <w:t xml:space="preserve">from the list of </w:t>
              </w:r>
            </w:ins>
            <w:ins w:id="3603" w:author="Deep Nidhi" w:date="2023-09-06T17:12:00Z">
              <w:r w:rsidR="00E76695">
                <w:rPr>
                  <w:rFonts w:asciiTheme="majorBidi" w:hAnsiTheme="majorBidi" w:cstheme="majorBidi"/>
                  <w:sz w:val="24"/>
                  <w:szCs w:val="24"/>
                </w:rPr>
                <w:t>topics</w:t>
              </w:r>
            </w:ins>
            <w:ins w:id="3604" w:author="Deep Nidhi" w:date="2023-09-06T17:11:00Z">
              <w:r w:rsidR="00E76695">
                <w:rPr>
                  <w:rFonts w:asciiTheme="majorBidi" w:hAnsiTheme="majorBidi" w:cstheme="majorBidi"/>
                  <w:sz w:val="24"/>
                  <w:szCs w:val="24"/>
                </w:rPr>
                <w:t xml:space="preserve"> </w:t>
              </w:r>
            </w:ins>
            <w:ins w:id="3605" w:author="Deep Nidhi" w:date="2023-09-06T17:12:00Z">
              <w:r w:rsidR="00E76695">
                <w:rPr>
                  <w:rFonts w:asciiTheme="majorBidi" w:hAnsiTheme="majorBidi" w:cstheme="majorBidi"/>
                  <w:sz w:val="24"/>
                  <w:szCs w:val="24"/>
                </w:rPr>
                <w:t>available in the database.</w:t>
              </w:r>
            </w:ins>
            <w:ins w:id="3606" w:author="Deep Nidhi" w:date="2023-09-06T16:33:00Z">
              <w:r>
                <w:rPr>
                  <w:rFonts w:asciiTheme="majorBidi" w:hAnsiTheme="majorBidi" w:cstheme="majorBidi"/>
                  <w:sz w:val="24"/>
                  <w:szCs w:val="24"/>
                </w:rPr>
                <w:t xml:space="preserve"> </w:t>
              </w:r>
            </w:ins>
          </w:p>
        </w:tc>
      </w:tr>
      <w:tr w:rsidR="00CB7272" w:rsidRPr="0045465B" w14:paraId="258DE70C" w14:textId="77777777" w:rsidTr="00514D0F">
        <w:trPr>
          <w:trHeight w:val="405"/>
          <w:ins w:id="3607" w:author="Deep Nidhi" w:date="2023-09-06T16:33:00Z"/>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5F96CB" w14:textId="77777777" w:rsidR="00CB7272" w:rsidRPr="0045465B" w:rsidRDefault="00CB7272" w:rsidP="00514D0F">
            <w:pPr>
              <w:rPr>
                <w:ins w:id="3608" w:author="Deep Nidhi" w:date="2023-09-06T16:33:00Z"/>
                <w:rFonts w:asciiTheme="majorBidi" w:hAnsiTheme="majorBidi" w:cstheme="majorBidi"/>
                <w:sz w:val="24"/>
                <w:szCs w:val="24"/>
              </w:rPr>
            </w:pPr>
            <w:ins w:id="3609" w:author="Deep Nidhi" w:date="2023-09-06T16:33:00Z">
              <w:r w:rsidRPr="0045465B">
                <w:rPr>
                  <w:rFonts w:asciiTheme="majorBidi" w:hAnsiTheme="majorBidi" w:cstheme="majorBidi"/>
                  <w:sz w:val="24"/>
                  <w:szCs w:val="24"/>
                </w:rPr>
                <w:t xml:space="preserve">REQ </w:t>
              </w:r>
              <w:r>
                <w:rPr>
                  <w:rFonts w:asciiTheme="majorBidi" w:hAnsiTheme="majorBidi" w:cstheme="majorBidi"/>
                  <w:sz w:val="24"/>
                  <w:szCs w:val="24"/>
                </w:rPr>
                <w:t>2</w:t>
              </w:r>
            </w:ins>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3B28C156" w14:textId="6C0DA7F3" w:rsidR="00CB7272" w:rsidRPr="00413CC1" w:rsidRDefault="00CB7272" w:rsidP="00514D0F">
            <w:pPr>
              <w:spacing w:line="360" w:lineRule="auto"/>
              <w:jc w:val="both"/>
              <w:rPr>
                <w:ins w:id="3610" w:author="Deep Nidhi" w:date="2023-09-06T16:33:00Z"/>
                <w:rFonts w:asciiTheme="majorBidi" w:hAnsiTheme="majorBidi" w:cstheme="majorBidi"/>
                <w:sz w:val="24"/>
                <w:szCs w:val="24"/>
              </w:rPr>
            </w:pPr>
            <w:ins w:id="3611" w:author="Deep Nidhi" w:date="2023-09-06T16:33:00Z">
              <w:r>
                <w:rPr>
                  <w:rFonts w:asciiTheme="majorBidi" w:hAnsiTheme="majorBidi" w:cstheme="majorBidi"/>
                  <w:sz w:val="24"/>
                  <w:szCs w:val="24"/>
                </w:rPr>
                <w:t xml:space="preserve">Provide option to select one of the Sub-topics of the selected topic. </w:t>
              </w:r>
            </w:ins>
          </w:p>
        </w:tc>
      </w:tr>
      <w:tr w:rsidR="00CB7272" w:rsidRPr="0045465B" w14:paraId="0F56EEA9" w14:textId="77777777" w:rsidTr="00514D0F">
        <w:trPr>
          <w:trHeight w:val="480"/>
          <w:ins w:id="3612" w:author="Deep Nidhi" w:date="2023-09-06T16:33:00Z"/>
        </w:trPr>
        <w:tc>
          <w:tcPr>
            <w:tcW w:w="137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FE572ED" w14:textId="77777777" w:rsidR="00CB7272" w:rsidRPr="0045465B" w:rsidRDefault="00CB7272" w:rsidP="00514D0F">
            <w:pPr>
              <w:rPr>
                <w:ins w:id="3613" w:author="Deep Nidhi" w:date="2023-09-06T16:33:00Z"/>
                <w:rFonts w:asciiTheme="majorBidi" w:hAnsiTheme="majorBidi" w:cstheme="majorBidi"/>
                <w:sz w:val="24"/>
                <w:szCs w:val="24"/>
              </w:rPr>
            </w:pPr>
            <w:ins w:id="3614" w:author="Deep Nidhi" w:date="2023-09-06T16:33:00Z">
              <w:r w:rsidRPr="0045465B">
                <w:rPr>
                  <w:rFonts w:asciiTheme="majorBidi" w:hAnsiTheme="majorBidi" w:cstheme="majorBidi"/>
                  <w:sz w:val="24"/>
                  <w:szCs w:val="24"/>
                </w:rPr>
                <w:t xml:space="preserve">REQ </w:t>
              </w:r>
              <w:r>
                <w:rPr>
                  <w:rFonts w:asciiTheme="majorBidi" w:hAnsiTheme="majorBidi" w:cstheme="majorBidi"/>
                  <w:sz w:val="24"/>
                  <w:szCs w:val="24"/>
                </w:rPr>
                <w:t>3</w:t>
              </w:r>
            </w:ins>
          </w:p>
        </w:tc>
        <w:tc>
          <w:tcPr>
            <w:tcW w:w="7830" w:type="dxa"/>
            <w:tcBorders>
              <w:top w:val="nil"/>
              <w:left w:val="nil"/>
              <w:bottom w:val="single" w:sz="4" w:space="0" w:color="auto"/>
              <w:right w:val="single" w:sz="8" w:space="0" w:color="000000"/>
            </w:tcBorders>
            <w:tcMar>
              <w:top w:w="100" w:type="dxa"/>
              <w:left w:w="100" w:type="dxa"/>
              <w:bottom w:w="100" w:type="dxa"/>
              <w:right w:w="100" w:type="dxa"/>
            </w:tcMar>
          </w:tcPr>
          <w:p w14:paraId="3076D773" w14:textId="77777777" w:rsidR="00CB7272" w:rsidRDefault="00CB7272" w:rsidP="00514D0F">
            <w:pPr>
              <w:spacing w:line="360" w:lineRule="auto"/>
              <w:jc w:val="both"/>
              <w:rPr>
                <w:ins w:id="3615" w:author="Deep Nidhi" w:date="2023-09-06T16:33:00Z"/>
                <w:rFonts w:asciiTheme="majorBidi" w:hAnsiTheme="majorBidi" w:cstheme="majorBidi"/>
                <w:sz w:val="24"/>
                <w:szCs w:val="24"/>
              </w:rPr>
            </w:pPr>
            <w:ins w:id="3616" w:author="Deep Nidhi" w:date="2023-09-06T16:33:00Z">
              <w:r>
                <w:rPr>
                  <w:rFonts w:asciiTheme="majorBidi" w:hAnsiTheme="majorBidi" w:cstheme="majorBidi"/>
                  <w:sz w:val="24"/>
                  <w:szCs w:val="24"/>
                </w:rPr>
                <w:t xml:space="preserve">Show the existing list of indicators of the selected topic and sub-topic in a table grid along with the pagination option to customize the view. Show the table grid with following columns: </w:t>
              </w:r>
            </w:ins>
          </w:p>
          <w:p w14:paraId="5A341916" w14:textId="77777777" w:rsidR="00CB7272" w:rsidRDefault="00CB7272" w:rsidP="00CB7272">
            <w:pPr>
              <w:pStyle w:val="ListParagraph"/>
              <w:numPr>
                <w:ilvl w:val="0"/>
                <w:numId w:val="95"/>
              </w:numPr>
              <w:spacing w:line="360" w:lineRule="auto"/>
              <w:jc w:val="both"/>
              <w:rPr>
                <w:ins w:id="3617" w:author="Deep Nidhi" w:date="2023-09-06T16:33:00Z"/>
                <w:rFonts w:asciiTheme="majorBidi" w:hAnsiTheme="majorBidi" w:cstheme="majorBidi"/>
                <w:sz w:val="24"/>
                <w:szCs w:val="24"/>
              </w:rPr>
            </w:pPr>
            <w:ins w:id="3618" w:author="Deep Nidhi" w:date="2023-09-06T16:33:00Z">
              <w:r>
                <w:rPr>
                  <w:rFonts w:asciiTheme="majorBidi" w:hAnsiTheme="majorBidi" w:cstheme="majorBidi"/>
                  <w:sz w:val="24"/>
                  <w:szCs w:val="24"/>
                </w:rPr>
                <w:t>Mark</w:t>
              </w:r>
            </w:ins>
          </w:p>
          <w:p w14:paraId="1BB357AE" w14:textId="77777777" w:rsidR="00CB7272" w:rsidRDefault="00CB7272" w:rsidP="00CB7272">
            <w:pPr>
              <w:pStyle w:val="ListParagraph"/>
              <w:numPr>
                <w:ilvl w:val="0"/>
                <w:numId w:val="95"/>
              </w:numPr>
              <w:spacing w:line="360" w:lineRule="auto"/>
              <w:jc w:val="both"/>
              <w:rPr>
                <w:ins w:id="3619" w:author="Deep Nidhi" w:date="2023-09-06T16:33:00Z"/>
                <w:rFonts w:asciiTheme="majorBidi" w:hAnsiTheme="majorBidi" w:cstheme="majorBidi"/>
                <w:sz w:val="24"/>
                <w:szCs w:val="24"/>
              </w:rPr>
            </w:pPr>
            <w:ins w:id="3620" w:author="Deep Nidhi" w:date="2023-09-06T16:33:00Z">
              <w:r>
                <w:rPr>
                  <w:rFonts w:asciiTheme="majorBidi" w:hAnsiTheme="majorBidi" w:cstheme="majorBidi"/>
                  <w:sz w:val="24"/>
                  <w:szCs w:val="24"/>
                </w:rPr>
                <w:t>Indicator</w:t>
              </w:r>
            </w:ins>
          </w:p>
          <w:p w14:paraId="4A377D43" w14:textId="77777777" w:rsidR="00CB7272" w:rsidRDefault="00CB7272" w:rsidP="00CB7272">
            <w:pPr>
              <w:pStyle w:val="ListParagraph"/>
              <w:numPr>
                <w:ilvl w:val="0"/>
                <w:numId w:val="95"/>
              </w:numPr>
              <w:spacing w:line="360" w:lineRule="auto"/>
              <w:jc w:val="both"/>
              <w:rPr>
                <w:ins w:id="3621" w:author="Deep Nidhi" w:date="2023-09-06T16:33:00Z"/>
                <w:rFonts w:asciiTheme="majorBidi" w:hAnsiTheme="majorBidi" w:cstheme="majorBidi"/>
                <w:sz w:val="24"/>
                <w:szCs w:val="24"/>
              </w:rPr>
            </w:pPr>
            <w:ins w:id="3622" w:author="Deep Nidhi" w:date="2023-09-06T16:33:00Z">
              <w:r>
                <w:rPr>
                  <w:rFonts w:asciiTheme="majorBidi" w:hAnsiTheme="majorBidi" w:cstheme="majorBidi"/>
                  <w:sz w:val="24"/>
                  <w:szCs w:val="24"/>
                </w:rPr>
                <w:t>Chart Setting</w:t>
              </w:r>
            </w:ins>
          </w:p>
          <w:p w14:paraId="4DCD3F04" w14:textId="77777777" w:rsidR="00CB7272" w:rsidRPr="0016142C" w:rsidRDefault="00CB7272" w:rsidP="00CB7272">
            <w:pPr>
              <w:pStyle w:val="ListParagraph"/>
              <w:numPr>
                <w:ilvl w:val="0"/>
                <w:numId w:val="95"/>
              </w:numPr>
              <w:spacing w:line="360" w:lineRule="auto"/>
              <w:jc w:val="both"/>
              <w:rPr>
                <w:ins w:id="3623" w:author="Deep Nidhi" w:date="2023-09-06T16:33:00Z"/>
                <w:rFonts w:asciiTheme="majorBidi" w:hAnsiTheme="majorBidi" w:cstheme="majorBidi"/>
                <w:sz w:val="24"/>
                <w:szCs w:val="24"/>
              </w:rPr>
            </w:pPr>
            <w:ins w:id="3624" w:author="Deep Nidhi" w:date="2023-09-06T16:33:00Z">
              <w:r>
                <w:rPr>
                  <w:rFonts w:asciiTheme="majorBidi" w:hAnsiTheme="majorBidi" w:cstheme="majorBidi"/>
                  <w:sz w:val="24"/>
                  <w:szCs w:val="24"/>
                </w:rPr>
                <w:t>Static Analysis</w:t>
              </w:r>
            </w:ins>
          </w:p>
          <w:p w14:paraId="55F767D3" w14:textId="77777777" w:rsidR="00CB7272" w:rsidRPr="0016142C" w:rsidRDefault="00CB7272" w:rsidP="00CB7272">
            <w:pPr>
              <w:pStyle w:val="ListParagraph"/>
              <w:numPr>
                <w:ilvl w:val="0"/>
                <w:numId w:val="95"/>
              </w:numPr>
              <w:spacing w:line="360" w:lineRule="auto"/>
              <w:jc w:val="both"/>
              <w:rPr>
                <w:ins w:id="3625" w:author="Deep Nidhi" w:date="2023-09-06T16:33:00Z"/>
                <w:rFonts w:asciiTheme="majorBidi" w:hAnsiTheme="majorBidi" w:cstheme="majorBidi"/>
                <w:sz w:val="24"/>
                <w:szCs w:val="24"/>
              </w:rPr>
            </w:pPr>
            <w:ins w:id="3626" w:author="Deep Nidhi" w:date="2023-09-06T16:33:00Z">
              <w:r>
                <w:rPr>
                  <w:rFonts w:asciiTheme="majorBidi" w:hAnsiTheme="majorBidi" w:cstheme="majorBidi"/>
                  <w:sz w:val="24"/>
                  <w:szCs w:val="24"/>
                </w:rPr>
                <w:t>Dynamic Analysis</w:t>
              </w:r>
            </w:ins>
          </w:p>
        </w:tc>
      </w:tr>
      <w:tr w:rsidR="00CB7272" w:rsidRPr="0045465B" w14:paraId="58DECB46" w14:textId="77777777" w:rsidTr="00514D0F">
        <w:trPr>
          <w:trHeight w:val="480"/>
          <w:ins w:id="3627" w:author="Deep Nidhi" w:date="2023-09-06T16:33:00Z"/>
        </w:trPr>
        <w:tc>
          <w:tcPr>
            <w:tcW w:w="137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50E772E" w14:textId="77777777" w:rsidR="00CB7272" w:rsidRPr="0045465B" w:rsidRDefault="00CB7272" w:rsidP="00514D0F">
            <w:pPr>
              <w:rPr>
                <w:ins w:id="3628" w:author="Deep Nidhi" w:date="2023-09-06T16:33:00Z"/>
                <w:rFonts w:asciiTheme="majorBidi" w:hAnsiTheme="majorBidi" w:cstheme="majorBidi"/>
                <w:sz w:val="24"/>
                <w:szCs w:val="24"/>
              </w:rPr>
            </w:pPr>
            <w:ins w:id="3629" w:author="Deep Nidhi" w:date="2023-09-06T16:33:00Z">
              <w:r w:rsidRPr="00E7007F">
                <w:rPr>
                  <w:rFonts w:asciiTheme="majorBidi" w:hAnsiTheme="majorBidi" w:cstheme="majorBidi"/>
                  <w:sz w:val="24"/>
                  <w:szCs w:val="24"/>
                </w:rPr>
                <w:lastRenderedPageBreak/>
                <w:t xml:space="preserve">REQ </w:t>
              </w:r>
              <w:r>
                <w:rPr>
                  <w:rFonts w:asciiTheme="majorBidi" w:hAnsiTheme="majorBidi" w:cstheme="majorBidi"/>
                  <w:sz w:val="24"/>
                  <w:szCs w:val="24"/>
                </w:rPr>
                <w:t>4</w:t>
              </w:r>
            </w:ins>
          </w:p>
        </w:tc>
        <w:tc>
          <w:tcPr>
            <w:tcW w:w="783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6FED283" w14:textId="77777777" w:rsidR="00CB7272" w:rsidRDefault="00CB7272" w:rsidP="00514D0F">
            <w:pPr>
              <w:spacing w:line="360" w:lineRule="auto"/>
              <w:jc w:val="both"/>
              <w:rPr>
                <w:ins w:id="3630" w:author="Deep Nidhi" w:date="2023-09-06T16:33:00Z"/>
                <w:rFonts w:asciiTheme="majorBidi" w:hAnsiTheme="majorBidi" w:cstheme="majorBidi"/>
                <w:sz w:val="24"/>
                <w:szCs w:val="24"/>
              </w:rPr>
            </w:pPr>
            <w:ins w:id="3631" w:author="Deep Nidhi" w:date="2023-09-06T16:33:00Z">
              <w:r>
                <w:rPr>
                  <w:rFonts w:asciiTheme="majorBidi" w:hAnsiTheme="majorBidi" w:cstheme="majorBidi"/>
                  <w:sz w:val="24"/>
                  <w:szCs w:val="24"/>
                </w:rPr>
                <w:t>Provide checkbox option under mark column to allow marking the indicator to be viewed on data by topics module of the user interface application.</w:t>
              </w:r>
            </w:ins>
          </w:p>
        </w:tc>
      </w:tr>
      <w:tr w:rsidR="00E76695" w:rsidRPr="0045465B" w14:paraId="05FBBB66" w14:textId="77777777" w:rsidTr="00514D0F">
        <w:trPr>
          <w:trHeight w:val="480"/>
          <w:ins w:id="3632" w:author="Deep Nidhi" w:date="2023-09-06T17:14:00Z"/>
        </w:trPr>
        <w:tc>
          <w:tcPr>
            <w:tcW w:w="137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7A1FBEB" w14:textId="1A63FF1F" w:rsidR="00E76695" w:rsidRPr="00E7007F" w:rsidRDefault="00E76695" w:rsidP="00E76695">
            <w:pPr>
              <w:rPr>
                <w:ins w:id="3633" w:author="Deep Nidhi" w:date="2023-09-06T17:14:00Z"/>
                <w:rFonts w:asciiTheme="majorBidi" w:hAnsiTheme="majorBidi" w:cstheme="majorBidi"/>
                <w:sz w:val="24"/>
                <w:szCs w:val="24"/>
              </w:rPr>
            </w:pPr>
            <w:ins w:id="3634" w:author="Deep Nidhi" w:date="2023-09-06T17:14:00Z">
              <w:r w:rsidRPr="00E7007F">
                <w:rPr>
                  <w:rFonts w:asciiTheme="majorBidi" w:hAnsiTheme="majorBidi" w:cstheme="majorBidi"/>
                  <w:sz w:val="24"/>
                  <w:szCs w:val="24"/>
                </w:rPr>
                <w:t xml:space="preserve">REQ </w:t>
              </w:r>
              <w:r>
                <w:rPr>
                  <w:rFonts w:asciiTheme="majorBidi" w:hAnsiTheme="majorBidi" w:cstheme="majorBidi"/>
                  <w:sz w:val="24"/>
                  <w:szCs w:val="24"/>
                </w:rPr>
                <w:t>5</w:t>
              </w:r>
            </w:ins>
          </w:p>
        </w:tc>
        <w:tc>
          <w:tcPr>
            <w:tcW w:w="783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C4A35B9" w14:textId="0B7A25EE" w:rsidR="00E76695" w:rsidRDefault="00E76695" w:rsidP="00E76695">
            <w:pPr>
              <w:spacing w:line="360" w:lineRule="auto"/>
              <w:jc w:val="both"/>
              <w:rPr>
                <w:ins w:id="3635" w:author="Deep Nidhi" w:date="2023-09-06T17:14:00Z"/>
                <w:rFonts w:asciiTheme="majorBidi" w:hAnsiTheme="majorBidi" w:cstheme="majorBidi"/>
                <w:sz w:val="24"/>
                <w:szCs w:val="24"/>
              </w:rPr>
            </w:pPr>
            <w:ins w:id="3636" w:author="Deep Nidhi" w:date="2023-09-06T17:19:00Z">
              <w:r>
                <w:rPr>
                  <w:rFonts w:asciiTheme="majorBidi" w:hAnsiTheme="majorBidi" w:cstheme="majorBidi"/>
                  <w:sz w:val="24"/>
                  <w:szCs w:val="24"/>
                </w:rPr>
                <w:t>Show error message when selecting more than 8 indicators for each subtopic</w:t>
              </w:r>
            </w:ins>
            <w:ins w:id="3637" w:author="Deep Nidhi" w:date="2023-09-06T17:20:00Z">
              <w:r>
                <w:rPr>
                  <w:rFonts w:asciiTheme="majorBidi" w:hAnsiTheme="majorBidi" w:cstheme="majorBidi"/>
                  <w:sz w:val="24"/>
                  <w:szCs w:val="24"/>
                </w:rPr>
                <w:t>.</w:t>
              </w:r>
            </w:ins>
          </w:p>
        </w:tc>
      </w:tr>
      <w:tr w:rsidR="00E76695" w:rsidRPr="0045465B" w14:paraId="6E3B003E" w14:textId="77777777" w:rsidTr="00514D0F">
        <w:trPr>
          <w:trHeight w:val="480"/>
          <w:ins w:id="3638" w:author="Deep Nidhi" w:date="2023-09-06T16:33:00Z"/>
        </w:trPr>
        <w:tc>
          <w:tcPr>
            <w:tcW w:w="137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629148B" w14:textId="37AAF53E" w:rsidR="00E76695" w:rsidRPr="0045465B" w:rsidRDefault="00E76695" w:rsidP="00E76695">
            <w:pPr>
              <w:rPr>
                <w:ins w:id="3639" w:author="Deep Nidhi" w:date="2023-09-06T16:33:00Z"/>
                <w:rFonts w:asciiTheme="majorBidi" w:hAnsiTheme="majorBidi" w:cstheme="majorBidi"/>
                <w:sz w:val="24"/>
                <w:szCs w:val="24"/>
              </w:rPr>
            </w:pPr>
            <w:ins w:id="3640" w:author="Deep Nidhi" w:date="2023-09-06T16:33:00Z">
              <w:r w:rsidRPr="00E7007F">
                <w:rPr>
                  <w:rFonts w:asciiTheme="majorBidi" w:hAnsiTheme="majorBidi" w:cstheme="majorBidi"/>
                  <w:sz w:val="24"/>
                  <w:szCs w:val="24"/>
                </w:rPr>
                <w:t xml:space="preserve">REQ </w:t>
              </w:r>
            </w:ins>
            <w:ins w:id="3641" w:author="Deep Nidhi" w:date="2023-09-06T17:20:00Z">
              <w:r>
                <w:rPr>
                  <w:rFonts w:asciiTheme="majorBidi" w:hAnsiTheme="majorBidi" w:cstheme="majorBidi"/>
                  <w:sz w:val="24"/>
                  <w:szCs w:val="24"/>
                </w:rPr>
                <w:t>6</w:t>
              </w:r>
            </w:ins>
          </w:p>
        </w:tc>
        <w:tc>
          <w:tcPr>
            <w:tcW w:w="783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10609B7" w14:textId="77777777" w:rsidR="00E76695" w:rsidRDefault="00E76695" w:rsidP="00E76695">
            <w:pPr>
              <w:spacing w:line="360" w:lineRule="auto"/>
              <w:jc w:val="both"/>
              <w:rPr>
                <w:ins w:id="3642" w:author="Deep Nidhi" w:date="2023-09-06T16:33:00Z"/>
                <w:rFonts w:asciiTheme="majorBidi" w:hAnsiTheme="majorBidi" w:cstheme="majorBidi"/>
                <w:sz w:val="24"/>
                <w:szCs w:val="24"/>
              </w:rPr>
            </w:pPr>
            <w:ins w:id="3643" w:author="Deep Nidhi" w:date="2023-09-06T16:33:00Z">
              <w:r>
                <w:rPr>
                  <w:rFonts w:asciiTheme="majorBidi" w:hAnsiTheme="majorBidi" w:cstheme="majorBidi"/>
                  <w:sz w:val="24"/>
                  <w:szCs w:val="24"/>
                </w:rPr>
                <w:t>Provide option to add static analysis of the indicator. While adding static analysis, provide the following entries and validations:</w:t>
              </w:r>
            </w:ins>
          </w:p>
          <w:p w14:paraId="7FAF76A3" w14:textId="77777777" w:rsidR="00E76695" w:rsidRPr="00D42013" w:rsidRDefault="00E76695" w:rsidP="00E76695">
            <w:pPr>
              <w:pStyle w:val="ListParagraph"/>
              <w:numPr>
                <w:ilvl w:val="0"/>
                <w:numId w:val="94"/>
              </w:numPr>
              <w:spacing w:line="360" w:lineRule="auto"/>
              <w:jc w:val="both"/>
              <w:rPr>
                <w:ins w:id="3644" w:author="Deep Nidhi" w:date="2023-09-06T16:33:00Z"/>
                <w:rFonts w:asciiTheme="majorBidi" w:hAnsiTheme="majorBidi" w:cstheme="majorBidi"/>
                <w:sz w:val="24"/>
                <w:szCs w:val="24"/>
              </w:rPr>
            </w:pPr>
            <w:ins w:id="3645" w:author="Deep Nidhi" w:date="2023-09-06T16:33:00Z">
              <w:r w:rsidRPr="00D42013">
                <w:rPr>
                  <w:rFonts w:asciiTheme="majorBidi" w:hAnsiTheme="majorBidi" w:cstheme="majorBidi"/>
                  <w:sz w:val="24"/>
                  <w:szCs w:val="24"/>
                </w:rPr>
                <w:t>Analysis Heading should be entered and cannot be blank.</w:t>
              </w:r>
            </w:ins>
          </w:p>
          <w:p w14:paraId="09673E29" w14:textId="77777777" w:rsidR="00E76695" w:rsidRPr="00D42013" w:rsidRDefault="00E76695" w:rsidP="00E76695">
            <w:pPr>
              <w:pStyle w:val="ListParagraph"/>
              <w:numPr>
                <w:ilvl w:val="0"/>
                <w:numId w:val="94"/>
              </w:numPr>
              <w:spacing w:line="360" w:lineRule="auto"/>
              <w:jc w:val="both"/>
              <w:rPr>
                <w:ins w:id="3646" w:author="Deep Nidhi" w:date="2023-09-06T16:33:00Z"/>
                <w:rFonts w:asciiTheme="majorBidi" w:hAnsiTheme="majorBidi" w:cstheme="majorBidi"/>
                <w:sz w:val="24"/>
                <w:szCs w:val="24"/>
              </w:rPr>
            </w:pPr>
            <w:ins w:id="3647" w:author="Deep Nidhi" w:date="2023-09-06T16:33:00Z">
              <w:r w:rsidRPr="00D42013">
                <w:rPr>
                  <w:rFonts w:asciiTheme="majorBidi" w:hAnsiTheme="majorBidi" w:cstheme="majorBidi"/>
                  <w:sz w:val="24"/>
                  <w:szCs w:val="24"/>
                </w:rPr>
                <w:t>Analysis Description should be entered and cannot be blank.</w:t>
              </w:r>
            </w:ins>
          </w:p>
          <w:p w14:paraId="58C85095" w14:textId="77777777" w:rsidR="00E76695" w:rsidRPr="00D42013" w:rsidRDefault="00E76695" w:rsidP="00E76695">
            <w:pPr>
              <w:pStyle w:val="ListParagraph"/>
              <w:numPr>
                <w:ilvl w:val="0"/>
                <w:numId w:val="94"/>
              </w:numPr>
              <w:spacing w:line="360" w:lineRule="auto"/>
              <w:jc w:val="both"/>
              <w:rPr>
                <w:ins w:id="3648" w:author="Deep Nidhi" w:date="2023-09-06T16:33:00Z"/>
                <w:rFonts w:asciiTheme="majorBidi" w:hAnsiTheme="majorBidi" w:cstheme="majorBidi"/>
                <w:sz w:val="24"/>
                <w:szCs w:val="24"/>
              </w:rPr>
            </w:pPr>
            <w:ins w:id="3649" w:author="Deep Nidhi" w:date="2023-09-06T16:33:00Z">
              <w:r w:rsidRPr="00D42013">
                <w:rPr>
                  <w:rFonts w:asciiTheme="majorBidi" w:hAnsiTheme="majorBidi" w:cstheme="majorBidi"/>
                  <w:sz w:val="24"/>
                  <w:szCs w:val="24"/>
                </w:rPr>
                <w:t>Infographics should be selected.</w:t>
              </w:r>
            </w:ins>
          </w:p>
          <w:p w14:paraId="17C84BFB" w14:textId="77777777" w:rsidR="00E76695" w:rsidRPr="00D42013" w:rsidRDefault="00E76695" w:rsidP="00E76695">
            <w:pPr>
              <w:pStyle w:val="ListParagraph"/>
              <w:numPr>
                <w:ilvl w:val="0"/>
                <w:numId w:val="94"/>
              </w:numPr>
              <w:spacing w:line="360" w:lineRule="auto"/>
              <w:jc w:val="both"/>
              <w:rPr>
                <w:ins w:id="3650" w:author="Deep Nidhi" w:date="2023-09-06T16:33:00Z"/>
                <w:rFonts w:asciiTheme="majorBidi" w:hAnsiTheme="majorBidi" w:cstheme="majorBidi"/>
                <w:sz w:val="24"/>
                <w:szCs w:val="24"/>
              </w:rPr>
            </w:pPr>
            <w:ins w:id="3651" w:author="Deep Nidhi" w:date="2023-09-06T16:33:00Z">
              <w:r w:rsidRPr="00D42013">
                <w:rPr>
                  <w:rFonts w:asciiTheme="majorBidi" w:hAnsiTheme="majorBidi" w:cstheme="majorBidi"/>
                  <w:sz w:val="24"/>
                  <w:szCs w:val="24"/>
                </w:rPr>
                <w:t>Subgroups to be selected and cannot be blank.</w:t>
              </w:r>
            </w:ins>
          </w:p>
          <w:p w14:paraId="7A17AC94" w14:textId="77777777" w:rsidR="00E76695" w:rsidRPr="00D42013" w:rsidRDefault="00E76695" w:rsidP="00E76695">
            <w:pPr>
              <w:pStyle w:val="ListParagraph"/>
              <w:numPr>
                <w:ilvl w:val="0"/>
                <w:numId w:val="94"/>
              </w:numPr>
              <w:spacing w:line="360" w:lineRule="auto"/>
              <w:jc w:val="both"/>
              <w:rPr>
                <w:ins w:id="3652" w:author="Deep Nidhi" w:date="2023-09-06T16:33:00Z"/>
                <w:rFonts w:asciiTheme="majorBidi" w:hAnsiTheme="majorBidi" w:cstheme="majorBidi"/>
                <w:sz w:val="24"/>
                <w:szCs w:val="24"/>
              </w:rPr>
            </w:pPr>
            <w:ins w:id="3653" w:author="Deep Nidhi" w:date="2023-09-06T16:33:00Z">
              <w:r w:rsidRPr="00D42013">
                <w:rPr>
                  <w:rFonts w:asciiTheme="majorBidi" w:hAnsiTheme="majorBidi" w:cstheme="majorBidi"/>
                  <w:sz w:val="24"/>
                  <w:szCs w:val="24"/>
                </w:rPr>
                <w:t>Time period should be selected and cannot be blank.</w:t>
              </w:r>
            </w:ins>
          </w:p>
          <w:p w14:paraId="7944A625" w14:textId="77777777" w:rsidR="00E76695" w:rsidRDefault="00E76695" w:rsidP="00E76695">
            <w:pPr>
              <w:pStyle w:val="ListParagraph"/>
              <w:numPr>
                <w:ilvl w:val="0"/>
                <w:numId w:val="94"/>
              </w:numPr>
              <w:spacing w:line="360" w:lineRule="auto"/>
              <w:jc w:val="both"/>
              <w:rPr>
                <w:ins w:id="3654" w:author="Deep Nidhi" w:date="2023-09-06T16:33:00Z"/>
                <w:rFonts w:asciiTheme="majorBidi" w:hAnsiTheme="majorBidi" w:cstheme="majorBidi"/>
                <w:sz w:val="24"/>
                <w:szCs w:val="24"/>
              </w:rPr>
            </w:pPr>
            <w:ins w:id="3655" w:author="Deep Nidhi" w:date="2023-09-06T16:33:00Z">
              <w:r w:rsidRPr="00D42013">
                <w:rPr>
                  <w:rFonts w:asciiTheme="majorBidi" w:hAnsiTheme="majorBidi" w:cstheme="majorBidi"/>
                  <w:sz w:val="24"/>
                  <w:szCs w:val="24"/>
                </w:rPr>
                <w:t>Chart type should be selected and cannot be blank.</w:t>
              </w:r>
            </w:ins>
          </w:p>
          <w:p w14:paraId="59A6C75C" w14:textId="77777777" w:rsidR="00E76695" w:rsidRPr="00D42013" w:rsidRDefault="00E76695" w:rsidP="00E76695">
            <w:pPr>
              <w:spacing w:line="360" w:lineRule="auto"/>
              <w:jc w:val="both"/>
              <w:rPr>
                <w:ins w:id="3656" w:author="Deep Nidhi" w:date="2023-09-06T16:33:00Z"/>
                <w:rFonts w:asciiTheme="majorBidi" w:hAnsiTheme="majorBidi" w:cstheme="majorBidi"/>
                <w:sz w:val="24"/>
                <w:szCs w:val="24"/>
              </w:rPr>
            </w:pPr>
            <w:ins w:id="3657" w:author="Deep Nidhi" w:date="2023-09-06T16:33:00Z">
              <w:r>
                <w:rPr>
                  <w:rFonts w:asciiTheme="majorBidi" w:hAnsiTheme="majorBidi" w:cstheme="majorBidi"/>
                  <w:sz w:val="24"/>
                  <w:szCs w:val="24"/>
                </w:rPr>
                <w:t>Provide the Add button at the bottom of the window to confirm adding the element.</w:t>
              </w:r>
            </w:ins>
          </w:p>
        </w:tc>
      </w:tr>
    </w:tbl>
    <w:p w14:paraId="2F776D30" w14:textId="3BF721A3"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del w:id="3658" w:author="Deep Nidhi" w:date="2023-09-06T16:33:00Z">
        <w:r w:rsidRPr="003C1A0A" w:rsidDel="00CB7272">
          <w:rPr>
            <w:rFonts w:asciiTheme="majorBidi" w:hAnsiTheme="majorBidi" w:cstheme="majorBidi"/>
            <w:sz w:val="24"/>
            <w:szCs w:val="24"/>
          </w:rPr>
          <w:delText>This module will allow users to have flexibility and control over the customization of the homepage sliders, as well as related key facts, topics, and regions as per the requirements. By having the ability to customize these elements, users can tailor the content and visuals on their website's homepage according to their specific requirements and preferences. This flexibility will empower users to maintain an up-to-date and visually appealing homepage that aligns with the updated goals and objectives</w:delText>
        </w:r>
      </w:del>
      <w:r w:rsidRPr="003C1A0A">
        <w:rPr>
          <w:rFonts w:asciiTheme="majorBidi" w:hAnsiTheme="majorBidi" w:cstheme="majorBidi"/>
          <w:sz w:val="24"/>
          <w:szCs w:val="24"/>
        </w:rPr>
        <w:t>.</w:t>
      </w:r>
    </w:p>
    <w:p w14:paraId="13A49286" w14:textId="39CE7E73" w:rsidR="00525D2E" w:rsidRPr="003C1A0A" w:rsidRDefault="004229B1" w:rsidP="00525D2E">
      <w:pPr>
        <w:pStyle w:val="Heading3"/>
        <w:rPr>
          <w:rFonts w:asciiTheme="majorBidi" w:hAnsiTheme="majorBidi"/>
        </w:rPr>
      </w:pPr>
      <w:bookmarkStart w:id="3659" w:name="_Toc139211692"/>
      <w:bookmarkStart w:id="3660" w:name="_Toc145327328"/>
      <w:r w:rsidRPr="003C1A0A">
        <w:rPr>
          <w:rFonts w:asciiTheme="majorBidi" w:hAnsiTheme="majorBidi"/>
        </w:rPr>
        <w:t>4</w:t>
      </w:r>
      <w:r w:rsidR="00525D2E" w:rsidRPr="003C1A0A">
        <w:rPr>
          <w:rFonts w:asciiTheme="majorBidi" w:hAnsiTheme="majorBidi"/>
        </w:rPr>
        <w:t>.2.1</w:t>
      </w:r>
      <w:r w:rsidR="007F436E" w:rsidRPr="003C1A0A">
        <w:rPr>
          <w:rFonts w:asciiTheme="majorBidi" w:hAnsiTheme="majorBidi"/>
        </w:rPr>
        <w:t>0</w:t>
      </w:r>
      <w:r w:rsidR="00525D2E" w:rsidRPr="003C1A0A">
        <w:rPr>
          <w:rFonts w:asciiTheme="majorBidi" w:hAnsiTheme="majorBidi"/>
        </w:rPr>
        <w:t xml:space="preserve"> Reports</w:t>
      </w:r>
      <w:bookmarkEnd w:id="3659"/>
      <w:bookmarkEnd w:id="3660"/>
    </w:p>
    <w:p w14:paraId="5D95B6AD" w14:textId="3F04541F" w:rsidR="00450C89" w:rsidRPr="003C1A0A" w:rsidRDefault="00055E2F" w:rsidP="00450C89">
      <w:pPr>
        <w:spacing w:before="100" w:beforeAutospacing="1" w:after="100" w:afterAutospacing="1" w:line="360" w:lineRule="auto"/>
        <w:jc w:val="both"/>
        <w:rPr>
          <w:ins w:id="3661" w:author="Deep Nidhi" w:date="2023-09-11T12:28:00Z"/>
          <w:rFonts w:asciiTheme="majorBidi" w:hAnsiTheme="majorBidi" w:cstheme="majorBidi"/>
          <w:sz w:val="24"/>
          <w:szCs w:val="24"/>
        </w:rPr>
      </w:pPr>
      <w:ins w:id="3662" w:author="Deep Nidhi" w:date="2023-09-11T11:44:00Z">
        <w:r w:rsidRPr="00B26167">
          <w:rPr>
            <w:rFonts w:asciiTheme="majorBidi" w:hAnsiTheme="majorBidi" w:cstheme="majorBidi"/>
            <w:sz w:val="24"/>
            <w:szCs w:val="24"/>
          </w:rPr>
          <w:t xml:space="preserve">This module will comprise </w:t>
        </w:r>
        <w:r>
          <w:rPr>
            <w:rFonts w:asciiTheme="majorBidi" w:hAnsiTheme="majorBidi" w:cstheme="majorBidi"/>
            <w:sz w:val="24"/>
            <w:szCs w:val="24"/>
          </w:rPr>
          <w:t>two</w:t>
        </w:r>
        <w:r w:rsidRPr="00B26167">
          <w:rPr>
            <w:rFonts w:asciiTheme="majorBidi" w:hAnsiTheme="majorBidi" w:cstheme="majorBidi"/>
            <w:sz w:val="24"/>
            <w:szCs w:val="24"/>
          </w:rPr>
          <w:t xml:space="preserve"> submodules</w:t>
        </w:r>
        <w:r>
          <w:rPr>
            <w:rFonts w:asciiTheme="majorBidi" w:hAnsiTheme="majorBidi" w:cstheme="majorBidi"/>
            <w:sz w:val="24"/>
            <w:szCs w:val="24"/>
          </w:rPr>
          <w:t xml:space="preserve"> – Report Generator and A</w:t>
        </w:r>
      </w:ins>
      <w:ins w:id="3663" w:author="Deep Nidhi" w:date="2023-09-11T11:45:00Z">
        <w:r>
          <w:rPr>
            <w:rFonts w:asciiTheme="majorBidi" w:hAnsiTheme="majorBidi" w:cstheme="majorBidi"/>
            <w:sz w:val="24"/>
            <w:szCs w:val="24"/>
          </w:rPr>
          <w:t xml:space="preserve">udit Trail. </w:t>
        </w:r>
      </w:ins>
      <w:proofErr w:type="gramStart"/>
      <w:r w:rsidR="00525D2E" w:rsidRPr="003C1A0A">
        <w:rPr>
          <w:rFonts w:asciiTheme="majorBidi" w:hAnsiTheme="majorBidi" w:cstheme="majorBidi"/>
          <w:sz w:val="24"/>
          <w:szCs w:val="24"/>
        </w:rPr>
        <w:t>Th</w:t>
      </w:r>
      <w:ins w:id="3664" w:author="Deep Nidhi" w:date="2023-09-11T11:45:00Z">
        <w:r>
          <w:rPr>
            <w:rFonts w:asciiTheme="majorBidi" w:hAnsiTheme="majorBidi" w:cstheme="majorBidi"/>
            <w:sz w:val="24"/>
            <w:szCs w:val="24"/>
          </w:rPr>
          <w:t>ese submodule</w:t>
        </w:r>
        <w:proofErr w:type="gramEnd"/>
        <w:r>
          <w:rPr>
            <w:rFonts w:asciiTheme="majorBidi" w:hAnsiTheme="majorBidi" w:cstheme="majorBidi"/>
            <w:sz w:val="24"/>
            <w:szCs w:val="24"/>
          </w:rPr>
          <w:t xml:space="preserve"> will al</w:t>
        </w:r>
      </w:ins>
      <w:ins w:id="3665" w:author="Deep Nidhi" w:date="2023-09-11T11:46:00Z">
        <w:r>
          <w:rPr>
            <w:rFonts w:asciiTheme="majorBidi" w:hAnsiTheme="majorBidi" w:cstheme="majorBidi"/>
            <w:sz w:val="24"/>
            <w:szCs w:val="24"/>
          </w:rPr>
          <w:t>low users to</w:t>
        </w:r>
      </w:ins>
      <w:ins w:id="3666" w:author="Deep Nidhi" w:date="2023-09-11T12:22:00Z">
        <w:r w:rsidR="00450C89">
          <w:rPr>
            <w:rFonts w:asciiTheme="majorBidi" w:hAnsiTheme="majorBidi" w:cstheme="majorBidi"/>
            <w:sz w:val="24"/>
            <w:szCs w:val="24"/>
          </w:rPr>
          <w:t xml:space="preserve"> ge</w:t>
        </w:r>
      </w:ins>
      <w:ins w:id="3667" w:author="Deep Nidhi" w:date="2023-09-11T12:23:00Z">
        <w:r w:rsidR="00450C89">
          <w:rPr>
            <w:rFonts w:asciiTheme="majorBidi" w:hAnsiTheme="majorBidi" w:cstheme="majorBidi"/>
            <w:sz w:val="24"/>
            <w:szCs w:val="24"/>
          </w:rPr>
          <w:t>nerate customized reports based on the specified criteria’s and</w:t>
        </w:r>
      </w:ins>
      <w:ins w:id="3668" w:author="Deep Nidhi" w:date="2023-09-11T12:26:00Z">
        <w:r w:rsidR="00450C89" w:rsidRPr="00450C89">
          <w:rPr>
            <w:rFonts w:asciiTheme="majorBidi" w:hAnsiTheme="majorBidi" w:cstheme="majorBidi"/>
            <w:sz w:val="24"/>
            <w:szCs w:val="24"/>
            <w:rPrChange w:id="3669" w:author="Deep Nidhi" w:date="2023-09-11T12:27:00Z">
              <w:rPr>
                <w:rFonts w:ascii="Segoe UI" w:hAnsi="Segoe UI" w:cs="Segoe UI"/>
                <w:color w:val="374151"/>
                <w:shd w:val="clear" w:color="auto" w:fill="F7F7F8"/>
              </w:rPr>
            </w:rPrChange>
          </w:rPr>
          <w:t xml:space="preserve"> capture</w:t>
        </w:r>
        <w:r w:rsidR="00450C89" w:rsidRPr="00450C89">
          <w:rPr>
            <w:rFonts w:asciiTheme="majorBidi" w:hAnsiTheme="majorBidi" w:cstheme="majorBidi"/>
            <w:sz w:val="24"/>
            <w:szCs w:val="24"/>
            <w:rPrChange w:id="3670" w:author="Deep Nidhi" w:date="2023-09-11T12:27:00Z">
              <w:rPr>
                <w:rFonts w:ascii="Segoe UI" w:hAnsi="Segoe UI" w:cs="Segoe UI"/>
                <w:color w:val="374151"/>
                <w:shd w:val="clear" w:color="auto" w:fill="F7F7F8"/>
              </w:rPr>
            </w:rPrChange>
          </w:rPr>
          <w:t>,</w:t>
        </w:r>
        <w:r w:rsidR="00450C89" w:rsidRPr="00450C89">
          <w:rPr>
            <w:rFonts w:asciiTheme="majorBidi" w:hAnsiTheme="majorBidi" w:cstheme="majorBidi"/>
            <w:sz w:val="24"/>
            <w:szCs w:val="24"/>
            <w:rPrChange w:id="3671" w:author="Deep Nidhi" w:date="2023-09-11T12:27:00Z">
              <w:rPr>
                <w:rFonts w:ascii="Segoe UI" w:hAnsi="Segoe UI" w:cs="Segoe UI"/>
                <w:color w:val="374151"/>
                <w:shd w:val="clear" w:color="auto" w:fill="F7F7F8"/>
              </w:rPr>
            </w:rPrChange>
          </w:rPr>
          <w:t xml:space="preserve"> record detailed history of user activities and system events within</w:t>
        </w:r>
      </w:ins>
      <w:ins w:id="3672" w:author="Deep Nidhi" w:date="2023-09-11T12:27:00Z">
        <w:r w:rsidR="00450C89" w:rsidRPr="00450C89">
          <w:rPr>
            <w:rFonts w:asciiTheme="majorBidi" w:hAnsiTheme="majorBidi" w:cstheme="majorBidi"/>
            <w:sz w:val="24"/>
            <w:szCs w:val="24"/>
            <w:rPrChange w:id="3673" w:author="Deep Nidhi" w:date="2023-09-11T12:27:00Z">
              <w:rPr>
                <w:rFonts w:ascii="Segoe UI" w:hAnsi="Segoe UI" w:cs="Segoe UI"/>
                <w:color w:val="374151"/>
                <w:shd w:val="clear" w:color="auto" w:fill="F7F7F8"/>
              </w:rPr>
            </w:rPrChange>
          </w:rPr>
          <w:t xml:space="preserve"> the platform.</w:t>
        </w:r>
      </w:ins>
      <w:ins w:id="3674" w:author="Deep Nidhi" w:date="2023-09-11T12:26:00Z">
        <w:r w:rsidR="00450C89" w:rsidRPr="003C1A0A" w:rsidDel="00055E2F">
          <w:rPr>
            <w:rFonts w:asciiTheme="majorBidi" w:hAnsiTheme="majorBidi" w:cstheme="majorBidi"/>
            <w:sz w:val="24"/>
            <w:szCs w:val="24"/>
          </w:rPr>
          <w:t xml:space="preserve"> </w:t>
        </w:r>
      </w:ins>
      <w:ins w:id="3675" w:author="Deep Nidhi" w:date="2023-09-11T12:28:00Z">
        <w:r w:rsidR="00450C89" w:rsidRPr="003C1A0A">
          <w:rPr>
            <w:rFonts w:asciiTheme="majorBidi" w:hAnsiTheme="majorBidi" w:cstheme="majorBidi"/>
            <w:sz w:val="24"/>
            <w:szCs w:val="24"/>
          </w:rPr>
          <w:t xml:space="preserve">Below is the description and detailed functional requirement of </w:t>
        </w:r>
        <w:r w:rsidR="00450C89">
          <w:rPr>
            <w:rFonts w:asciiTheme="majorBidi" w:hAnsiTheme="majorBidi" w:cstheme="majorBidi"/>
            <w:sz w:val="24"/>
            <w:szCs w:val="24"/>
          </w:rPr>
          <w:t>Reports</w:t>
        </w:r>
        <w:r w:rsidR="00450C89" w:rsidRPr="003C1A0A">
          <w:rPr>
            <w:rFonts w:asciiTheme="majorBidi" w:hAnsiTheme="majorBidi" w:cstheme="majorBidi"/>
            <w:sz w:val="24"/>
            <w:szCs w:val="24"/>
          </w:rPr>
          <w:t xml:space="preserve"> </w:t>
        </w:r>
        <w:r w:rsidR="00450C89" w:rsidRPr="003C1A0A">
          <w:rPr>
            <w:rFonts w:asciiTheme="majorBidi" w:hAnsiTheme="majorBidi" w:cstheme="majorBidi"/>
            <w:sz w:val="24"/>
            <w:szCs w:val="24"/>
          </w:rPr>
          <w:t>submodules.</w:t>
        </w:r>
      </w:ins>
    </w:p>
    <w:p w14:paraId="2B95C81E" w14:textId="538DE057" w:rsidR="00525D2E" w:rsidRPr="003C1A0A" w:rsidRDefault="00525D2E" w:rsidP="00525D2E">
      <w:pPr>
        <w:spacing w:before="100" w:beforeAutospacing="1" w:after="100" w:afterAutospacing="1" w:line="360" w:lineRule="auto"/>
        <w:jc w:val="both"/>
        <w:rPr>
          <w:rFonts w:asciiTheme="majorBidi" w:hAnsiTheme="majorBidi" w:cstheme="majorBidi"/>
          <w:sz w:val="24"/>
          <w:szCs w:val="24"/>
        </w:rPr>
      </w:pPr>
      <w:del w:id="3676" w:author="Deep Nidhi" w:date="2023-09-11T11:45:00Z">
        <w:r w:rsidRPr="003C1A0A" w:rsidDel="00055E2F">
          <w:rPr>
            <w:rFonts w:asciiTheme="majorBidi" w:hAnsiTheme="majorBidi" w:cstheme="majorBidi"/>
            <w:sz w:val="24"/>
            <w:szCs w:val="24"/>
          </w:rPr>
          <w:lastRenderedPageBreak/>
          <w:delText>e</w:delText>
        </w:r>
      </w:del>
      <w:del w:id="3677" w:author="Deep Nidhi" w:date="2023-09-11T12:27:00Z">
        <w:r w:rsidRPr="003C1A0A" w:rsidDel="00450C89">
          <w:rPr>
            <w:rFonts w:asciiTheme="majorBidi" w:hAnsiTheme="majorBidi" w:cstheme="majorBidi"/>
            <w:sz w:val="24"/>
            <w:szCs w:val="24"/>
          </w:rPr>
          <w:delText xml:space="preserve"> database report module will allow authorized users to generate </w:delText>
        </w:r>
      </w:del>
      <w:del w:id="3678" w:author="Deep Nidhi" w:date="2023-09-11T10:51:00Z">
        <w:r w:rsidRPr="003C1A0A" w:rsidDel="007A795F">
          <w:rPr>
            <w:rFonts w:asciiTheme="majorBidi" w:hAnsiTheme="majorBidi" w:cstheme="majorBidi"/>
            <w:sz w:val="24"/>
            <w:szCs w:val="24"/>
          </w:rPr>
          <w:delText>Basic and Advance summary Report of the MauStats database elements. Below is the brief description about both the reports:</w:delText>
        </w:r>
      </w:del>
    </w:p>
    <w:p w14:paraId="2C2AEB89" w14:textId="4E4EC96F" w:rsidR="00525D2E" w:rsidRPr="003C1A0A" w:rsidDel="00194127" w:rsidRDefault="00525D2E" w:rsidP="000C0DDC">
      <w:pPr>
        <w:pStyle w:val="Heading4"/>
        <w:spacing w:line="240" w:lineRule="auto"/>
        <w:jc w:val="both"/>
        <w:rPr>
          <w:del w:id="3679" w:author="Deep Nidhi" w:date="2023-09-07T19:07:00Z"/>
          <w:rFonts w:asciiTheme="majorBidi" w:hAnsiTheme="majorBidi"/>
        </w:rPr>
      </w:pPr>
      <w:del w:id="3680" w:author="Deep Nidhi" w:date="2023-09-07T19:07:00Z">
        <w:r w:rsidRPr="003C1A0A" w:rsidDel="00194127">
          <w:rPr>
            <w:rFonts w:asciiTheme="majorBidi" w:hAnsiTheme="majorBidi"/>
          </w:rPr>
          <w:delText xml:space="preserve">Basic </w:delText>
        </w:r>
        <w:r w:rsidR="004229B1" w:rsidRPr="003C1A0A" w:rsidDel="00194127">
          <w:rPr>
            <w:rFonts w:asciiTheme="majorBidi" w:hAnsiTheme="majorBidi"/>
          </w:rPr>
          <w:delText>Database</w:delText>
        </w:r>
        <w:r w:rsidRPr="003C1A0A" w:rsidDel="00194127">
          <w:rPr>
            <w:rFonts w:asciiTheme="majorBidi" w:hAnsiTheme="majorBidi"/>
          </w:rPr>
          <w:delText xml:space="preserve"> Report</w:delText>
        </w:r>
      </w:del>
    </w:p>
    <w:p w14:paraId="059AA8EF" w14:textId="14142A96" w:rsidR="00525D2E" w:rsidRPr="003C1A0A" w:rsidDel="00194127" w:rsidRDefault="00525D2E" w:rsidP="004229B1">
      <w:pPr>
        <w:spacing w:after="100" w:afterAutospacing="1" w:line="360" w:lineRule="auto"/>
        <w:jc w:val="both"/>
        <w:rPr>
          <w:del w:id="3681" w:author="Deep Nidhi" w:date="2023-09-07T19:07:00Z"/>
          <w:rFonts w:asciiTheme="majorBidi" w:hAnsiTheme="majorBidi" w:cstheme="majorBidi"/>
          <w:sz w:val="24"/>
          <w:szCs w:val="24"/>
        </w:rPr>
      </w:pPr>
      <w:del w:id="3682" w:author="Deep Nidhi" w:date="2023-09-07T19:07:00Z">
        <w:r w:rsidRPr="003C1A0A" w:rsidDel="00194127">
          <w:rPr>
            <w:rFonts w:asciiTheme="majorBidi" w:hAnsiTheme="majorBidi" w:cstheme="majorBidi"/>
            <w:sz w:val="24"/>
            <w:szCs w:val="24"/>
          </w:rPr>
          <w:delText>This report will be a csv report that will contain multiple sheets to provide the basic insights about the data of the platform. The "Overview Sheet" will provide a high-level view of the data elements available in the platform, with each data element accompanied by its corresponding count. This report will be specifically designed to provide quick and concise insights into the data and contain subsequent sheets, named after each data element, will present a structured and organized list of the data elements. Each sheet will include columns for the ID, Name, Description, and any other relevant information for the respective data element. This report format allows users to quickly grasp the count of each data element and navigate through the available data in an organized manner.</w:delText>
        </w:r>
      </w:del>
    </w:p>
    <w:p w14:paraId="194F9B37" w14:textId="2C7B6EE5" w:rsidR="00525D2E" w:rsidRPr="003C1A0A" w:rsidDel="00194127" w:rsidRDefault="00525D2E" w:rsidP="004229B1">
      <w:pPr>
        <w:spacing w:before="100" w:beforeAutospacing="1" w:after="100" w:afterAutospacing="1" w:line="360" w:lineRule="auto"/>
        <w:jc w:val="both"/>
        <w:rPr>
          <w:del w:id="3683" w:author="Deep Nidhi" w:date="2023-09-07T19:07:00Z"/>
          <w:rFonts w:asciiTheme="majorBidi" w:hAnsiTheme="majorBidi" w:cstheme="majorBidi"/>
          <w:sz w:val="24"/>
          <w:szCs w:val="24"/>
        </w:rPr>
      </w:pPr>
      <w:del w:id="3684" w:author="Deep Nidhi" w:date="2023-09-07T19:07:00Z">
        <w:r w:rsidRPr="003C1A0A" w:rsidDel="00194127">
          <w:rPr>
            <w:rFonts w:asciiTheme="majorBidi" w:hAnsiTheme="majorBidi" w:cstheme="majorBidi"/>
            <w:sz w:val="24"/>
            <w:szCs w:val="24"/>
          </w:rPr>
          <w:delText>Following will be the worksheets available in the basic summary report:</w:delText>
        </w:r>
      </w:del>
    </w:p>
    <w:p w14:paraId="1E023DE9" w14:textId="1B3EDB3E" w:rsidR="00525D2E" w:rsidRPr="003C1A0A" w:rsidDel="00194127" w:rsidRDefault="00525D2E" w:rsidP="00405E8C">
      <w:pPr>
        <w:pStyle w:val="ListParagraph"/>
        <w:numPr>
          <w:ilvl w:val="0"/>
          <w:numId w:val="37"/>
        </w:numPr>
        <w:spacing w:before="100" w:beforeAutospacing="1" w:after="100" w:afterAutospacing="1" w:line="360" w:lineRule="auto"/>
        <w:ind w:left="360"/>
        <w:jc w:val="both"/>
        <w:rPr>
          <w:del w:id="3685" w:author="Deep Nidhi" w:date="2023-09-07T19:07:00Z"/>
          <w:rFonts w:asciiTheme="majorBidi" w:hAnsiTheme="majorBidi" w:cstheme="majorBidi"/>
          <w:sz w:val="24"/>
          <w:szCs w:val="24"/>
        </w:rPr>
      </w:pPr>
      <w:del w:id="3686" w:author="Deep Nidhi" w:date="2023-09-07T19:07:00Z">
        <w:r w:rsidRPr="003C1A0A" w:rsidDel="00194127">
          <w:rPr>
            <w:rFonts w:asciiTheme="majorBidi" w:hAnsiTheme="majorBidi" w:cstheme="majorBidi"/>
            <w:sz w:val="24"/>
            <w:szCs w:val="24"/>
          </w:rPr>
          <w:delText>Summary</w:delText>
        </w:r>
      </w:del>
    </w:p>
    <w:p w14:paraId="570DDE92" w14:textId="6AF17AB1" w:rsidR="00525D2E" w:rsidRPr="003C1A0A" w:rsidDel="00194127" w:rsidRDefault="00525D2E" w:rsidP="00405E8C">
      <w:pPr>
        <w:pStyle w:val="ListParagraph"/>
        <w:numPr>
          <w:ilvl w:val="0"/>
          <w:numId w:val="37"/>
        </w:numPr>
        <w:spacing w:before="100" w:beforeAutospacing="1" w:after="100" w:afterAutospacing="1" w:line="360" w:lineRule="auto"/>
        <w:ind w:left="360"/>
        <w:jc w:val="both"/>
        <w:rPr>
          <w:del w:id="3687" w:author="Deep Nidhi" w:date="2023-09-07T19:07:00Z"/>
          <w:rFonts w:asciiTheme="majorBidi" w:hAnsiTheme="majorBidi" w:cstheme="majorBidi"/>
          <w:sz w:val="24"/>
          <w:szCs w:val="24"/>
        </w:rPr>
      </w:pPr>
      <w:del w:id="3688" w:author="Deep Nidhi" w:date="2023-09-07T19:07:00Z">
        <w:r w:rsidRPr="003C1A0A" w:rsidDel="00194127">
          <w:rPr>
            <w:rFonts w:asciiTheme="majorBidi" w:hAnsiTheme="majorBidi" w:cstheme="majorBidi"/>
            <w:sz w:val="24"/>
            <w:szCs w:val="24"/>
          </w:rPr>
          <w:delText>Indicator</w:delText>
        </w:r>
      </w:del>
    </w:p>
    <w:p w14:paraId="4A207974" w14:textId="161137D4" w:rsidR="00525D2E" w:rsidRPr="003C1A0A" w:rsidDel="00194127" w:rsidRDefault="00525D2E" w:rsidP="00405E8C">
      <w:pPr>
        <w:pStyle w:val="ListParagraph"/>
        <w:numPr>
          <w:ilvl w:val="0"/>
          <w:numId w:val="37"/>
        </w:numPr>
        <w:spacing w:before="100" w:beforeAutospacing="1" w:after="100" w:afterAutospacing="1" w:line="360" w:lineRule="auto"/>
        <w:ind w:left="360"/>
        <w:jc w:val="both"/>
        <w:rPr>
          <w:del w:id="3689" w:author="Deep Nidhi" w:date="2023-09-07T19:07:00Z"/>
          <w:rFonts w:asciiTheme="majorBidi" w:hAnsiTheme="majorBidi" w:cstheme="majorBidi"/>
          <w:sz w:val="24"/>
          <w:szCs w:val="24"/>
        </w:rPr>
      </w:pPr>
      <w:del w:id="3690" w:author="Deep Nidhi" w:date="2023-09-07T19:07:00Z">
        <w:r w:rsidRPr="003C1A0A" w:rsidDel="00194127">
          <w:rPr>
            <w:rFonts w:asciiTheme="majorBidi" w:hAnsiTheme="majorBidi" w:cstheme="majorBidi"/>
            <w:sz w:val="24"/>
            <w:szCs w:val="24"/>
          </w:rPr>
          <w:delText>Unit</w:delText>
        </w:r>
      </w:del>
    </w:p>
    <w:p w14:paraId="5AE03EFD" w14:textId="2986744C" w:rsidR="00525D2E" w:rsidRPr="003C1A0A" w:rsidDel="00194127" w:rsidRDefault="00525D2E" w:rsidP="00405E8C">
      <w:pPr>
        <w:pStyle w:val="ListParagraph"/>
        <w:numPr>
          <w:ilvl w:val="0"/>
          <w:numId w:val="37"/>
        </w:numPr>
        <w:spacing w:before="100" w:beforeAutospacing="1" w:after="100" w:afterAutospacing="1" w:line="360" w:lineRule="auto"/>
        <w:ind w:left="360"/>
        <w:jc w:val="both"/>
        <w:rPr>
          <w:del w:id="3691" w:author="Deep Nidhi" w:date="2023-09-07T19:07:00Z"/>
          <w:rFonts w:asciiTheme="majorBidi" w:hAnsiTheme="majorBidi" w:cstheme="majorBidi"/>
          <w:sz w:val="24"/>
          <w:szCs w:val="24"/>
        </w:rPr>
      </w:pPr>
      <w:del w:id="3692" w:author="Deep Nidhi" w:date="2023-09-07T19:07:00Z">
        <w:r w:rsidRPr="003C1A0A" w:rsidDel="00194127">
          <w:rPr>
            <w:rFonts w:asciiTheme="majorBidi" w:hAnsiTheme="majorBidi" w:cstheme="majorBidi"/>
            <w:sz w:val="24"/>
            <w:szCs w:val="24"/>
          </w:rPr>
          <w:delText>Subgroup</w:delText>
        </w:r>
      </w:del>
    </w:p>
    <w:p w14:paraId="67DD66AB" w14:textId="722758E0" w:rsidR="00525D2E" w:rsidRPr="003C1A0A" w:rsidDel="00194127" w:rsidRDefault="00525D2E" w:rsidP="00405E8C">
      <w:pPr>
        <w:pStyle w:val="ListParagraph"/>
        <w:numPr>
          <w:ilvl w:val="0"/>
          <w:numId w:val="37"/>
        </w:numPr>
        <w:spacing w:before="100" w:beforeAutospacing="1" w:after="100" w:afterAutospacing="1" w:line="360" w:lineRule="auto"/>
        <w:ind w:left="360"/>
        <w:jc w:val="both"/>
        <w:rPr>
          <w:del w:id="3693" w:author="Deep Nidhi" w:date="2023-09-07T19:07:00Z"/>
          <w:rFonts w:asciiTheme="majorBidi" w:hAnsiTheme="majorBidi" w:cstheme="majorBidi"/>
          <w:sz w:val="24"/>
          <w:szCs w:val="24"/>
        </w:rPr>
      </w:pPr>
      <w:del w:id="3694" w:author="Deep Nidhi" w:date="2023-09-07T19:07:00Z">
        <w:r w:rsidRPr="003C1A0A" w:rsidDel="00194127">
          <w:rPr>
            <w:rFonts w:asciiTheme="majorBidi" w:hAnsiTheme="majorBidi" w:cstheme="majorBidi"/>
            <w:sz w:val="24"/>
            <w:szCs w:val="24"/>
          </w:rPr>
          <w:delText>IUS</w:delText>
        </w:r>
      </w:del>
    </w:p>
    <w:p w14:paraId="33B8AA81" w14:textId="36DD8234" w:rsidR="00525D2E" w:rsidRPr="003C1A0A" w:rsidDel="00194127" w:rsidRDefault="00525D2E" w:rsidP="00405E8C">
      <w:pPr>
        <w:pStyle w:val="ListParagraph"/>
        <w:numPr>
          <w:ilvl w:val="0"/>
          <w:numId w:val="37"/>
        </w:numPr>
        <w:spacing w:before="100" w:beforeAutospacing="1" w:after="100" w:afterAutospacing="1" w:line="360" w:lineRule="auto"/>
        <w:ind w:left="360"/>
        <w:jc w:val="both"/>
        <w:rPr>
          <w:del w:id="3695" w:author="Deep Nidhi" w:date="2023-09-07T19:07:00Z"/>
          <w:rFonts w:asciiTheme="majorBidi" w:hAnsiTheme="majorBidi" w:cstheme="majorBidi"/>
          <w:sz w:val="24"/>
          <w:szCs w:val="24"/>
        </w:rPr>
      </w:pPr>
      <w:del w:id="3696" w:author="Deep Nidhi" w:date="2023-09-07T19:07:00Z">
        <w:r w:rsidRPr="003C1A0A" w:rsidDel="00194127">
          <w:rPr>
            <w:rFonts w:asciiTheme="majorBidi" w:hAnsiTheme="majorBidi" w:cstheme="majorBidi"/>
            <w:sz w:val="24"/>
            <w:szCs w:val="24"/>
          </w:rPr>
          <w:delText>Time period</w:delText>
        </w:r>
      </w:del>
    </w:p>
    <w:p w14:paraId="4E71DE6B" w14:textId="1C9DA0D7" w:rsidR="00525D2E" w:rsidRPr="003C1A0A" w:rsidDel="00194127" w:rsidRDefault="00525D2E" w:rsidP="00405E8C">
      <w:pPr>
        <w:pStyle w:val="ListParagraph"/>
        <w:numPr>
          <w:ilvl w:val="0"/>
          <w:numId w:val="37"/>
        </w:numPr>
        <w:spacing w:before="100" w:beforeAutospacing="1" w:after="100" w:afterAutospacing="1" w:line="360" w:lineRule="auto"/>
        <w:ind w:left="360"/>
        <w:jc w:val="both"/>
        <w:rPr>
          <w:del w:id="3697" w:author="Deep Nidhi" w:date="2023-09-07T19:07:00Z"/>
          <w:rFonts w:asciiTheme="majorBidi" w:hAnsiTheme="majorBidi" w:cstheme="majorBidi"/>
          <w:sz w:val="24"/>
          <w:szCs w:val="24"/>
        </w:rPr>
      </w:pPr>
      <w:del w:id="3698" w:author="Deep Nidhi" w:date="2023-09-07T19:07:00Z">
        <w:r w:rsidRPr="003C1A0A" w:rsidDel="00194127">
          <w:rPr>
            <w:rFonts w:asciiTheme="majorBidi" w:hAnsiTheme="majorBidi" w:cstheme="majorBidi"/>
            <w:sz w:val="24"/>
            <w:szCs w:val="24"/>
          </w:rPr>
          <w:delText>Area</w:delText>
        </w:r>
      </w:del>
    </w:p>
    <w:p w14:paraId="016E9A9F" w14:textId="601BB80D" w:rsidR="00525D2E" w:rsidRPr="003C1A0A" w:rsidDel="00194127" w:rsidRDefault="00525D2E" w:rsidP="00405E8C">
      <w:pPr>
        <w:pStyle w:val="ListParagraph"/>
        <w:numPr>
          <w:ilvl w:val="0"/>
          <w:numId w:val="37"/>
        </w:numPr>
        <w:spacing w:before="100" w:beforeAutospacing="1" w:after="100" w:afterAutospacing="1" w:line="360" w:lineRule="auto"/>
        <w:ind w:left="360"/>
        <w:jc w:val="both"/>
        <w:rPr>
          <w:del w:id="3699" w:author="Deep Nidhi" w:date="2023-09-07T19:07:00Z"/>
          <w:rFonts w:asciiTheme="majorBidi" w:hAnsiTheme="majorBidi" w:cstheme="majorBidi"/>
          <w:sz w:val="24"/>
          <w:szCs w:val="24"/>
        </w:rPr>
      </w:pPr>
      <w:del w:id="3700" w:author="Deep Nidhi" w:date="2023-09-07T19:07:00Z">
        <w:r w:rsidRPr="003C1A0A" w:rsidDel="00194127">
          <w:rPr>
            <w:rFonts w:asciiTheme="majorBidi" w:hAnsiTheme="majorBidi" w:cstheme="majorBidi"/>
            <w:sz w:val="24"/>
            <w:szCs w:val="24"/>
          </w:rPr>
          <w:delText>Topic and Sub-topic</w:delText>
        </w:r>
      </w:del>
    </w:p>
    <w:p w14:paraId="0B2E80E2" w14:textId="5B1D43AB" w:rsidR="00525D2E" w:rsidRPr="003C1A0A" w:rsidDel="00194127" w:rsidRDefault="00525D2E" w:rsidP="00405E8C">
      <w:pPr>
        <w:pStyle w:val="ListParagraph"/>
        <w:numPr>
          <w:ilvl w:val="0"/>
          <w:numId w:val="37"/>
        </w:numPr>
        <w:spacing w:before="100" w:beforeAutospacing="1" w:after="100" w:afterAutospacing="1" w:line="360" w:lineRule="auto"/>
        <w:ind w:left="360"/>
        <w:jc w:val="both"/>
        <w:rPr>
          <w:del w:id="3701" w:author="Deep Nidhi" w:date="2023-09-07T19:07:00Z"/>
          <w:rFonts w:asciiTheme="majorBidi" w:hAnsiTheme="majorBidi" w:cstheme="majorBidi"/>
          <w:sz w:val="24"/>
          <w:szCs w:val="24"/>
        </w:rPr>
      </w:pPr>
      <w:del w:id="3702" w:author="Deep Nidhi" w:date="2023-09-07T19:07:00Z">
        <w:r w:rsidRPr="003C1A0A" w:rsidDel="00194127">
          <w:rPr>
            <w:rFonts w:asciiTheme="majorBidi" w:hAnsiTheme="majorBidi" w:cstheme="majorBidi"/>
            <w:sz w:val="24"/>
            <w:szCs w:val="24"/>
          </w:rPr>
          <w:delText>Goal</w:delText>
        </w:r>
      </w:del>
    </w:p>
    <w:p w14:paraId="12131DA5" w14:textId="4ED48793" w:rsidR="00525D2E" w:rsidRPr="003C1A0A" w:rsidDel="00194127" w:rsidRDefault="00525D2E" w:rsidP="00405E8C">
      <w:pPr>
        <w:pStyle w:val="ListParagraph"/>
        <w:numPr>
          <w:ilvl w:val="0"/>
          <w:numId w:val="37"/>
        </w:numPr>
        <w:spacing w:before="100" w:beforeAutospacing="1" w:after="100" w:afterAutospacing="1" w:line="360" w:lineRule="auto"/>
        <w:ind w:left="360"/>
        <w:jc w:val="both"/>
        <w:rPr>
          <w:del w:id="3703" w:author="Deep Nidhi" w:date="2023-09-07T19:07:00Z"/>
          <w:rFonts w:asciiTheme="majorBidi" w:hAnsiTheme="majorBidi" w:cstheme="majorBidi"/>
          <w:sz w:val="24"/>
          <w:szCs w:val="24"/>
        </w:rPr>
      </w:pPr>
      <w:del w:id="3704" w:author="Deep Nidhi" w:date="2023-09-07T19:07:00Z">
        <w:r w:rsidRPr="003C1A0A" w:rsidDel="00194127">
          <w:rPr>
            <w:rFonts w:asciiTheme="majorBidi" w:hAnsiTheme="majorBidi" w:cstheme="majorBidi"/>
            <w:sz w:val="24"/>
            <w:szCs w:val="24"/>
          </w:rPr>
          <w:delText>Source</w:delText>
        </w:r>
      </w:del>
    </w:p>
    <w:p w14:paraId="0265031F" w14:textId="2A23D306" w:rsidR="00525D2E" w:rsidRPr="003C1A0A" w:rsidDel="00194127" w:rsidRDefault="00525D2E" w:rsidP="00405E8C">
      <w:pPr>
        <w:pStyle w:val="ListParagraph"/>
        <w:numPr>
          <w:ilvl w:val="0"/>
          <w:numId w:val="37"/>
        </w:numPr>
        <w:spacing w:before="100" w:beforeAutospacing="1" w:after="100" w:afterAutospacing="1" w:line="360" w:lineRule="auto"/>
        <w:ind w:left="360"/>
        <w:jc w:val="both"/>
        <w:rPr>
          <w:del w:id="3705" w:author="Deep Nidhi" w:date="2023-09-07T19:07:00Z"/>
          <w:rFonts w:asciiTheme="majorBidi" w:hAnsiTheme="majorBidi" w:cstheme="majorBidi"/>
          <w:sz w:val="24"/>
          <w:szCs w:val="24"/>
        </w:rPr>
      </w:pPr>
      <w:del w:id="3706" w:author="Deep Nidhi" w:date="2023-09-07T19:07:00Z">
        <w:r w:rsidRPr="003C1A0A" w:rsidDel="00194127">
          <w:rPr>
            <w:rFonts w:asciiTheme="majorBidi" w:hAnsiTheme="majorBidi" w:cstheme="majorBidi"/>
            <w:sz w:val="24"/>
            <w:szCs w:val="24"/>
          </w:rPr>
          <w:delText>Database Version</w:delText>
        </w:r>
      </w:del>
    </w:p>
    <w:p w14:paraId="7835729E" w14:textId="5E4C7C04" w:rsidR="00525D2E" w:rsidRPr="003C1A0A" w:rsidDel="00194127" w:rsidRDefault="004229B1" w:rsidP="000C0DDC">
      <w:pPr>
        <w:pStyle w:val="Heading4"/>
        <w:spacing w:line="240" w:lineRule="auto"/>
        <w:jc w:val="both"/>
        <w:rPr>
          <w:del w:id="3707" w:author="Deep Nidhi" w:date="2023-09-07T19:07:00Z"/>
          <w:rFonts w:asciiTheme="majorBidi" w:hAnsiTheme="majorBidi"/>
        </w:rPr>
      </w:pPr>
      <w:del w:id="3708" w:author="Deep Nidhi" w:date="2023-09-07T19:07:00Z">
        <w:r w:rsidRPr="003C1A0A" w:rsidDel="00194127">
          <w:rPr>
            <w:rFonts w:asciiTheme="majorBidi" w:hAnsiTheme="majorBidi"/>
          </w:rPr>
          <w:delText>Advanced Database</w:delText>
        </w:r>
        <w:r w:rsidR="00525D2E" w:rsidRPr="003C1A0A" w:rsidDel="00194127">
          <w:rPr>
            <w:rFonts w:asciiTheme="majorBidi" w:hAnsiTheme="majorBidi"/>
          </w:rPr>
          <w:delText xml:space="preserve"> Report</w:delText>
        </w:r>
      </w:del>
    </w:p>
    <w:p w14:paraId="357B225B" w14:textId="754F9EC6" w:rsidR="00525D2E" w:rsidRPr="003C1A0A" w:rsidDel="00194127" w:rsidRDefault="00525D2E" w:rsidP="004229B1">
      <w:pPr>
        <w:pStyle w:val="ListParagraph"/>
        <w:spacing w:before="100" w:beforeAutospacing="1" w:after="100" w:afterAutospacing="1" w:line="360" w:lineRule="auto"/>
        <w:ind w:left="0"/>
        <w:jc w:val="both"/>
        <w:rPr>
          <w:del w:id="3709" w:author="Deep Nidhi" w:date="2023-09-07T19:07:00Z"/>
          <w:rFonts w:asciiTheme="majorBidi" w:hAnsiTheme="majorBidi" w:cstheme="majorBidi"/>
          <w:sz w:val="24"/>
          <w:szCs w:val="24"/>
        </w:rPr>
      </w:pPr>
      <w:del w:id="3710" w:author="Deep Nidhi" w:date="2023-09-07T19:07:00Z">
        <w:r w:rsidRPr="003C1A0A" w:rsidDel="00194127">
          <w:rPr>
            <w:rFonts w:asciiTheme="majorBidi" w:hAnsiTheme="majorBidi" w:cstheme="majorBidi"/>
            <w:sz w:val="24"/>
            <w:szCs w:val="24"/>
          </w:rPr>
          <w:delText xml:space="preserve">This report will provide a more detailed analysis of the data elements present in the platform. It will include summary statistics, insights and observations for each data element. The report will </w:delText>
        </w:r>
        <w:r w:rsidRPr="003C1A0A" w:rsidDel="00194127">
          <w:rPr>
            <w:rFonts w:asciiTheme="majorBidi" w:hAnsiTheme="majorBidi" w:cstheme="majorBidi"/>
            <w:sz w:val="24"/>
            <w:szCs w:val="24"/>
          </w:rPr>
          <w:lastRenderedPageBreak/>
          <w:delText>aim to provide users with a comprehensive understanding of the data and will allow users to view in-depth insights of the data elements. The detailed summary report includes all the worksheets found in the basic summary report as well as a few additional worksheets with advanced database details.</w:delText>
        </w:r>
      </w:del>
    </w:p>
    <w:p w14:paraId="4FE1D519" w14:textId="14C7AE27" w:rsidR="00525D2E" w:rsidRPr="003C1A0A" w:rsidDel="00194127" w:rsidRDefault="00525D2E" w:rsidP="004229B1">
      <w:pPr>
        <w:pStyle w:val="ListParagraph"/>
        <w:spacing w:before="100" w:beforeAutospacing="1" w:after="100" w:afterAutospacing="1" w:line="360" w:lineRule="auto"/>
        <w:ind w:left="0"/>
        <w:jc w:val="both"/>
        <w:rPr>
          <w:del w:id="3711" w:author="Deep Nidhi" w:date="2023-09-07T19:07:00Z"/>
          <w:rFonts w:asciiTheme="majorBidi" w:hAnsiTheme="majorBidi" w:cstheme="majorBidi"/>
          <w:sz w:val="24"/>
          <w:szCs w:val="24"/>
        </w:rPr>
      </w:pPr>
      <w:del w:id="3712" w:author="Deep Nidhi" w:date="2023-09-07T19:07:00Z">
        <w:r w:rsidRPr="003C1A0A" w:rsidDel="00194127">
          <w:rPr>
            <w:rFonts w:asciiTheme="majorBidi" w:hAnsiTheme="majorBidi" w:cstheme="majorBidi"/>
            <w:sz w:val="24"/>
            <w:szCs w:val="24"/>
          </w:rPr>
          <w:delText>Following will be the additional worksheets included in the detailed summary report:</w:delText>
        </w:r>
      </w:del>
    </w:p>
    <w:p w14:paraId="25B90A55" w14:textId="4111F97B" w:rsidR="00525D2E" w:rsidRPr="003C1A0A" w:rsidDel="00194127" w:rsidRDefault="00525D2E" w:rsidP="00405E8C">
      <w:pPr>
        <w:pStyle w:val="ListParagraph"/>
        <w:numPr>
          <w:ilvl w:val="0"/>
          <w:numId w:val="36"/>
        </w:numPr>
        <w:spacing w:before="100" w:beforeAutospacing="1" w:after="100" w:afterAutospacing="1" w:line="360" w:lineRule="auto"/>
        <w:ind w:left="360"/>
        <w:jc w:val="both"/>
        <w:rPr>
          <w:del w:id="3713" w:author="Deep Nidhi" w:date="2023-09-07T19:07:00Z"/>
          <w:rFonts w:asciiTheme="majorBidi" w:hAnsiTheme="majorBidi" w:cstheme="majorBidi"/>
          <w:sz w:val="24"/>
          <w:szCs w:val="24"/>
        </w:rPr>
      </w:pPr>
      <w:del w:id="3714" w:author="Deep Nidhi" w:date="2023-09-07T19:07:00Z">
        <w:r w:rsidRPr="003C1A0A" w:rsidDel="00194127">
          <w:rPr>
            <w:rFonts w:asciiTheme="majorBidi" w:hAnsiTheme="majorBidi" w:cstheme="majorBidi"/>
            <w:sz w:val="24"/>
            <w:szCs w:val="24"/>
          </w:rPr>
          <w:delText>I-U-S Linked to Classification</w:delText>
        </w:r>
      </w:del>
    </w:p>
    <w:p w14:paraId="46CE2815" w14:textId="3F89938C" w:rsidR="00525D2E" w:rsidRPr="003C1A0A" w:rsidDel="00194127" w:rsidRDefault="00525D2E" w:rsidP="00405E8C">
      <w:pPr>
        <w:pStyle w:val="ListParagraph"/>
        <w:numPr>
          <w:ilvl w:val="0"/>
          <w:numId w:val="36"/>
        </w:numPr>
        <w:spacing w:before="100" w:beforeAutospacing="1" w:after="100" w:afterAutospacing="1" w:line="360" w:lineRule="auto"/>
        <w:ind w:left="360"/>
        <w:jc w:val="both"/>
        <w:rPr>
          <w:del w:id="3715" w:author="Deep Nidhi" w:date="2023-09-07T19:07:00Z"/>
          <w:rFonts w:asciiTheme="majorBidi" w:hAnsiTheme="majorBidi" w:cstheme="majorBidi"/>
          <w:sz w:val="24"/>
          <w:szCs w:val="24"/>
        </w:rPr>
      </w:pPr>
      <w:del w:id="3716" w:author="Deep Nidhi" w:date="2023-09-07T19:07:00Z">
        <w:r w:rsidRPr="003C1A0A" w:rsidDel="00194127">
          <w:rPr>
            <w:rFonts w:asciiTheme="majorBidi" w:hAnsiTheme="majorBidi" w:cstheme="majorBidi"/>
            <w:sz w:val="24"/>
            <w:szCs w:val="24"/>
          </w:rPr>
          <w:delText>I-U-S Missing Classification</w:delText>
        </w:r>
      </w:del>
    </w:p>
    <w:p w14:paraId="6DE49939" w14:textId="1CD6FAD1" w:rsidR="00525D2E" w:rsidRPr="003C1A0A" w:rsidDel="00194127" w:rsidRDefault="00525D2E" w:rsidP="00405E8C">
      <w:pPr>
        <w:pStyle w:val="ListParagraph"/>
        <w:numPr>
          <w:ilvl w:val="0"/>
          <w:numId w:val="36"/>
        </w:numPr>
        <w:spacing w:before="100" w:beforeAutospacing="1" w:after="100" w:afterAutospacing="1" w:line="360" w:lineRule="auto"/>
        <w:ind w:left="360"/>
        <w:jc w:val="both"/>
        <w:rPr>
          <w:del w:id="3717" w:author="Deep Nidhi" w:date="2023-09-07T19:07:00Z"/>
          <w:rFonts w:asciiTheme="majorBidi" w:hAnsiTheme="majorBidi" w:cstheme="majorBidi"/>
          <w:sz w:val="24"/>
          <w:szCs w:val="24"/>
        </w:rPr>
      </w:pPr>
      <w:del w:id="3718" w:author="Deep Nidhi" w:date="2023-09-07T19:07:00Z">
        <w:r w:rsidRPr="003C1A0A" w:rsidDel="00194127">
          <w:rPr>
            <w:rFonts w:asciiTheme="majorBidi" w:hAnsiTheme="majorBidi" w:cstheme="majorBidi"/>
            <w:sz w:val="24"/>
            <w:szCs w:val="24"/>
          </w:rPr>
          <w:delText>I-U-S without Data</w:delText>
        </w:r>
      </w:del>
    </w:p>
    <w:p w14:paraId="75D7199D" w14:textId="639C02F1" w:rsidR="00525D2E" w:rsidRPr="003C1A0A" w:rsidDel="00194127" w:rsidRDefault="00525D2E" w:rsidP="00405E8C">
      <w:pPr>
        <w:pStyle w:val="ListParagraph"/>
        <w:numPr>
          <w:ilvl w:val="0"/>
          <w:numId w:val="36"/>
        </w:numPr>
        <w:spacing w:before="100" w:beforeAutospacing="1" w:after="100" w:afterAutospacing="1" w:line="360" w:lineRule="auto"/>
        <w:ind w:left="360"/>
        <w:jc w:val="both"/>
        <w:rPr>
          <w:del w:id="3719" w:author="Deep Nidhi" w:date="2023-09-07T19:07:00Z"/>
          <w:rFonts w:asciiTheme="majorBidi" w:hAnsiTheme="majorBidi" w:cstheme="majorBidi"/>
          <w:sz w:val="24"/>
          <w:szCs w:val="24"/>
        </w:rPr>
      </w:pPr>
      <w:del w:id="3720" w:author="Deep Nidhi" w:date="2023-09-07T19:07:00Z">
        <w:r w:rsidRPr="003C1A0A" w:rsidDel="00194127">
          <w:rPr>
            <w:rFonts w:asciiTheme="majorBidi" w:hAnsiTheme="majorBidi" w:cstheme="majorBidi"/>
            <w:sz w:val="24"/>
            <w:szCs w:val="24"/>
          </w:rPr>
          <w:delText>Classification Missing, I-U-S</w:delText>
        </w:r>
      </w:del>
    </w:p>
    <w:p w14:paraId="57FE8A41" w14:textId="25752DBD" w:rsidR="00525D2E" w:rsidRPr="003C1A0A" w:rsidDel="00194127" w:rsidRDefault="00525D2E" w:rsidP="00405E8C">
      <w:pPr>
        <w:pStyle w:val="ListParagraph"/>
        <w:numPr>
          <w:ilvl w:val="0"/>
          <w:numId w:val="36"/>
        </w:numPr>
        <w:spacing w:before="100" w:beforeAutospacing="1" w:after="100" w:afterAutospacing="1" w:line="360" w:lineRule="auto"/>
        <w:ind w:left="360"/>
        <w:jc w:val="both"/>
        <w:rPr>
          <w:del w:id="3721" w:author="Deep Nidhi" w:date="2023-09-07T19:07:00Z"/>
          <w:rFonts w:asciiTheme="majorBidi" w:hAnsiTheme="majorBidi" w:cstheme="majorBidi"/>
          <w:sz w:val="24"/>
          <w:szCs w:val="24"/>
        </w:rPr>
      </w:pPr>
      <w:del w:id="3722" w:author="Deep Nidhi" w:date="2023-09-07T19:07:00Z">
        <w:r w:rsidRPr="003C1A0A" w:rsidDel="00194127">
          <w:rPr>
            <w:rFonts w:asciiTheme="majorBidi" w:hAnsiTheme="majorBidi" w:cstheme="majorBidi"/>
            <w:sz w:val="24"/>
            <w:szCs w:val="24"/>
          </w:rPr>
          <w:delText>Duplicate Data Values</w:delText>
        </w:r>
      </w:del>
    </w:p>
    <w:p w14:paraId="5B0AC0F2" w14:textId="10557986" w:rsidR="00525D2E" w:rsidRPr="003C1A0A" w:rsidDel="00194127" w:rsidRDefault="00525D2E" w:rsidP="00405E8C">
      <w:pPr>
        <w:pStyle w:val="ListParagraph"/>
        <w:numPr>
          <w:ilvl w:val="0"/>
          <w:numId w:val="36"/>
        </w:numPr>
        <w:spacing w:before="100" w:beforeAutospacing="1" w:after="100" w:afterAutospacing="1" w:line="360" w:lineRule="auto"/>
        <w:ind w:left="360"/>
        <w:jc w:val="both"/>
        <w:rPr>
          <w:del w:id="3723" w:author="Deep Nidhi" w:date="2023-09-07T19:07:00Z"/>
          <w:rFonts w:asciiTheme="majorBidi" w:hAnsiTheme="majorBidi" w:cstheme="majorBidi"/>
          <w:sz w:val="24"/>
          <w:szCs w:val="24"/>
        </w:rPr>
      </w:pPr>
      <w:del w:id="3724" w:author="Deep Nidhi" w:date="2023-09-07T19:07:00Z">
        <w:r w:rsidRPr="003C1A0A" w:rsidDel="00194127">
          <w:rPr>
            <w:rFonts w:asciiTheme="majorBidi" w:hAnsiTheme="majorBidi" w:cstheme="majorBidi"/>
            <w:sz w:val="24"/>
            <w:szCs w:val="24"/>
          </w:rPr>
          <w:delText>Footnotes</w:delText>
        </w:r>
      </w:del>
    </w:p>
    <w:p w14:paraId="4698DBE1" w14:textId="0B0217D7" w:rsidR="00525D2E" w:rsidRPr="003C1A0A" w:rsidDel="00194127" w:rsidRDefault="00525D2E" w:rsidP="00405E8C">
      <w:pPr>
        <w:pStyle w:val="ListParagraph"/>
        <w:numPr>
          <w:ilvl w:val="0"/>
          <w:numId w:val="36"/>
        </w:numPr>
        <w:spacing w:before="100" w:beforeAutospacing="1" w:after="100" w:afterAutospacing="1" w:line="360" w:lineRule="auto"/>
        <w:ind w:left="360"/>
        <w:jc w:val="both"/>
        <w:rPr>
          <w:del w:id="3725" w:author="Deep Nidhi" w:date="2023-09-07T19:07:00Z"/>
          <w:rFonts w:asciiTheme="majorBidi" w:hAnsiTheme="majorBidi" w:cstheme="majorBidi"/>
          <w:sz w:val="24"/>
          <w:szCs w:val="24"/>
        </w:rPr>
      </w:pPr>
      <w:del w:id="3726" w:author="Deep Nidhi" w:date="2023-09-07T19:07:00Z">
        <w:r w:rsidRPr="003C1A0A" w:rsidDel="00194127">
          <w:rPr>
            <w:rFonts w:asciiTheme="majorBidi" w:hAnsiTheme="majorBidi" w:cstheme="majorBidi"/>
            <w:sz w:val="24"/>
            <w:szCs w:val="24"/>
          </w:rPr>
          <w:delText>Comments</w:delText>
        </w:r>
      </w:del>
    </w:p>
    <w:p w14:paraId="71382A04" w14:textId="7F8801B1" w:rsidR="00525D2E" w:rsidRPr="003C1A0A" w:rsidDel="00194127" w:rsidRDefault="00525D2E" w:rsidP="00405E8C">
      <w:pPr>
        <w:pStyle w:val="ListParagraph"/>
        <w:numPr>
          <w:ilvl w:val="0"/>
          <w:numId w:val="36"/>
        </w:numPr>
        <w:spacing w:before="100" w:beforeAutospacing="1" w:after="100" w:afterAutospacing="1" w:line="360" w:lineRule="auto"/>
        <w:ind w:left="360"/>
        <w:jc w:val="both"/>
        <w:rPr>
          <w:del w:id="3727" w:author="Deep Nidhi" w:date="2023-09-07T19:07:00Z"/>
          <w:rFonts w:asciiTheme="majorBidi" w:hAnsiTheme="majorBidi" w:cstheme="majorBidi"/>
          <w:sz w:val="24"/>
          <w:szCs w:val="24"/>
        </w:rPr>
      </w:pPr>
      <w:del w:id="3728" w:author="Deep Nidhi" w:date="2023-09-07T19:07:00Z">
        <w:r w:rsidRPr="003C1A0A" w:rsidDel="00194127">
          <w:rPr>
            <w:rFonts w:asciiTheme="majorBidi" w:hAnsiTheme="majorBidi" w:cstheme="majorBidi"/>
            <w:sz w:val="24"/>
            <w:szCs w:val="24"/>
          </w:rPr>
          <w:delText>Sources without Data</w:delText>
        </w:r>
      </w:del>
    </w:p>
    <w:p w14:paraId="12B0CF25" w14:textId="1F9AE0FA" w:rsidR="00525D2E" w:rsidRPr="003C1A0A" w:rsidDel="00194127" w:rsidRDefault="00525D2E" w:rsidP="00405E8C">
      <w:pPr>
        <w:pStyle w:val="ListParagraph"/>
        <w:numPr>
          <w:ilvl w:val="0"/>
          <w:numId w:val="36"/>
        </w:numPr>
        <w:spacing w:before="100" w:beforeAutospacing="1" w:after="100" w:afterAutospacing="1" w:line="360" w:lineRule="auto"/>
        <w:ind w:left="360"/>
        <w:jc w:val="both"/>
        <w:rPr>
          <w:del w:id="3729" w:author="Deep Nidhi" w:date="2023-09-07T19:07:00Z"/>
          <w:rFonts w:asciiTheme="majorBidi" w:hAnsiTheme="majorBidi" w:cstheme="majorBidi"/>
          <w:sz w:val="24"/>
          <w:szCs w:val="24"/>
        </w:rPr>
      </w:pPr>
      <w:del w:id="3730" w:author="Deep Nidhi" w:date="2023-09-07T19:07:00Z">
        <w:r w:rsidRPr="003C1A0A" w:rsidDel="00194127">
          <w:rPr>
            <w:rFonts w:asciiTheme="majorBidi" w:hAnsiTheme="majorBidi" w:cstheme="majorBidi"/>
            <w:sz w:val="24"/>
            <w:szCs w:val="24"/>
          </w:rPr>
          <w:delText>Areas without Data</w:delText>
        </w:r>
      </w:del>
    </w:p>
    <w:p w14:paraId="2407834D" w14:textId="1E0D1102" w:rsidR="00525D2E" w:rsidRPr="003C1A0A" w:rsidDel="00194127" w:rsidRDefault="00525D2E" w:rsidP="000C0DDC">
      <w:pPr>
        <w:pStyle w:val="Heading4"/>
        <w:spacing w:line="240" w:lineRule="auto"/>
        <w:jc w:val="both"/>
        <w:rPr>
          <w:del w:id="3731" w:author="Deep Nidhi" w:date="2023-09-07T19:07:00Z"/>
          <w:rFonts w:asciiTheme="majorBidi" w:hAnsiTheme="majorBidi"/>
        </w:rPr>
      </w:pPr>
      <w:bookmarkStart w:id="3732" w:name="_Toc139211693"/>
      <w:del w:id="3733" w:author="Deep Nidhi" w:date="2023-09-07T19:07:00Z">
        <w:r w:rsidRPr="003C1A0A" w:rsidDel="00194127">
          <w:rPr>
            <w:rFonts w:asciiTheme="majorBidi" w:hAnsiTheme="majorBidi"/>
          </w:rPr>
          <w:delText>Range Check Report</w:delText>
        </w:r>
        <w:bookmarkEnd w:id="3732"/>
      </w:del>
    </w:p>
    <w:p w14:paraId="4F44F80A" w14:textId="48FEDCAD" w:rsidR="00525D2E" w:rsidRPr="003C1A0A" w:rsidDel="00194127" w:rsidRDefault="00525D2E" w:rsidP="004229B1">
      <w:pPr>
        <w:pStyle w:val="ListParagraph"/>
        <w:spacing w:after="100" w:afterAutospacing="1" w:line="360" w:lineRule="auto"/>
        <w:ind w:left="0"/>
        <w:jc w:val="both"/>
        <w:rPr>
          <w:del w:id="3734" w:author="Deep Nidhi" w:date="2023-09-07T19:07:00Z"/>
          <w:rFonts w:asciiTheme="majorBidi" w:hAnsiTheme="majorBidi" w:cstheme="majorBidi"/>
          <w:sz w:val="24"/>
          <w:szCs w:val="24"/>
        </w:rPr>
      </w:pPr>
      <w:del w:id="3735" w:author="Deep Nidhi" w:date="2023-09-07T19:07:00Z">
        <w:r w:rsidRPr="003C1A0A" w:rsidDel="00194127">
          <w:rPr>
            <w:rFonts w:asciiTheme="majorBidi" w:hAnsiTheme="majorBidi" w:cstheme="majorBidi"/>
            <w:sz w:val="24"/>
            <w:szCs w:val="24"/>
          </w:rPr>
          <w:delText>The Range Check Report module will generate a report of all I-U-S combinations whose data values fall outside the specified range. Specifically, it will compare each data value in the database with the minimum and maximum range value specified for each I-U-S combination in the template. As such, this option will be useful for validating data values entered through the data entry process.</w:delText>
        </w:r>
      </w:del>
    </w:p>
    <w:p w14:paraId="6B5A9B68" w14:textId="1ADDB023" w:rsidR="00194127" w:rsidRDefault="00194127" w:rsidP="000C0DDC">
      <w:pPr>
        <w:pStyle w:val="Heading4"/>
        <w:spacing w:line="240" w:lineRule="auto"/>
        <w:jc w:val="both"/>
        <w:rPr>
          <w:ins w:id="3736" w:author="Deep Nidhi" w:date="2023-09-07T19:09:00Z"/>
          <w:rFonts w:asciiTheme="majorBidi" w:hAnsiTheme="majorBidi"/>
        </w:rPr>
      </w:pPr>
      <w:bookmarkStart w:id="3737" w:name="_Toc139211694"/>
      <w:ins w:id="3738" w:author="Deep Nidhi" w:date="2023-09-07T19:09:00Z">
        <w:r>
          <w:rPr>
            <w:rFonts w:asciiTheme="majorBidi" w:hAnsiTheme="majorBidi"/>
          </w:rPr>
          <w:t>Report Generator</w:t>
        </w:r>
      </w:ins>
    </w:p>
    <w:p w14:paraId="7A61192D" w14:textId="2B6CB4E6" w:rsidR="007D7861" w:rsidRDefault="007D7861" w:rsidP="007D7861">
      <w:pPr>
        <w:spacing w:before="100" w:beforeAutospacing="1" w:after="100" w:afterAutospacing="1" w:line="360" w:lineRule="auto"/>
        <w:jc w:val="both"/>
        <w:rPr>
          <w:ins w:id="3739" w:author="Deep Nidhi" w:date="2023-09-11T12:29:00Z"/>
          <w:rFonts w:asciiTheme="majorBidi" w:hAnsiTheme="majorBidi" w:cstheme="majorBidi"/>
          <w:sz w:val="24"/>
          <w:szCs w:val="24"/>
        </w:rPr>
      </w:pPr>
      <w:ins w:id="3740" w:author="Deep Nidhi" w:date="2023-09-11T10:58:00Z">
        <w:r w:rsidRPr="007D7861">
          <w:rPr>
            <w:rFonts w:asciiTheme="majorBidi" w:hAnsiTheme="majorBidi" w:cstheme="majorBidi"/>
            <w:sz w:val="24"/>
            <w:szCs w:val="24"/>
            <w:rPrChange w:id="3741" w:author="Deep Nidhi" w:date="2023-09-11T10:58:00Z">
              <w:rPr/>
            </w:rPrChange>
          </w:rPr>
          <w:t xml:space="preserve">This submodule will allow to generate customized reports based on user-defined parameters. There will be option to set report criteria by selecting/filtering </w:t>
        </w:r>
      </w:ins>
      <w:ins w:id="3742" w:author="Deep Nidhi" w:date="2023-09-11T16:15:00Z">
        <w:r w:rsidR="000B0A23">
          <w:rPr>
            <w:rFonts w:asciiTheme="majorBidi" w:hAnsiTheme="majorBidi" w:cstheme="majorBidi"/>
            <w:sz w:val="24"/>
            <w:szCs w:val="24"/>
          </w:rPr>
          <w:t>G</w:t>
        </w:r>
      </w:ins>
      <w:ins w:id="3743" w:author="Deep Nidhi" w:date="2023-09-11T10:58:00Z">
        <w:r w:rsidRPr="007D7861">
          <w:rPr>
            <w:rFonts w:asciiTheme="majorBidi" w:hAnsiTheme="majorBidi" w:cstheme="majorBidi"/>
            <w:sz w:val="24"/>
            <w:szCs w:val="24"/>
            <w:rPrChange w:id="3744" w:author="Deep Nidhi" w:date="2023-09-11T10:58:00Z">
              <w:rPr/>
            </w:rPrChange>
          </w:rPr>
          <w:t xml:space="preserve">oal, </w:t>
        </w:r>
      </w:ins>
      <w:ins w:id="3745" w:author="Deep Nidhi" w:date="2023-09-11T16:16:00Z">
        <w:r w:rsidR="000B0A23">
          <w:rPr>
            <w:rFonts w:asciiTheme="majorBidi" w:hAnsiTheme="majorBidi" w:cstheme="majorBidi"/>
            <w:sz w:val="24"/>
            <w:szCs w:val="24"/>
          </w:rPr>
          <w:t>S</w:t>
        </w:r>
      </w:ins>
      <w:ins w:id="3746" w:author="Deep Nidhi" w:date="2023-09-11T13:33:00Z">
        <w:r w:rsidR="00365E8F">
          <w:rPr>
            <w:rFonts w:asciiTheme="majorBidi" w:hAnsiTheme="majorBidi" w:cstheme="majorBidi"/>
            <w:sz w:val="24"/>
            <w:szCs w:val="24"/>
          </w:rPr>
          <w:t xml:space="preserve">ector, </w:t>
        </w:r>
      </w:ins>
      <w:ins w:id="3747" w:author="Deep Nidhi" w:date="2023-09-11T16:16:00Z">
        <w:r w:rsidR="000B0A23">
          <w:rPr>
            <w:rFonts w:asciiTheme="majorBidi" w:hAnsiTheme="majorBidi" w:cstheme="majorBidi"/>
            <w:sz w:val="24"/>
            <w:szCs w:val="24"/>
          </w:rPr>
          <w:t>T</w:t>
        </w:r>
      </w:ins>
      <w:ins w:id="3748" w:author="Deep Nidhi" w:date="2023-09-11T10:58:00Z">
        <w:r w:rsidRPr="007D7861">
          <w:rPr>
            <w:rFonts w:asciiTheme="majorBidi" w:hAnsiTheme="majorBidi" w:cstheme="majorBidi"/>
            <w:sz w:val="24"/>
            <w:szCs w:val="24"/>
            <w:rPrChange w:id="3749" w:author="Deep Nidhi" w:date="2023-09-11T10:58:00Z">
              <w:rPr/>
            </w:rPrChange>
          </w:rPr>
          <w:t>opic</w:t>
        </w:r>
      </w:ins>
      <w:ins w:id="3750" w:author="Deep Nidhi" w:date="2023-09-11T16:16:00Z">
        <w:r w:rsidR="004D25D5">
          <w:rPr>
            <w:rFonts w:asciiTheme="majorBidi" w:hAnsiTheme="majorBidi" w:cstheme="majorBidi"/>
            <w:sz w:val="24"/>
            <w:szCs w:val="24"/>
          </w:rPr>
          <w:t>,</w:t>
        </w:r>
      </w:ins>
      <w:ins w:id="3751" w:author="Deep Nidhi" w:date="2023-09-11T10:58:00Z">
        <w:r w:rsidRPr="007D7861">
          <w:rPr>
            <w:rFonts w:asciiTheme="majorBidi" w:hAnsiTheme="majorBidi" w:cstheme="majorBidi"/>
            <w:sz w:val="24"/>
            <w:szCs w:val="24"/>
            <w:rPrChange w:id="3752" w:author="Deep Nidhi" w:date="2023-09-11T10:58:00Z">
              <w:rPr/>
            </w:rPrChange>
          </w:rPr>
          <w:t xml:space="preserve"> </w:t>
        </w:r>
      </w:ins>
      <w:ins w:id="3753" w:author="Deep Nidhi" w:date="2023-09-11T16:15:00Z">
        <w:r w:rsidR="000B0A23">
          <w:rPr>
            <w:rFonts w:asciiTheme="majorBidi" w:hAnsiTheme="majorBidi" w:cstheme="majorBidi"/>
            <w:sz w:val="24"/>
            <w:szCs w:val="24"/>
          </w:rPr>
          <w:t>SM Unit</w:t>
        </w:r>
      </w:ins>
      <w:ins w:id="3754" w:author="Deep Nidhi" w:date="2023-09-11T16:16:00Z">
        <w:r w:rsidR="004D25D5">
          <w:rPr>
            <w:rFonts w:asciiTheme="majorBidi" w:hAnsiTheme="majorBidi" w:cstheme="majorBidi"/>
            <w:sz w:val="24"/>
            <w:szCs w:val="24"/>
          </w:rPr>
          <w:t xml:space="preserve"> </w:t>
        </w:r>
      </w:ins>
      <w:ins w:id="3755" w:author="Deep Nidhi" w:date="2023-09-11T16:17:00Z">
        <w:r w:rsidR="004D25D5">
          <w:rPr>
            <w:rFonts w:asciiTheme="majorBidi" w:hAnsiTheme="majorBidi" w:cstheme="majorBidi"/>
            <w:sz w:val="24"/>
            <w:szCs w:val="24"/>
          </w:rPr>
          <w:t>and</w:t>
        </w:r>
      </w:ins>
      <w:ins w:id="3756" w:author="Deep Nidhi" w:date="2023-09-11T16:16:00Z">
        <w:r w:rsidR="004D25D5">
          <w:rPr>
            <w:rFonts w:asciiTheme="majorBidi" w:hAnsiTheme="majorBidi" w:cstheme="majorBidi"/>
            <w:sz w:val="24"/>
            <w:szCs w:val="24"/>
          </w:rPr>
          <w:t xml:space="preserve"> Area</w:t>
        </w:r>
      </w:ins>
      <w:ins w:id="3757" w:author="Deep Nidhi" w:date="2023-09-11T10:58:00Z">
        <w:r w:rsidRPr="007D7861">
          <w:rPr>
            <w:rFonts w:asciiTheme="majorBidi" w:hAnsiTheme="majorBidi" w:cstheme="majorBidi"/>
            <w:sz w:val="24"/>
            <w:szCs w:val="24"/>
            <w:rPrChange w:id="3758" w:author="Deep Nidhi" w:date="2023-09-11T10:58:00Z">
              <w:rPr/>
            </w:rPrChange>
          </w:rPr>
          <w:t>. You will be able to download the report in CSV or XLSX formats.</w:t>
        </w:r>
      </w:ins>
    </w:p>
    <w:p w14:paraId="354CA622" w14:textId="77777777" w:rsidR="00B26B9F" w:rsidRPr="003C1A0A" w:rsidRDefault="00B26B9F" w:rsidP="00B26B9F">
      <w:pPr>
        <w:spacing w:before="100" w:beforeAutospacing="1" w:after="100" w:afterAutospacing="1" w:line="240" w:lineRule="auto"/>
        <w:jc w:val="both"/>
        <w:rPr>
          <w:ins w:id="3759" w:author="Deep Nidhi" w:date="2023-09-11T12:29:00Z"/>
          <w:rFonts w:asciiTheme="majorBidi" w:hAnsiTheme="majorBidi" w:cstheme="majorBidi"/>
          <w:b/>
          <w:bCs/>
          <w:sz w:val="24"/>
          <w:szCs w:val="24"/>
        </w:rPr>
      </w:pPr>
      <w:ins w:id="3760" w:author="Deep Nidhi" w:date="2023-09-11T12:29:00Z">
        <w:r w:rsidRPr="003C1A0A">
          <w:rPr>
            <w:rFonts w:asciiTheme="majorBidi" w:hAnsiTheme="majorBidi" w:cstheme="majorBidi"/>
            <w:b/>
            <w:bCs/>
            <w:sz w:val="24"/>
            <w:szCs w:val="24"/>
          </w:rPr>
          <w:t>Functionality Requirements</w:t>
        </w:r>
      </w:ins>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761" w:author="Deep Nidhi" w:date="2023-09-11T12:29:00Z">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268"/>
        <w:gridCol w:w="8182"/>
        <w:tblGridChange w:id="3762">
          <w:tblGrid>
            <w:gridCol w:w="113"/>
            <w:gridCol w:w="1155"/>
            <w:gridCol w:w="8182"/>
          </w:tblGrid>
        </w:tblGridChange>
      </w:tblGrid>
      <w:tr w:rsidR="00B26B9F" w:rsidRPr="003C1A0A" w14:paraId="4E8F0DC7" w14:textId="77777777" w:rsidTr="00B26B9F">
        <w:trPr>
          <w:trHeight w:val="501"/>
          <w:ins w:id="3763" w:author="Deep Nidhi" w:date="2023-09-11T12:29:00Z"/>
          <w:trPrChange w:id="3764" w:author="Deep Nidhi" w:date="2023-09-11T12:29:00Z">
            <w:trPr>
              <w:gridBefore w:val="1"/>
              <w:trHeight w:val="501"/>
            </w:trPr>
          </w:trPrChange>
        </w:trPr>
        <w:tc>
          <w:tcPr>
            <w:tcW w:w="1268" w:type="dxa"/>
            <w:tcPrChange w:id="3765" w:author="Deep Nidhi" w:date="2023-09-11T12:29:00Z">
              <w:tcPr>
                <w:tcW w:w="1155" w:type="dxa"/>
              </w:tcPr>
            </w:tcPrChange>
          </w:tcPr>
          <w:p w14:paraId="588E3181" w14:textId="77777777" w:rsidR="00B26B9F" w:rsidRPr="003C1A0A" w:rsidRDefault="00B26B9F" w:rsidP="00B26167">
            <w:pPr>
              <w:spacing w:before="100" w:beforeAutospacing="1" w:after="100" w:afterAutospacing="1" w:line="360" w:lineRule="auto"/>
              <w:jc w:val="both"/>
              <w:rPr>
                <w:ins w:id="3766" w:author="Deep Nidhi" w:date="2023-09-11T12:29:00Z"/>
                <w:rFonts w:asciiTheme="majorBidi" w:hAnsiTheme="majorBidi" w:cstheme="majorBidi"/>
                <w:sz w:val="24"/>
                <w:szCs w:val="24"/>
              </w:rPr>
            </w:pPr>
            <w:ins w:id="3767" w:author="Deep Nidhi" w:date="2023-09-11T12:29:00Z">
              <w:r w:rsidRPr="003C1A0A">
                <w:rPr>
                  <w:rFonts w:asciiTheme="majorBidi" w:hAnsiTheme="majorBidi" w:cstheme="majorBidi"/>
                  <w:sz w:val="24"/>
                  <w:szCs w:val="24"/>
                </w:rPr>
                <w:t>REQ 1</w:t>
              </w:r>
            </w:ins>
          </w:p>
        </w:tc>
        <w:tc>
          <w:tcPr>
            <w:tcW w:w="8182" w:type="dxa"/>
            <w:tcPrChange w:id="3768" w:author="Deep Nidhi" w:date="2023-09-11T12:29:00Z">
              <w:tcPr>
                <w:tcW w:w="8182" w:type="dxa"/>
              </w:tcPr>
            </w:tcPrChange>
          </w:tcPr>
          <w:p w14:paraId="620E02D2" w14:textId="623FF644" w:rsidR="00B26B9F" w:rsidRPr="003C1A0A" w:rsidRDefault="006314BA" w:rsidP="00B26167">
            <w:pPr>
              <w:spacing w:before="100" w:beforeAutospacing="1" w:after="100" w:afterAutospacing="1" w:line="360" w:lineRule="auto"/>
              <w:jc w:val="both"/>
              <w:rPr>
                <w:ins w:id="3769" w:author="Deep Nidhi" w:date="2023-09-11T12:29:00Z"/>
                <w:rFonts w:asciiTheme="majorBidi" w:hAnsiTheme="majorBidi" w:cstheme="majorBidi"/>
                <w:sz w:val="24"/>
                <w:szCs w:val="24"/>
              </w:rPr>
            </w:pPr>
            <w:ins w:id="3770" w:author="Deep Nidhi" w:date="2023-09-11T13:09:00Z">
              <w:r>
                <w:rPr>
                  <w:rFonts w:asciiTheme="majorBidi" w:hAnsiTheme="majorBidi" w:cstheme="majorBidi"/>
                  <w:sz w:val="24"/>
                  <w:szCs w:val="24"/>
                </w:rPr>
                <w:t>Provide</w:t>
              </w:r>
            </w:ins>
            <w:ins w:id="3771" w:author="Deep Nidhi" w:date="2023-09-11T13:10:00Z">
              <w:r>
                <w:rPr>
                  <w:rFonts w:asciiTheme="majorBidi" w:hAnsiTheme="majorBidi" w:cstheme="majorBidi"/>
                  <w:sz w:val="24"/>
                  <w:szCs w:val="24"/>
                </w:rPr>
                <w:t xml:space="preserve"> option to </w:t>
              </w:r>
            </w:ins>
            <w:ins w:id="3772" w:author="Deep Nidhi" w:date="2023-09-11T13:11:00Z">
              <w:r>
                <w:rPr>
                  <w:rFonts w:asciiTheme="majorBidi" w:hAnsiTheme="majorBidi" w:cstheme="majorBidi"/>
                  <w:sz w:val="24"/>
                  <w:szCs w:val="24"/>
                </w:rPr>
                <w:t>group</w:t>
              </w:r>
            </w:ins>
            <w:ins w:id="3773" w:author="Deep Nidhi" w:date="2023-09-11T16:17:00Z">
              <w:r w:rsidR="00E47EDF">
                <w:rPr>
                  <w:rFonts w:asciiTheme="majorBidi" w:hAnsiTheme="majorBidi" w:cstheme="majorBidi"/>
                  <w:sz w:val="24"/>
                  <w:szCs w:val="24"/>
                </w:rPr>
                <w:t xml:space="preserve"> data of the</w:t>
              </w:r>
            </w:ins>
            <w:ins w:id="3774" w:author="Deep Nidhi" w:date="2023-09-11T13:11:00Z">
              <w:r>
                <w:rPr>
                  <w:rFonts w:asciiTheme="majorBidi" w:hAnsiTheme="majorBidi" w:cstheme="majorBidi"/>
                  <w:sz w:val="24"/>
                  <w:szCs w:val="24"/>
                </w:rPr>
                <w:t xml:space="preserve"> report by</w:t>
              </w:r>
            </w:ins>
            <w:ins w:id="3775" w:author="Deep Nidhi" w:date="2023-09-11T13:57:00Z">
              <w:r w:rsidR="008E6E7E">
                <w:rPr>
                  <w:rFonts w:asciiTheme="majorBidi" w:hAnsiTheme="majorBidi" w:cstheme="majorBidi"/>
                  <w:sz w:val="24"/>
                  <w:szCs w:val="24"/>
                </w:rPr>
                <w:t xml:space="preserve"> Goal, Area, Sector and </w:t>
              </w:r>
            </w:ins>
            <w:ins w:id="3776" w:author="Deep Nidhi" w:date="2023-09-11T13:59:00Z">
              <w:r w:rsidR="008E6E7E">
                <w:rPr>
                  <w:rFonts w:asciiTheme="majorBidi" w:hAnsiTheme="majorBidi" w:cstheme="majorBidi"/>
                  <w:sz w:val="24"/>
                  <w:szCs w:val="24"/>
                </w:rPr>
                <w:t xml:space="preserve">Topic </w:t>
              </w:r>
            </w:ins>
          </w:p>
        </w:tc>
      </w:tr>
      <w:tr w:rsidR="00B26B9F" w:rsidRPr="003C1A0A" w14:paraId="743424B4" w14:textId="77777777" w:rsidTr="00B26B9F">
        <w:trPr>
          <w:trHeight w:val="501"/>
          <w:ins w:id="3777" w:author="Deep Nidhi" w:date="2023-09-11T12:29:00Z"/>
          <w:trPrChange w:id="3778" w:author="Deep Nidhi" w:date="2023-09-11T12:29:00Z">
            <w:trPr>
              <w:gridBefore w:val="1"/>
              <w:trHeight w:val="501"/>
            </w:trPr>
          </w:trPrChange>
        </w:trPr>
        <w:tc>
          <w:tcPr>
            <w:tcW w:w="1268" w:type="dxa"/>
            <w:tcPrChange w:id="3779" w:author="Deep Nidhi" w:date="2023-09-11T12:29:00Z">
              <w:tcPr>
                <w:tcW w:w="1155" w:type="dxa"/>
              </w:tcPr>
            </w:tcPrChange>
          </w:tcPr>
          <w:p w14:paraId="61105CD0" w14:textId="77777777" w:rsidR="00B26B9F" w:rsidRPr="003C1A0A" w:rsidRDefault="00B26B9F" w:rsidP="00B26167">
            <w:pPr>
              <w:spacing w:before="100" w:beforeAutospacing="1" w:after="100" w:afterAutospacing="1" w:line="360" w:lineRule="auto"/>
              <w:jc w:val="both"/>
              <w:rPr>
                <w:ins w:id="3780" w:author="Deep Nidhi" w:date="2023-09-11T12:29:00Z"/>
                <w:rFonts w:asciiTheme="majorBidi" w:hAnsiTheme="majorBidi" w:cstheme="majorBidi"/>
                <w:sz w:val="24"/>
                <w:szCs w:val="24"/>
              </w:rPr>
            </w:pPr>
            <w:ins w:id="3781" w:author="Deep Nidhi" w:date="2023-09-11T12:29:00Z">
              <w:r w:rsidRPr="003C1A0A">
                <w:rPr>
                  <w:rFonts w:asciiTheme="majorBidi" w:hAnsiTheme="majorBidi" w:cstheme="majorBidi"/>
                  <w:sz w:val="24"/>
                  <w:szCs w:val="24"/>
                </w:rPr>
                <w:t>REQ 2</w:t>
              </w:r>
            </w:ins>
          </w:p>
        </w:tc>
        <w:tc>
          <w:tcPr>
            <w:tcW w:w="8182" w:type="dxa"/>
            <w:tcPrChange w:id="3782" w:author="Deep Nidhi" w:date="2023-09-11T12:29:00Z">
              <w:tcPr>
                <w:tcW w:w="8182" w:type="dxa"/>
              </w:tcPr>
            </w:tcPrChange>
          </w:tcPr>
          <w:p w14:paraId="4BC58961" w14:textId="75D4211D" w:rsidR="00B26B9F" w:rsidRPr="003C1A0A" w:rsidRDefault="00B26B9F" w:rsidP="00B26167">
            <w:pPr>
              <w:spacing w:before="100" w:beforeAutospacing="1" w:after="100" w:afterAutospacing="1" w:line="360" w:lineRule="auto"/>
              <w:jc w:val="both"/>
              <w:rPr>
                <w:ins w:id="3783" w:author="Deep Nidhi" w:date="2023-09-11T12:29:00Z"/>
                <w:rFonts w:asciiTheme="majorBidi" w:hAnsiTheme="majorBidi" w:cstheme="majorBidi"/>
                <w:sz w:val="24"/>
                <w:szCs w:val="24"/>
              </w:rPr>
            </w:pPr>
            <w:ins w:id="3784" w:author="Deep Nidhi" w:date="2023-09-11T12:29:00Z">
              <w:r w:rsidRPr="003C1A0A">
                <w:rPr>
                  <w:rFonts w:asciiTheme="majorBidi" w:hAnsiTheme="majorBidi" w:cstheme="majorBidi"/>
                  <w:sz w:val="24"/>
                  <w:szCs w:val="24"/>
                </w:rPr>
                <w:t xml:space="preserve">Provide options to </w:t>
              </w:r>
            </w:ins>
            <w:ins w:id="3785" w:author="Deep Nidhi" w:date="2023-09-11T14:00:00Z">
              <w:r w:rsidR="008E6E7E">
                <w:rPr>
                  <w:rFonts w:asciiTheme="majorBidi" w:hAnsiTheme="majorBidi" w:cstheme="majorBidi"/>
                  <w:sz w:val="24"/>
                  <w:szCs w:val="24"/>
                </w:rPr>
                <w:t>select Goal(s).</w:t>
              </w:r>
            </w:ins>
          </w:p>
        </w:tc>
      </w:tr>
      <w:tr w:rsidR="00B26B9F" w:rsidRPr="003C1A0A" w14:paraId="3E966ABD" w14:textId="77777777" w:rsidTr="00B26B9F">
        <w:trPr>
          <w:trHeight w:val="501"/>
          <w:ins w:id="3786" w:author="Deep Nidhi" w:date="2023-09-11T12:29:00Z"/>
          <w:trPrChange w:id="3787" w:author="Deep Nidhi" w:date="2023-09-11T12:29:00Z">
            <w:trPr>
              <w:gridBefore w:val="1"/>
              <w:trHeight w:val="501"/>
            </w:trPr>
          </w:trPrChange>
        </w:trPr>
        <w:tc>
          <w:tcPr>
            <w:tcW w:w="1268" w:type="dxa"/>
            <w:tcPrChange w:id="3788" w:author="Deep Nidhi" w:date="2023-09-11T12:29:00Z">
              <w:tcPr>
                <w:tcW w:w="1155" w:type="dxa"/>
              </w:tcPr>
            </w:tcPrChange>
          </w:tcPr>
          <w:p w14:paraId="0F70FEC3" w14:textId="77777777" w:rsidR="00B26B9F" w:rsidRPr="003C1A0A" w:rsidRDefault="00B26B9F" w:rsidP="00B26167">
            <w:pPr>
              <w:spacing w:before="100" w:beforeAutospacing="1" w:after="100" w:afterAutospacing="1" w:line="360" w:lineRule="auto"/>
              <w:jc w:val="both"/>
              <w:rPr>
                <w:ins w:id="3789" w:author="Deep Nidhi" w:date="2023-09-11T12:29:00Z"/>
                <w:rFonts w:asciiTheme="majorBidi" w:hAnsiTheme="majorBidi" w:cstheme="majorBidi"/>
                <w:sz w:val="24"/>
                <w:szCs w:val="24"/>
              </w:rPr>
            </w:pPr>
            <w:ins w:id="3790" w:author="Deep Nidhi" w:date="2023-09-11T12:29:00Z">
              <w:r w:rsidRPr="003C1A0A">
                <w:rPr>
                  <w:rFonts w:asciiTheme="majorBidi" w:hAnsiTheme="majorBidi" w:cstheme="majorBidi"/>
                  <w:sz w:val="24"/>
                  <w:szCs w:val="24"/>
                </w:rPr>
                <w:t>REQ 3</w:t>
              </w:r>
            </w:ins>
          </w:p>
        </w:tc>
        <w:tc>
          <w:tcPr>
            <w:tcW w:w="8182" w:type="dxa"/>
            <w:tcPrChange w:id="3791" w:author="Deep Nidhi" w:date="2023-09-11T12:29:00Z">
              <w:tcPr>
                <w:tcW w:w="8182" w:type="dxa"/>
              </w:tcPr>
            </w:tcPrChange>
          </w:tcPr>
          <w:p w14:paraId="7CEA2B92" w14:textId="7E1F673A" w:rsidR="00B26B9F" w:rsidRPr="003C1A0A" w:rsidRDefault="008E6E7E" w:rsidP="00B26167">
            <w:pPr>
              <w:spacing w:before="100" w:beforeAutospacing="1" w:after="100" w:afterAutospacing="1" w:line="360" w:lineRule="auto"/>
              <w:jc w:val="both"/>
              <w:rPr>
                <w:ins w:id="3792" w:author="Deep Nidhi" w:date="2023-09-11T12:29:00Z"/>
                <w:rFonts w:asciiTheme="majorBidi" w:hAnsiTheme="majorBidi" w:cstheme="majorBidi"/>
                <w:sz w:val="24"/>
                <w:szCs w:val="24"/>
              </w:rPr>
            </w:pPr>
            <w:ins w:id="3793" w:author="Deep Nidhi" w:date="2023-09-11T14:00:00Z">
              <w:r w:rsidRPr="003C1A0A">
                <w:rPr>
                  <w:rFonts w:asciiTheme="majorBidi" w:hAnsiTheme="majorBidi" w:cstheme="majorBidi"/>
                  <w:sz w:val="24"/>
                  <w:szCs w:val="24"/>
                </w:rPr>
                <w:t xml:space="preserve">Provide options to </w:t>
              </w:r>
              <w:r>
                <w:rPr>
                  <w:rFonts w:asciiTheme="majorBidi" w:hAnsiTheme="majorBidi" w:cstheme="majorBidi"/>
                  <w:sz w:val="24"/>
                  <w:szCs w:val="24"/>
                </w:rPr>
                <w:t xml:space="preserve">select </w:t>
              </w:r>
            </w:ins>
            <w:ins w:id="3794" w:author="Deep Nidhi" w:date="2023-09-11T14:41:00Z">
              <w:r w:rsidR="00CB570B">
                <w:rPr>
                  <w:rFonts w:asciiTheme="majorBidi" w:hAnsiTheme="majorBidi" w:cstheme="majorBidi"/>
                  <w:sz w:val="24"/>
                  <w:szCs w:val="24"/>
                </w:rPr>
                <w:t>Sector</w:t>
              </w:r>
            </w:ins>
            <w:ins w:id="3795" w:author="Deep Nidhi" w:date="2023-09-11T14:00:00Z">
              <w:r>
                <w:rPr>
                  <w:rFonts w:asciiTheme="majorBidi" w:hAnsiTheme="majorBidi" w:cstheme="majorBidi"/>
                  <w:sz w:val="24"/>
                  <w:szCs w:val="24"/>
                </w:rPr>
                <w:t>(s)</w:t>
              </w:r>
            </w:ins>
            <w:ins w:id="3796" w:author="Deep Nidhi" w:date="2023-09-11T12:29:00Z">
              <w:r w:rsidR="00B26B9F" w:rsidRPr="003C1A0A">
                <w:rPr>
                  <w:rFonts w:asciiTheme="majorBidi" w:hAnsiTheme="majorBidi" w:cstheme="majorBidi"/>
                  <w:sz w:val="24"/>
                  <w:szCs w:val="24"/>
                </w:rPr>
                <w:t>.</w:t>
              </w:r>
            </w:ins>
          </w:p>
        </w:tc>
      </w:tr>
      <w:tr w:rsidR="008E6E7E" w:rsidRPr="003C1A0A" w14:paraId="2A7EBD05" w14:textId="77777777" w:rsidTr="00B26B9F">
        <w:trPr>
          <w:trHeight w:val="501"/>
          <w:ins w:id="3797" w:author="Deep Nidhi" w:date="2023-09-11T14:02:00Z"/>
        </w:trPr>
        <w:tc>
          <w:tcPr>
            <w:tcW w:w="1268" w:type="dxa"/>
          </w:tcPr>
          <w:p w14:paraId="07B1FB1C" w14:textId="79A16282" w:rsidR="008E6E7E" w:rsidRPr="003C1A0A" w:rsidRDefault="008E6E7E" w:rsidP="008E6E7E">
            <w:pPr>
              <w:spacing w:before="100" w:beforeAutospacing="1" w:after="100" w:afterAutospacing="1" w:line="360" w:lineRule="auto"/>
              <w:jc w:val="both"/>
              <w:rPr>
                <w:ins w:id="3798" w:author="Deep Nidhi" w:date="2023-09-11T14:02:00Z"/>
                <w:rFonts w:asciiTheme="majorBidi" w:hAnsiTheme="majorBidi" w:cstheme="majorBidi"/>
                <w:sz w:val="24"/>
                <w:szCs w:val="24"/>
              </w:rPr>
            </w:pPr>
            <w:ins w:id="3799" w:author="Deep Nidhi" w:date="2023-09-11T14:02:00Z">
              <w:r w:rsidRPr="003C1A0A">
                <w:rPr>
                  <w:rFonts w:asciiTheme="majorBidi" w:hAnsiTheme="majorBidi" w:cstheme="majorBidi"/>
                  <w:sz w:val="24"/>
                  <w:szCs w:val="24"/>
                </w:rPr>
                <w:lastRenderedPageBreak/>
                <w:t xml:space="preserve">REQ </w:t>
              </w:r>
              <w:r>
                <w:rPr>
                  <w:rFonts w:asciiTheme="majorBidi" w:hAnsiTheme="majorBidi" w:cstheme="majorBidi"/>
                  <w:sz w:val="24"/>
                  <w:szCs w:val="24"/>
                </w:rPr>
                <w:t>4</w:t>
              </w:r>
            </w:ins>
          </w:p>
        </w:tc>
        <w:tc>
          <w:tcPr>
            <w:tcW w:w="8182" w:type="dxa"/>
          </w:tcPr>
          <w:p w14:paraId="51FB231C" w14:textId="3829895A" w:rsidR="008E6E7E" w:rsidRPr="003C1A0A" w:rsidRDefault="008E6E7E" w:rsidP="008E6E7E">
            <w:pPr>
              <w:spacing w:before="100" w:beforeAutospacing="1" w:after="100" w:afterAutospacing="1" w:line="360" w:lineRule="auto"/>
              <w:jc w:val="both"/>
              <w:rPr>
                <w:ins w:id="3800" w:author="Deep Nidhi" w:date="2023-09-11T14:02:00Z"/>
                <w:rFonts w:asciiTheme="majorBidi" w:hAnsiTheme="majorBidi" w:cstheme="majorBidi"/>
                <w:sz w:val="24"/>
                <w:szCs w:val="24"/>
              </w:rPr>
            </w:pPr>
            <w:ins w:id="3801" w:author="Deep Nidhi" w:date="2023-09-11T14:02:00Z">
              <w:r w:rsidRPr="003C1A0A">
                <w:rPr>
                  <w:rFonts w:asciiTheme="majorBidi" w:hAnsiTheme="majorBidi" w:cstheme="majorBidi"/>
                  <w:sz w:val="24"/>
                  <w:szCs w:val="24"/>
                </w:rPr>
                <w:t xml:space="preserve">Provide options to </w:t>
              </w:r>
              <w:r>
                <w:rPr>
                  <w:rFonts w:asciiTheme="majorBidi" w:hAnsiTheme="majorBidi" w:cstheme="majorBidi"/>
                  <w:sz w:val="24"/>
                  <w:szCs w:val="24"/>
                </w:rPr>
                <w:t>select</w:t>
              </w:r>
            </w:ins>
            <w:ins w:id="3802" w:author="Deep Nidhi" w:date="2023-09-11T14:41:00Z">
              <w:r w:rsidR="00CB570B">
                <w:rPr>
                  <w:rFonts w:asciiTheme="majorBidi" w:hAnsiTheme="majorBidi" w:cstheme="majorBidi"/>
                  <w:sz w:val="24"/>
                  <w:szCs w:val="24"/>
                </w:rPr>
                <w:t xml:space="preserve"> Topic</w:t>
              </w:r>
            </w:ins>
            <w:ins w:id="3803" w:author="Deep Nidhi" w:date="2023-09-11T14:02:00Z">
              <w:r>
                <w:rPr>
                  <w:rFonts w:asciiTheme="majorBidi" w:hAnsiTheme="majorBidi" w:cstheme="majorBidi"/>
                  <w:sz w:val="24"/>
                  <w:szCs w:val="24"/>
                </w:rPr>
                <w:t>(s)</w:t>
              </w:r>
              <w:r w:rsidRPr="003C1A0A">
                <w:rPr>
                  <w:rFonts w:asciiTheme="majorBidi" w:hAnsiTheme="majorBidi" w:cstheme="majorBidi"/>
                  <w:sz w:val="24"/>
                  <w:szCs w:val="24"/>
                </w:rPr>
                <w:t>.</w:t>
              </w:r>
            </w:ins>
          </w:p>
        </w:tc>
      </w:tr>
      <w:tr w:rsidR="00E47EDF" w:rsidRPr="003C1A0A" w14:paraId="430AB5E9" w14:textId="77777777" w:rsidTr="00B26B9F">
        <w:trPr>
          <w:trHeight w:val="501"/>
          <w:ins w:id="3804" w:author="Deep Nidhi" w:date="2023-09-11T16:17:00Z"/>
        </w:trPr>
        <w:tc>
          <w:tcPr>
            <w:tcW w:w="1268" w:type="dxa"/>
          </w:tcPr>
          <w:p w14:paraId="41F45A8A" w14:textId="475977E2" w:rsidR="00E47EDF" w:rsidRPr="003C1A0A" w:rsidRDefault="00E47EDF" w:rsidP="00E47EDF">
            <w:pPr>
              <w:spacing w:before="100" w:beforeAutospacing="1" w:after="100" w:afterAutospacing="1" w:line="360" w:lineRule="auto"/>
              <w:jc w:val="both"/>
              <w:rPr>
                <w:ins w:id="3805" w:author="Deep Nidhi" w:date="2023-09-11T16:17:00Z"/>
                <w:rFonts w:asciiTheme="majorBidi" w:hAnsiTheme="majorBidi" w:cstheme="majorBidi"/>
                <w:sz w:val="24"/>
                <w:szCs w:val="24"/>
              </w:rPr>
            </w:pPr>
            <w:ins w:id="3806" w:author="Deep Nidhi" w:date="2023-09-11T16:17:00Z">
              <w:r w:rsidRPr="003C1A0A">
                <w:rPr>
                  <w:rFonts w:asciiTheme="majorBidi" w:hAnsiTheme="majorBidi" w:cstheme="majorBidi"/>
                  <w:sz w:val="24"/>
                  <w:szCs w:val="24"/>
                </w:rPr>
                <w:t xml:space="preserve">REQ </w:t>
              </w:r>
              <w:r>
                <w:rPr>
                  <w:rFonts w:asciiTheme="majorBidi" w:hAnsiTheme="majorBidi" w:cstheme="majorBidi"/>
                  <w:sz w:val="24"/>
                  <w:szCs w:val="24"/>
                </w:rPr>
                <w:t>5</w:t>
              </w:r>
            </w:ins>
          </w:p>
        </w:tc>
        <w:tc>
          <w:tcPr>
            <w:tcW w:w="8182" w:type="dxa"/>
          </w:tcPr>
          <w:p w14:paraId="56422823" w14:textId="3438056D" w:rsidR="00E47EDF" w:rsidRPr="003C1A0A" w:rsidRDefault="00E47EDF" w:rsidP="00E47EDF">
            <w:pPr>
              <w:spacing w:before="100" w:beforeAutospacing="1" w:after="100" w:afterAutospacing="1" w:line="360" w:lineRule="auto"/>
              <w:jc w:val="both"/>
              <w:rPr>
                <w:ins w:id="3807" w:author="Deep Nidhi" w:date="2023-09-11T16:17:00Z"/>
                <w:rFonts w:asciiTheme="majorBidi" w:hAnsiTheme="majorBidi" w:cstheme="majorBidi"/>
                <w:sz w:val="24"/>
                <w:szCs w:val="24"/>
              </w:rPr>
            </w:pPr>
            <w:ins w:id="3808" w:author="Deep Nidhi" w:date="2023-09-11T16:17:00Z">
              <w:r w:rsidRPr="003C1A0A">
                <w:rPr>
                  <w:rFonts w:asciiTheme="majorBidi" w:hAnsiTheme="majorBidi" w:cstheme="majorBidi"/>
                  <w:sz w:val="24"/>
                  <w:szCs w:val="24"/>
                </w:rPr>
                <w:t xml:space="preserve">Provide options to </w:t>
              </w:r>
              <w:r>
                <w:rPr>
                  <w:rFonts w:asciiTheme="majorBidi" w:hAnsiTheme="majorBidi" w:cstheme="majorBidi"/>
                  <w:sz w:val="24"/>
                  <w:szCs w:val="24"/>
                </w:rPr>
                <w:t xml:space="preserve">select </w:t>
              </w:r>
              <w:r>
                <w:rPr>
                  <w:rFonts w:asciiTheme="majorBidi" w:hAnsiTheme="majorBidi" w:cstheme="majorBidi"/>
                  <w:sz w:val="24"/>
                  <w:szCs w:val="24"/>
                </w:rPr>
                <w:t>S</w:t>
              </w:r>
            </w:ins>
            <w:ins w:id="3809" w:author="Deep Nidhi" w:date="2023-09-11T16:18:00Z">
              <w:r>
                <w:rPr>
                  <w:rFonts w:asciiTheme="majorBidi" w:hAnsiTheme="majorBidi" w:cstheme="majorBidi"/>
                  <w:sz w:val="24"/>
                  <w:szCs w:val="24"/>
                </w:rPr>
                <w:t>M Unit(s)</w:t>
              </w:r>
            </w:ins>
          </w:p>
        </w:tc>
      </w:tr>
      <w:tr w:rsidR="00CB570B" w:rsidRPr="003C1A0A" w14:paraId="55702778" w14:textId="77777777" w:rsidTr="00B26B9F">
        <w:trPr>
          <w:trHeight w:val="501"/>
          <w:ins w:id="3810" w:author="Deep Nidhi" w:date="2023-09-11T14:33:00Z"/>
        </w:trPr>
        <w:tc>
          <w:tcPr>
            <w:tcW w:w="1268" w:type="dxa"/>
          </w:tcPr>
          <w:p w14:paraId="438008C9" w14:textId="0510DFF5" w:rsidR="00CB570B" w:rsidRPr="003C1A0A" w:rsidRDefault="00CB570B" w:rsidP="00CB570B">
            <w:pPr>
              <w:spacing w:before="100" w:beforeAutospacing="1" w:after="100" w:afterAutospacing="1" w:line="360" w:lineRule="auto"/>
              <w:jc w:val="both"/>
              <w:rPr>
                <w:ins w:id="3811" w:author="Deep Nidhi" w:date="2023-09-11T14:33:00Z"/>
                <w:rFonts w:asciiTheme="majorBidi" w:hAnsiTheme="majorBidi" w:cstheme="majorBidi"/>
                <w:sz w:val="24"/>
                <w:szCs w:val="24"/>
              </w:rPr>
            </w:pPr>
            <w:ins w:id="3812" w:author="Deep Nidhi" w:date="2023-09-11T14:33:00Z">
              <w:r w:rsidRPr="003C1A0A">
                <w:rPr>
                  <w:rFonts w:asciiTheme="majorBidi" w:hAnsiTheme="majorBidi" w:cstheme="majorBidi"/>
                  <w:sz w:val="24"/>
                  <w:szCs w:val="24"/>
                </w:rPr>
                <w:t xml:space="preserve">REQ </w:t>
              </w:r>
            </w:ins>
            <w:ins w:id="3813" w:author="Deep Nidhi" w:date="2023-09-11T16:17:00Z">
              <w:r w:rsidR="00E47EDF">
                <w:rPr>
                  <w:rFonts w:asciiTheme="majorBidi" w:hAnsiTheme="majorBidi" w:cstheme="majorBidi"/>
                  <w:sz w:val="24"/>
                  <w:szCs w:val="24"/>
                </w:rPr>
                <w:t>6</w:t>
              </w:r>
            </w:ins>
          </w:p>
        </w:tc>
        <w:tc>
          <w:tcPr>
            <w:tcW w:w="8182" w:type="dxa"/>
          </w:tcPr>
          <w:p w14:paraId="21DDCF8D" w14:textId="292639C7" w:rsidR="00CB570B" w:rsidRPr="003C1A0A" w:rsidRDefault="00CB570B" w:rsidP="00CB570B">
            <w:pPr>
              <w:spacing w:before="100" w:beforeAutospacing="1" w:after="100" w:afterAutospacing="1" w:line="360" w:lineRule="auto"/>
              <w:jc w:val="both"/>
              <w:rPr>
                <w:ins w:id="3814" w:author="Deep Nidhi" w:date="2023-09-11T14:33:00Z"/>
                <w:rFonts w:asciiTheme="majorBidi" w:hAnsiTheme="majorBidi" w:cstheme="majorBidi"/>
                <w:sz w:val="24"/>
                <w:szCs w:val="24"/>
              </w:rPr>
            </w:pPr>
            <w:ins w:id="3815" w:author="Deep Nidhi" w:date="2023-09-11T14:33:00Z">
              <w:r w:rsidRPr="003C1A0A">
                <w:rPr>
                  <w:rFonts w:asciiTheme="majorBidi" w:hAnsiTheme="majorBidi" w:cstheme="majorBidi"/>
                  <w:sz w:val="24"/>
                  <w:szCs w:val="24"/>
                </w:rPr>
                <w:t xml:space="preserve">Provide options to </w:t>
              </w:r>
              <w:r>
                <w:rPr>
                  <w:rFonts w:asciiTheme="majorBidi" w:hAnsiTheme="majorBidi" w:cstheme="majorBidi"/>
                  <w:sz w:val="24"/>
                  <w:szCs w:val="24"/>
                </w:rPr>
                <w:t xml:space="preserve">select </w:t>
              </w:r>
            </w:ins>
            <w:ins w:id="3816" w:author="Deep Nidhi" w:date="2023-09-11T14:41:00Z">
              <w:r>
                <w:rPr>
                  <w:rFonts w:asciiTheme="majorBidi" w:hAnsiTheme="majorBidi" w:cstheme="majorBidi"/>
                  <w:sz w:val="24"/>
                  <w:szCs w:val="24"/>
                </w:rPr>
                <w:t>Area</w:t>
              </w:r>
            </w:ins>
            <w:ins w:id="3817" w:author="Deep Nidhi" w:date="2023-09-11T14:33:00Z">
              <w:r>
                <w:rPr>
                  <w:rFonts w:asciiTheme="majorBidi" w:hAnsiTheme="majorBidi" w:cstheme="majorBidi"/>
                  <w:sz w:val="24"/>
                  <w:szCs w:val="24"/>
                </w:rPr>
                <w:t>(s)</w:t>
              </w:r>
              <w:r w:rsidRPr="003C1A0A">
                <w:rPr>
                  <w:rFonts w:asciiTheme="majorBidi" w:hAnsiTheme="majorBidi" w:cstheme="majorBidi"/>
                  <w:sz w:val="24"/>
                  <w:szCs w:val="24"/>
                </w:rPr>
                <w:t>.</w:t>
              </w:r>
            </w:ins>
          </w:p>
        </w:tc>
      </w:tr>
      <w:tr w:rsidR="00CB570B" w:rsidRPr="003C1A0A" w14:paraId="6DF25CB3" w14:textId="77777777" w:rsidTr="00B26B9F">
        <w:trPr>
          <w:trHeight w:val="501"/>
          <w:ins w:id="3818" w:author="Deep Nidhi" w:date="2023-09-11T14:41:00Z"/>
        </w:trPr>
        <w:tc>
          <w:tcPr>
            <w:tcW w:w="1268" w:type="dxa"/>
          </w:tcPr>
          <w:p w14:paraId="7C28E187" w14:textId="02F7F1A1" w:rsidR="00CB570B" w:rsidRPr="003C1A0A" w:rsidRDefault="00CB570B" w:rsidP="00CB570B">
            <w:pPr>
              <w:spacing w:before="100" w:beforeAutospacing="1" w:after="100" w:afterAutospacing="1" w:line="360" w:lineRule="auto"/>
              <w:jc w:val="both"/>
              <w:rPr>
                <w:ins w:id="3819" w:author="Deep Nidhi" w:date="2023-09-11T14:41:00Z"/>
                <w:rFonts w:asciiTheme="majorBidi" w:hAnsiTheme="majorBidi" w:cstheme="majorBidi"/>
                <w:sz w:val="24"/>
                <w:szCs w:val="24"/>
              </w:rPr>
            </w:pPr>
            <w:ins w:id="3820" w:author="Deep Nidhi" w:date="2023-09-11T14:41:00Z">
              <w:r w:rsidRPr="003C1A0A">
                <w:rPr>
                  <w:rFonts w:asciiTheme="majorBidi" w:hAnsiTheme="majorBidi" w:cstheme="majorBidi"/>
                  <w:sz w:val="24"/>
                  <w:szCs w:val="24"/>
                </w:rPr>
                <w:t xml:space="preserve">REQ </w:t>
              </w:r>
            </w:ins>
            <w:ins w:id="3821" w:author="Deep Nidhi" w:date="2023-09-11T16:17:00Z">
              <w:r w:rsidR="00E47EDF">
                <w:rPr>
                  <w:rFonts w:asciiTheme="majorBidi" w:hAnsiTheme="majorBidi" w:cstheme="majorBidi"/>
                  <w:sz w:val="24"/>
                  <w:szCs w:val="24"/>
                </w:rPr>
                <w:t>7</w:t>
              </w:r>
            </w:ins>
          </w:p>
        </w:tc>
        <w:tc>
          <w:tcPr>
            <w:tcW w:w="8182" w:type="dxa"/>
          </w:tcPr>
          <w:p w14:paraId="4760F70C" w14:textId="1DE210B0" w:rsidR="00CB570B" w:rsidRPr="003C1A0A" w:rsidRDefault="00CB570B" w:rsidP="00CB570B">
            <w:pPr>
              <w:spacing w:before="100" w:beforeAutospacing="1" w:after="100" w:afterAutospacing="1" w:line="360" w:lineRule="auto"/>
              <w:jc w:val="both"/>
              <w:rPr>
                <w:ins w:id="3822" w:author="Deep Nidhi" w:date="2023-09-11T14:41:00Z"/>
                <w:rFonts w:asciiTheme="majorBidi" w:hAnsiTheme="majorBidi" w:cstheme="majorBidi"/>
                <w:sz w:val="24"/>
                <w:szCs w:val="24"/>
              </w:rPr>
            </w:pPr>
            <w:ins w:id="3823" w:author="Deep Nidhi" w:date="2023-09-11T14:41:00Z">
              <w:r w:rsidRPr="003C1A0A">
                <w:rPr>
                  <w:rFonts w:asciiTheme="majorBidi" w:hAnsiTheme="majorBidi" w:cstheme="majorBidi"/>
                  <w:sz w:val="24"/>
                  <w:szCs w:val="24"/>
                </w:rPr>
                <w:t>Provide</w:t>
              </w:r>
            </w:ins>
            <w:ins w:id="3824" w:author="Deep Nidhi" w:date="2023-09-11T14:58:00Z">
              <w:r w:rsidR="00FC5D93">
                <w:rPr>
                  <w:rFonts w:asciiTheme="majorBidi" w:hAnsiTheme="majorBidi" w:cstheme="majorBidi"/>
                  <w:sz w:val="24"/>
                  <w:szCs w:val="24"/>
                </w:rPr>
                <w:t xml:space="preserve"> </w:t>
              </w:r>
            </w:ins>
            <w:ins w:id="3825" w:author="Deep Nidhi" w:date="2023-09-11T15:03:00Z">
              <w:r w:rsidR="000358E0">
                <w:rPr>
                  <w:rFonts w:asciiTheme="majorBidi" w:hAnsiTheme="majorBidi" w:cstheme="majorBidi"/>
                  <w:sz w:val="24"/>
                  <w:szCs w:val="24"/>
                </w:rPr>
                <w:t xml:space="preserve">option to </w:t>
              </w:r>
            </w:ins>
            <w:ins w:id="3826" w:author="Deep Nidhi" w:date="2023-09-11T14:58:00Z">
              <w:r w:rsidR="00FC5D93">
                <w:rPr>
                  <w:rFonts w:asciiTheme="majorBidi" w:hAnsiTheme="majorBidi" w:cstheme="majorBidi"/>
                  <w:sz w:val="24"/>
                  <w:szCs w:val="24"/>
                </w:rPr>
                <w:t>Apply butt</w:t>
              </w:r>
            </w:ins>
            <w:ins w:id="3827" w:author="Deep Nidhi" w:date="2023-09-11T15:03:00Z">
              <w:r w:rsidR="000358E0">
                <w:rPr>
                  <w:rFonts w:asciiTheme="majorBidi" w:hAnsiTheme="majorBidi" w:cstheme="majorBidi"/>
                  <w:sz w:val="24"/>
                  <w:szCs w:val="24"/>
                </w:rPr>
                <w:t xml:space="preserve">on </w:t>
              </w:r>
            </w:ins>
            <w:ins w:id="3828" w:author="Deep Nidhi" w:date="2023-09-11T15:05:00Z">
              <w:r w:rsidR="000358E0" w:rsidRPr="000358E0">
                <w:rPr>
                  <w:rFonts w:asciiTheme="majorBidi" w:hAnsiTheme="majorBidi" w:cstheme="majorBidi"/>
                  <w:sz w:val="24"/>
                  <w:szCs w:val="24"/>
                  <w:rPrChange w:id="3829" w:author="Deep Nidhi" w:date="2023-09-11T15:05:00Z">
                    <w:rPr>
                      <w:rFonts w:ascii="Segoe UI" w:hAnsi="Segoe UI" w:cs="Segoe UI"/>
                      <w:color w:val="374151"/>
                      <w:shd w:val="clear" w:color="auto" w:fill="F7F7F8"/>
                    </w:rPr>
                  </w:rPrChange>
                </w:rPr>
                <w:t>for confirming the selected options</w:t>
              </w:r>
            </w:ins>
            <w:ins w:id="3830" w:author="Deep Nidhi" w:date="2023-09-11T15:04:00Z">
              <w:r w:rsidR="000358E0">
                <w:rPr>
                  <w:rFonts w:asciiTheme="majorBidi" w:hAnsiTheme="majorBidi" w:cstheme="majorBidi"/>
                  <w:sz w:val="24"/>
                  <w:szCs w:val="24"/>
                </w:rPr>
                <w:t>.</w:t>
              </w:r>
            </w:ins>
          </w:p>
        </w:tc>
      </w:tr>
      <w:tr w:rsidR="000358E0" w:rsidRPr="003C1A0A" w14:paraId="7051D63A" w14:textId="77777777" w:rsidTr="00B26B9F">
        <w:trPr>
          <w:trHeight w:val="501"/>
          <w:ins w:id="3831" w:author="Deep Nidhi" w:date="2023-09-11T15:05:00Z"/>
        </w:trPr>
        <w:tc>
          <w:tcPr>
            <w:tcW w:w="1268" w:type="dxa"/>
          </w:tcPr>
          <w:p w14:paraId="3CCDD7B1" w14:textId="74311A30" w:rsidR="000358E0" w:rsidRPr="003C1A0A" w:rsidRDefault="000358E0" w:rsidP="000358E0">
            <w:pPr>
              <w:spacing w:before="100" w:beforeAutospacing="1" w:after="100" w:afterAutospacing="1" w:line="360" w:lineRule="auto"/>
              <w:jc w:val="both"/>
              <w:rPr>
                <w:ins w:id="3832" w:author="Deep Nidhi" w:date="2023-09-11T15:05:00Z"/>
                <w:rFonts w:asciiTheme="majorBidi" w:hAnsiTheme="majorBidi" w:cstheme="majorBidi"/>
                <w:sz w:val="24"/>
                <w:szCs w:val="24"/>
              </w:rPr>
            </w:pPr>
            <w:ins w:id="3833" w:author="Deep Nidhi" w:date="2023-09-11T15:06:00Z">
              <w:r w:rsidRPr="003C1A0A">
                <w:rPr>
                  <w:rFonts w:asciiTheme="majorBidi" w:hAnsiTheme="majorBidi" w:cstheme="majorBidi"/>
                  <w:sz w:val="24"/>
                  <w:szCs w:val="24"/>
                </w:rPr>
                <w:t xml:space="preserve">REQ </w:t>
              </w:r>
            </w:ins>
            <w:ins w:id="3834" w:author="Deep Nidhi" w:date="2023-09-11T16:17:00Z">
              <w:r w:rsidR="00E47EDF">
                <w:rPr>
                  <w:rFonts w:asciiTheme="majorBidi" w:hAnsiTheme="majorBidi" w:cstheme="majorBidi"/>
                  <w:sz w:val="24"/>
                  <w:szCs w:val="24"/>
                </w:rPr>
                <w:t>8</w:t>
              </w:r>
            </w:ins>
          </w:p>
        </w:tc>
        <w:tc>
          <w:tcPr>
            <w:tcW w:w="8182" w:type="dxa"/>
          </w:tcPr>
          <w:p w14:paraId="3FD88422" w14:textId="51096CB2" w:rsidR="000358E0" w:rsidRPr="003C1A0A" w:rsidRDefault="000358E0" w:rsidP="000358E0">
            <w:pPr>
              <w:spacing w:before="100" w:beforeAutospacing="1" w:after="100" w:afterAutospacing="1" w:line="360" w:lineRule="auto"/>
              <w:jc w:val="both"/>
              <w:rPr>
                <w:ins w:id="3835" w:author="Deep Nidhi" w:date="2023-09-11T15:05:00Z"/>
                <w:rFonts w:asciiTheme="majorBidi" w:hAnsiTheme="majorBidi" w:cstheme="majorBidi"/>
                <w:sz w:val="24"/>
                <w:szCs w:val="24"/>
              </w:rPr>
            </w:pPr>
            <w:ins w:id="3836" w:author="Deep Nidhi" w:date="2023-09-11T15:06:00Z">
              <w:r w:rsidRPr="003C1A0A">
                <w:rPr>
                  <w:rFonts w:asciiTheme="majorBidi" w:hAnsiTheme="majorBidi" w:cstheme="majorBidi"/>
                  <w:sz w:val="24"/>
                  <w:szCs w:val="24"/>
                </w:rPr>
                <w:t>Provide</w:t>
              </w:r>
              <w:r>
                <w:rPr>
                  <w:rFonts w:asciiTheme="majorBidi" w:hAnsiTheme="majorBidi" w:cstheme="majorBidi"/>
                  <w:sz w:val="24"/>
                  <w:szCs w:val="24"/>
                </w:rPr>
                <w:t xml:space="preserve"> option to </w:t>
              </w:r>
            </w:ins>
            <w:ins w:id="3837" w:author="Deep Nidhi" w:date="2023-09-11T15:12:00Z">
              <w:r>
                <w:rPr>
                  <w:rFonts w:asciiTheme="majorBidi" w:hAnsiTheme="majorBidi" w:cstheme="majorBidi"/>
                  <w:sz w:val="24"/>
                  <w:szCs w:val="24"/>
                </w:rPr>
                <w:t>download customized report in X</w:t>
              </w:r>
            </w:ins>
            <w:ins w:id="3838" w:author="Deep Nidhi" w:date="2023-09-11T15:13:00Z">
              <w:r>
                <w:rPr>
                  <w:rFonts w:asciiTheme="majorBidi" w:hAnsiTheme="majorBidi" w:cstheme="majorBidi"/>
                  <w:sz w:val="24"/>
                  <w:szCs w:val="24"/>
                </w:rPr>
                <w:t>LSX and CSV format.</w:t>
              </w:r>
            </w:ins>
          </w:p>
        </w:tc>
      </w:tr>
    </w:tbl>
    <w:p w14:paraId="5CB9958D" w14:textId="3B273CF7" w:rsidR="000F0512" w:rsidRPr="003C1A0A" w:rsidRDefault="000F0512" w:rsidP="000C0DDC">
      <w:pPr>
        <w:pStyle w:val="Heading4"/>
        <w:spacing w:line="240" w:lineRule="auto"/>
        <w:jc w:val="both"/>
        <w:rPr>
          <w:rFonts w:asciiTheme="majorBidi" w:hAnsiTheme="majorBidi"/>
        </w:rPr>
      </w:pPr>
      <w:r w:rsidRPr="003C1A0A">
        <w:rPr>
          <w:rFonts w:asciiTheme="majorBidi" w:hAnsiTheme="majorBidi"/>
        </w:rPr>
        <w:t>Audit Trail</w:t>
      </w:r>
      <w:bookmarkEnd w:id="3737"/>
    </w:p>
    <w:p w14:paraId="56AB2F3E" w14:textId="09A7D99C" w:rsidR="000F0512" w:rsidRPr="003C1A0A" w:rsidRDefault="000F0512" w:rsidP="000F0512">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This report will provide chronological records that will tracks and documents all activities and changes within the platform such as user actions, system activities, data modifications, and other relevant information. Th</w:t>
      </w:r>
      <w:ins w:id="3839" w:author="Deep Nidhi" w:date="2023-09-11T15:49:00Z">
        <w:r w:rsidR="00FE6BF5">
          <w:rPr>
            <w:rFonts w:asciiTheme="majorBidi" w:hAnsiTheme="majorBidi" w:cstheme="majorBidi"/>
            <w:sz w:val="24"/>
            <w:szCs w:val="24"/>
          </w:rPr>
          <w:t>is</w:t>
        </w:r>
      </w:ins>
      <w:del w:id="3840" w:author="Deep Nidhi" w:date="2023-09-11T15:49:00Z">
        <w:r w:rsidRPr="003C1A0A" w:rsidDel="00FE6BF5">
          <w:rPr>
            <w:rFonts w:asciiTheme="majorBidi" w:hAnsiTheme="majorBidi" w:cstheme="majorBidi"/>
            <w:sz w:val="24"/>
            <w:szCs w:val="24"/>
          </w:rPr>
          <w:delText>e</w:delText>
        </w:r>
      </w:del>
      <w:r w:rsidRPr="003C1A0A">
        <w:rPr>
          <w:rFonts w:asciiTheme="majorBidi" w:hAnsiTheme="majorBidi" w:cstheme="majorBidi"/>
          <w:sz w:val="24"/>
          <w:szCs w:val="24"/>
        </w:rPr>
        <w:t xml:space="preserve"> report </w:t>
      </w:r>
      <w:del w:id="3841" w:author="Deep Nidhi" w:date="2023-09-11T15:48:00Z">
        <w:r w:rsidRPr="003C1A0A" w:rsidDel="00FE6BF5">
          <w:rPr>
            <w:rFonts w:asciiTheme="majorBidi" w:hAnsiTheme="majorBidi" w:cstheme="majorBidi"/>
            <w:sz w:val="24"/>
            <w:szCs w:val="24"/>
          </w:rPr>
          <w:delText xml:space="preserve">typically </w:delText>
        </w:r>
      </w:del>
      <w:ins w:id="3842" w:author="Deep Nidhi" w:date="2023-09-11T15:48:00Z">
        <w:r w:rsidR="00FE6BF5">
          <w:rPr>
            <w:rFonts w:asciiTheme="majorBidi" w:hAnsiTheme="majorBidi" w:cstheme="majorBidi"/>
            <w:sz w:val="24"/>
            <w:szCs w:val="24"/>
          </w:rPr>
          <w:t xml:space="preserve">will </w:t>
        </w:r>
      </w:ins>
      <w:r w:rsidRPr="003C1A0A">
        <w:rPr>
          <w:rFonts w:asciiTheme="majorBidi" w:hAnsiTheme="majorBidi" w:cstheme="majorBidi"/>
          <w:sz w:val="24"/>
          <w:szCs w:val="24"/>
        </w:rPr>
        <w:t>capture</w:t>
      </w:r>
      <w:del w:id="3843" w:author="Deep Nidhi" w:date="2023-09-11T15:49:00Z">
        <w:r w:rsidRPr="003C1A0A" w:rsidDel="00FE6BF5">
          <w:rPr>
            <w:rFonts w:asciiTheme="majorBidi" w:hAnsiTheme="majorBidi" w:cstheme="majorBidi"/>
            <w:sz w:val="24"/>
            <w:szCs w:val="24"/>
          </w:rPr>
          <w:delText>s</w:delText>
        </w:r>
      </w:del>
      <w:r w:rsidRPr="003C1A0A">
        <w:rPr>
          <w:rFonts w:asciiTheme="majorBidi" w:hAnsiTheme="majorBidi" w:cstheme="majorBidi"/>
          <w:sz w:val="24"/>
          <w:szCs w:val="24"/>
        </w:rPr>
        <w:t xml:space="preserve"> the following details</w:t>
      </w:r>
      <w:ins w:id="3844" w:author="Deep Nidhi" w:date="2023-09-11T15:48:00Z">
        <w:r w:rsidR="00FE6BF5">
          <w:rPr>
            <w:rFonts w:asciiTheme="majorBidi" w:hAnsiTheme="majorBidi" w:cstheme="majorBidi"/>
            <w:sz w:val="24"/>
            <w:szCs w:val="24"/>
          </w:rPr>
          <w:t xml:space="preserve"> -</w:t>
        </w:r>
      </w:ins>
      <w:del w:id="3845" w:author="Deep Nidhi" w:date="2023-09-11T15:48:00Z">
        <w:r w:rsidRPr="003C1A0A" w:rsidDel="00FE6BF5">
          <w:rPr>
            <w:rFonts w:asciiTheme="majorBidi" w:hAnsiTheme="majorBidi" w:cstheme="majorBidi"/>
            <w:sz w:val="24"/>
            <w:szCs w:val="24"/>
          </w:rPr>
          <w:delText>:</w:delText>
        </w:r>
      </w:del>
    </w:p>
    <w:p w14:paraId="00404262" w14:textId="4EF76DD3" w:rsidR="000F0512" w:rsidRPr="003C1A0A" w:rsidRDefault="000F0512"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User Actions</w:t>
      </w:r>
      <w:ins w:id="3846" w:author="Deep Nidhi" w:date="2023-09-11T15:36:00Z">
        <w:r w:rsidR="0008274E">
          <w:rPr>
            <w:rFonts w:asciiTheme="majorBidi" w:hAnsiTheme="majorBidi" w:cstheme="majorBidi"/>
            <w:sz w:val="24"/>
            <w:szCs w:val="24"/>
          </w:rPr>
          <w:t xml:space="preserve"> -</w:t>
        </w:r>
      </w:ins>
      <w:del w:id="3847" w:author="Deep Nidhi" w:date="2023-09-11T15:36:00Z">
        <w:r w:rsidRPr="003C1A0A" w:rsidDel="0008274E">
          <w:rPr>
            <w:rFonts w:asciiTheme="majorBidi" w:hAnsiTheme="majorBidi" w:cstheme="majorBidi"/>
            <w:sz w:val="24"/>
            <w:szCs w:val="24"/>
          </w:rPr>
          <w:delText>:</w:delText>
        </w:r>
      </w:del>
      <w:r w:rsidRPr="003C1A0A">
        <w:rPr>
          <w:rFonts w:asciiTheme="majorBidi" w:hAnsiTheme="majorBidi" w:cstheme="majorBidi"/>
          <w:sz w:val="24"/>
          <w:szCs w:val="24"/>
        </w:rPr>
        <w:t xml:space="preserve"> Details of actions performed by users, such as creating, modifying, deleting data elements or executing specific operations within the platform.</w:t>
      </w:r>
    </w:p>
    <w:p w14:paraId="3C3F4972" w14:textId="636BCFD5" w:rsidR="000F0512" w:rsidRPr="003C1A0A" w:rsidRDefault="000F0512" w:rsidP="00405E8C">
      <w:pPr>
        <w:pStyle w:val="ListParagraph"/>
        <w:numPr>
          <w:ilvl w:val="0"/>
          <w:numId w:val="35"/>
        </w:numPr>
        <w:spacing w:before="100" w:beforeAutospacing="1" w:after="100" w:afterAutospacing="1" w:line="360" w:lineRule="auto"/>
        <w:ind w:left="360" w:hanging="357"/>
        <w:jc w:val="both"/>
        <w:rPr>
          <w:rFonts w:asciiTheme="majorBidi" w:hAnsiTheme="majorBidi" w:cstheme="majorBidi"/>
          <w:sz w:val="24"/>
          <w:szCs w:val="24"/>
        </w:rPr>
      </w:pPr>
      <w:r w:rsidRPr="003C1A0A">
        <w:rPr>
          <w:rFonts w:asciiTheme="majorBidi" w:hAnsiTheme="majorBidi" w:cstheme="majorBidi"/>
          <w:sz w:val="24"/>
          <w:szCs w:val="24"/>
        </w:rPr>
        <w:t>Data Modifications</w:t>
      </w:r>
      <w:ins w:id="3848" w:author="Deep Nidhi" w:date="2023-09-11T15:35:00Z">
        <w:r w:rsidR="0008274E">
          <w:rPr>
            <w:rFonts w:asciiTheme="majorBidi" w:hAnsiTheme="majorBidi" w:cstheme="majorBidi"/>
            <w:sz w:val="24"/>
            <w:szCs w:val="24"/>
          </w:rPr>
          <w:t xml:space="preserve"> -</w:t>
        </w:r>
      </w:ins>
      <w:del w:id="3849" w:author="Deep Nidhi" w:date="2023-09-11T15:35:00Z">
        <w:r w:rsidRPr="003C1A0A" w:rsidDel="0008274E">
          <w:rPr>
            <w:rFonts w:asciiTheme="majorBidi" w:hAnsiTheme="majorBidi" w:cstheme="majorBidi"/>
            <w:sz w:val="24"/>
            <w:szCs w:val="24"/>
          </w:rPr>
          <w:delText>:</w:delText>
        </w:r>
      </w:del>
      <w:r w:rsidRPr="003C1A0A">
        <w:rPr>
          <w:rFonts w:asciiTheme="majorBidi" w:hAnsiTheme="majorBidi" w:cstheme="majorBidi"/>
          <w:sz w:val="24"/>
          <w:szCs w:val="24"/>
        </w:rPr>
        <w:t xml:space="preserve"> Information about changes made to data, including the type of modification (creation, update, deletion), the specific data elements or fields affected, and the before-and-after values if applicable.</w:t>
      </w:r>
    </w:p>
    <w:p w14:paraId="62F17BD2" w14:textId="77777777" w:rsidR="000F0512" w:rsidRPr="003C1A0A" w:rsidRDefault="000F0512"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Error and Exception Events: Notifications of system errors, exceptions, or alerts generated during the operation of the platform, including error messages or other relevant information.</w:t>
      </w:r>
    </w:p>
    <w:p w14:paraId="6528149C" w14:textId="3665F6A5" w:rsidR="000F0512" w:rsidRPr="003C1A0A" w:rsidDel="00EF6B20" w:rsidRDefault="000F0512" w:rsidP="00405E8C">
      <w:pPr>
        <w:pStyle w:val="ListParagraph"/>
        <w:numPr>
          <w:ilvl w:val="0"/>
          <w:numId w:val="35"/>
        </w:numPr>
        <w:spacing w:before="100" w:beforeAutospacing="1" w:after="100" w:afterAutospacing="1" w:line="360" w:lineRule="auto"/>
        <w:ind w:left="360"/>
        <w:jc w:val="both"/>
        <w:rPr>
          <w:del w:id="3850" w:author="Deep Nidhi" w:date="2023-09-11T15:24:00Z"/>
          <w:rFonts w:asciiTheme="majorBidi" w:hAnsiTheme="majorBidi" w:cstheme="majorBidi"/>
          <w:sz w:val="24"/>
          <w:szCs w:val="24"/>
        </w:rPr>
      </w:pPr>
      <w:del w:id="3851" w:author="Deep Nidhi" w:date="2023-09-11T15:24:00Z">
        <w:r w:rsidRPr="003C1A0A" w:rsidDel="00EF6B20">
          <w:rPr>
            <w:rFonts w:asciiTheme="majorBidi" w:hAnsiTheme="majorBidi" w:cstheme="majorBidi"/>
            <w:sz w:val="24"/>
            <w:szCs w:val="24"/>
          </w:rPr>
          <w:delText>Audit Trail</w:delText>
        </w:r>
      </w:del>
    </w:p>
    <w:p w14:paraId="4DAB7F09" w14:textId="3493436C" w:rsidR="000F0512" w:rsidRPr="003C1A0A" w:rsidRDefault="000F0512"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 xml:space="preserve">This module </w:t>
      </w:r>
      <w:del w:id="3852" w:author="Deep Nidhi" w:date="2023-09-11T15:51:00Z">
        <w:r w:rsidRPr="003C1A0A" w:rsidDel="00FE6BF5">
          <w:rPr>
            <w:rFonts w:asciiTheme="majorBidi" w:hAnsiTheme="majorBidi" w:cstheme="majorBidi"/>
            <w:sz w:val="24"/>
            <w:szCs w:val="24"/>
          </w:rPr>
          <w:delText>records and tracks changes and activities related to data. It</w:delText>
        </w:r>
      </w:del>
      <w:ins w:id="3853" w:author="Deep Nidhi" w:date="2023-09-11T15:51:00Z">
        <w:r w:rsidR="00FE6BF5">
          <w:rPr>
            <w:rFonts w:asciiTheme="majorBidi" w:hAnsiTheme="majorBidi" w:cstheme="majorBidi"/>
            <w:sz w:val="24"/>
            <w:szCs w:val="24"/>
          </w:rPr>
          <w:t>will</w:t>
        </w:r>
      </w:ins>
      <w:r w:rsidRPr="003C1A0A">
        <w:rPr>
          <w:rFonts w:asciiTheme="majorBidi" w:hAnsiTheme="majorBidi" w:cstheme="majorBidi"/>
          <w:sz w:val="24"/>
          <w:szCs w:val="24"/>
        </w:rPr>
        <w:t xml:space="preserve"> provides a detailed history of actions performed on the data, including who made the changes, when they were made, and what modifications were made. </w:t>
      </w:r>
      <w:del w:id="3854" w:author="Deep Nidhi" w:date="2023-09-11T15:51:00Z">
        <w:r w:rsidRPr="003C1A0A" w:rsidDel="00FE6BF5">
          <w:rPr>
            <w:rFonts w:asciiTheme="majorBidi" w:hAnsiTheme="majorBidi" w:cstheme="majorBidi"/>
            <w:sz w:val="24"/>
            <w:szCs w:val="24"/>
          </w:rPr>
          <w:delText>The audit trail module</w:delText>
        </w:r>
      </w:del>
      <w:ins w:id="3855" w:author="Deep Nidhi" w:date="2023-09-11T15:51:00Z">
        <w:r w:rsidR="00FE6BF5">
          <w:rPr>
            <w:rFonts w:asciiTheme="majorBidi" w:hAnsiTheme="majorBidi" w:cstheme="majorBidi"/>
            <w:sz w:val="24"/>
            <w:szCs w:val="24"/>
          </w:rPr>
          <w:t>This will</w:t>
        </w:r>
      </w:ins>
      <w:r w:rsidRPr="003C1A0A">
        <w:rPr>
          <w:rFonts w:asciiTheme="majorBidi" w:hAnsiTheme="majorBidi" w:cstheme="majorBidi"/>
          <w:sz w:val="24"/>
          <w:szCs w:val="24"/>
        </w:rPr>
        <w:t xml:space="preserve"> </w:t>
      </w:r>
      <w:del w:id="3856" w:author="Deep Nidhi" w:date="2023-09-11T15:56:00Z">
        <w:r w:rsidRPr="003C1A0A" w:rsidDel="00011BFA">
          <w:rPr>
            <w:rFonts w:asciiTheme="majorBidi" w:hAnsiTheme="majorBidi" w:cstheme="majorBidi"/>
            <w:sz w:val="24"/>
            <w:szCs w:val="24"/>
          </w:rPr>
          <w:delText>enhances</w:delText>
        </w:r>
      </w:del>
      <w:ins w:id="3857" w:author="Deep Nidhi" w:date="2023-09-11T15:56:00Z">
        <w:r w:rsidR="00011BFA" w:rsidRPr="003C1A0A">
          <w:rPr>
            <w:rFonts w:asciiTheme="majorBidi" w:hAnsiTheme="majorBidi" w:cstheme="majorBidi"/>
            <w:sz w:val="24"/>
            <w:szCs w:val="24"/>
          </w:rPr>
          <w:t>enhance</w:t>
        </w:r>
      </w:ins>
      <w:r w:rsidRPr="003C1A0A">
        <w:rPr>
          <w:rFonts w:asciiTheme="majorBidi" w:hAnsiTheme="majorBidi" w:cstheme="majorBidi"/>
          <w:sz w:val="24"/>
          <w:szCs w:val="24"/>
        </w:rPr>
        <w:t xml:space="preserve"> data transparency, integrity, and accountability, which is crucial in statistical analysis and research.</w:t>
      </w:r>
    </w:p>
    <w:p w14:paraId="4735585B" w14:textId="70DD87D6" w:rsidR="000F0512" w:rsidRPr="003C1A0A" w:rsidDel="00FE6BF5" w:rsidRDefault="000F0512" w:rsidP="00405E8C">
      <w:pPr>
        <w:pStyle w:val="ListParagraph"/>
        <w:numPr>
          <w:ilvl w:val="0"/>
          <w:numId w:val="35"/>
        </w:numPr>
        <w:spacing w:before="100" w:beforeAutospacing="1" w:after="100" w:afterAutospacing="1" w:line="360" w:lineRule="auto"/>
        <w:ind w:left="360"/>
        <w:jc w:val="both"/>
        <w:rPr>
          <w:del w:id="3858" w:author="Deep Nidhi" w:date="2023-09-11T15:51:00Z"/>
          <w:rFonts w:asciiTheme="majorBidi" w:hAnsiTheme="majorBidi" w:cstheme="majorBidi"/>
          <w:sz w:val="24"/>
          <w:szCs w:val="24"/>
        </w:rPr>
      </w:pPr>
      <w:del w:id="3859" w:author="Deep Nidhi" w:date="2023-09-11T15:51:00Z">
        <w:r w:rsidRPr="003C1A0A" w:rsidDel="00FE6BF5">
          <w:rPr>
            <w:rFonts w:asciiTheme="majorBidi" w:hAnsiTheme="majorBidi" w:cstheme="majorBidi"/>
            <w:sz w:val="24"/>
            <w:szCs w:val="24"/>
          </w:rPr>
          <w:delText>Here are some key features and functionalities that an audit trail module for statistics data might include:</w:delText>
        </w:r>
      </w:del>
    </w:p>
    <w:p w14:paraId="648B7DF6" w14:textId="2718EC18" w:rsidR="000F0512" w:rsidRPr="003C1A0A" w:rsidDel="00FE6BF5" w:rsidRDefault="000F0512" w:rsidP="00405E8C">
      <w:pPr>
        <w:pStyle w:val="ListParagraph"/>
        <w:numPr>
          <w:ilvl w:val="0"/>
          <w:numId w:val="35"/>
        </w:numPr>
        <w:spacing w:before="100" w:beforeAutospacing="1" w:after="100" w:afterAutospacing="1" w:line="360" w:lineRule="auto"/>
        <w:ind w:left="360"/>
        <w:jc w:val="both"/>
        <w:rPr>
          <w:del w:id="3860" w:author="Deep Nidhi" w:date="2023-09-11T15:52:00Z"/>
          <w:rFonts w:asciiTheme="majorBidi" w:hAnsiTheme="majorBidi" w:cstheme="majorBidi"/>
          <w:sz w:val="24"/>
          <w:szCs w:val="24"/>
        </w:rPr>
      </w:pPr>
      <w:del w:id="3861" w:author="Deep Nidhi" w:date="2023-09-11T15:52:00Z">
        <w:r w:rsidRPr="003C1A0A" w:rsidDel="00FE6BF5">
          <w:rPr>
            <w:rFonts w:asciiTheme="majorBidi" w:hAnsiTheme="majorBidi" w:cstheme="majorBidi"/>
            <w:sz w:val="24"/>
            <w:szCs w:val="24"/>
          </w:rPr>
          <w:delText>Data Logging: The module should record all relevant data changes and activities, including data entry, modifications, deletions, and additions. It should capture information such as the timestamp, the user responsible for the change, and the specific data elements that were altered.</w:delText>
        </w:r>
      </w:del>
    </w:p>
    <w:p w14:paraId="566C3D94" w14:textId="580EC689" w:rsidR="000F0512" w:rsidRPr="003C1A0A" w:rsidRDefault="000F0512"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lastRenderedPageBreak/>
        <w:t>User Identification and Authentication</w:t>
      </w:r>
      <w:ins w:id="3862" w:author="Deep Nidhi" w:date="2023-09-11T16:00:00Z">
        <w:r w:rsidR="00011BFA">
          <w:rPr>
            <w:rFonts w:asciiTheme="majorBidi" w:hAnsiTheme="majorBidi" w:cstheme="majorBidi"/>
            <w:sz w:val="24"/>
            <w:szCs w:val="24"/>
          </w:rPr>
          <w:t xml:space="preserve"> -</w:t>
        </w:r>
      </w:ins>
      <w:del w:id="3863" w:author="Deep Nidhi" w:date="2023-09-11T16:00:00Z">
        <w:r w:rsidRPr="003C1A0A" w:rsidDel="00011BFA">
          <w:rPr>
            <w:rFonts w:asciiTheme="majorBidi" w:hAnsiTheme="majorBidi" w:cstheme="majorBidi"/>
            <w:sz w:val="24"/>
            <w:szCs w:val="24"/>
          </w:rPr>
          <w:delText>:</w:delText>
        </w:r>
      </w:del>
      <w:r w:rsidRPr="003C1A0A">
        <w:rPr>
          <w:rFonts w:asciiTheme="majorBidi" w:hAnsiTheme="majorBidi" w:cstheme="majorBidi"/>
          <w:sz w:val="24"/>
          <w:szCs w:val="24"/>
        </w:rPr>
        <w:t xml:space="preserve"> Each user accessing the </w:t>
      </w:r>
      <w:del w:id="3864" w:author="Deep Nidhi" w:date="2023-09-11T16:00:00Z">
        <w:r w:rsidRPr="003C1A0A" w:rsidDel="00011BFA">
          <w:rPr>
            <w:rFonts w:asciiTheme="majorBidi" w:hAnsiTheme="majorBidi" w:cstheme="majorBidi"/>
            <w:sz w:val="24"/>
            <w:szCs w:val="24"/>
          </w:rPr>
          <w:delText>statistics data should</w:delText>
        </w:r>
      </w:del>
      <w:ins w:id="3865" w:author="Deep Nidhi" w:date="2023-09-11T16:00:00Z">
        <w:r w:rsidR="00011BFA">
          <w:rPr>
            <w:rFonts w:asciiTheme="majorBidi" w:hAnsiTheme="majorBidi" w:cstheme="majorBidi"/>
            <w:sz w:val="24"/>
            <w:szCs w:val="24"/>
          </w:rPr>
          <w:t>platform will</w:t>
        </w:r>
      </w:ins>
      <w:r w:rsidRPr="003C1A0A">
        <w:rPr>
          <w:rFonts w:asciiTheme="majorBidi" w:hAnsiTheme="majorBidi" w:cstheme="majorBidi"/>
          <w:sz w:val="24"/>
          <w:szCs w:val="24"/>
        </w:rPr>
        <w:t xml:space="preserve"> have a unique identifier, and their actions </w:t>
      </w:r>
      <w:del w:id="3866" w:author="Deep Nidhi" w:date="2023-09-11T16:00:00Z">
        <w:r w:rsidRPr="003C1A0A" w:rsidDel="00011BFA">
          <w:rPr>
            <w:rFonts w:asciiTheme="majorBidi" w:hAnsiTheme="majorBidi" w:cstheme="majorBidi"/>
            <w:sz w:val="24"/>
            <w:szCs w:val="24"/>
          </w:rPr>
          <w:delText xml:space="preserve">should </w:delText>
        </w:r>
      </w:del>
      <w:ins w:id="3867" w:author="Deep Nidhi" w:date="2023-09-11T16:00:00Z">
        <w:r w:rsidR="00011BFA">
          <w:rPr>
            <w:rFonts w:asciiTheme="majorBidi" w:hAnsiTheme="majorBidi" w:cstheme="majorBidi"/>
            <w:sz w:val="24"/>
            <w:szCs w:val="24"/>
          </w:rPr>
          <w:t>will</w:t>
        </w:r>
        <w:r w:rsidR="00011BFA" w:rsidRPr="003C1A0A">
          <w:rPr>
            <w:rFonts w:asciiTheme="majorBidi" w:hAnsiTheme="majorBidi" w:cstheme="majorBidi"/>
            <w:sz w:val="24"/>
            <w:szCs w:val="24"/>
          </w:rPr>
          <w:t xml:space="preserve"> </w:t>
        </w:r>
      </w:ins>
      <w:r w:rsidRPr="003C1A0A">
        <w:rPr>
          <w:rFonts w:asciiTheme="majorBidi" w:hAnsiTheme="majorBidi" w:cstheme="majorBidi"/>
          <w:sz w:val="24"/>
          <w:szCs w:val="24"/>
        </w:rPr>
        <w:t xml:space="preserve">be logged accordingly. User authentication mechanisms, such as username and password or other secure authentication methods, </w:t>
      </w:r>
      <w:del w:id="3868" w:author="Deep Nidhi" w:date="2023-09-11T16:01:00Z">
        <w:r w:rsidRPr="003C1A0A" w:rsidDel="00011BFA">
          <w:rPr>
            <w:rFonts w:asciiTheme="majorBidi" w:hAnsiTheme="majorBidi" w:cstheme="majorBidi"/>
            <w:sz w:val="24"/>
            <w:szCs w:val="24"/>
          </w:rPr>
          <w:delText xml:space="preserve">should </w:delText>
        </w:r>
      </w:del>
      <w:ins w:id="3869" w:author="Deep Nidhi" w:date="2023-09-11T16:01:00Z">
        <w:r w:rsidR="00011BFA">
          <w:rPr>
            <w:rFonts w:asciiTheme="majorBidi" w:hAnsiTheme="majorBidi" w:cstheme="majorBidi"/>
            <w:sz w:val="24"/>
            <w:szCs w:val="24"/>
          </w:rPr>
          <w:t>will</w:t>
        </w:r>
        <w:r w:rsidR="00011BFA" w:rsidRPr="003C1A0A">
          <w:rPr>
            <w:rFonts w:asciiTheme="majorBidi" w:hAnsiTheme="majorBidi" w:cstheme="majorBidi"/>
            <w:sz w:val="24"/>
            <w:szCs w:val="24"/>
          </w:rPr>
          <w:t xml:space="preserve"> </w:t>
        </w:r>
      </w:ins>
      <w:r w:rsidRPr="003C1A0A">
        <w:rPr>
          <w:rFonts w:asciiTheme="majorBidi" w:hAnsiTheme="majorBidi" w:cstheme="majorBidi"/>
          <w:sz w:val="24"/>
          <w:szCs w:val="24"/>
        </w:rPr>
        <w:t>be implemented to ensure accountability.</w:t>
      </w:r>
    </w:p>
    <w:p w14:paraId="1183303C" w14:textId="29FC96FD" w:rsidR="000F0512" w:rsidRPr="003C1A0A" w:rsidRDefault="000F0512"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Change Tracking</w:t>
      </w:r>
      <w:ins w:id="3870" w:author="Deep Nidhi" w:date="2023-09-11T16:01:00Z">
        <w:r w:rsidR="00011BFA">
          <w:rPr>
            <w:rFonts w:asciiTheme="majorBidi" w:hAnsiTheme="majorBidi" w:cstheme="majorBidi"/>
            <w:sz w:val="24"/>
            <w:szCs w:val="24"/>
          </w:rPr>
          <w:t xml:space="preserve"> -</w:t>
        </w:r>
      </w:ins>
      <w:del w:id="3871" w:author="Deep Nidhi" w:date="2023-09-11T16:01:00Z">
        <w:r w:rsidRPr="003C1A0A" w:rsidDel="00011BFA">
          <w:rPr>
            <w:rFonts w:asciiTheme="majorBidi" w:hAnsiTheme="majorBidi" w:cstheme="majorBidi"/>
            <w:sz w:val="24"/>
            <w:szCs w:val="24"/>
          </w:rPr>
          <w:delText xml:space="preserve">: </w:delText>
        </w:r>
      </w:del>
      <w:r w:rsidRPr="003C1A0A">
        <w:rPr>
          <w:rFonts w:asciiTheme="majorBidi" w:hAnsiTheme="majorBidi" w:cstheme="majorBidi"/>
          <w:sz w:val="24"/>
          <w:szCs w:val="24"/>
        </w:rPr>
        <w:t>Th</w:t>
      </w:r>
      <w:ins w:id="3872" w:author="Deep Nidhi" w:date="2023-09-11T16:01:00Z">
        <w:r w:rsidR="00011BFA">
          <w:rPr>
            <w:rFonts w:asciiTheme="majorBidi" w:hAnsiTheme="majorBidi" w:cstheme="majorBidi"/>
            <w:sz w:val="24"/>
            <w:szCs w:val="24"/>
          </w:rPr>
          <w:t xml:space="preserve">is report </w:t>
        </w:r>
      </w:ins>
      <w:del w:id="3873" w:author="Deep Nidhi" w:date="2023-09-11T16:01:00Z">
        <w:r w:rsidRPr="003C1A0A" w:rsidDel="00011BFA">
          <w:rPr>
            <w:rFonts w:asciiTheme="majorBidi" w:hAnsiTheme="majorBidi" w:cstheme="majorBidi"/>
            <w:sz w:val="24"/>
            <w:szCs w:val="24"/>
          </w:rPr>
          <w:delText>e module should monitor</w:delText>
        </w:r>
      </w:del>
      <w:ins w:id="3874" w:author="Deep Nidhi" w:date="2023-09-11T16:01:00Z">
        <w:r w:rsidR="00011BFA">
          <w:rPr>
            <w:rFonts w:asciiTheme="majorBidi" w:hAnsiTheme="majorBidi" w:cstheme="majorBidi"/>
            <w:sz w:val="24"/>
            <w:szCs w:val="24"/>
          </w:rPr>
          <w:t>will monitor</w:t>
        </w:r>
      </w:ins>
      <w:r w:rsidRPr="003C1A0A">
        <w:rPr>
          <w:rFonts w:asciiTheme="majorBidi" w:hAnsiTheme="majorBidi" w:cstheme="majorBidi"/>
          <w:sz w:val="24"/>
          <w:szCs w:val="24"/>
        </w:rPr>
        <w:t xml:space="preserve"> and document changes made to </w:t>
      </w:r>
      <w:del w:id="3875" w:author="Deep Nidhi" w:date="2023-09-11T16:01:00Z">
        <w:r w:rsidRPr="003C1A0A" w:rsidDel="00011BFA">
          <w:rPr>
            <w:rFonts w:asciiTheme="majorBidi" w:hAnsiTheme="majorBidi" w:cstheme="majorBidi"/>
            <w:sz w:val="24"/>
            <w:szCs w:val="24"/>
          </w:rPr>
          <w:delText xml:space="preserve">statistical </w:delText>
        </w:r>
      </w:del>
      <w:r w:rsidRPr="003C1A0A">
        <w:rPr>
          <w:rFonts w:asciiTheme="majorBidi" w:hAnsiTheme="majorBidi" w:cstheme="majorBidi"/>
          <w:sz w:val="24"/>
          <w:szCs w:val="24"/>
        </w:rPr>
        <w:t>data over time. This includes capturing the previous and updated values for each modified data point, allowing for easy identification and comparison of changes.</w:t>
      </w:r>
    </w:p>
    <w:p w14:paraId="70DE1CA0" w14:textId="1CA484F7" w:rsidR="000F0512" w:rsidRPr="003C1A0A" w:rsidDel="00011BFA" w:rsidRDefault="000F0512" w:rsidP="00405E8C">
      <w:pPr>
        <w:pStyle w:val="ListParagraph"/>
        <w:numPr>
          <w:ilvl w:val="0"/>
          <w:numId w:val="35"/>
        </w:numPr>
        <w:spacing w:before="100" w:beforeAutospacing="1" w:after="100" w:afterAutospacing="1" w:line="360" w:lineRule="auto"/>
        <w:ind w:left="360"/>
        <w:jc w:val="both"/>
        <w:rPr>
          <w:del w:id="3876" w:author="Deep Nidhi" w:date="2023-09-11T15:59:00Z"/>
          <w:rFonts w:asciiTheme="majorBidi" w:hAnsiTheme="majorBidi" w:cstheme="majorBidi"/>
          <w:sz w:val="24"/>
          <w:szCs w:val="24"/>
        </w:rPr>
      </w:pPr>
      <w:del w:id="3877" w:author="Deep Nidhi" w:date="2023-09-11T15:59:00Z">
        <w:r w:rsidRPr="003C1A0A" w:rsidDel="00011BFA">
          <w:rPr>
            <w:rFonts w:asciiTheme="majorBidi" w:hAnsiTheme="majorBidi" w:cstheme="majorBidi"/>
            <w:sz w:val="24"/>
            <w:szCs w:val="24"/>
          </w:rPr>
          <w:delText>Version Control: The ability to maintain different versions of statistical data is important. The audit trail module should support versioning, enabling users to review and revert to previous versions if necessary. This ensures data integrity and provides a historical record of the data at different points in time.</w:delText>
        </w:r>
      </w:del>
    </w:p>
    <w:p w14:paraId="13FD141F" w14:textId="6AF15D27" w:rsidR="000F0512" w:rsidRPr="003C1A0A" w:rsidDel="0008274E" w:rsidRDefault="000F0512" w:rsidP="00405E8C">
      <w:pPr>
        <w:pStyle w:val="ListParagraph"/>
        <w:numPr>
          <w:ilvl w:val="0"/>
          <w:numId w:val="35"/>
        </w:numPr>
        <w:spacing w:before="100" w:beforeAutospacing="1" w:after="100" w:afterAutospacing="1" w:line="360" w:lineRule="auto"/>
        <w:ind w:left="360"/>
        <w:jc w:val="both"/>
        <w:rPr>
          <w:del w:id="3878" w:author="Deep Nidhi" w:date="2023-09-11T15:41:00Z"/>
          <w:rFonts w:asciiTheme="majorBidi" w:hAnsiTheme="majorBidi" w:cstheme="majorBidi"/>
          <w:sz w:val="24"/>
          <w:szCs w:val="24"/>
        </w:rPr>
      </w:pPr>
      <w:del w:id="3879" w:author="Deep Nidhi" w:date="2023-09-11T15:41:00Z">
        <w:r w:rsidRPr="003C1A0A" w:rsidDel="0008274E">
          <w:rPr>
            <w:rFonts w:asciiTheme="majorBidi" w:hAnsiTheme="majorBidi" w:cstheme="majorBidi"/>
            <w:sz w:val="24"/>
            <w:szCs w:val="24"/>
          </w:rPr>
          <w:delText>Access Controls: The module should enforce appropriate access controls to limit data modifications to authorized users only. Access permissions can be assigned based on roles and responsibilities within the statistical analysis workflow, and the module should log any unauthorized attempts to access or modify the data.</w:delText>
        </w:r>
      </w:del>
    </w:p>
    <w:p w14:paraId="6EF9B59C" w14:textId="16322B98" w:rsidR="000F0512" w:rsidRPr="003C1A0A" w:rsidRDefault="000F0512"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 xml:space="preserve">Reporting and Monitoring: The </w:t>
      </w:r>
      <w:del w:id="3880" w:author="Deep Nidhi" w:date="2023-09-11T16:02:00Z">
        <w:r w:rsidRPr="003C1A0A" w:rsidDel="00011BFA">
          <w:rPr>
            <w:rFonts w:asciiTheme="majorBidi" w:hAnsiTheme="majorBidi" w:cstheme="majorBidi"/>
            <w:sz w:val="24"/>
            <w:szCs w:val="24"/>
          </w:rPr>
          <w:delText xml:space="preserve">audit trail </w:delText>
        </w:r>
      </w:del>
      <w:r w:rsidRPr="003C1A0A">
        <w:rPr>
          <w:rFonts w:asciiTheme="majorBidi" w:hAnsiTheme="majorBidi" w:cstheme="majorBidi"/>
          <w:sz w:val="24"/>
          <w:szCs w:val="24"/>
        </w:rPr>
        <w:t xml:space="preserve">module </w:t>
      </w:r>
      <w:del w:id="3881" w:author="Deep Nidhi" w:date="2023-09-11T16:02:00Z">
        <w:r w:rsidRPr="003C1A0A" w:rsidDel="00011BFA">
          <w:rPr>
            <w:rFonts w:asciiTheme="majorBidi" w:hAnsiTheme="majorBidi" w:cstheme="majorBidi"/>
            <w:sz w:val="24"/>
            <w:szCs w:val="24"/>
          </w:rPr>
          <w:delText xml:space="preserve">should </w:delText>
        </w:r>
      </w:del>
      <w:ins w:id="3882" w:author="Deep Nidhi" w:date="2023-09-11T16:02:00Z">
        <w:r w:rsidR="00011BFA">
          <w:rPr>
            <w:rFonts w:asciiTheme="majorBidi" w:hAnsiTheme="majorBidi" w:cstheme="majorBidi"/>
            <w:sz w:val="24"/>
            <w:szCs w:val="24"/>
          </w:rPr>
          <w:t>will</w:t>
        </w:r>
        <w:r w:rsidR="00011BFA" w:rsidRPr="003C1A0A">
          <w:rPr>
            <w:rFonts w:asciiTheme="majorBidi" w:hAnsiTheme="majorBidi" w:cstheme="majorBidi"/>
            <w:sz w:val="24"/>
            <w:szCs w:val="24"/>
          </w:rPr>
          <w:t xml:space="preserve"> </w:t>
        </w:r>
      </w:ins>
      <w:r w:rsidRPr="003C1A0A">
        <w:rPr>
          <w:rFonts w:asciiTheme="majorBidi" w:hAnsiTheme="majorBidi" w:cstheme="majorBidi"/>
          <w:sz w:val="24"/>
          <w:szCs w:val="24"/>
        </w:rPr>
        <w:t xml:space="preserve">have </w:t>
      </w:r>
      <w:del w:id="3883" w:author="Deep Nidhi" w:date="2023-09-11T16:02:00Z">
        <w:r w:rsidRPr="003C1A0A" w:rsidDel="00011BFA">
          <w:rPr>
            <w:rFonts w:asciiTheme="majorBidi" w:hAnsiTheme="majorBidi" w:cstheme="majorBidi"/>
            <w:sz w:val="24"/>
            <w:szCs w:val="24"/>
          </w:rPr>
          <w:delText>reporting capabilities</w:delText>
        </w:r>
      </w:del>
      <w:ins w:id="3884" w:author="Deep Nidhi" w:date="2023-09-11T16:02:00Z">
        <w:r w:rsidR="00011BFA">
          <w:rPr>
            <w:rFonts w:asciiTheme="majorBidi" w:hAnsiTheme="majorBidi" w:cstheme="majorBidi"/>
            <w:sz w:val="24"/>
            <w:szCs w:val="24"/>
          </w:rPr>
          <w:t>option</w:t>
        </w:r>
      </w:ins>
      <w:r w:rsidRPr="003C1A0A">
        <w:rPr>
          <w:rFonts w:asciiTheme="majorBidi" w:hAnsiTheme="majorBidi" w:cstheme="majorBidi"/>
          <w:sz w:val="24"/>
          <w:szCs w:val="24"/>
        </w:rPr>
        <w:t xml:space="preserve"> to generate </w:t>
      </w:r>
      <w:del w:id="3885" w:author="Deep Nidhi" w:date="2023-09-11T16:02:00Z">
        <w:r w:rsidRPr="003C1A0A" w:rsidDel="00011BFA">
          <w:rPr>
            <w:rFonts w:asciiTheme="majorBidi" w:hAnsiTheme="majorBidi" w:cstheme="majorBidi"/>
            <w:sz w:val="24"/>
            <w:szCs w:val="24"/>
          </w:rPr>
          <w:delText xml:space="preserve">comprehensive </w:delText>
        </w:r>
      </w:del>
      <w:r w:rsidRPr="003C1A0A">
        <w:rPr>
          <w:rFonts w:asciiTheme="majorBidi" w:hAnsiTheme="majorBidi" w:cstheme="majorBidi"/>
          <w:sz w:val="24"/>
          <w:szCs w:val="24"/>
        </w:rPr>
        <w:t>audit reports</w:t>
      </w:r>
      <w:ins w:id="3886" w:author="Deep Nidhi" w:date="2023-09-11T16:02:00Z">
        <w:r w:rsidR="00011BFA">
          <w:rPr>
            <w:rFonts w:asciiTheme="majorBidi" w:hAnsiTheme="majorBidi" w:cstheme="majorBidi"/>
            <w:sz w:val="24"/>
            <w:szCs w:val="24"/>
          </w:rPr>
          <w:t xml:space="preserve"> in </w:t>
        </w:r>
      </w:ins>
      <w:ins w:id="3887" w:author="Deep Nidhi" w:date="2023-09-11T16:03:00Z">
        <w:r w:rsidR="00011BFA">
          <w:rPr>
            <w:rFonts w:asciiTheme="majorBidi" w:hAnsiTheme="majorBidi" w:cstheme="majorBidi"/>
            <w:sz w:val="24"/>
            <w:szCs w:val="24"/>
          </w:rPr>
          <w:t>XLSX or CSV formats</w:t>
        </w:r>
      </w:ins>
      <w:r w:rsidRPr="003C1A0A">
        <w:rPr>
          <w:rFonts w:asciiTheme="majorBidi" w:hAnsiTheme="majorBidi" w:cstheme="majorBidi"/>
          <w:sz w:val="24"/>
          <w:szCs w:val="24"/>
        </w:rPr>
        <w:t xml:space="preserve">. These reports can be used to review data changes, detect anomalies, and investigate any potential issues or discrepancies. </w:t>
      </w:r>
      <w:del w:id="3888" w:author="Deep Nidhi" w:date="2023-09-11T16:03:00Z">
        <w:r w:rsidRPr="003C1A0A" w:rsidDel="00011BFA">
          <w:rPr>
            <w:rFonts w:asciiTheme="majorBidi" w:hAnsiTheme="majorBidi" w:cstheme="majorBidi"/>
            <w:sz w:val="24"/>
            <w:szCs w:val="24"/>
          </w:rPr>
          <w:delText>Real-time monitoring alerts can also be implemented to notify administrators of critical activities or suspicious behavior.</w:delText>
        </w:r>
      </w:del>
    </w:p>
    <w:p w14:paraId="7CB92564" w14:textId="368549DD" w:rsidR="000F0512" w:rsidRPr="003C1A0A" w:rsidDel="00FE6BF5" w:rsidRDefault="000F0512" w:rsidP="00405E8C">
      <w:pPr>
        <w:pStyle w:val="ListParagraph"/>
        <w:numPr>
          <w:ilvl w:val="0"/>
          <w:numId w:val="35"/>
        </w:numPr>
        <w:spacing w:before="100" w:beforeAutospacing="1" w:after="100" w:afterAutospacing="1" w:line="360" w:lineRule="auto"/>
        <w:ind w:left="360"/>
        <w:jc w:val="both"/>
        <w:rPr>
          <w:del w:id="3889" w:author="Deep Nidhi" w:date="2023-09-11T15:46:00Z"/>
          <w:rFonts w:asciiTheme="majorBidi" w:hAnsiTheme="majorBidi" w:cstheme="majorBidi"/>
          <w:sz w:val="24"/>
          <w:szCs w:val="24"/>
        </w:rPr>
      </w:pPr>
      <w:del w:id="3890" w:author="Deep Nidhi" w:date="2023-09-11T15:46:00Z">
        <w:r w:rsidRPr="003C1A0A" w:rsidDel="00FE6BF5">
          <w:rPr>
            <w:rFonts w:asciiTheme="majorBidi" w:hAnsiTheme="majorBidi" w:cstheme="majorBidi"/>
            <w:sz w:val="24"/>
            <w:szCs w:val="24"/>
          </w:rPr>
          <w:delText>Data Protection and Security: Strong security measures, such as data encryption, secure transmission protocols, and access restrictions, should be implemented to safeguard the integrity and confidentiality of the statistical data and the audit trail itself.</w:delText>
        </w:r>
      </w:del>
    </w:p>
    <w:p w14:paraId="65DC7A1E" w14:textId="0A196811" w:rsidR="000F0512" w:rsidRPr="003C1A0A" w:rsidDel="00FE6BF5" w:rsidRDefault="000F0512" w:rsidP="00405E8C">
      <w:pPr>
        <w:pStyle w:val="ListParagraph"/>
        <w:numPr>
          <w:ilvl w:val="0"/>
          <w:numId w:val="35"/>
        </w:numPr>
        <w:spacing w:before="100" w:beforeAutospacing="1" w:after="100" w:afterAutospacing="1" w:line="360" w:lineRule="auto"/>
        <w:ind w:left="360"/>
        <w:jc w:val="both"/>
        <w:rPr>
          <w:del w:id="3891" w:author="Deep Nidhi" w:date="2023-09-11T15:46:00Z"/>
          <w:rFonts w:asciiTheme="majorBidi" w:hAnsiTheme="majorBidi" w:cstheme="majorBidi"/>
          <w:sz w:val="24"/>
          <w:szCs w:val="24"/>
        </w:rPr>
      </w:pPr>
      <w:del w:id="3892" w:author="Deep Nidhi" w:date="2023-09-11T15:46:00Z">
        <w:r w:rsidRPr="003C1A0A" w:rsidDel="00FE6BF5">
          <w:rPr>
            <w:rFonts w:asciiTheme="majorBidi" w:hAnsiTheme="majorBidi" w:cstheme="majorBidi"/>
            <w:sz w:val="24"/>
            <w:szCs w:val="24"/>
          </w:rPr>
          <w:delText>Implementing an audit trail module for statistics data requires careful consideration of the specific requirements and regulations governing the data. It is important to consult with experts in data governance, privacy, and security to ensure compliance with relevant standards and best practices.</w:delText>
        </w:r>
      </w:del>
    </w:p>
    <w:p w14:paraId="20AEAF25" w14:textId="5228C4D7" w:rsidR="00525D2E" w:rsidRPr="003C1A0A" w:rsidRDefault="004229B1" w:rsidP="00EF6B20">
      <w:pPr>
        <w:pStyle w:val="Heading3"/>
        <w:jc w:val="both"/>
        <w:rPr>
          <w:rFonts w:asciiTheme="majorBidi" w:hAnsiTheme="majorBidi"/>
        </w:rPr>
        <w:pPrChange w:id="3893" w:author="Deep Nidhi" w:date="2023-09-11T15:34:00Z">
          <w:pPr>
            <w:pStyle w:val="Heading3"/>
          </w:pPr>
        </w:pPrChange>
      </w:pPr>
      <w:bookmarkStart w:id="3894" w:name="_Toc139211690"/>
      <w:bookmarkStart w:id="3895" w:name="_Toc145327329"/>
      <w:r w:rsidRPr="003C1A0A">
        <w:rPr>
          <w:rFonts w:asciiTheme="majorBidi" w:hAnsiTheme="majorBidi"/>
        </w:rPr>
        <w:t>4</w:t>
      </w:r>
      <w:r w:rsidR="00525D2E" w:rsidRPr="003C1A0A">
        <w:rPr>
          <w:rFonts w:asciiTheme="majorBidi" w:hAnsiTheme="majorBidi"/>
        </w:rPr>
        <w:t>.2.1</w:t>
      </w:r>
      <w:r w:rsidR="00C3376C" w:rsidRPr="003C1A0A">
        <w:rPr>
          <w:rFonts w:asciiTheme="majorBidi" w:hAnsiTheme="majorBidi"/>
        </w:rPr>
        <w:t>1</w:t>
      </w:r>
      <w:r w:rsidR="00525D2E" w:rsidRPr="003C1A0A">
        <w:rPr>
          <w:rFonts w:asciiTheme="majorBidi" w:hAnsiTheme="majorBidi"/>
        </w:rPr>
        <w:t xml:space="preserve"> Language</w:t>
      </w:r>
      <w:bookmarkEnd w:id="3894"/>
      <w:bookmarkEnd w:id="3895"/>
    </w:p>
    <w:p w14:paraId="6881D9C8" w14:textId="77777777" w:rsidR="00525D2E" w:rsidRPr="003C1A0A" w:rsidRDefault="00525D2E" w:rsidP="001979CF">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Description</w:t>
      </w:r>
    </w:p>
    <w:p w14:paraId="6D8FF6B5" w14:textId="77777777" w:rsidR="001979CF" w:rsidRPr="003C1A0A" w:rsidRDefault="001979CF" w:rsidP="001979CF">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This module will allow authorized users to add and manage the multi-lingual string. The list of all the English strings grouped by category will be available in this module with option to enter its French and Creole translations. The users will be able to enter its French and Creole strings or import bulk strings using the standardized language strings templates.</w:t>
      </w:r>
    </w:p>
    <w:p w14:paraId="46F861A2" w14:textId="77777777" w:rsidR="001979CF" w:rsidRPr="003C1A0A" w:rsidRDefault="001979CF" w:rsidP="00EF6B20">
      <w:pPr>
        <w:spacing w:before="100" w:beforeAutospacing="1" w:after="100" w:afterAutospacing="1" w:line="240" w:lineRule="auto"/>
        <w:jc w:val="both"/>
        <w:rPr>
          <w:rFonts w:asciiTheme="majorBidi" w:hAnsiTheme="majorBidi" w:cstheme="majorBidi"/>
          <w:b/>
          <w:bCs/>
          <w:sz w:val="24"/>
          <w:szCs w:val="24"/>
        </w:rPr>
        <w:pPrChange w:id="3896" w:author="Deep Nidhi" w:date="2023-09-11T15:34:00Z">
          <w:pPr>
            <w:spacing w:before="100" w:beforeAutospacing="1" w:after="100" w:afterAutospacing="1" w:line="360" w:lineRule="auto"/>
            <w:jc w:val="both"/>
          </w:pPr>
        </w:pPrChange>
      </w:pPr>
      <w:r w:rsidRPr="003C1A0A">
        <w:rPr>
          <w:rFonts w:asciiTheme="majorBidi" w:hAnsiTheme="majorBidi" w:cstheme="majorBidi"/>
          <w:b/>
          <w:bCs/>
          <w:sz w:val="24"/>
          <w:szCs w:val="24"/>
        </w:rPr>
        <w:t>Functional Requirements</w:t>
      </w:r>
    </w:p>
    <w:tbl>
      <w:tblPr>
        <w:tblW w:w="9310" w:type="dxa"/>
        <w:tblInd w:w="-10" w:type="dxa"/>
        <w:tblBorders>
          <w:top w:val="nil"/>
          <w:left w:val="nil"/>
          <w:bottom w:val="nil"/>
          <w:right w:val="nil"/>
          <w:insideH w:val="nil"/>
          <w:insideV w:val="nil"/>
        </w:tblBorders>
        <w:tblLayout w:type="fixed"/>
        <w:tblLook w:val="0600" w:firstRow="0" w:lastRow="0" w:firstColumn="0" w:lastColumn="0" w:noHBand="1" w:noVBand="1"/>
        <w:tblPrChange w:id="3897" w:author="Deep Nidhi" w:date="2023-09-11T16:25:00Z">
          <w:tblPr>
            <w:tblW w:w="9310" w:type="dxa"/>
            <w:tblInd w:w="-10" w:type="dxa"/>
            <w:tblBorders>
              <w:top w:val="nil"/>
              <w:left w:val="nil"/>
              <w:bottom w:val="nil"/>
              <w:right w:val="nil"/>
              <w:insideH w:val="nil"/>
              <w:insideV w:val="nil"/>
            </w:tblBorders>
            <w:tblLayout w:type="fixed"/>
            <w:tblLook w:val="0600" w:firstRow="0" w:lastRow="0" w:firstColumn="0" w:lastColumn="0" w:noHBand="1" w:noVBand="1"/>
          </w:tblPr>
        </w:tblPrChange>
      </w:tblPr>
      <w:tblGrid>
        <w:gridCol w:w="1480"/>
        <w:gridCol w:w="7830"/>
        <w:tblGridChange w:id="3898">
          <w:tblGrid>
            <w:gridCol w:w="1480"/>
            <w:gridCol w:w="7830"/>
          </w:tblGrid>
        </w:tblGridChange>
      </w:tblGrid>
      <w:tr w:rsidR="001979CF" w:rsidRPr="003C1A0A" w14:paraId="37F616A2" w14:textId="77777777" w:rsidTr="00F131C5">
        <w:trPr>
          <w:trHeight w:val="627"/>
          <w:trPrChange w:id="3899" w:author="Deep Nidhi" w:date="2023-09-11T16:25:00Z">
            <w:trPr>
              <w:trHeight w:val="915"/>
            </w:trPr>
          </w:trPrChange>
        </w:trPr>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3900" w:author="Deep Nidhi" w:date="2023-09-11T16:25:00Z">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1C662A3"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Change w:id="3901" w:author="Deep Nidhi" w:date="2023-09-11T16:25:00Z">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tcPrChange>
          </w:tcPr>
          <w:p w14:paraId="72C2D86F"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Show the existing list of the language strings of English in a tabular grid by category.</w:t>
            </w:r>
          </w:p>
        </w:tc>
      </w:tr>
      <w:tr w:rsidR="001979CF" w:rsidRPr="003C1A0A" w14:paraId="26C057BC" w14:textId="77777777" w:rsidTr="00F131C5">
        <w:trPr>
          <w:trHeight w:val="573"/>
          <w:trPrChange w:id="3902" w:author="Deep Nidhi" w:date="2023-09-11T16:25:00Z">
            <w:trPr>
              <w:trHeight w:val="852"/>
            </w:trPr>
          </w:trPrChange>
        </w:trPr>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3903" w:author="Deep Nidhi" w:date="2023-09-11T16:25:00Z">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6CF0583"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Change w:id="3904" w:author="Deep Nidhi" w:date="2023-09-11T16:25:00Z">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tcPrChange>
          </w:tcPr>
          <w:p w14:paraId="7F13696C"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view the list by pages along with pagination option to customize the view</w:t>
            </w:r>
          </w:p>
        </w:tc>
      </w:tr>
      <w:tr w:rsidR="001979CF" w:rsidRPr="003C1A0A" w14:paraId="319A949A" w14:textId="77777777" w:rsidTr="0008274E">
        <w:trPr>
          <w:trHeight w:val="168"/>
          <w:trPrChange w:id="3905" w:author="Deep Nidhi" w:date="2023-09-11T15:34:00Z">
            <w:trPr>
              <w:trHeight w:val="600"/>
            </w:trPr>
          </w:trPrChange>
        </w:trPr>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3906" w:author="Deep Nidhi" w:date="2023-09-11T15:34:00Z">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BF298BF"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Change w:id="3907" w:author="Deep Nidhi" w:date="2023-09-11T15:34:00Z">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tcPrChange>
          </w:tcPr>
          <w:p w14:paraId="64DA9BDF"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options to search, sort and navigate the existing list.</w:t>
            </w:r>
          </w:p>
        </w:tc>
      </w:tr>
      <w:tr w:rsidR="001979CF" w:rsidRPr="003C1A0A" w14:paraId="475D90E3" w14:textId="77777777" w:rsidTr="00936D53">
        <w:trPr>
          <w:trHeight w:val="852"/>
        </w:trPr>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3A294"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C0B7F2"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enter French and Carole strings of all the available English strings.</w:t>
            </w:r>
          </w:p>
        </w:tc>
      </w:tr>
      <w:tr w:rsidR="001979CF" w:rsidRPr="003C1A0A" w14:paraId="731E1A14" w14:textId="77777777" w:rsidTr="00936D53">
        <w:trPr>
          <w:trHeight w:val="440"/>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8C235D"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5</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7A358AE3"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options to edit French and Carole strings.</w:t>
            </w:r>
          </w:p>
        </w:tc>
      </w:tr>
      <w:tr w:rsidR="001979CF" w:rsidRPr="003C1A0A" w14:paraId="4B1F3CA3" w14:textId="77777777" w:rsidTr="00936D53">
        <w:trPr>
          <w:trHeight w:val="585"/>
        </w:trPr>
        <w:tc>
          <w:tcPr>
            <w:tcW w:w="148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4DB5598"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6</w:t>
            </w:r>
          </w:p>
        </w:tc>
        <w:tc>
          <w:tcPr>
            <w:tcW w:w="7830" w:type="dxa"/>
            <w:tcBorders>
              <w:top w:val="nil"/>
              <w:left w:val="nil"/>
              <w:bottom w:val="single" w:sz="4" w:space="0" w:color="auto"/>
              <w:right w:val="single" w:sz="8" w:space="0" w:color="000000"/>
            </w:tcBorders>
            <w:tcMar>
              <w:top w:w="100" w:type="dxa"/>
              <w:left w:w="100" w:type="dxa"/>
              <w:bottom w:w="100" w:type="dxa"/>
              <w:right w:w="100" w:type="dxa"/>
            </w:tcMar>
          </w:tcPr>
          <w:p w14:paraId="4D6F8A73"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save French and Carole strings.</w:t>
            </w:r>
          </w:p>
        </w:tc>
      </w:tr>
      <w:tr w:rsidR="001979CF" w:rsidRPr="003C1A0A" w14:paraId="4D6FBF45" w14:textId="77777777" w:rsidTr="00936D53">
        <w:trPr>
          <w:trHeight w:val="555"/>
        </w:trPr>
        <w:tc>
          <w:tcPr>
            <w:tcW w:w="14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661169"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7</w:t>
            </w:r>
          </w:p>
        </w:tc>
        <w:tc>
          <w:tcPr>
            <w:tcW w:w="78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B6949A"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export the list of selected category language template.</w:t>
            </w:r>
          </w:p>
        </w:tc>
      </w:tr>
      <w:tr w:rsidR="001979CF" w:rsidRPr="003C1A0A" w14:paraId="62942106" w14:textId="77777777" w:rsidTr="00936D53">
        <w:trPr>
          <w:trHeight w:val="555"/>
        </w:trPr>
        <w:tc>
          <w:tcPr>
            <w:tcW w:w="14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09A669"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8</w:t>
            </w:r>
          </w:p>
        </w:tc>
        <w:tc>
          <w:tcPr>
            <w:tcW w:w="78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41FD03" w14:textId="77777777" w:rsidR="001979CF" w:rsidRPr="003C1A0A" w:rsidRDefault="001979CF" w:rsidP="00F131C5">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bulk import language strings file at once.</w:t>
            </w:r>
          </w:p>
        </w:tc>
      </w:tr>
    </w:tbl>
    <w:p w14:paraId="3E11D038" w14:textId="447CE007" w:rsidR="004F7813" w:rsidRPr="003C1A0A" w:rsidRDefault="004F7813" w:rsidP="004229B1">
      <w:pPr>
        <w:pStyle w:val="Heading3"/>
        <w:rPr>
          <w:rFonts w:asciiTheme="majorBidi" w:hAnsiTheme="majorBidi"/>
        </w:rPr>
      </w:pPr>
      <w:bookmarkStart w:id="3908" w:name="_Toc145327330"/>
      <w:r w:rsidRPr="003C1A0A">
        <w:rPr>
          <w:rFonts w:asciiTheme="majorBidi" w:hAnsiTheme="majorBidi"/>
        </w:rPr>
        <w:t>4.</w:t>
      </w:r>
      <w:r w:rsidR="004229B1" w:rsidRPr="003C1A0A">
        <w:rPr>
          <w:rFonts w:asciiTheme="majorBidi" w:hAnsiTheme="majorBidi"/>
        </w:rPr>
        <w:t>2.1</w:t>
      </w:r>
      <w:r w:rsidR="00357D66" w:rsidRPr="003C1A0A">
        <w:rPr>
          <w:rFonts w:asciiTheme="majorBidi" w:hAnsiTheme="majorBidi"/>
        </w:rPr>
        <w:t>2</w:t>
      </w:r>
      <w:r w:rsidRPr="003C1A0A">
        <w:rPr>
          <w:rFonts w:asciiTheme="majorBidi" w:hAnsiTheme="majorBidi"/>
        </w:rPr>
        <w:t xml:space="preserve"> SDMX</w:t>
      </w:r>
      <w:bookmarkEnd w:id="3908"/>
    </w:p>
    <w:p w14:paraId="4C6DD321" w14:textId="77777777" w:rsidR="004F7813" w:rsidRPr="003C1A0A" w:rsidRDefault="004F7813" w:rsidP="004F781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SDMX stands for Statistical Data and Metadata Exchange. It is a set of standards and guidelines for the exchange and sharing of statistical data and metadata between organizations. SDMX is widely used in the field of official statistics and is supported by international organizations such as the United Nations, International Monetary Fund (IMF), and Eurostat.</w:t>
      </w:r>
    </w:p>
    <w:p w14:paraId="2C496A36" w14:textId="77777777" w:rsidR="004F7813" w:rsidRPr="003C1A0A" w:rsidRDefault="004F7813" w:rsidP="004F781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The key components of SDMX include:</w:t>
      </w:r>
    </w:p>
    <w:p w14:paraId="177C6F90"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lastRenderedPageBreak/>
        <w:t>Data Format: SDMX defines a standardized format for representing statistical data. It uses XML (extensible Markup Language) as the primary format for data exchange. This XML format provides a structured and machine-readable representation of statistical data.</w:t>
      </w:r>
    </w:p>
    <w:p w14:paraId="1BD0A7E7"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Metadata: SDMX includes metadata standards to describe statistical data and its characteristics. Metadata provides information about the data, such as its source, methodology, concepts, and classifications used. It enables users to understand the context and meaning of the data.</w:t>
      </w:r>
    </w:p>
    <w:p w14:paraId="2EC6126D"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Data Structure Definition (DSD): The Data Structure Definition is a key component of SDMX that defines the structure and organization of statistical data. It specifies the dimensions, attributes, and other characteristics of the data, providing a standardized framework for organizing and categorizing statistical information.</w:t>
      </w:r>
    </w:p>
    <w:p w14:paraId="7FBD9A56"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Data Exchange and Transmission: SDMX facilitates the exchange and transmission of statistical data between organizations. It enables data providers to share their data with data users in a standardized format, promoting interoperability and reducing the need for custom data integration processes.</w:t>
      </w:r>
    </w:p>
    <w:p w14:paraId="27D6E508"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Web Services: SDMX supports web services for data retrieval and dissemination. These services allow users to query and access statistical data through standardized interfaces, making it easier to discover, retrieve, and analyze data from different sources.</w:t>
      </w:r>
    </w:p>
    <w:p w14:paraId="7A1D2D42"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Data Validation and Quality: SDMX provides mechanisms for validating data and ensuring its quality. It includes validation rules and guidelines that data providers can use to check the integrity and consistency of the data before sharing it with others.</w:t>
      </w:r>
    </w:p>
    <w:p w14:paraId="4C5E3683" w14:textId="77777777" w:rsidR="004F7813" w:rsidRPr="003C1A0A" w:rsidRDefault="004F7813" w:rsidP="004F781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SDMX has been widely adopted by national statistical agencies, international organizations, and data providers across various sectors. It promotes data interoperability, harmonization, and comparability, making it easier to integrate and analyze statistical data from different sources. SDMX helps streamline data exchange processes, improves data transparency, and supports evidence-based decision-making by providing access to reliable and standardized statistical information.</w:t>
      </w:r>
    </w:p>
    <w:p w14:paraId="555E0B0B" w14:textId="3B591D2E" w:rsidR="004F7813" w:rsidRPr="003C1A0A" w:rsidRDefault="004F7813" w:rsidP="004229B1">
      <w:pPr>
        <w:spacing w:before="100" w:beforeAutospacing="1" w:after="0" w:line="360" w:lineRule="auto"/>
        <w:jc w:val="both"/>
        <w:rPr>
          <w:rFonts w:asciiTheme="majorBidi" w:hAnsiTheme="majorBidi" w:cstheme="majorBidi"/>
          <w:b/>
          <w:bCs/>
          <w:sz w:val="28"/>
          <w:szCs w:val="28"/>
        </w:rPr>
      </w:pPr>
      <w:r w:rsidRPr="003C1A0A">
        <w:rPr>
          <w:rFonts w:asciiTheme="majorBidi" w:hAnsiTheme="majorBidi" w:cstheme="majorBidi"/>
          <w:b/>
          <w:bCs/>
          <w:sz w:val="28"/>
          <w:szCs w:val="28"/>
        </w:rPr>
        <w:t>DSD for SDMX</w:t>
      </w:r>
    </w:p>
    <w:p w14:paraId="13DA7B77" w14:textId="77777777" w:rsidR="004F7813" w:rsidRPr="003C1A0A" w:rsidRDefault="004F7813" w:rsidP="004229B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DSD stands for "Data Structure Definition," and SDMX refers to the "Statistical Data and Metadata Exchange" standard. In the context of SDMX, a DSD defines the structure and characteristics of statistical data.</w:t>
      </w:r>
    </w:p>
    <w:p w14:paraId="3FBF4F3C" w14:textId="77777777" w:rsidR="004F7813" w:rsidRPr="003C1A0A" w:rsidRDefault="004F7813" w:rsidP="004229B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 DSD for SDMX provides a standardized way to describe the data elements, dimensions, attributes, and relationships within a statistical dataset. It defines the concepts and their associated metadata, such as the names, descriptions, data types, and code lists used in the dataset.</w:t>
      </w:r>
    </w:p>
    <w:p w14:paraId="294F83D2" w14:textId="77777777" w:rsidR="004F7813" w:rsidRPr="003C1A0A" w:rsidRDefault="004F7813" w:rsidP="004229B1">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Here are some key components and concepts related to a DSD in SDMX:</w:t>
      </w:r>
    </w:p>
    <w:p w14:paraId="6A80CCA7"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Concepts: A DSD defines the statistical concepts that represent the data being collected or disseminated. These concepts can include variables, indicators, classifications, and other dimensions relevant to the dataset.</w:t>
      </w:r>
    </w:p>
    <w:p w14:paraId="6A3819CD"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Data Elements: Data elements represent the individual data points within a dataset. They are defined within the context of the concepts defined in the DSD. Each data element has attributes such as its name, description, data type, and constraints.</w:t>
      </w:r>
    </w:p>
    <w:p w14:paraId="0542C656"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Dimensions: Dimensions provide additional context and granularity to the data. They represent the different ways in which data can be classified or categorized. For example, a time dimension can represent different time periods, and a geographical dimension can represent various geographical locations.</w:t>
      </w:r>
    </w:p>
    <w:p w14:paraId="6DBF8431"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Code Lists: Code lists define the allowed values or categories for specific dimensions or attributes. They provide a standardized set of codes that can be used to represent different options or categories within the dataset.</w:t>
      </w:r>
    </w:p>
    <w:p w14:paraId="673F396B"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Hierarchies: Hierarchies define the relationships and levels within dimensions. They specify how the categories or codes within a dimension are organized, allowing for drill-down or roll-up analyses.</w:t>
      </w:r>
    </w:p>
    <w:p w14:paraId="7F8AB42E"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Metadata: The DSD also includes metadata elements that provide additional information about the statistical data, such as data source, data collection methodology, and data quality indicators.</w:t>
      </w:r>
    </w:p>
    <w:p w14:paraId="072F41A6"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 xml:space="preserve">By defining a DSD for SDMX, statistical organizations can achieve interoperability and standardization in exchanging data and metadata across different systems and institutions. It </w:t>
      </w:r>
      <w:r w:rsidRPr="003C1A0A">
        <w:rPr>
          <w:rFonts w:asciiTheme="majorBidi" w:hAnsiTheme="majorBidi" w:cstheme="majorBidi"/>
          <w:sz w:val="24"/>
          <w:szCs w:val="24"/>
        </w:rPr>
        <w:lastRenderedPageBreak/>
        <w:t>facilitates the seamless integration, sharing, and comparison of statistical information, enabling better collaboration and analysis at the international level.</w:t>
      </w:r>
    </w:p>
    <w:p w14:paraId="3AF63760" w14:textId="77777777" w:rsidR="004F7813" w:rsidRPr="003C1A0A" w:rsidRDefault="004F7813" w:rsidP="00405E8C">
      <w:pPr>
        <w:pStyle w:val="ListParagraph"/>
        <w:numPr>
          <w:ilvl w:val="0"/>
          <w:numId w:val="35"/>
        </w:numPr>
        <w:spacing w:before="100" w:beforeAutospacing="1" w:after="100" w:afterAutospacing="1" w:line="360" w:lineRule="auto"/>
        <w:ind w:left="360"/>
        <w:jc w:val="both"/>
        <w:rPr>
          <w:rFonts w:asciiTheme="majorBidi" w:hAnsiTheme="majorBidi" w:cstheme="majorBidi"/>
          <w:sz w:val="24"/>
          <w:szCs w:val="24"/>
        </w:rPr>
      </w:pPr>
      <w:r w:rsidRPr="003C1A0A">
        <w:rPr>
          <w:rFonts w:asciiTheme="majorBidi" w:hAnsiTheme="majorBidi" w:cstheme="majorBidi"/>
          <w:sz w:val="24"/>
          <w:szCs w:val="24"/>
        </w:rPr>
        <w:t>SDMX provides a standard XML-based format for representing DSDs and other statistical data and metadata. The DSD can be published and exchanged using SDMX-compliant tools, allowing users to understand and interpret the structure of the data accurately.</w:t>
      </w:r>
    </w:p>
    <w:p w14:paraId="12B72EF3" w14:textId="77777777" w:rsidR="004F7813" w:rsidRPr="003C1A0A" w:rsidRDefault="004F7813" w:rsidP="004F781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This module allows authorized users to exchange, integrate, and disseminate the statistical data and metadata using the SDMX standard. You will have options to export the data elements from the database as individual code lists or as Data Structure Definition. Files are exported in the XML format (an open-source web data format). The codes can be managed/edited in these XML files outside the system and imported back into the database to set the codes as agreed between two ministries (data providers and data subscribers).</w:t>
      </w:r>
    </w:p>
    <w:p w14:paraId="1890E849" w14:textId="77777777" w:rsidR="004F7813" w:rsidRPr="003C1A0A" w:rsidRDefault="004F7813" w:rsidP="004F781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This module will perform following actions –</w:t>
      </w:r>
    </w:p>
    <w:p w14:paraId="0A2C015A" w14:textId="77777777" w:rsidR="004F7813" w:rsidRPr="003C1A0A" w:rsidRDefault="004F7813" w:rsidP="00405E8C">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Manage GIDs</w:t>
      </w:r>
    </w:p>
    <w:p w14:paraId="553CA273" w14:textId="77777777" w:rsidR="004F7813" w:rsidRPr="003C1A0A" w:rsidRDefault="004F7813" w:rsidP="00405E8C">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Export SDMX-ML</w:t>
      </w:r>
    </w:p>
    <w:p w14:paraId="1230FDEE" w14:textId="77777777" w:rsidR="004F7813" w:rsidRPr="003C1A0A" w:rsidRDefault="004F7813" w:rsidP="00405E8C">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Import SDMX-ML</w:t>
      </w:r>
    </w:p>
    <w:p w14:paraId="7C8A595E" w14:textId="627F7DDF" w:rsidR="004F7813" w:rsidRPr="003C1A0A" w:rsidRDefault="004F7813" w:rsidP="00CB72A9">
      <w:pPr>
        <w:spacing w:before="100" w:beforeAutospacing="1" w:after="0" w:line="360" w:lineRule="auto"/>
        <w:jc w:val="both"/>
        <w:rPr>
          <w:rFonts w:asciiTheme="majorBidi" w:hAnsiTheme="majorBidi" w:cstheme="majorBidi"/>
          <w:b/>
          <w:bCs/>
          <w:sz w:val="28"/>
          <w:szCs w:val="28"/>
        </w:rPr>
      </w:pPr>
      <w:r w:rsidRPr="003C1A0A">
        <w:rPr>
          <w:rFonts w:asciiTheme="majorBidi" w:hAnsiTheme="majorBidi" w:cstheme="majorBidi"/>
          <w:b/>
          <w:bCs/>
          <w:sz w:val="28"/>
          <w:szCs w:val="28"/>
        </w:rPr>
        <w:t>Manage GIDs</w:t>
      </w:r>
    </w:p>
    <w:p w14:paraId="6293570B" w14:textId="1758C80D" w:rsidR="004F7813" w:rsidRPr="003C1A0A" w:rsidRDefault="004F7813" w:rsidP="003C1A0A">
      <w:pPr>
        <w:spacing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 xml:space="preserve">This </w:t>
      </w:r>
      <w:del w:id="3909" w:author="Deep Nidhi" w:date="2023-09-11T17:46:00Z">
        <w:r w:rsidRPr="003C1A0A" w:rsidDel="00735BBD">
          <w:rPr>
            <w:rFonts w:asciiTheme="majorBidi" w:hAnsiTheme="majorBidi" w:cstheme="majorBidi"/>
            <w:sz w:val="24"/>
            <w:szCs w:val="24"/>
          </w:rPr>
          <w:delText>sub</w:delText>
        </w:r>
      </w:del>
      <w:del w:id="3910" w:author="Deep Nidhi" w:date="2023-09-11T17:45:00Z">
        <w:r w:rsidRPr="003C1A0A" w:rsidDel="00735BBD">
          <w:rPr>
            <w:rFonts w:asciiTheme="majorBidi" w:hAnsiTheme="majorBidi" w:cstheme="majorBidi"/>
            <w:sz w:val="24"/>
            <w:szCs w:val="24"/>
          </w:rPr>
          <w:delText>-</w:delText>
        </w:r>
      </w:del>
      <w:del w:id="3911" w:author="Deep Nidhi" w:date="2023-09-11T17:46:00Z">
        <w:r w:rsidRPr="003C1A0A" w:rsidDel="00735BBD">
          <w:rPr>
            <w:rFonts w:asciiTheme="majorBidi" w:hAnsiTheme="majorBidi" w:cstheme="majorBidi"/>
            <w:sz w:val="24"/>
            <w:szCs w:val="24"/>
          </w:rPr>
          <w:delText>module</w:delText>
        </w:r>
      </w:del>
      <w:ins w:id="3912" w:author="Deep Nidhi" w:date="2023-09-11T17:46:00Z">
        <w:r w:rsidR="00735BBD">
          <w:rPr>
            <w:rFonts w:asciiTheme="majorBidi" w:hAnsiTheme="majorBidi" w:cstheme="majorBidi"/>
            <w:sz w:val="24"/>
            <w:szCs w:val="24"/>
          </w:rPr>
          <w:t>submodule</w:t>
        </w:r>
      </w:ins>
      <w:r w:rsidRPr="003C1A0A">
        <w:rPr>
          <w:rFonts w:asciiTheme="majorBidi" w:hAnsiTheme="majorBidi" w:cstheme="majorBidi"/>
          <w:sz w:val="24"/>
          <w:szCs w:val="24"/>
        </w:rPr>
        <w:t xml:space="preserve"> will allow to manage the GID’s in the SDMX. The GID (Group Identifier) is a concept used to manage and organize data within a dataset. It serves as a unique identifier for a group of related data elements or data points.</w:t>
      </w:r>
    </w:p>
    <w:p w14:paraId="497F306A" w14:textId="77777777" w:rsidR="004F7813" w:rsidRPr="003C1A0A" w:rsidRDefault="004F7813" w:rsidP="004F781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Below are the steps that will be followed to manage GID in SDMX -</w:t>
      </w:r>
    </w:p>
    <w:p w14:paraId="2F71302B" w14:textId="77777777" w:rsidR="004F7813" w:rsidRPr="003C1A0A" w:rsidRDefault="004F7813" w:rsidP="00405E8C">
      <w:pPr>
        <w:pStyle w:val="ListParagraph"/>
        <w:numPr>
          <w:ilvl w:val="0"/>
          <w:numId w:val="4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Define the GID Structure: Determine the structure and hierarchy of the GID. Identify the levels and components that will make up the GID for your dataset. For example, you may have a GID structure that includes country, year, and indicator as the levels.</w:t>
      </w:r>
    </w:p>
    <w:p w14:paraId="2451BD69" w14:textId="77777777" w:rsidR="004F7813" w:rsidRPr="003C1A0A" w:rsidRDefault="004F7813" w:rsidP="00405E8C">
      <w:pPr>
        <w:pStyle w:val="ListParagraph"/>
        <w:numPr>
          <w:ilvl w:val="0"/>
          <w:numId w:val="4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Assign GID Values: Assign unique GID values to each group of related data elements. These values should follow the defined structure and hierarchy. For instance, if your GID structure includes country, year, and indicator, each data point should have a GID value that reflects these levels.</w:t>
      </w:r>
    </w:p>
    <w:p w14:paraId="6EDC2C2D" w14:textId="77777777" w:rsidR="004F7813" w:rsidRPr="003C1A0A" w:rsidRDefault="004F7813" w:rsidP="00405E8C">
      <w:pPr>
        <w:pStyle w:val="ListParagraph"/>
        <w:numPr>
          <w:ilvl w:val="0"/>
          <w:numId w:val="4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lastRenderedPageBreak/>
        <w:t>Maintain GID Consistency: Ensure consistency in the assignment and usage of GID values throughout the dataset. Verify that GID values are correctly assigned and associated with the corresponding data elements. Avoid duplications or inconsistencies in GID values that may lead to data integrity issues.</w:t>
      </w:r>
    </w:p>
    <w:p w14:paraId="0F979BAF" w14:textId="77777777" w:rsidR="004F7813" w:rsidRPr="003C1A0A" w:rsidRDefault="004F7813" w:rsidP="00405E8C">
      <w:pPr>
        <w:pStyle w:val="ListParagraph"/>
        <w:numPr>
          <w:ilvl w:val="0"/>
          <w:numId w:val="4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Use GID for Data Aggregation: Leverage the GID to aggregate data at different levels of the defined structure. You can aggregate data based on specific GID levels, such as aggregating data by country or by year. The GID provides a consistent framework to perform these aggregations.</w:t>
      </w:r>
    </w:p>
    <w:p w14:paraId="463C3A40" w14:textId="77777777" w:rsidR="004F7813" w:rsidRPr="003C1A0A" w:rsidRDefault="004F7813" w:rsidP="00405E8C">
      <w:pPr>
        <w:pStyle w:val="ListParagraph"/>
        <w:numPr>
          <w:ilvl w:val="0"/>
          <w:numId w:val="4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Support GID-Based Queries: Design your SDMX system to support querying and filtering data based on GID values. Users should be able to retrieve specific data points or groups of data based on GID criteria. Implement search and retrieval functionalities that utilize GID as a key identifier.</w:t>
      </w:r>
    </w:p>
    <w:p w14:paraId="0F939380" w14:textId="77777777" w:rsidR="004F7813" w:rsidRPr="003C1A0A" w:rsidRDefault="004F7813" w:rsidP="00405E8C">
      <w:pPr>
        <w:pStyle w:val="ListParagraph"/>
        <w:numPr>
          <w:ilvl w:val="0"/>
          <w:numId w:val="4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Document GID Structure and Usage: Document the GID structure and its usage in the dataset documentation or metadata. Clearly explain how GID is constructed, its purpose, and how it relates to the data elements. This documentation helps users understand the dataset's organization and facilitates efficient data retrieval.</w:t>
      </w:r>
    </w:p>
    <w:p w14:paraId="2B8E5EB5" w14:textId="77777777" w:rsidR="004F7813" w:rsidRPr="003C1A0A" w:rsidRDefault="004F7813" w:rsidP="00405E8C">
      <w:pPr>
        <w:pStyle w:val="ListParagraph"/>
        <w:numPr>
          <w:ilvl w:val="0"/>
          <w:numId w:val="44"/>
        </w:num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Ensure GID Consistency Across Data Providers: If multiple data providers are involved in contributing to the dataset, ensure consistency in GID usage across providers. Establish guidelines and standards to harmonize GID assignment and structure to ensure seamless integration of data from different sources.</w:t>
      </w:r>
    </w:p>
    <w:p w14:paraId="0FD40AFE" w14:textId="77777777" w:rsidR="004F7813" w:rsidRPr="003C1A0A" w:rsidRDefault="004F7813" w:rsidP="004F781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By effectively managing GID in SDMX, you can organize, aggregate, and query data in a structured manner, facilitating data analysis and exchange among different stakeholders.</w:t>
      </w:r>
    </w:p>
    <w:p w14:paraId="09DEED47" w14:textId="77777777" w:rsidR="00D453C1" w:rsidRPr="003C1A0A" w:rsidRDefault="00D453C1" w:rsidP="00D453C1">
      <w:pPr>
        <w:tabs>
          <w:tab w:val="left" w:pos="90"/>
        </w:tabs>
        <w:spacing w:before="100" w:beforeAutospacing="1" w:after="100" w:afterAutospacing="1"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Import SDMX-ML</w:t>
      </w:r>
    </w:p>
    <w:p w14:paraId="484172AB" w14:textId="77777777" w:rsidR="00D453C1" w:rsidRPr="003C1A0A" w:rsidRDefault="00D453C1" w:rsidP="00D453C1">
      <w:pPr>
        <w:tabs>
          <w:tab w:val="left" w:pos="90"/>
        </w:tabs>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This module will help to import SDMX formatted XML files of DSD, MSD, data, metadata, and code lists into the database.</w:t>
      </w:r>
    </w:p>
    <w:p w14:paraId="11D8D49A" w14:textId="77777777" w:rsidR="00D453C1" w:rsidRPr="003C1A0A" w:rsidRDefault="00D453C1" w:rsidP="00D453C1">
      <w:pPr>
        <w:tabs>
          <w:tab w:val="left" w:pos="90"/>
        </w:tabs>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In this option the following operations will be performed -</w:t>
      </w:r>
    </w:p>
    <w:p w14:paraId="4660E08D" w14:textId="77777777" w:rsidR="00D453C1" w:rsidRPr="003C1A0A" w:rsidRDefault="00D453C1" w:rsidP="00405E8C">
      <w:pPr>
        <w:pStyle w:val="ListParagraph"/>
        <w:numPr>
          <w:ilvl w:val="0"/>
          <w:numId w:val="24"/>
        </w:num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Upload with data template.</w:t>
      </w:r>
    </w:p>
    <w:p w14:paraId="0D935B71" w14:textId="77777777" w:rsidR="00D453C1" w:rsidRPr="003C1A0A" w:rsidRDefault="00D453C1" w:rsidP="00405E8C">
      <w:pPr>
        <w:pStyle w:val="ListParagraph"/>
        <w:numPr>
          <w:ilvl w:val="0"/>
          <w:numId w:val="24"/>
        </w:num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Import data into the database.</w:t>
      </w:r>
    </w:p>
    <w:p w14:paraId="6927A5D6" w14:textId="77777777" w:rsidR="00D453C1" w:rsidRPr="003C1A0A" w:rsidRDefault="00D453C1" w:rsidP="00D453C1">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lastRenderedPageBreak/>
        <w:t>Functional Requirements</w:t>
      </w:r>
    </w:p>
    <w:tbl>
      <w:tblPr>
        <w:tblW w:w="9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70"/>
        <w:gridCol w:w="7830"/>
      </w:tblGrid>
      <w:tr w:rsidR="00D453C1" w:rsidRPr="003C1A0A" w14:paraId="0A694B9C" w14:textId="77777777" w:rsidTr="00936D53">
        <w:trPr>
          <w:trHeight w:val="930"/>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EDE4" w14:textId="77777777" w:rsidR="00D453C1" w:rsidRPr="003C1A0A" w:rsidRDefault="00D453C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E013EE" w14:textId="77777777" w:rsidR="00D453C1" w:rsidRPr="003C1A0A" w:rsidRDefault="00D453C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After the data as per the format, requirements are entered in the template the user will upload and import the template in the database.</w:t>
            </w:r>
          </w:p>
        </w:tc>
      </w:tr>
      <w:tr w:rsidR="00D453C1" w:rsidRPr="003C1A0A" w14:paraId="7F6EF655" w14:textId="77777777" w:rsidTr="00936D53">
        <w:trPr>
          <w:trHeight w:val="440"/>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86515A" w14:textId="77777777" w:rsidR="00D453C1" w:rsidRPr="003C1A0A" w:rsidRDefault="00D453C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2FEBAD95" w14:textId="77777777" w:rsidR="00D453C1" w:rsidRPr="003C1A0A" w:rsidRDefault="00D453C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an option to cancel the uploaded file to import it into the database.</w:t>
            </w:r>
          </w:p>
        </w:tc>
      </w:tr>
      <w:tr w:rsidR="00D453C1" w:rsidRPr="003C1A0A" w14:paraId="1304916F" w14:textId="77777777" w:rsidTr="00936D53">
        <w:trPr>
          <w:trHeight w:val="585"/>
        </w:trPr>
        <w:tc>
          <w:tcPr>
            <w:tcW w:w="13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ED0679" w14:textId="77777777" w:rsidR="00D453C1" w:rsidRPr="003C1A0A" w:rsidRDefault="00D453C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461E49DE" w14:textId="77777777" w:rsidR="00D453C1" w:rsidRPr="003C1A0A" w:rsidRDefault="00D453C1"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status bar to show the status of the imported files.</w:t>
            </w:r>
          </w:p>
        </w:tc>
      </w:tr>
    </w:tbl>
    <w:p w14:paraId="54B65F74" w14:textId="2E03FD68" w:rsidR="004F7813" w:rsidRPr="003C1A0A" w:rsidRDefault="004F7813" w:rsidP="00CB72A9">
      <w:pPr>
        <w:tabs>
          <w:tab w:val="left" w:pos="90"/>
        </w:tabs>
        <w:spacing w:before="100" w:beforeAutospacing="1" w:after="100" w:afterAutospacing="1" w:line="360" w:lineRule="auto"/>
        <w:jc w:val="both"/>
        <w:rPr>
          <w:rFonts w:asciiTheme="majorBidi" w:hAnsiTheme="majorBidi" w:cstheme="majorBidi"/>
          <w:b/>
          <w:bCs/>
          <w:sz w:val="24"/>
          <w:szCs w:val="24"/>
        </w:rPr>
      </w:pPr>
      <w:r w:rsidRPr="003C1A0A">
        <w:rPr>
          <w:rFonts w:asciiTheme="majorBidi" w:hAnsiTheme="majorBidi" w:cstheme="majorBidi"/>
          <w:b/>
          <w:bCs/>
          <w:sz w:val="24"/>
          <w:szCs w:val="24"/>
        </w:rPr>
        <w:t>Export SDMX-ML</w:t>
      </w:r>
    </w:p>
    <w:p w14:paraId="7378D348" w14:textId="77777777" w:rsidR="004F7813" w:rsidRPr="003C1A0A" w:rsidRDefault="004F7813" w:rsidP="004F7813">
      <w:pPr>
        <w:tabs>
          <w:tab w:val="left" w:pos="90"/>
        </w:tabs>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In this option the following operations will be performed:</w:t>
      </w:r>
    </w:p>
    <w:p w14:paraId="7D4E71CE" w14:textId="77777777" w:rsidR="004F7813" w:rsidRPr="003C1A0A" w:rsidRDefault="004F7813" w:rsidP="00405E8C">
      <w:pPr>
        <w:pStyle w:val="ListParagraph"/>
        <w:numPr>
          <w:ilvl w:val="0"/>
          <w:numId w:val="24"/>
        </w:num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Add sender’s details</w:t>
      </w:r>
    </w:p>
    <w:p w14:paraId="4570E765" w14:textId="77777777" w:rsidR="004F7813" w:rsidRPr="003C1A0A" w:rsidRDefault="004F7813" w:rsidP="00405E8C">
      <w:pPr>
        <w:pStyle w:val="ListParagraph"/>
        <w:numPr>
          <w:ilvl w:val="0"/>
          <w:numId w:val="24"/>
        </w:num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Add receiver’s details</w:t>
      </w:r>
    </w:p>
    <w:p w14:paraId="1769D567" w14:textId="77777777" w:rsidR="004F7813" w:rsidRPr="003C1A0A" w:rsidRDefault="004F7813" w:rsidP="00405E8C">
      <w:pPr>
        <w:pStyle w:val="ListParagraph"/>
        <w:numPr>
          <w:ilvl w:val="0"/>
          <w:numId w:val="24"/>
        </w:numPr>
        <w:spacing w:before="100" w:beforeAutospacing="1" w:after="100" w:afterAutospacing="1" w:line="360" w:lineRule="auto"/>
        <w:rPr>
          <w:rFonts w:asciiTheme="majorBidi" w:hAnsiTheme="majorBidi" w:cstheme="majorBidi"/>
          <w:sz w:val="24"/>
          <w:szCs w:val="24"/>
        </w:rPr>
      </w:pPr>
      <w:r w:rsidRPr="003C1A0A">
        <w:rPr>
          <w:rFonts w:asciiTheme="majorBidi" w:hAnsiTheme="majorBidi" w:cstheme="majorBidi"/>
          <w:sz w:val="24"/>
          <w:szCs w:val="24"/>
        </w:rPr>
        <w:t>Download template with data (when data is available)</w:t>
      </w:r>
    </w:p>
    <w:p w14:paraId="522C7D60" w14:textId="77777777" w:rsidR="004F7813" w:rsidRPr="003C1A0A" w:rsidRDefault="004F7813" w:rsidP="004F7813">
      <w:pPr>
        <w:spacing w:before="100" w:beforeAutospacing="1" w:after="100" w:afterAutospacing="1" w:line="240" w:lineRule="auto"/>
        <w:jc w:val="both"/>
        <w:rPr>
          <w:rFonts w:asciiTheme="majorBidi" w:hAnsiTheme="majorBidi" w:cstheme="majorBidi"/>
          <w:b/>
          <w:bCs/>
          <w:sz w:val="24"/>
          <w:szCs w:val="24"/>
        </w:rPr>
      </w:pPr>
      <w:r w:rsidRPr="003C1A0A">
        <w:rPr>
          <w:rFonts w:asciiTheme="majorBidi" w:hAnsiTheme="majorBidi" w:cstheme="majorBidi"/>
          <w:b/>
          <w:bCs/>
          <w:sz w:val="24"/>
          <w:szCs w:val="24"/>
        </w:rPr>
        <w:t>Functional Requirements</w:t>
      </w:r>
    </w:p>
    <w:tbl>
      <w:tblPr>
        <w:tblW w:w="931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1480"/>
        <w:gridCol w:w="7830"/>
      </w:tblGrid>
      <w:tr w:rsidR="004F7813" w:rsidRPr="003C1A0A" w14:paraId="0AE67570" w14:textId="77777777" w:rsidTr="00936D53">
        <w:trPr>
          <w:trHeight w:val="338"/>
        </w:trPr>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A51E" w14:textId="77777777" w:rsidR="004F7813" w:rsidRPr="003C1A0A" w:rsidRDefault="004F7813"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1</w:t>
            </w:r>
          </w:p>
        </w:tc>
        <w:tc>
          <w:tcPr>
            <w:tcW w:w="7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153030" w14:textId="77777777" w:rsidR="004F7813" w:rsidRPr="003C1A0A" w:rsidRDefault="004F7813"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an option to add the sender’s and receiver’s details.</w:t>
            </w:r>
          </w:p>
        </w:tc>
      </w:tr>
      <w:tr w:rsidR="004F7813" w:rsidRPr="003C1A0A" w14:paraId="0B41AC2D" w14:textId="77777777" w:rsidTr="00936D53">
        <w:trPr>
          <w:trHeight w:val="440"/>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33EE8D" w14:textId="77777777" w:rsidR="004F7813" w:rsidRPr="003C1A0A" w:rsidRDefault="004F7813"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2</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51537F26" w14:textId="77777777" w:rsidR="004F7813" w:rsidRPr="003C1A0A" w:rsidRDefault="004F7813"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an option to edit or delete any of the sender/receiver details.</w:t>
            </w:r>
          </w:p>
        </w:tc>
      </w:tr>
      <w:tr w:rsidR="004F7813" w:rsidRPr="003C1A0A" w14:paraId="200F3622" w14:textId="77777777" w:rsidTr="00936D53">
        <w:trPr>
          <w:trHeight w:val="585"/>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76E5E1" w14:textId="77777777" w:rsidR="004F7813" w:rsidRPr="003C1A0A" w:rsidRDefault="004F7813"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3</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795DD708" w14:textId="77777777" w:rsidR="004F7813" w:rsidRPr="003C1A0A" w:rsidRDefault="004F7813"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option to select IUS, Time Period, and Source you want to export in SDMX-ML format.</w:t>
            </w:r>
          </w:p>
        </w:tc>
      </w:tr>
      <w:tr w:rsidR="004F7813" w:rsidRPr="003C1A0A" w14:paraId="6B75CB27" w14:textId="77777777" w:rsidTr="00936D53">
        <w:trPr>
          <w:trHeight w:val="585"/>
        </w:trPr>
        <w:tc>
          <w:tcPr>
            <w:tcW w:w="1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C834F" w14:textId="77777777" w:rsidR="004F7813" w:rsidRPr="003C1A0A" w:rsidRDefault="004F7813"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REQ 4</w:t>
            </w:r>
          </w:p>
        </w:tc>
        <w:tc>
          <w:tcPr>
            <w:tcW w:w="7830" w:type="dxa"/>
            <w:tcBorders>
              <w:top w:val="nil"/>
              <w:left w:val="nil"/>
              <w:bottom w:val="single" w:sz="8" w:space="0" w:color="000000"/>
              <w:right w:val="single" w:sz="8" w:space="0" w:color="000000"/>
            </w:tcBorders>
            <w:tcMar>
              <w:top w:w="100" w:type="dxa"/>
              <w:left w:w="100" w:type="dxa"/>
              <w:bottom w:w="100" w:type="dxa"/>
              <w:right w:w="100" w:type="dxa"/>
            </w:tcMar>
          </w:tcPr>
          <w:p w14:paraId="49660FB7" w14:textId="77777777" w:rsidR="004F7813" w:rsidRPr="003C1A0A" w:rsidRDefault="004F7813" w:rsidP="00936D53">
            <w:pPr>
              <w:spacing w:before="100" w:beforeAutospacing="1" w:after="100" w:afterAutospacing="1" w:line="360" w:lineRule="auto"/>
              <w:jc w:val="both"/>
              <w:rPr>
                <w:rFonts w:asciiTheme="majorBidi" w:hAnsiTheme="majorBidi" w:cstheme="majorBidi"/>
                <w:sz w:val="24"/>
                <w:szCs w:val="24"/>
              </w:rPr>
            </w:pPr>
            <w:r w:rsidRPr="003C1A0A">
              <w:rPr>
                <w:rFonts w:asciiTheme="majorBidi" w:hAnsiTheme="majorBidi" w:cstheme="majorBidi"/>
                <w:sz w:val="24"/>
                <w:szCs w:val="24"/>
              </w:rPr>
              <w:t>Provide an option to select data, metadata, DSD, or MSD file to export.</w:t>
            </w:r>
          </w:p>
        </w:tc>
      </w:tr>
    </w:tbl>
    <w:p w14:paraId="2AD00E49" w14:textId="294C27B9" w:rsidR="00BE72AE" w:rsidRPr="003C1A0A" w:rsidRDefault="004F7813" w:rsidP="002F7C94">
      <w:pPr>
        <w:pStyle w:val="Text1"/>
        <w:rPr>
          <w:rFonts w:asciiTheme="majorBidi" w:hAnsiTheme="majorBidi" w:cstheme="majorBidi"/>
          <w:color w:val="000000"/>
        </w:rPr>
      </w:pPr>
      <w:r w:rsidRPr="003C1A0A">
        <w:rPr>
          <w:rFonts w:asciiTheme="majorBidi" w:hAnsiTheme="majorBidi" w:cstheme="majorBidi"/>
          <w:color w:val="000000"/>
        </w:rPr>
        <w:br w:type="page"/>
      </w:r>
    </w:p>
    <w:p w14:paraId="159AD51D" w14:textId="71C32BAC" w:rsidR="003405BD" w:rsidRPr="003C1A0A" w:rsidRDefault="003405BD" w:rsidP="00840EE8">
      <w:pPr>
        <w:pStyle w:val="Heading1"/>
        <w:rPr>
          <w:rFonts w:asciiTheme="majorBidi" w:hAnsiTheme="majorBidi"/>
        </w:rPr>
      </w:pPr>
      <w:bookmarkStart w:id="3913" w:name="_4d34og8"/>
      <w:bookmarkStart w:id="3914" w:name="_Toc38549873"/>
      <w:bookmarkStart w:id="3915" w:name="_Toc56010105"/>
      <w:bookmarkStart w:id="3916" w:name="_Toc145327331"/>
      <w:bookmarkEnd w:id="3913"/>
      <w:r w:rsidRPr="003C1A0A">
        <w:rPr>
          <w:rFonts w:asciiTheme="majorBidi" w:hAnsiTheme="majorBidi"/>
        </w:rPr>
        <w:lastRenderedPageBreak/>
        <w:t xml:space="preserve">Annexure </w:t>
      </w:r>
      <w:r w:rsidR="00836E19" w:rsidRPr="003C1A0A">
        <w:rPr>
          <w:rFonts w:asciiTheme="majorBidi" w:hAnsiTheme="majorBidi"/>
        </w:rPr>
        <w:t>A</w:t>
      </w:r>
      <w:r w:rsidRPr="003C1A0A">
        <w:rPr>
          <w:rFonts w:asciiTheme="majorBidi" w:hAnsiTheme="majorBidi"/>
        </w:rPr>
        <w:t>: Data Dictionary</w:t>
      </w:r>
      <w:bookmarkEnd w:id="3914"/>
      <w:bookmarkEnd w:id="3915"/>
      <w:bookmarkEnd w:id="3916"/>
    </w:p>
    <w:p w14:paraId="092970E6" w14:textId="292E0333" w:rsidR="00822BE2" w:rsidRPr="003C1A0A" w:rsidRDefault="00701831" w:rsidP="00CC4CC1">
      <w:pPr>
        <w:spacing w:after="0" w:line="240" w:lineRule="auto"/>
        <w:rPr>
          <w:rFonts w:asciiTheme="majorBidi" w:hAnsiTheme="majorBidi" w:cstheme="majorBidi"/>
        </w:rPr>
      </w:pPr>
      <w:bookmarkStart w:id="3917" w:name="_Toc56010106"/>
      <w:r w:rsidRPr="003C1A0A">
        <w:rPr>
          <w:rFonts w:asciiTheme="majorBidi" w:hAnsiTheme="majorBidi" w:cstheme="majorBidi"/>
          <w:b/>
          <w:bCs/>
          <w:noProof/>
          <w:sz w:val="24"/>
          <w:szCs w:val="24"/>
          <w:lang w:bidi="hi-IN"/>
        </w:rPr>
        <w:drawing>
          <wp:anchor distT="0" distB="0" distL="114300" distR="114300" simplePos="0" relativeHeight="251883520" behindDoc="0" locked="0" layoutInCell="1" allowOverlap="1" wp14:anchorId="6716C9EC" wp14:editId="76EDDFB7">
            <wp:simplePos x="0" y="0"/>
            <wp:positionH relativeFrom="column">
              <wp:posOffset>-68580</wp:posOffset>
            </wp:positionH>
            <wp:positionV relativeFrom="page">
              <wp:posOffset>1679575</wp:posOffset>
            </wp:positionV>
            <wp:extent cx="5943600" cy="2457450"/>
            <wp:effectExtent l="19050" t="19050" r="19050" b="19050"/>
            <wp:wrapTopAndBottom/>
            <wp:docPr id="15" name="Picture 15">
              <a:extLst xmlns:a="http://schemas.openxmlformats.org/drawingml/2006/main">
                <a:ext uri="{FF2B5EF4-FFF2-40B4-BE49-F238E27FC236}">
                  <a16:creationId xmlns:a16="http://schemas.microsoft.com/office/drawing/2014/main" id="{02E3B4DF-9FD1-4B66-A639-6CD7CADF2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E3B4DF-9FD1-4B66-A639-6CD7CADF2A9E}"/>
                        </a:ext>
                      </a:extLst>
                    </pic:cNvPr>
                    <pic:cNvPicPr>
                      <a:picLocks noChangeAspect="1"/>
                    </pic:cNvPicPr>
                  </pic:nvPicPr>
                  <pic:blipFill rotWithShape="1">
                    <a:blip r:embed="rId20">
                      <a:extLst>
                        <a:ext uri="{28A0092B-C50C-407E-A947-70E740481C1C}">
                          <a14:useLocalDpi xmlns:a14="http://schemas.microsoft.com/office/drawing/2010/main" val="0"/>
                        </a:ext>
                      </a:extLst>
                    </a:blip>
                    <a:stretch/>
                  </pic:blipFill>
                  <pic:spPr>
                    <a:xfrm>
                      <a:off x="0" y="0"/>
                      <a:ext cx="5943600" cy="2457450"/>
                    </a:xfrm>
                    <a:prstGeom prst="rect">
                      <a:avLst/>
                    </a:prstGeom>
                    <a:ln>
                      <a:solidFill>
                        <a:schemeClr val="tx1"/>
                      </a:solidFill>
                    </a:ln>
                  </pic:spPr>
                </pic:pic>
              </a:graphicData>
            </a:graphic>
          </wp:anchor>
        </w:drawing>
      </w:r>
      <w:r w:rsidR="00822BE2" w:rsidRPr="003C1A0A">
        <w:rPr>
          <w:rFonts w:asciiTheme="majorBidi" w:hAnsiTheme="majorBidi" w:cstheme="majorBidi"/>
          <w:b/>
          <w:bCs/>
          <w:sz w:val="24"/>
          <w:szCs w:val="24"/>
        </w:rPr>
        <w:t>Manage Areas</w:t>
      </w:r>
    </w:p>
    <w:p w14:paraId="33070DEC" w14:textId="127EE543" w:rsidR="00822BE2" w:rsidRPr="003C1A0A" w:rsidRDefault="00822BE2">
      <w:pPr>
        <w:spacing w:after="0" w:line="240" w:lineRule="auto"/>
        <w:rPr>
          <w:rFonts w:asciiTheme="majorBidi" w:hAnsiTheme="majorBidi" w:cstheme="majorBidi"/>
        </w:rPr>
      </w:pPr>
      <w:r w:rsidRPr="003C1A0A">
        <w:rPr>
          <w:rFonts w:asciiTheme="majorBidi" w:hAnsiTheme="majorBidi" w:cstheme="majorBidi"/>
        </w:rPr>
        <w:br w:type="page"/>
      </w:r>
    </w:p>
    <w:p w14:paraId="3082C156" w14:textId="742678B9" w:rsidR="00822BE2" w:rsidRPr="003C1A0A" w:rsidRDefault="00822BE2" w:rsidP="00CC4CC1">
      <w:pPr>
        <w:spacing w:after="0" w:line="240" w:lineRule="auto"/>
        <w:rPr>
          <w:rFonts w:asciiTheme="majorBidi" w:hAnsiTheme="majorBidi" w:cstheme="majorBidi"/>
        </w:rPr>
      </w:pPr>
      <w:r w:rsidRPr="003C1A0A">
        <w:rPr>
          <w:rFonts w:asciiTheme="majorBidi" w:hAnsiTheme="majorBidi" w:cstheme="majorBidi"/>
          <w:b/>
          <w:bCs/>
          <w:sz w:val="24"/>
          <w:szCs w:val="24"/>
        </w:rPr>
        <w:lastRenderedPageBreak/>
        <w:t>Manage Indicators</w:t>
      </w:r>
    </w:p>
    <w:p w14:paraId="1EAC6941" w14:textId="2839D4AF" w:rsidR="00822BE2" w:rsidRPr="003C1A0A" w:rsidRDefault="00822BE2">
      <w:pPr>
        <w:spacing w:after="0" w:line="240" w:lineRule="auto"/>
        <w:rPr>
          <w:rFonts w:asciiTheme="majorBidi" w:hAnsiTheme="majorBidi" w:cstheme="majorBidi"/>
        </w:rPr>
      </w:pPr>
      <w:r w:rsidRPr="003C1A0A">
        <w:rPr>
          <w:rFonts w:asciiTheme="majorBidi" w:hAnsiTheme="majorBidi" w:cstheme="majorBidi"/>
          <w:noProof/>
          <w:lang w:bidi="hi-IN"/>
        </w:rPr>
        <w:drawing>
          <wp:anchor distT="0" distB="0" distL="114300" distR="114300" simplePos="0" relativeHeight="251884544" behindDoc="0" locked="0" layoutInCell="1" allowOverlap="1" wp14:anchorId="22B1671B" wp14:editId="3391B4B4">
            <wp:simplePos x="0" y="0"/>
            <wp:positionH relativeFrom="column">
              <wp:posOffset>19050</wp:posOffset>
            </wp:positionH>
            <wp:positionV relativeFrom="page">
              <wp:posOffset>1275080</wp:posOffset>
            </wp:positionV>
            <wp:extent cx="5943600" cy="3007360"/>
            <wp:effectExtent l="19050" t="19050" r="19050" b="21590"/>
            <wp:wrapTopAndBottom/>
            <wp:docPr id="21" name="Picture 21">
              <a:extLst xmlns:a="http://schemas.openxmlformats.org/drawingml/2006/main">
                <a:ext uri="{FF2B5EF4-FFF2-40B4-BE49-F238E27FC236}">
                  <a16:creationId xmlns:a16="http://schemas.microsoft.com/office/drawing/2014/main" id="{CDC26774-EA76-4B11-AA8F-E95A97BC7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DC26774-EA76-4B11-AA8F-E95A97BC7DBB}"/>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a:stretch/>
                  </pic:blipFill>
                  <pic:spPr>
                    <a:xfrm>
                      <a:off x="0" y="0"/>
                      <a:ext cx="5943600" cy="3007360"/>
                    </a:xfrm>
                    <a:prstGeom prst="rect">
                      <a:avLst/>
                    </a:prstGeom>
                    <a:ln>
                      <a:solidFill>
                        <a:schemeClr val="tx1"/>
                      </a:solidFill>
                    </a:ln>
                  </pic:spPr>
                </pic:pic>
              </a:graphicData>
            </a:graphic>
          </wp:anchor>
        </w:drawing>
      </w:r>
      <w:r w:rsidRPr="003C1A0A">
        <w:rPr>
          <w:rFonts w:asciiTheme="majorBidi" w:hAnsiTheme="majorBidi" w:cstheme="majorBidi"/>
        </w:rPr>
        <w:br w:type="page"/>
      </w:r>
    </w:p>
    <w:p w14:paraId="589E2013" w14:textId="4246066F" w:rsidR="00822BE2" w:rsidRPr="003C1A0A" w:rsidRDefault="00822BE2" w:rsidP="00CC4CC1">
      <w:pPr>
        <w:spacing w:after="0" w:line="240" w:lineRule="auto"/>
        <w:rPr>
          <w:rFonts w:asciiTheme="majorBidi" w:hAnsiTheme="majorBidi" w:cstheme="majorBidi"/>
        </w:rPr>
      </w:pPr>
      <w:r w:rsidRPr="003C1A0A">
        <w:rPr>
          <w:rFonts w:asciiTheme="majorBidi" w:hAnsiTheme="majorBidi" w:cstheme="majorBidi"/>
          <w:b/>
          <w:bCs/>
          <w:sz w:val="24"/>
          <w:szCs w:val="24"/>
        </w:rPr>
        <w:lastRenderedPageBreak/>
        <w:t>Manage Indicators Mapping</w:t>
      </w:r>
    </w:p>
    <w:p w14:paraId="7D725FF2" w14:textId="677DFAD1" w:rsidR="00822BE2" w:rsidRPr="003C1A0A" w:rsidRDefault="00822BE2">
      <w:pPr>
        <w:spacing w:after="0" w:line="240" w:lineRule="auto"/>
        <w:rPr>
          <w:rFonts w:asciiTheme="majorBidi" w:eastAsiaTheme="majorEastAsia" w:hAnsiTheme="majorBidi" w:cstheme="majorBidi"/>
          <w:b/>
          <w:color w:val="000000" w:themeColor="text1"/>
          <w:sz w:val="40"/>
          <w:szCs w:val="32"/>
        </w:rPr>
      </w:pPr>
      <w:r w:rsidRPr="003C1A0A">
        <w:rPr>
          <w:rFonts w:asciiTheme="majorBidi" w:hAnsiTheme="majorBidi" w:cstheme="majorBidi"/>
          <w:noProof/>
          <w:sz w:val="24"/>
          <w:szCs w:val="24"/>
          <w:lang w:bidi="hi-IN"/>
        </w:rPr>
        <w:drawing>
          <wp:anchor distT="0" distB="0" distL="114300" distR="114300" simplePos="0" relativeHeight="251885568" behindDoc="0" locked="0" layoutInCell="1" allowOverlap="1" wp14:anchorId="539DCE57" wp14:editId="63817664">
            <wp:simplePos x="0" y="0"/>
            <wp:positionH relativeFrom="column">
              <wp:posOffset>19050</wp:posOffset>
            </wp:positionH>
            <wp:positionV relativeFrom="page">
              <wp:posOffset>1275080</wp:posOffset>
            </wp:positionV>
            <wp:extent cx="5943600" cy="1860550"/>
            <wp:effectExtent l="19050" t="19050" r="19050" b="25400"/>
            <wp:wrapTopAndBottom/>
            <wp:docPr id="27" name="Picture 27">
              <a:extLst xmlns:a="http://schemas.openxmlformats.org/drawingml/2006/main">
                <a:ext uri="{FF2B5EF4-FFF2-40B4-BE49-F238E27FC236}">
                  <a16:creationId xmlns:a16="http://schemas.microsoft.com/office/drawing/2014/main" id="{CDC26774-EA76-4B11-AA8F-E95A97BC7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DC26774-EA76-4B11-AA8F-E95A97BC7DBB}"/>
                        </a:ext>
                      </a:extLst>
                    </pic:cNvPr>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0" y="0"/>
                      <a:ext cx="5943600" cy="1860550"/>
                    </a:xfrm>
                    <a:prstGeom prst="rect">
                      <a:avLst/>
                    </a:prstGeom>
                    <a:ln>
                      <a:solidFill>
                        <a:schemeClr val="tx1"/>
                      </a:solidFill>
                    </a:ln>
                  </pic:spPr>
                </pic:pic>
              </a:graphicData>
            </a:graphic>
          </wp:anchor>
        </w:drawing>
      </w:r>
      <w:r w:rsidRPr="003C1A0A">
        <w:rPr>
          <w:rFonts w:asciiTheme="majorBidi" w:eastAsiaTheme="majorEastAsia" w:hAnsiTheme="majorBidi" w:cstheme="majorBidi"/>
          <w:b/>
          <w:color w:val="000000" w:themeColor="text1"/>
          <w:sz w:val="40"/>
          <w:szCs w:val="32"/>
        </w:rPr>
        <w:br w:type="page"/>
      </w:r>
    </w:p>
    <w:p w14:paraId="599CBC50" w14:textId="7631CB13" w:rsidR="00822BE2" w:rsidRPr="003C1A0A" w:rsidRDefault="00822BE2" w:rsidP="00CC4CC1">
      <w:pPr>
        <w:spacing w:after="0" w:line="240" w:lineRule="auto"/>
        <w:rPr>
          <w:rFonts w:asciiTheme="majorBidi" w:hAnsiTheme="majorBidi" w:cstheme="majorBidi"/>
          <w:b/>
          <w:sz w:val="40"/>
          <w:szCs w:val="32"/>
        </w:rPr>
      </w:pPr>
      <w:r w:rsidRPr="003C1A0A">
        <w:rPr>
          <w:rFonts w:asciiTheme="majorBidi" w:hAnsiTheme="majorBidi" w:cstheme="majorBidi"/>
          <w:b/>
          <w:bCs/>
          <w:noProof/>
          <w:sz w:val="24"/>
          <w:szCs w:val="24"/>
          <w:lang w:bidi="hi-IN"/>
        </w:rPr>
        <w:lastRenderedPageBreak/>
        <w:drawing>
          <wp:anchor distT="0" distB="0" distL="114300" distR="114300" simplePos="0" relativeHeight="251887616" behindDoc="0" locked="0" layoutInCell="1" allowOverlap="1" wp14:anchorId="2E076B12" wp14:editId="4EAC52F7">
            <wp:simplePos x="0" y="0"/>
            <wp:positionH relativeFrom="column">
              <wp:posOffset>0</wp:posOffset>
            </wp:positionH>
            <wp:positionV relativeFrom="page">
              <wp:posOffset>1256665</wp:posOffset>
            </wp:positionV>
            <wp:extent cx="5151755" cy="6094095"/>
            <wp:effectExtent l="19050" t="19050" r="10795" b="20955"/>
            <wp:wrapTopAndBottom/>
            <wp:docPr id="41" name="Picture 41">
              <a:extLst xmlns:a="http://schemas.openxmlformats.org/drawingml/2006/main">
                <a:ext uri="{FF2B5EF4-FFF2-40B4-BE49-F238E27FC236}">
                  <a16:creationId xmlns:a16="http://schemas.microsoft.com/office/drawing/2014/main" id="{6BA3B8BF-F7E6-45A2-BD86-1408A2BB2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BA3B8BF-F7E6-45A2-BD86-1408A2BB236D}"/>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151755" cy="6094095"/>
                    </a:xfrm>
                    <a:prstGeom prst="rect">
                      <a:avLst/>
                    </a:prstGeom>
                    <a:ln>
                      <a:solidFill>
                        <a:schemeClr val="tx1"/>
                      </a:solidFill>
                    </a:ln>
                  </pic:spPr>
                </pic:pic>
              </a:graphicData>
            </a:graphic>
          </wp:anchor>
        </w:drawing>
      </w:r>
      <w:r w:rsidRPr="003C1A0A">
        <w:rPr>
          <w:rFonts w:asciiTheme="majorBidi" w:hAnsiTheme="majorBidi" w:cstheme="majorBidi"/>
          <w:b/>
          <w:bCs/>
          <w:sz w:val="24"/>
          <w:szCs w:val="24"/>
        </w:rPr>
        <w:t>Manage Metadata</w:t>
      </w:r>
    </w:p>
    <w:p w14:paraId="1E34C128" w14:textId="611B7A5A" w:rsidR="00822BE2" w:rsidRPr="003C1A0A" w:rsidRDefault="00822BE2">
      <w:pPr>
        <w:spacing w:after="0" w:line="240" w:lineRule="auto"/>
        <w:rPr>
          <w:rFonts w:asciiTheme="majorBidi" w:hAnsiTheme="majorBidi" w:cstheme="majorBidi"/>
        </w:rPr>
      </w:pPr>
      <w:r w:rsidRPr="003C1A0A">
        <w:rPr>
          <w:rFonts w:asciiTheme="majorBidi" w:hAnsiTheme="majorBidi" w:cstheme="majorBidi"/>
        </w:rPr>
        <w:br w:type="page"/>
      </w:r>
    </w:p>
    <w:p w14:paraId="65E7C1D8" w14:textId="0E6FE6D8" w:rsidR="00822BE2" w:rsidRPr="003C1A0A" w:rsidRDefault="00822BE2" w:rsidP="00CC4CC1">
      <w:pPr>
        <w:spacing w:after="0" w:line="240" w:lineRule="auto"/>
        <w:rPr>
          <w:rFonts w:asciiTheme="majorBidi" w:hAnsiTheme="majorBidi" w:cstheme="majorBidi"/>
        </w:rPr>
      </w:pPr>
      <w:r w:rsidRPr="003C1A0A">
        <w:rPr>
          <w:rFonts w:asciiTheme="majorBidi" w:hAnsiTheme="majorBidi" w:cstheme="majorBidi"/>
          <w:b/>
          <w:bCs/>
          <w:noProof/>
          <w:sz w:val="24"/>
          <w:szCs w:val="24"/>
          <w:lang w:bidi="hi-IN"/>
        </w:rPr>
        <w:lastRenderedPageBreak/>
        <w:drawing>
          <wp:anchor distT="0" distB="0" distL="114300" distR="114300" simplePos="0" relativeHeight="251891712" behindDoc="0" locked="0" layoutInCell="1" allowOverlap="1" wp14:anchorId="6C5EBA57" wp14:editId="35D1AE4D">
            <wp:simplePos x="0" y="0"/>
            <wp:positionH relativeFrom="column">
              <wp:posOffset>19050</wp:posOffset>
            </wp:positionH>
            <wp:positionV relativeFrom="page">
              <wp:posOffset>1282700</wp:posOffset>
            </wp:positionV>
            <wp:extent cx="5943600" cy="2689860"/>
            <wp:effectExtent l="19050" t="19050" r="19050" b="15240"/>
            <wp:wrapTopAndBottom/>
            <wp:docPr id="45" name="Picture 45">
              <a:extLst xmlns:a="http://schemas.openxmlformats.org/drawingml/2006/main">
                <a:ext uri="{FF2B5EF4-FFF2-40B4-BE49-F238E27FC236}">
                  <a16:creationId xmlns:a16="http://schemas.microsoft.com/office/drawing/2014/main" id="{1E8DC8AB-E778-4E72-8CC6-B1BABCDFB6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E8DC8AB-E778-4E72-8CC6-B1BABCDFB6CF}"/>
                        </a:ext>
                      </a:extLst>
                    </pic:cNvPr>
                    <pic:cNvPicPr>
                      <a:picLocks noChangeAspect="1"/>
                    </pic:cNvPicPr>
                  </pic:nvPicPr>
                  <pic:blipFill rotWithShape="1">
                    <a:blip r:embed="rId24">
                      <a:extLst>
                        <a:ext uri="{28A0092B-C50C-407E-A947-70E740481C1C}">
                          <a14:useLocalDpi xmlns:a14="http://schemas.microsoft.com/office/drawing/2010/main" val="0"/>
                        </a:ext>
                      </a:extLst>
                    </a:blip>
                    <a:srcRect l="482"/>
                    <a:stretch/>
                  </pic:blipFill>
                  <pic:spPr>
                    <a:xfrm>
                      <a:off x="0" y="0"/>
                      <a:ext cx="5943600" cy="2689860"/>
                    </a:xfrm>
                    <a:prstGeom prst="rect">
                      <a:avLst/>
                    </a:prstGeom>
                    <a:ln>
                      <a:solidFill>
                        <a:schemeClr val="tx1"/>
                      </a:solidFill>
                    </a:ln>
                  </pic:spPr>
                </pic:pic>
              </a:graphicData>
            </a:graphic>
          </wp:anchor>
        </w:drawing>
      </w:r>
      <w:r w:rsidRPr="003C1A0A">
        <w:rPr>
          <w:rFonts w:asciiTheme="majorBidi" w:hAnsiTheme="majorBidi" w:cstheme="majorBidi"/>
          <w:b/>
          <w:bCs/>
          <w:sz w:val="24"/>
          <w:szCs w:val="24"/>
        </w:rPr>
        <w:t>Data Import</w:t>
      </w:r>
    </w:p>
    <w:p w14:paraId="26457E03" w14:textId="668DBA7A" w:rsidR="00822BE2" w:rsidRPr="003C1A0A" w:rsidRDefault="00822BE2">
      <w:pPr>
        <w:spacing w:after="0" w:line="240" w:lineRule="auto"/>
        <w:rPr>
          <w:rFonts w:asciiTheme="majorBidi" w:eastAsiaTheme="majorEastAsia" w:hAnsiTheme="majorBidi" w:cstheme="majorBidi"/>
          <w:b/>
          <w:color w:val="000000" w:themeColor="text1"/>
          <w:sz w:val="40"/>
          <w:szCs w:val="32"/>
        </w:rPr>
      </w:pPr>
      <w:r w:rsidRPr="003C1A0A">
        <w:rPr>
          <w:rFonts w:asciiTheme="majorBidi" w:hAnsiTheme="majorBidi" w:cstheme="majorBidi"/>
        </w:rPr>
        <w:br w:type="page"/>
      </w:r>
    </w:p>
    <w:p w14:paraId="13EC078C" w14:textId="7605C64C" w:rsidR="00822BE2" w:rsidRPr="003C1A0A" w:rsidRDefault="00571A0D" w:rsidP="00CC4CC1">
      <w:pPr>
        <w:spacing w:after="0" w:line="240" w:lineRule="auto"/>
        <w:rPr>
          <w:rFonts w:asciiTheme="majorBidi" w:hAnsiTheme="majorBidi" w:cstheme="majorBidi"/>
        </w:rPr>
      </w:pPr>
      <w:r w:rsidRPr="003C1A0A">
        <w:rPr>
          <w:rFonts w:asciiTheme="majorBidi" w:hAnsiTheme="majorBidi" w:cstheme="majorBidi"/>
          <w:b/>
          <w:bCs/>
          <w:noProof/>
          <w:sz w:val="24"/>
          <w:szCs w:val="24"/>
          <w:lang w:bidi="hi-IN"/>
        </w:rPr>
        <w:lastRenderedPageBreak/>
        <w:drawing>
          <wp:anchor distT="0" distB="0" distL="114300" distR="114300" simplePos="0" relativeHeight="251892736" behindDoc="0" locked="0" layoutInCell="1" allowOverlap="1" wp14:anchorId="3ACF51D9" wp14:editId="42E4D0DE">
            <wp:simplePos x="0" y="0"/>
            <wp:positionH relativeFrom="column">
              <wp:posOffset>19050</wp:posOffset>
            </wp:positionH>
            <wp:positionV relativeFrom="page">
              <wp:posOffset>1276350</wp:posOffset>
            </wp:positionV>
            <wp:extent cx="5943600" cy="2393950"/>
            <wp:effectExtent l="19050" t="19050" r="19050" b="25400"/>
            <wp:wrapTopAndBottom/>
            <wp:docPr id="47" name="Picture 47">
              <a:extLst xmlns:a="http://schemas.openxmlformats.org/drawingml/2006/main">
                <a:ext uri="{FF2B5EF4-FFF2-40B4-BE49-F238E27FC236}">
                  <a16:creationId xmlns:a16="http://schemas.microsoft.com/office/drawing/2014/main" id="{39B51AB5-BA3E-4B4B-9040-E56F63D6B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B51AB5-BA3E-4B4B-9040-E56F63D6B7D5}"/>
                        </a:ext>
                      </a:extLst>
                    </pic:cNvPr>
                    <pic:cNvPicPr>
                      <a:picLocks noChangeAspect="1"/>
                    </pic:cNvPicPr>
                  </pic:nvPicPr>
                  <pic:blipFill rotWithShape="1">
                    <a:blip r:embed="rId25">
                      <a:extLst>
                        <a:ext uri="{28A0092B-C50C-407E-A947-70E740481C1C}">
                          <a14:useLocalDpi xmlns:a14="http://schemas.microsoft.com/office/drawing/2010/main" val="0"/>
                        </a:ext>
                      </a:extLst>
                    </a:blip>
                    <a:srcRect l="232" r="1"/>
                    <a:stretch/>
                  </pic:blipFill>
                  <pic:spPr>
                    <a:xfrm>
                      <a:off x="0" y="0"/>
                      <a:ext cx="5943600" cy="2393950"/>
                    </a:xfrm>
                    <a:prstGeom prst="rect">
                      <a:avLst/>
                    </a:prstGeom>
                    <a:ln>
                      <a:solidFill>
                        <a:schemeClr val="tx1"/>
                      </a:solidFill>
                    </a:ln>
                  </pic:spPr>
                </pic:pic>
              </a:graphicData>
            </a:graphic>
          </wp:anchor>
        </w:drawing>
      </w:r>
      <w:r w:rsidR="00822BE2" w:rsidRPr="003C1A0A">
        <w:rPr>
          <w:rFonts w:asciiTheme="majorBidi" w:hAnsiTheme="majorBidi" w:cstheme="majorBidi"/>
          <w:b/>
          <w:bCs/>
          <w:sz w:val="24"/>
          <w:szCs w:val="24"/>
        </w:rPr>
        <w:t>Manage Data</w:t>
      </w:r>
    </w:p>
    <w:p w14:paraId="06265115" w14:textId="62AB73FE" w:rsidR="00822BE2" w:rsidRPr="003C1A0A" w:rsidRDefault="00822BE2">
      <w:pPr>
        <w:spacing w:after="0" w:line="240" w:lineRule="auto"/>
        <w:rPr>
          <w:rFonts w:asciiTheme="majorBidi" w:eastAsiaTheme="majorEastAsia" w:hAnsiTheme="majorBidi" w:cstheme="majorBidi"/>
          <w:b/>
          <w:color w:val="000000" w:themeColor="text1"/>
          <w:sz w:val="40"/>
          <w:szCs w:val="32"/>
        </w:rPr>
      </w:pPr>
      <w:r w:rsidRPr="003C1A0A">
        <w:rPr>
          <w:rFonts w:asciiTheme="majorBidi" w:hAnsiTheme="majorBidi" w:cstheme="majorBidi"/>
        </w:rPr>
        <w:br w:type="page"/>
      </w:r>
    </w:p>
    <w:p w14:paraId="161928B6" w14:textId="77777777" w:rsidR="00EA4126" w:rsidRPr="003C1A0A" w:rsidRDefault="00822BE2" w:rsidP="00CC4CC1">
      <w:pPr>
        <w:spacing w:after="0" w:line="240" w:lineRule="auto"/>
        <w:rPr>
          <w:rFonts w:asciiTheme="majorBidi" w:hAnsiTheme="majorBidi" w:cstheme="majorBidi"/>
          <w:b/>
          <w:bCs/>
          <w:sz w:val="24"/>
          <w:szCs w:val="24"/>
        </w:rPr>
      </w:pPr>
      <w:r w:rsidRPr="003C1A0A">
        <w:rPr>
          <w:rFonts w:asciiTheme="majorBidi" w:hAnsiTheme="majorBidi" w:cstheme="majorBidi"/>
          <w:noProof/>
          <w:lang w:bidi="hi-IN"/>
        </w:rPr>
        <w:lastRenderedPageBreak/>
        <w:drawing>
          <wp:anchor distT="0" distB="0" distL="114300" distR="114300" simplePos="0" relativeHeight="251894784" behindDoc="0" locked="0" layoutInCell="1" allowOverlap="1" wp14:anchorId="0C27127D" wp14:editId="2F7D50F5">
            <wp:simplePos x="0" y="0"/>
            <wp:positionH relativeFrom="column">
              <wp:posOffset>50800</wp:posOffset>
            </wp:positionH>
            <wp:positionV relativeFrom="page">
              <wp:posOffset>1263650</wp:posOffset>
            </wp:positionV>
            <wp:extent cx="5943600" cy="2732405"/>
            <wp:effectExtent l="19050" t="19050" r="19050" b="10795"/>
            <wp:wrapTopAndBottom/>
            <wp:docPr id="54" name="Picture 54">
              <a:extLst xmlns:a="http://schemas.openxmlformats.org/drawingml/2006/main">
                <a:ext uri="{FF2B5EF4-FFF2-40B4-BE49-F238E27FC236}">
                  <a16:creationId xmlns:a16="http://schemas.microsoft.com/office/drawing/2014/main" id="{E20D61E9-D371-4E7C-845C-17B7F91783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0D61E9-D371-4E7C-845C-17B7F9178384}"/>
                        </a:ext>
                      </a:extLst>
                    </pic:cNvPr>
                    <pic:cNvPicPr>
                      <a:picLocks noChangeAspect="1"/>
                    </pic:cNvPicPr>
                  </pic:nvPicPr>
                  <pic:blipFill rotWithShape="1">
                    <a:blip r:embed="rId26">
                      <a:extLst>
                        <a:ext uri="{28A0092B-C50C-407E-A947-70E740481C1C}">
                          <a14:useLocalDpi xmlns:a14="http://schemas.microsoft.com/office/drawing/2010/main" val="0"/>
                        </a:ext>
                      </a:extLst>
                    </a:blip>
                    <a:srcRect t="1712"/>
                    <a:stretch/>
                  </pic:blipFill>
                  <pic:spPr>
                    <a:xfrm>
                      <a:off x="0" y="0"/>
                      <a:ext cx="5943600" cy="2732405"/>
                    </a:xfrm>
                    <a:prstGeom prst="rect">
                      <a:avLst/>
                    </a:prstGeom>
                    <a:ln>
                      <a:solidFill>
                        <a:schemeClr val="tx1"/>
                      </a:solidFill>
                    </a:ln>
                  </pic:spPr>
                </pic:pic>
              </a:graphicData>
            </a:graphic>
          </wp:anchor>
        </w:drawing>
      </w:r>
      <w:r w:rsidRPr="003C1A0A">
        <w:rPr>
          <w:rFonts w:asciiTheme="majorBidi" w:hAnsiTheme="majorBidi" w:cstheme="majorBidi"/>
        </w:rPr>
        <w:t xml:space="preserve"> </w:t>
      </w:r>
      <w:r w:rsidR="00571A0D" w:rsidRPr="003C1A0A">
        <w:rPr>
          <w:rFonts w:asciiTheme="majorBidi" w:hAnsiTheme="majorBidi" w:cstheme="majorBidi"/>
          <w:b/>
          <w:bCs/>
          <w:sz w:val="24"/>
          <w:szCs w:val="24"/>
        </w:rPr>
        <w:t>Manage Users</w:t>
      </w:r>
    </w:p>
    <w:p w14:paraId="4FE3B99F" w14:textId="30B11FAE" w:rsidR="00822BE2" w:rsidRPr="003C1A0A" w:rsidRDefault="00822BE2" w:rsidP="00CC4CC1">
      <w:pPr>
        <w:spacing w:after="0" w:line="240" w:lineRule="auto"/>
        <w:rPr>
          <w:rFonts w:asciiTheme="majorBidi" w:eastAsiaTheme="majorEastAsia" w:hAnsiTheme="majorBidi" w:cstheme="majorBidi"/>
          <w:b/>
          <w:color w:val="000000" w:themeColor="text1"/>
          <w:sz w:val="40"/>
          <w:szCs w:val="32"/>
        </w:rPr>
      </w:pPr>
      <w:r w:rsidRPr="003C1A0A">
        <w:rPr>
          <w:rFonts w:asciiTheme="majorBidi" w:hAnsiTheme="majorBidi" w:cstheme="majorBidi"/>
        </w:rPr>
        <w:br w:type="page"/>
      </w:r>
    </w:p>
    <w:p w14:paraId="0DFCC6EA" w14:textId="21005FBE" w:rsidR="00571A0D" w:rsidRPr="003C1A0A" w:rsidRDefault="00571A0D" w:rsidP="00CC4CC1">
      <w:pPr>
        <w:spacing w:after="0" w:line="240" w:lineRule="auto"/>
        <w:rPr>
          <w:rFonts w:asciiTheme="majorBidi" w:hAnsiTheme="majorBidi" w:cstheme="majorBidi"/>
        </w:rPr>
      </w:pPr>
      <w:r w:rsidRPr="003C1A0A">
        <w:rPr>
          <w:rFonts w:asciiTheme="majorBidi" w:hAnsiTheme="majorBidi" w:cstheme="majorBidi"/>
          <w:b/>
          <w:bCs/>
          <w:noProof/>
          <w:sz w:val="24"/>
          <w:szCs w:val="24"/>
          <w:lang w:bidi="hi-IN"/>
        </w:rPr>
        <w:lastRenderedPageBreak/>
        <w:drawing>
          <wp:anchor distT="0" distB="0" distL="114300" distR="114300" simplePos="0" relativeHeight="251896832" behindDoc="0" locked="0" layoutInCell="1" allowOverlap="1" wp14:anchorId="5AC1EE92" wp14:editId="31E6B9EE">
            <wp:simplePos x="0" y="0"/>
            <wp:positionH relativeFrom="column">
              <wp:posOffset>19050</wp:posOffset>
            </wp:positionH>
            <wp:positionV relativeFrom="page">
              <wp:posOffset>1228725</wp:posOffset>
            </wp:positionV>
            <wp:extent cx="5943600" cy="1913255"/>
            <wp:effectExtent l="19050" t="19050" r="19050" b="10795"/>
            <wp:wrapTopAndBottom/>
            <wp:docPr id="56" name="Picture 56">
              <a:extLst xmlns:a="http://schemas.openxmlformats.org/drawingml/2006/main">
                <a:ext uri="{FF2B5EF4-FFF2-40B4-BE49-F238E27FC236}">
                  <a16:creationId xmlns:a16="http://schemas.microsoft.com/office/drawing/2014/main" id="{AD684925-35F3-464B-8EE3-021F7397D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684925-35F3-464B-8EE3-021F7397D5B2}"/>
                        </a:ext>
                      </a:extLst>
                    </pic:cNvPr>
                    <pic:cNvPicPr>
                      <a:picLocks noChangeAspect="1"/>
                    </pic:cNvPicPr>
                  </pic:nvPicPr>
                  <pic:blipFill rotWithShape="1">
                    <a:blip r:embed="rId27">
                      <a:extLst>
                        <a:ext uri="{28A0092B-C50C-407E-A947-70E740481C1C}">
                          <a14:useLocalDpi xmlns:a14="http://schemas.microsoft.com/office/drawing/2010/main" val="0"/>
                        </a:ext>
                      </a:extLst>
                    </a:blip>
                    <a:srcRect l="476" t="1806"/>
                    <a:stretch/>
                  </pic:blipFill>
                  <pic:spPr>
                    <a:xfrm>
                      <a:off x="0" y="0"/>
                      <a:ext cx="5943600" cy="1913255"/>
                    </a:xfrm>
                    <a:prstGeom prst="rect">
                      <a:avLst/>
                    </a:prstGeom>
                    <a:noFill/>
                    <a:ln>
                      <a:solidFill>
                        <a:schemeClr val="bg1">
                          <a:lumMod val="85000"/>
                        </a:schemeClr>
                      </a:solidFill>
                    </a:ln>
                  </pic:spPr>
                </pic:pic>
              </a:graphicData>
            </a:graphic>
          </wp:anchor>
        </w:drawing>
      </w:r>
      <w:r w:rsidRPr="003C1A0A">
        <w:rPr>
          <w:rFonts w:asciiTheme="majorBidi" w:hAnsiTheme="majorBidi" w:cstheme="majorBidi"/>
          <w:b/>
          <w:bCs/>
          <w:sz w:val="24"/>
          <w:szCs w:val="24"/>
        </w:rPr>
        <w:t>Indicator Classification</w:t>
      </w:r>
    </w:p>
    <w:p w14:paraId="653D2D8C" w14:textId="77777777" w:rsidR="00C65593" w:rsidRPr="003C1A0A" w:rsidRDefault="00C65593">
      <w:pPr>
        <w:spacing w:after="0" w:line="240" w:lineRule="auto"/>
        <w:rPr>
          <w:rFonts w:asciiTheme="majorBidi" w:eastAsiaTheme="majorEastAsia" w:hAnsiTheme="majorBidi" w:cstheme="majorBidi"/>
          <w:b/>
          <w:color w:val="000000" w:themeColor="text1"/>
          <w:sz w:val="40"/>
          <w:szCs w:val="32"/>
        </w:rPr>
      </w:pPr>
      <w:r w:rsidRPr="003C1A0A">
        <w:rPr>
          <w:rFonts w:asciiTheme="majorBidi" w:hAnsiTheme="majorBidi" w:cstheme="majorBidi"/>
        </w:rPr>
        <w:br w:type="page"/>
      </w:r>
    </w:p>
    <w:p w14:paraId="5A283595" w14:textId="77777777" w:rsidR="00C65593" w:rsidRPr="003C1A0A" w:rsidRDefault="00C65593" w:rsidP="00C65593">
      <w:pPr>
        <w:pStyle w:val="Heading1"/>
        <w:rPr>
          <w:rFonts w:asciiTheme="majorBidi" w:hAnsiTheme="majorBidi"/>
        </w:rPr>
        <w:sectPr w:rsidR="00C65593" w:rsidRPr="003C1A0A" w:rsidSect="00C51700">
          <w:headerReference w:type="default" r:id="rId28"/>
          <w:footerReference w:type="default" r:id="rId29"/>
          <w:headerReference w:type="first" r:id="rId30"/>
          <w:footerReference w:type="first" r:id="rId31"/>
          <w:pgSz w:w="12240" w:h="15840"/>
          <w:pgMar w:top="1440" w:right="1440" w:bottom="1440" w:left="1440" w:header="720" w:footer="720" w:gutter="0"/>
          <w:cols w:space="720"/>
          <w:formProt w:val="0"/>
          <w:titlePg/>
          <w:docGrid w:linePitch="240" w:charSpace="-2049"/>
        </w:sectPr>
      </w:pPr>
    </w:p>
    <w:p w14:paraId="0808BD01" w14:textId="68C5C018" w:rsidR="00E9116F" w:rsidRPr="003C1A0A" w:rsidRDefault="003405BD" w:rsidP="00C65593">
      <w:pPr>
        <w:pStyle w:val="Heading1"/>
        <w:rPr>
          <w:rFonts w:asciiTheme="majorBidi" w:hAnsiTheme="majorBidi"/>
        </w:rPr>
      </w:pPr>
      <w:bookmarkStart w:id="3918" w:name="_Toc145327332"/>
      <w:r w:rsidRPr="003C1A0A">
        <w:rPr>
          <w:rFonts w:asciiTheme="majorBidi" w:hAnsiTheme="majorBidi"/>
        </w:rPr>
        <w:lastRenderedPageBreak/>
        <w:t xml:space="preserve">Annexure </w:t>
      </w:r>
      <w:r w:rsidR="00836E19" w:rsidRPr="003C1A0A">
        <w:rPr>
          <w:rFonts w:asciiTheme="majorBidi" w:hAnsiTheme="majorBidi"/>
        </w:rPr>
        <w:t>B</w:t>
      </w:r>
      <w:r w:rsidR="001E07F1" w:rsidRPr="003C1A0A">
        <w:rPr>
          <w:rFonts w:asciiTheme="majorBidi" w:hAnsiTheme="majorBidi"/>
        </w:rPr>
        <w:t>: Data Flow Diagrams (DFD)</w:t>
      </w:r>
      <w:bookmarkEnd w:id="3917"/>
      <w:bookmarkEnd w:id="3918"/>
    </w:p>
    <w:p w14:paraId="3CF08380" w14:textId="0855A973" w:rsidR="00740327" w:rsidRPr="003C1A0A" w:rsidRDefault="00C541E6" w:rsidP="00740327">
      <w:pPr>
        <w:pStyle w:val="Heading2"/>
        <w:rPr>
          <w:rFonts w:asciiTheme="majorBidi" w:hAnsiTheme="majorBidi"/>
        </w:rPr>
      </w:pPr>
      <w:bookmarkStart w:id="3919" w:name="_Toc145327333"/>
      <w:r w:rsidRPr="003C1A0A">
        <w:rPr>
          <w:rFonts w:asciiTheme="majorBidi" w:hAnsiTheme="majorBidi"/>
          <w:noProof/>
          <w:lang w:bidi="hi-IN"/>
        </w:rPr>
        <w:drawing>
          <wp:anchor distT="0" distB="0" distL="114300" distR="114300" simplePos="0" relativeHeight="252221440" behindDoc="0" locked="0" layoutInCell="1" allowOverlap="1" wp14:anchorId="01D06FD8" wp14:editId="564BD896">
            <wp:simplePos x="0" y="0"/>
            <wp:positionH relativeFrom="column">
              <wp:posOffset>0</wp:posOffset>
            </wp:positionH>
            <wp:positionV relativeFrom="paragraph">
              <wp:posOffset>444500</wp:posOffset>
            </wp:positionV>
            <wp:extent cx="8220456" cy="3282696"/>
            <wp:effectExtent l="0" t="0" r="0" b="0"/>
            <wp:wrapTopAndBottom/>
            <wp:docPr id="15957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4820" name="Picture 1"/>
                    <pic:cNvPicPr/>
                  </pic:nvPicPr>
                  <pic:blipFill>
                    <a:blip r:embed="rId32">
                      <a:extLst>
                        <a:ext uri="{28A0092B-C50C-407E-A947-70E740481C1C}">
                          <a14:useLocalDpi xmlns:a14="http://schemas.microsoft.com/office/drawing/2010/main" val="0"/>
                        </a:ext>
                      </a:extLst>
                    </a:blip>
                    <a:srcRect t="14506" b="14506"/>
                    <a:stretch>
                      <a:fillRect/>
                    </a:stretch>
                  </pic:blipFill>
                  <pic:spPr bwMode="auto">
                    <a:xfrm>
                      <a:off x="0" y="0"/>
                      <a:ext cx="8220456" cy="32826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B1E" w:rsidRPr="003C1A0A">
        <w:rPr>
          <w:rFonts w:asciiTheme="majorBidi" w:hAnsiTheme="majorBidi"/>
        </w:rPr>
        <w:t xml:space="preserve">Level </w:t>
      </w:r>
      <w:r w:rsidR="00AC0329" w:rsidRPr="003C1A0A">
        <w:rPr>
          <w:rFonts w:asciiTheme="majorBidi" w:hAnsiTheme="majorBidi"/>
        </w:rPr>
        <w:t>0</w:t>
      </w:r>
      <w:bookmarkEnd w:id="3919"/>
      <w:r w:rsidR="00AC0329" w:rsidRPr="003C1A0A">
        <w:rPr>
          <w:rFonts w:asciiTheme="majorBidi" w:hAnsiTheme="majorBidi"/>
        </w:rPr>
        <w:t xml:space="preserve"> </w:t>
      </w:r>
    </w:p>
    <w:p w14:paraId="1EFA06AE" w14:textId="15B18275" w:rsidR="00E9116F" w:rsidRPr="003C1A0A" w:rsidRDefault="001E07F1" w:rsidP="00740327">
      <w:pPr>
        <w:rPr>
          <w:rFonts w:asciiTheme="majorBidi" w:hAnsiTheme="majorBidi" w:cstheme="majorBidi"/>
        </w:rPr>
      </w:pPr>
      <w:r w:rsidRPr="003C1A0A">
        <w:rPr>
          <w:rFonts w:asciiTheme="majorBidi" w:hAnsiTheme="majorBidi" w:cstheme="majorBidi"/>
        </w:rPr>
        <w:br w:type="page"/>
      </w:r>
    </w:p>
    <w:p w14:paraId="08E98B06" w14:textId="58D261CF" w:rsidR="002B118B" w:rsidRPr="003C1A0A" w:rsidRDefault="00D86C11" w:rsidP="00840EE8">
      <w:pPr>
        <w:pStyle w:val="Heading2"/>
        <w:rPr>
          <w:rFonts w:asciiTheme="majorBidi" w:hAnsiTheme="majorBidi"/>
        </w:rPr>
      </w:pPr>
      <w:bookmarkStart w:id="3920" w:name="_Toc145327334"/>
      <w:r w:rsidRPr="003C1A0A">
        <w:rPr>
          <w:rFonts w:asciiTheme="majorBidi" w:hAnsiTheme="majorBidi"/>
          <w:noProof/>
          <w:lang w:bidi="hi-IN"/>
        </w:rPr>
        <w:lastRenderedPageBreak/>
        <w:drawing>
          <wp:anchor distT="0" distB="0" distL="114300" distR="114300" simplePos="0" relativeHeight="252208128" behindDoc="0" locked="0" layoutInCell="1" allowOverlap="1" wp14:anchorId="18ACAD52" wp14:editId="1723769F">
            <wp:simplePos x="0" y="0"/>
            <wp:positionH relativeFrom="column">
              <wp:posOffset>-74428</wp:posOffset>
            </wp:positionH>
            <wp:positionV relativeFrom="paragraph">
              <wp:posOffset>499730</wp:posOffset>
            </wp:positionV>
            <wp:extent cx="8229083" cy="2509284"/>
            <wp:effectExtent l="0" t="0" r="0" b="0"/>
            <wp:wrapTopAndBottom/>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3">
                      <a:extLst>
                        <a:ext uri="{28A0092B-C50C-407E-A947-70E740481C1C}">
                          <a14:useLocalDpi xmlns:a14="http://schemas.microsoft.com/office/drawing/2010/main" val="0"/>
                        </a:ext>
                      </a:extLst>
                    </a:blip>
                    <a:srcRect t="23658" b="22132"/>
                    <a:stretch/>
                  </pic:blipFill>
                  <pic:spPr bwMode="auto">
                    <a:xfrm>
                      <a:off x="0" y="0"/>
                      <a:ext cx="8229083" cy="2509284"/>
                    </a:xfrm>
                    <a:prstGeom prst="rect">
                      <a:avLst/>
                    </a:prstGeom>
                    <a:ln>
                      <a:noFill/>
                    </a:ln>
                    <a:extLst>
                      <a:ext uri="{53640926-AAD7-44D8-BBD7-CCE9431645EC}">
                        <a14:shadowObscured xmlns:a14="http://schemas.microsoft.com/office/drawing/2010/main"/>
                      </a:ext>
                    </a:extLst>
                  </pic:spPr>
                </pic:pic>
              </a:graphicData>
            </a:graphic>
          </wp:anchor>
        </w:drawing>
      </w:r>
      <w:r w:rsidR="000E4B1E" w:rsidRPr="003C1A0A">
        <w:rPr>
          <w:rFonts w:asciiTheme="majorBidi" w:hAnsiTheme="majorBidi"/>
        </w:rPr>
        <w:t xml:space="preserve">Level 1: </w:t>
      </w:r>
      <w:r w:rsidR="00740327" w:rsidRPr="003C1A0A">
        <w:rPr>
          <w:rFonts w:asciiTheme="majorBidi" w:hAnsiTheme="majorBidi"/>
        </w:rPr>
        <w:t>User Interface</w:t>
      </w:r>
      <w:r w:rsidR="003C1A0A">
        <w:rPr>
          <w:rFonts w:asciiTheme="majorBidi" w:hAnsiTheme="majorBidi"/>
        </w:rPr>
        <w:t xml:space="preserve"> Application</w:t>
      </w:r>
      <w:bookmarkEnd w:id="3920"/>
    </w:p>
    <w:p w14:paraId="21123F6D" w14:textId="43FB6F75" w:rsidR="003F2335" w:rsidRPr="003C1A0A" w:rsidRDefault="003F2335" w:rsidP="00484011">
      <w:pPr>
        <w:rPr>
          <w:rFonts w:asciiTheme="majorBidi" w:hAnsiTheme="majorBidi" w:cstheme="majorBidi"/>
        </w:rPr>
      </w:pPr>
      <w:r w:rsidRPr="003C1A0A">
        <w:rPr>
          <w:rFonts w:asciiTheme="majorBidi" w:hAnsiTheme="majorBidi" w:cstheme="majorBidi"/>
          <w:sz w:val="24"/>
          <w:szCs w:val="24"/>
        </w:rPr>
        <w:br w:type="page"/>
      </w:r>
    </w:p>
    <w:p w14:paraId="20FAAC3E" w14:textId="21E27791" w:rsidR="00622895" w:rsidRPr="003C1A0A" w:rsidRDefault="00C541E6" w:rsidP="00840EE8">
      <w:pPr>
        <w:pStyle w:val="Heading2"/>
        <w:rPr>
          <w:rFonts w:asciiTheme="majorBidi" w:hAnsiTheme="majorBidi"/>
        </w:rPr>
      </w:pPr>
      <w:bookmarkStart w:id="3921" w:name="_Toc145327335"/>
      <w:r w:rsidRPr="003C1A0A">
        <w:rPr>
          <w:rFonts w:asciiTheme="majorBidi" w:hAnsiTheme="majorBidi"/>
          <w:noProof/>
          <w:lang w:bidi="hi-IN"/>
        </w:rPr>
        <w:lastRenderedPageBreak/>
        <w:drawing>
          <wp:anchor distT="0" distB="0" distL="114300" distR="114300" simplePos="0" relativeHeight="252220416" behindDoc="0" locked="0" layoutInCell="1" allowOverlap="1" wp14:anchorId="72A872F8" wp14:editId="01DCE8C6">
            <wp:simplePos x="0" y="0"/>
            <wp:positionH relativeFrom="column">
              <wp:posOffset>0</wp:posOffset>
            </wp:positionH>
            <wp:positionV relativeFrom="paragraph">
              <wp:posOffset>504825</wp:posOffset>
            </wp:positionV>
            <wp:extent cx="8238490" cy="3566160"/>
            <wp:effectExtent l="0" t="0" r="0" b="0"/>
            <wp:wrapTopAndBottom/>
            <wp:docPr id="2061301241" name="Picture 206130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01241" name="Picture 2061301241"/>
                    <pic:cNvPicPr/>
                  </pic:nvPicPr>
                  <pic:blipFill>
                    <a:blip r:embed="rId34">
                      <a:extLst>
                        <a:ext uri="{28A0092B-C50C-407E-A947-70E740481C1C}">
                          <a14:useLocalDpi xmlns:a14="http://schemas.microsoft.com/office/drawing/2010/main" val="0"/>
                        </a:ext>
                      </a:extLst>
                    </a:blip>
                    <a:srcRect t="11520" b="11520"/>
                    <a:stretch>
                      <a:fillRect/>
                    </a:stretch>
                  </pic:blipFill>
                  <pic:spPr bwMode="auto">
                    <a:xfrm>
                      <a:off x="0" y="0"/>
                      <a:ext cx="8238490"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B1E" w:rsidRPr="003C1A0A">
        <w:rPr>
          <w:rFonts w:asciiTheme="majorBidi" w:hAnsiTheme="majorBidi"/>
        </w:rPr>
        <w:t xml:space="preserve">Level </w:t>
      </w:r>
      <w:r w:rsidR="00740327" w:rsidRPr="003C1A0A">
        <w:rPr>
          <w:rFonts w:asciiTheme="majorBidi" w:hAnsiTheme="majorBidi"/>
        </w:rPr>
        <w:t>2</w:t>
      </w:r>
      <w:r w:rsidR="000E4B1E" w:rsidRPr="003C1A0A">
        <w:rPr>
          <w:rFonts w:asciiTheme="majorBidi" w:hAnsiTheme="majorBidi"/>
        </w:rPr>
        <w:t xml:space="preserve">: </w:t>
      </w:r>
      <w:r w:rsidR="00740327" w:rsidRPr="003C1A0A">
        <w:rPr>
          <w:rFonts w:asciiTheme="majorBidi" w:hAnsiTheme="majorBidi"/>
        </w:rPr>
        <w:t>Core</w:t>
      </w:r>
      <w:r w:rsidR="00AC0329" w:rsidRPr="003C1A0A">
        <w:rPr>
          <w:rFonts w:asciiTheme="majorBidi" w:hAnsiTheme="majorBidi"/>
        </w:rPr>
        <w:t xml:space="preserve"> </w:t>
      </w:r>
      <w:r w:rsidR="003C1A0A">
        <w:rPr>
          <w:rFonts w:asciiTheme="majorBidi" w:hAnsiTheme="majorBidi"/>
        </w:rPr>
        <w:t>Application</w:t>
      </w:r>
      <w:bookmarkEnd w:id="3921"/>
    </w:p>
    <w:p w14:paraId="4022BA1D" w14:textId="1A0722D7" w:rsidR="00C65593" w:rsidRPr="003C1A0A" w:rsidRDefault="00C65593">
      <w:pPr>
        <w:spacing w:after="0" w:line="240" w:lineRule="auto"/>
        <w:rPr>
          <w:rFonts w:asciiTheme="majorBidi" w:eastAsiaTheme="majorEastAsia" w:hAnsiTheme="majorBidi" w:cstheme="majorBidi"/>
          <w:b/>
          <w:color w:val="000000" w:themeColor="text1"/>
          <w:sz w:val="40"/>
          <w:szCs w:val="32"/>
        </w:rPr>
      </w:pPr>
      <w:bookmarkStart w:id="3922" w:name="_Toc56010107"/>
      <w:r w:rsidRPr="003C1A0A">
        <w:rPr>
          <w:rFonts w:asciiTheme="majorBidi" w:hAnsiTheme="majorBidi" w:cstheme="majorBidi"/>
        </w:rPr>
        <w:br w:type="page"/>
      </w:r>
    </w:p>
    <w:p w14:paraId="744EA935" w14:textId="77777777" w:rsidR="00C65593" w:rsidRPr="003C1A0A" w:rsidRDefault="00C65593" w:rsidP="00C65593">
      <w:pPr>
        <w:pStyle w:val="Heading1"/>
        <w:rPr>
          <w:rFonts w:asciiTheme="majorBidi" w:hAnsiTheme="majorBidi"/>
        </w:rPr>
        <w:sectPr w:rsidR="00C65593" w:rsidRPr="003C1A0A" w:rsidSect="00C65593">
          <w:pgSz w:w="15840" w:h="12240" w:orient="landscape"/>
          <w:pgMar w:top="1440" w:right="1440" w:bottom="1440" w:left="1440" w:header="720" w:footer="720" w:gutter="0"/>
          <w:cols w:space="720"/>
          <w:formProt w:val="0"/>
          <w:titlePg/>
          <w:docGrid w:linePitch="240" w:charSpace="-2049"/>
        </w:sectPr>
      </w:pPr>
    </w:p>
    <w:p w14:paraId="5417EB53" w14:textId="01812638" w:rsidR="00E9116F" w:rsidRPr="003C1A0A" w:rsidRDefault="00C541E6" w:rsidP="00D86C11">
      <w:pPr>
        <w:pStyle w:val="Heading1"/>
        <w:rPr>
          <w:rFonts w:asciiTheme="majorBidi" w:hAnsiTheme="majorBidi"/>
        </w:rPr>
      </w:pPr>
      <w:bookmarkStart w:id="3923" w:name="_Toc145327336"/>
      <w:r w:rsidRPr="003C1A0A">
        <w:rPr>
          <w:rFonts w:asciiTheme="majorBidi" w:hAnsiTheme="majorBidi"/>
          <w:noProof/>
          <w:lang w:bidi="hi-IN"/>
        </w:rPr>
        <w:lastRenderedPageBreak/>
        <w:drawing>
          <wp:anchor distT="0" distB="0" distL="114300" distR="114300" simplePos="0" relativeHeight="252222464" behindDoc="0" locked="0" layoutInCell="1" allowOverlap="1" wp14:anchorId="06430180" wp14:editId="53D1D9C8">
            <wp:simplePos x="0" y="0"/>
            <wp:positionH relativeFrom="column">
              <wp:posOffset>0</wp:posOffset>
            </wp:positionH>
            <wp:positionV relativeFrom="paragraph">
              <wp:posOffset>466725</wp:posOffset>
            </wp:positionV>
            <wp:extent cx="5902325" cy="5819140"/>
            <wp:effectExtent l="0" t="0" r="3175" b="0"/>
            <wp:wrapTopAndBottom/>
            <wp:docPr id="96164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41673" name="Picture 1"/>
                    <pic:cNvPicPr/>
                  </pic:nvPicPr>
                  <pic:blipFill>
                    <a:blip r:embed="rId35">
                      <a:extLst>
                        <a:ext uri="{28A0092B-C50C-407E-A947-70E740481C1C}">
                          <a14:useLocalDpi xmlns:a14="http://schemas.microsoft.com/office/drawing/2010/main" val="0"/>
                        </a:ext>
                      </a:extLst>
                    </a:blip>
                    <a:srcRect t="14597" b="14597"/>
                    <a:stretch>
                      <a:fillRect/>
                    </a:stretch>
                  </pic:blipFill>
                  <pic:spPr bwMode="auto">
                    <a:xfrm>
                      <a:off x="0" y="0"/>
                      <a:ext cx="5902325" cy="581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5BD" w:rsidRPr="003C1A0A">
        <w:rPr>
          <w:rFonts w:asciiTheme="majorBidi" w:hAnsiTheme="majorBidi"/>
        </w:rPr>
        <w:t xml:space="preserve">Annexure </w:t>
      </w:r>
      <w:r w:rsidR="00836E19" w:rsidRPr="003C1A0A">
        <w:rPr>
          <w:rFonts w:asciiTheme="majorBidi" w:hAnsiTheme="majorBidi"/>
        </w:rPr>
        <w:t>C</w:t>
      </w:r>
      <w:r w:rsidR="001E07F1" w:rsidRPr="003C1A0A">
        <w:rPr>
          <w:rFonts w:asciiTheme="majorBidi" w:hAnsiTheme="majorBidi"/>
        </w:rPr>
        <w:t xml:space="preserve">: </w:t>
      </w:r>
      <w:r w:rsidR="00C8637C" w:rsidRPr="003C1A0A">
        <w:rPr>
          <w:rFonts w:asciiTheme="majorBidi" w:hAnsiTheme="majorBidi"/>
        </w:rPr>
        <w:t>System</w:t>
      </w:r>
      <w:r w:rsidR="003405BD" w:rsidRPr="003C1A0A">
        <w:rPr>
          <w:rFonts w:asciiTheme="majorBidi" w:hAnsiTheme="majorBidi"/>
        </w:rPr>
        <w:t xml:space="preserve"> </w:t>
      </w:r>
      <w:bookmarkEnd w:id="3922"/>
      <w:r w:rsidR="000E4B1E" w:rsidRPr="003C1A0A">
        <w:rPr>
          <w:rFonts w:asciiTheme="majorBidi" w:hAnsiTheme="majorBidi"/>
        </w:rPr>
        <w:t>Architecture</w:t>
      </w:r>
      <w:bookmarkEnd w:id="3923"/>
    </w:p>
    <w:p w14:paraId="301721DA" w14:textId="60719C2C" w:rsidR="00F130C9" w:rsidRPr="003C1A0A" w:rsidRDefault="00F130C9">
      <w:pPr>
        <w:spacing w:after="0" w:line="240" w:lineRule="auto"/>
        <w:rPr>
          <w:rFonts w:asciiTheme="majorBidi" w:hAnsiTheme="majorBidi" w:cstheme="majorBidi"/>
        </w:rPr>
      </w:pPr>
      <w:r w:rsidRPr="003C1A0A">
        <w:rPr>
          <w:rFonts w:asciiTheme="majorBidi" w:hAnsiTheme="majorBidi" w:cstheme="majorBidi"/>
        </w:rPr>
        <w:br w:type="page"/>
      </w:r>
    </w:p>
    <w:p w14:paraId="01C18DF3" w14:textId="44038AB2" w:rsidR="003405BD" w:rsidRPr="003C1A0A" w:rsidRDefault="00C541E6" w:rsidP="00836E19">
      <w:pPr>
        <w:pStyle w:val="Heading1"/>
        <w:rPr>
          <w:rFonts w:asciiTheme="majorBidi" w:hAnsiTheme="majorBidi"/>
        </w:rPr>
      </w:pPr>
      <w:bookmarkStart w:id="3924" w:name="_Toc56010108"/>
      <w:bookmarkStart w:id="3925" w:name="_Toc38549876"/>
      <w:bookmarkStart w:id="3926" w:name="_Toc145327337"/>
      <w:r w:rsidRPr="003C1A0A">
        <w:rPr>
          <w:rFonts w:asciiTheme="majorBidi" w:hAnsiTheme="majorBidi"/>
          <w:noProof/>
          <w:lang w:bidi="hi-IN"/>
        </w:rPr>
        <w:lastRenderedPageBreak/>
        <w:drawing>
          <wp:anchor distT="0" distB="0" distL="114300" distR="114300" simplePos="0" relativeHeight="252223488" behindDoc="0" locked="0" layoutInCell="1" allowOverlap="1" wp14:anchorId="761D7F70" wp14:editId="328DF0F0">
            <wp:simplePos x="0" y="0"/>
            <wp:positionH relativeFrom="column">
              <wp:posOffset>666750</wp:posOffset>
            </wp:positionH>
            <wp:positionV relativeFrom="paragraph">
              <wp:posOffset>428625</wp:posOffset>
            </wp:positionV>
            <wp:extent cx="3895344" cy="7388352"/>
            <wp:effectExtent l="0" t="0" r="0" b="3175"/>
            <wp:wrapTopAndBottom/>
            <wp:docPr id="194621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14837" name="Picture 1"/>
                    <pic:cNvPicPr/>
                  </pic:nvPicPr>
                  <pic:blipFill>
                    <a:blip r:embed="rId36">
                      <a:extLst>
                        <a:ext uri="{28A0092B-C50C-407E-A947-70E740481C1C}">
                          <a14:useLocalDpi xmlns:a14="http://schemas.microsoft.com/office/drawing/2010/main" val="0"/>
                        </a:ext>
                      </a:extLst>
                    </a:blip>
                    <a:srcRect t="66" b="66"/>
                    <a:stretch>
                      <a:fillRect/>
                    </a:stretch>
                  </pic:blipFill>
                  <pic:spPr bwMode="auto">
                    <a:xfrm>
                      <a:off x="0" y="0"/>
                      <a:ext cx="3895344" cy="7388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5BD" w:rsidRPr="003C1A0A">
        <w:rPr>
          <w:rFonts w:asciiTheme="majorBidi" w:hAnsiTheme="majorBidi"/>
        </w:rPr>
        <w:t xml:space="preserve">Annexure </w:t>
      </w:r>
      <w:r w:rsidR="00836E19" w:rsidRPr="003C1A0A">
        <w:rPr>
          <w:rFonts w:asciiTheme="majorBidi" w:hAnsiTheme="majorBidi"/>
        </w:rPr>
        <w:t>D</w:t>
      </w:r>
      <w:r w:rsidR="003405BD" w:rsidRPr="003C1A0A">
        <w:rPr>
          <w:rFonts w:asciiTheme="majorBidi" w:hAnsiTheme="majorBidi"/>
        </w:rPr>
        <w:t>: Software Architecture</w:t>
      </w:r>
      <w:bookmarkEnd w:id="3924"/>
      <w:bookmarkEnd w:id="3925"/>
      <w:bookmarkEnd w:id="3926"/>
    </w:p>
    <w:p w14:paraId="3CCAD988" w14:textId="1C109A7E" w:rsidR="00801B59" w:rsidRPr="003C1A0A" w:rsidRDefault="00801B59" w:rsidP="00C346D1">
      <w:pPr>
        <w:rPr>
          <w:rFonts w:asciiTheme="majorBidi" w:hAnsiTheme="majorBidi" w:cstheme="majorBidi"/>
          <w:b/>
          <w:bCs/>
        </w:rPr>
      </w:pPr>
      <w:r w:rsidRPr="003C1A0A">
        <w:rPr>
          <w:rFonts w:asciiTheme="majorBidi" w:hAnsiTheme="majorBidi" w:cstheme="majorBidi"/>
        </w:rPr>
        <w:br w:type="page"/>
      </w:r>
    </w:p>
    <w:p w14:paraId="4D081BA2" w14:textId="64A25FB5" w:rsidR="003405BD" w:rsidRPr="003C1A0A" w:rsidRDefault="003405BD" w:rsidP="00840EE8">
      <w:pPr>
        <w:pStyle w:val="Heading1"/>
        <w:rPr>
          <w:rFonts w:asciiTheme="majorBidi" w:hAnsiTheme="majorBidi"/>
        </w:rPr>
      </w:pPr>
      <w:bookmarkStart w:id="3927" w:name="_Toc38549877"/>
      <w:bookmarkStart w:id="3928" w:name="_Toc56010109"/>
      <w:bookmarkStart w:id="3929" w:name="_Toc38549878"/>
      <w:bookmarkStart w:id="3930" w:name="_Toc145327338"/>
      <w:r w:rsidRPr="003C1A0A">
        <w:rPr>
          <w:rFonts w:asciiTheme="majorBidi" w:hAnsiTheme="majorBidi"/>
        </w:rPr>
        <w:lastRenderedPageBreak/>
        <w:t xml:space="preserve">Annexure </w:t>
      </w:r>
      <w:r w:rsidR="00836E19" w:rsidRPr="003C1A0A">
        <w:rPr>
          <w:rFonts w:asciiTheme="majorBidi" w:hAnsiTheme="majorBidi"/>
        </w:rPr>
        <w:t>E</w:t>
      </w:r>
      <w:r w:rsidRPr="003C1A0A">
        <w:rPr>
          <w:rFonts w:asciiTheme="majorBidi" w:hAnsiTheme="majorBidi"/>
        </w:rPr>
        <w:t xml:space="preserve">: </w:t>
      </w:r>
      <w:r w:rsidR="00C8637C" w:rsidRPr="003C1A0A">
        <w:rPr>
          <w:rFonts w:asciiTheme="majorBidi" w:hAnsiTheme="majorBidi"/>
        </w:rPr>
        <w:t>System</w:t>
      </w:r>
      <w:r w:rsidRPr="003C1A0A">
        <w:rPr>
          <w:rFonts w:asciiTheme="majorBidi" w:hAnsiTheme="majorBidi"/>
        </w:rPr>
        <w:t xml:space="preserve"> Flow Charts</w:t>
      </w:r>
      <w:bookmarkEnd w:id="3927"/>
      <w:bookmarkEnd w:id="3928"/>
      <w:bookmarkEnd w:id="3930"/>
    </w:p>
    <w:p w14:paraId="714363A6" w14:textId="2E398947" w:rsidR="003405BD" w:rsidRPr="003C1A0A" w:rsidRDefault="00EA4126" w:rsidP="00CC4CC1">
      <w:pPr>
        <w:spacing w:after="0" w:line="240" w:lineRule="auto"/>
        <w:rPr>
          <w:rStyle w:val="Bullet1Char"/>
          <w:rFonts w:asciiTheme="majorBidi" w:hAnsiTheme="majorBidi" w:cstheme="majorBidi"/>
          <w:color w:val="00000A"/>
          <w:sz w:val="22"/>
          <w:szCs w:val="22"/>
        </w:rPr>
      </w:pPr>
      <w:r w:rsidRPr="003C1A0A">
        <w:rPr>
          <w:rFonts w:asciiTheme="majorBidi" w:hAnsiTheme="majorBidi" w:cstheme="majorBidi"/>
          <w:b/>
          <w:bCs/>
          <w:noProof/>
          <w:sz w:val="24"/>
          <w:szCs w:val="24"/>
          <w:lang w:bidi="hi-IN"/>
        </w:rPr>
        <w:drawing>
          <wp:anchor distT="0" distB="0" distL="114300" distR="114300" simplePos="0" relativeHeight="251853824" behindDoc="0" locked="0" layoutInCell="1" allowOverlap="1" wp14:anchorId="2C04D7C8" wp14:editId="07F05595">
            <wp:simplePos x="0" y="0"/>
            <wp:positionH relativeFrom="margin">
              <wp:posOffset>193675</wp:posOffset>
            </wp:positionH>
            <wp:positionV relativeFrom="page">
              <wp:posOffset>1609915</wp:posOffset>
            </wp:positionV>
            <wp:extent cx="5467350" cy="4280535"/>
            <wp:effectExtent l="0" t="0" r="0" b="5715"/>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 Manager - Area Import.png"/>
                    <pic:cNvPicPr/>
                  </pic:nvPicPr>
                  <pic:blipFill>
                    <a:blip r:embed="rId37">
                      <a:extLst>
                        <a:ext uri="{28A0092B-C50C-407E-A947-70E740481C1C}">
                          <a14:useLocalDpi xmlns:a14="http://schemas.microsoft.com/office/drawing/2010/main" val="0"/>
                        </a:ext>
                      </a:extLst>
                    </a:blip>
                    <a:stretch>
                      <a:fillRect/>
                    </a:stretch>
                  </pic:blipFill>
                  <pic:spPr>
                    <a:xfrm>
                      <a:off x="0" y="0"/>
                      <a:ext cx="5467350" cy="4280535"/>
                    </a:xfrm>
                    <a:prstGeom prst="rect">
                      <a:avLst/>
                    </a:prstGeom>
                  </pic:spPr>
                </pic:pic>
              </a:graphicData>
            </a:graphic>
            <wp14:sizeRelH relativeFrom="margin">
              <wp14:pctWidth>0</wp14:pctWidth>
            </wp14:sizeRelH>
            <wp14:sizeRelV relativeFrom="margin">
              <wp14:pctHeight>0</wp14:pctHeight>
            </wp14:sizeRelV>
          </wp:anchor>
        </w:drawing>
      </w:r>
      <w:r w:rsidR="003405BD" w:rsidRPr="003C1A0A">
        <w:rPr>
          <w:rFonts w:asciiTheme="majorBidi" w:hAnsiTheme="majorBidi" w:cstheme="majorBidi"/>
          <w:b/>
          <w:bCs/>
          <w:sz w:val="24"/>
          <w:szCs w:val="24"/>
        </w:rPr>
        <w:t>Manage Area</w:t>
      </w:r>
    </w:p>
    <w:p w14:paraId="4152CB38" w14:textId="363F1C9D" w:rsidR="003405BD" w:rsidRPr="003C1A0A" w:rsidRDefault="003405BD" w:rsidP="003405BD">
      <w:pPr>
        <w:spacing w:after="0" w:line="240" w:lineRule="auto"/>
        <w:rPr>
          <w:rStyle w:val="Bullet1Char"/>
          <w:rFonts w:asciiTheme="majorBidi" w:hAnsiTheme="majorBidi" w:cstheme="majorBidi"/>
        </w:rPr>
      </w:pPr>
      <w:r w:rsidRPr="003C1A0A">
        <w:rPr>
          <w:rStyle w:val="Bullet1Char"/>
          <w:rFonts w:asciiTheme="majorBidi" w:hAnsiTheme="majorBidi" w:cstheme="majorBidi"/>
        </w:rPr>
        <w:br w:type="page"/>
      </w:r>
    </w:p>
    <w:p w14:paraId="204AFD2F" w14:textId="04F6E929" w:rsidR="003405BD" w:rsidRPr="003C1A0A" w:rsidRDefault="00EA4126" w:rsidP="00CC4CC1">
      <w:pPr>
        <w:spacing w:after="0" w:line="240" w:lineRule="auto"/>
        <w:rPr>
          <w:rFonts w:asciiTheme="majorBidi" w:hAnsiTheme="majorBidi" w:cstheme="majorBidi"/>
          <w:b/>
          <w:bCs/>
          <w:sz w:val="24"/>
          <w:szCs w:val="24"/>
        </w:rPr>
      </w:pPr>
      <w:r w:rsidRPr="003C1A0A">
        <w:rPr>
          <w:rFonts w:asciiTheme="majorBidi" w:hAnsiTheme="majorBidi" w:cstheme="majorBidi"/>
          <w:b/>
          <w:bCs/>
          <w:noProof/>
          <w:sz w:val="24"/>
          <w:szCs w:val="24"/>
          <w:lang w:bidi="hi-IN"/>
        </w:rPr>
        <w:lastRenderedPageBreak/>
        <w:drawing>
          <wp:anchor distT="0" distB="0" distL="114300" distR="114300" simplePos="0" relativeHeight="251854848" behindDoc="0" locked="0" layoutInCell="1" allowOverlap="1" wp14:anchorId="60259586" wp14:editId="2B466FC1">
            <wp:simplePos x="0" y="0"/>
            <wp:positionH relativeFrom="margin">
              <wp:posOffset>202869</wp:posOffset>
            </wp:positionH>
            <wp:positionV relativeFrom="page">
              <wp:posOffset>1237189</wp:posOffset>
            </wp:positionV>
            <wp:extent cx="5610225" cy="4392295"/>
            <wp:effectExtent l="0" t="0" r="9525" b="825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Manager - Indicator Import.png"/>
                    <pic:cNvPicPr/>
                  </pic:nvPicPr>
                  <pic:blipFill>
                    <a:blip r:embed="rId38">
                      <a:extLst>
                        <a:ext uri="{28A0092B-C50C-407E-A947-70E740481C1C}">
                          <a14:useLocalDpi xmlns:a14="http://schemas.microsoft.com/office/drawing/2010/main" val="0"/>
                        </a:ext>
                      </a:extLst>
                    </a:blip>
                    <a:stretch>
                      <a:fillRect/>
                    </a:stretch>
                  </pic:blipFill>
                  <pic:spPr>
                    <a:xfrm>
                      <a:off x="0" y="0"/>
                      <a:ext cx="5610225" cy="4392295"/>
                    </a:xfrm>
                    <a:prstGeom prst="rect">
                      <a:avLst/>
                    </a:prstGeom>
                  </pic:spPr>
                </pic:pic>
              </a:graphicData>
            </a:graphic>
            <wp14:sizeRelH relativeFrom="margin">
              <wp14:pctWidth>0</wp14:pctWidth>
            </wp14:sizeRelH>
            <wp14:sizeRelV relativeFrom="margin">
              <wp14:pctHeight>0</wp14:pctHeight>
            </wp14:sizeRelV>
          </wp:anchor>
        </w:drawing>
      </w:r>
      <w:r w:rsidR="003405BD" w:rsidRPr="003C1A0A">
        <w:rPr>
          <w:rFonts w:asciiTheme="majorBidi" w:hAnsiTheme="majorBidi" w:cstheme="majorBidi"/>
          <w:b/>
          <w:bCs/>
          <w:sz w:val="24"/>
          <w:szCs w:val="24"/>
        </w:rPr>
        <w:t>Manage Indicator</w:t>
      </w:r>
    </w:p>
    <w:p w14:paraId="77DFC5BE" w14:textId="21423BA5" w:rsidR="003405BD" w:rsidRPr="003C1A0A" w:rsidRDefault="003405BD" w:rsidP="003405BD">
      <w:pPr>
        <w:spacing w:after="0" w:line="240" w:lineRule="auto"/>
        <w:rPr>
          <w:rFonts w:asciiTheme="majorBidi" w:hAnsiTheme="majorBidi" w:cstheme="majorBidi"/>
          <w:b/>
          <w:bCs/>
        </w:rPr>
      </w:pPr>
      <w:r w:rsidRPr="003C1A0A">
        <w:rPr>
          <w:rFonts w:asciiTheme="majorBidi" w:hAnsiTheme="majorBidi" w:cstheme="majorBidi"/>
          <w:b/>
          <w:bCs/>
        </w:rPr>
        <w:br w:type="page"/>
      </w:r>
    </w:p>
    <w:p w14:paraId="5EB209C6" w14:textId="77777777" w:rsidR="003405BD" w:rsidRPr="003C1A0A" w:rsidRDefault="003405BD" w:rsidP="00CC4CC1">
      <w:pPr>
        <w:spacing w:after="0" w:line="240" w:lineRule="auto"/>
        <w:rPr>
          <w:rFonts w:asciiTheme="majorBidi" w:hAnsiTheme="majorBidi" w:cstheme="majorBidi"/>
          <w:b/>
          <w:bCs/>
          <w:sz w:val="24"/>
          <w:szCs w:val="24"/>
        </w:rPr>
      </w:pPr>
      <w:r w:rsidRPr="003C1A0A">
        <w:rPr>
          <w:rFonts w:asciiTheme="majorBidi" w:hAnsiTheme="majorBidi" w:cstheme="majorBidi"/>
          <w:b/>
          <w:bCs/>
          <w:noProof/>
          <w:sz w:val="24"/>
          <w:szCs w:val="24"/>
          <w:lang w:bidi="hi-IN"/>
        </w:rPr>
        <w:lastRenderedPageBreak/>
        <w:drawing>
          <wp:anchor distT="0" distB="0" distL="114300" distR="114300" simplePos="0" relativeHeight="251855872" behindDoc="0" locked="0" layoutInCell="1" allowOverlap="1" wp14:anchorId="425582D3" wp14:editId="6588A1A1">
            <wp:simplePos x="0" y="0"/>
            <wp:positionH relativeFrom="margin">
              <wp:align>center</wp:align>
            </wp:positionH>
            <wp:positionV relativeFrom="page">
              <wp:posOffset>1207827</wp:posOffset>
            </wp:positionV>
            <wp:extent cx="2838450" cy="4791075"/>
            <wp:effectExtent l="0" t="0" r="0" b="952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Manager - Data Import.png"/>
                    <pic:cNvPicPr/>
                  </pic:nvPicPr>
                  <pic:blipFill>
                    <a:blip r:embed="rId39">
                      <a:extLst>
                        <a:ext uri="{28A0092B-C50C-407E-A947-70E740481C1C}">
                          <a14:useLocalDpi xmlns:a14="http://schemas.microsoft.com/office/drawing/2010/main" val="0"/>
                        </a:ext>
                      </a:extLst>
                    </a:blip>
                    <a:stretch>
                      <a:fillRect/>
                    </a:stretch>
                  </pic:blipFill>
                  <pic:spPr>
                    <a:xfrm>
                      <a:off x="0" y="0"/>
                      <a:ext cx="2838450" cy="4791075"/>
                    </a:xfrm>
                    <a:prstGeom prst="rect">
                      <a:avLst/>
                    </a:prstGeom>
                  </pic:spPr>
                </pic:pic>
              </a:graphicData>
            </a:graphic>
          </wp:anchor>
        </w:drawing>
      </w:r>
      <w:r w:rsidRPr="003C1A0A">
        <w:rPr>
          <w:rFonts w:asciiTheme="majorBidi" w:hAnsiTheme="majorBidi" w:cstheme="majorBidi"/>
          <w:b/>
          <w:bCs/>
          <w:sz w:val="24"/>
          <w:szCs w:val="24"/>
        </w:rPr>
        <w:t>Manage Metadata</w:t>
      </w:r>
    </w:p>
    <w:p w14:paraId="6F2DE597" w14:textId="77777777" w:rsidR="003405BD" w:rsidRPr="003C1A0A" w:rsidRDefault="003405BD" w:rsidP="003405BD">
      <w:pPr>
        <w:spacing w:after="0" w:line="240" w:lineRule="auto"/>
        <w:rPr>
          <w:rStyle w:val="Bullet1Char"/>
          <w:rFonts w:asciiTheme="majorBidi" w:hAnsiTheme="majorBidi" w:cstheme="majorBidi"/>
        </w:rPr>
      </w:pPr>
      <w:r w:rsidRPr="003C1A0A">
        <w:rPr>
          <w:rStyle w:val="Bullet1Char"/>
          <w:rFonts w:asciiTheme="majorBidi" w:hAnsiTheme="majorBidi" w:cstheme="majorBidi"/>
        </w:rPr>
        <w:br w:type="page"/>
      </w:r>
    </w:p>
    <w:p w14:paraId="4ECDCAF0" w14:textId="00D9B3E6" w:rsidR="003405BD" w:rsidRPr="003C1A0A" w:rsidRDefault="00EA4126" w:rsidP="00CC4CC1">
      <w:pPr>
        <w:spacing w:after="0" w:line="240" w:lineRule="auto"/>
        <w:rPr>
          <w:rFonts w:asciiTheme="majorBidi" w:hAnsiTheme="majorBidi" w:cstheme="majorBidi"/>
          <w:b/>
          <w:bCs/>
          <w:sz w:val="24"/>
          <w:szCs w:val="24"/>
        </w:rPr>
      </w:pPr>
      <w:r w:rsidRPr="003C1A0A">
        <w:rPr>
          <w:rFonts w:asciiTheme="majorBidi" w:hAnsiTheme="majorBidi" w:cstheme="majorBidi"/>
          <w:b/>
          <w:bCs/>
          <w:noProof/>
          <w:lang w:bidi="hi-IN"/>
        </w:rPr>
        <w:lastRenderedPageBreak/>
        <w:drawing>
          <wp:anchor distT="0" distB="0" distL="114300" distR="114300" simplePos="0" relativeHeight="251858944" behindDoc="0" locked="0" layoutInCell="1" allowOverlap="1" wp14:anchorId="45AD9A8B" wp14:editId="636031B8">
            <wp:simplePos x="0" y="0"/>
            <wp:positionH relativeFrom="margin">
              <wp:posOffset>1009650</wp:posOffset>
            </wp:positionH>
            <wp:positionV relativeFrom="page">
              <wp:posOffset>5037730</wp:posOffset>
            </wp:positionV>
            <wp:extent cx="3917950" cy="3361690"/>
            <wp:effectExtent l="0" t="0" r="6350" b="0"/>
            <wp:wrapTopAndBottom/>
            <wp:docPr id="740" name="Picture 740" descr="C:\Users\harpreet\Desktop\Timor Leste System diagrams\Data Manager - Data Edit-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C:\Users\harpreet\Desktop\Timor Leste System diagrams\Data Manager - Data Edit-Page-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7950" cy="3361690"/>
                    </a:xfrm>
                    <a:prstGeom prst="rect">
                      <a:avLst/>
                    </a:prstGeom>
                    <a:noFill/>
                    <a:ln>
                      <a:noFill/>
                    </a:ln>
                  </pic:spPr>
                </pic:pic>
              </a:graphicData>
            </a:graphic>
          </wp:anchor>
        </w:drawing>
      </w:r>
      <w:r w:rsidRPr="003C1A0A">
        <w:rPr>
          <w:rFonts w:asciiTheme="majorBidi" w:hAnsiTheme="majorBidi" w:cstheme="majorBidi"/>
          <w:b/>
          <w:bCs/>
          <w:noProof/>
          <w:sz w:val="24"/>
          <w:szCs w:val="24"/>
          <w:lang w:bidi="hi-IN"/>
        </w:rPr>
        <w:drawing>
          <wp:anchor distT="0" distB="0" distL="114300" distR="114300" simplePos="0" relativeHeight="251857920" behindDoc="0" locked="0" layoutInCell="1" allowOverlap="1" wp14:anchorId="3D12AA70" wp14:editId="6D5F264D">
            <wp:simplePos x="0" y="0"/>
            <wp:positionH relativeFrom="margin">
              <wp:posOffset>1533525</wp:posOffset>
            </wp:positionH>
            <wp:positionV relativeFrom="page">
              <wp:posOffset>1264285</wp:posOffset>
            </wp:positionV>
            <wp:extent cx="2867025" cy="3634105"/>
            <wp:effectExtent l="0" t="0" r="9525" b="444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 Manager - Data Edit.png"/>
                    <pic:cNvPicPr/>
                  </pic:nvPicPr>
                  <pic:blipFill>
                    <a:blip r:embed="rId41">
                      <a:extLst>
                        <a:ext uri="{28A0092B-C50C-407E-A947-70E740481C1C}">
                          <a14:useLocalDpi xmlns:a14="http://schemas.microsoft.com/office/drawing/2010/main" val="0"/>
                        </a:ext>
                      </a:extLst>
                    </a:blip>
                    <a:stretch>
                      <a:fillRect/>
                    </a:stretch>
                  </pic:blipFill>
                  <pic:spPr>
                    <a:xfrm>
                      <a:off x="0" y="0"/>
                      <a:ext cx="2867025" cy="3634105"/>
                    </a:xfrm>
                    <a:prstGeom prst="rect">
                      <a:avLst/>
                    </a:prstGeom>
                  </pic:spPr>
                </pic:pic>
              </a:graphicData>
            </a:graphic>
            <wp14:sizeRelH relativeFrom="margin">
              <wp14:pctWidth>0</wp14:pctWidth>
            </wp14:sizeRelH>
            <wp14:sizeRelV relativeFrom="margin">
              <wp14:pctHeight>0</wp14:pctHeight>
            </wp14:sizeRelV>
          </wp:anchor>
        </w:drawing>
      </w:r>
      <w:r w:rsidR="003405BD" w:rsidRPr="003C1A0A">
        <w:rPr>
          <w:rFonts w:asciiTheme="majorBidi" w:hAnsiTheme="majorBidi" w:cstheme="majorBidi"/>
          <w:b/>
          <w:bCs/>
          <w:sz w:val="24"/>
          <w:szCs w:val="24"/>
        </w:rPr>
        <w:t>Data Entry/Edit</w:t>
      </w:r>
    </w:p>
    <w:bookmarkEnd w:id="3929"/>
    <w:p w14:paraId="19D99B62" w14:textId="08B7FAC7" w:rsidR="00B4286C" w:rsidRPr="003C1A0A" w:rsidRDefault="00B4286C">
      <w:pPr>
        <w:spacing w:after="0" w:line="240" w:lineRule="auto"/>
        <w:rPr>
          <w:rFonts w:asciiTheme="majorBidi" w:hAnsiTheme="majorBidi" w:cstheme="majorBidi"/>
          <w:b/>
          <w:bCs/>
          <w:sz w:val="24"/>
          <w:szCs w:val="24"/>
        </w:rPr>
      </w:pPr>
    </w:p>
    <w:p w14:paraId="24BB341E" w14:textId="7C77CA2E" w:rsidR="00E1074F" w:rsidRPr="003C1A0A" w:rsidRDefault="00E1074F" w:rsidP="00FA7006">
      <w:pPr>
        <w:tabs>
          <w:tab w:val="left" w:pos="9000"/>
          <w:tab w:val="left" w:pos="9180"/>
        </w:tabs>
        <w:jc w:val="center"/>
        <w:rPr>
          <w:rFonts w:asciiTheme="majorBidi" w:hAnsiTheme="majorBidi" w:cstheme="majorBidi"/>
          <w:sz w:val="40"/>
          <w:szCs w:val="40"/>
        </w:rPr>
      </w:pPr>
    </w:p>
    <w:p w14:paraId="1A943070" w14:textId="635D6F03" w:rsidR="00E1074F" w:rsidRPr="003C1A0A" w:rsidRDefault="00E1074F" w:rsidP="00FA7006">
      <w:pPr>
        <w:tabs>
          <w:tab w:val="left" w:pos="9000"/>
          <w:tab w:val="left" w:pos="9180"/>
        </w:tabs>
        <w:jc w:val="center"/>
        <w:rPr>
          <w:rFonts w:asciiTheme="majorBidi" w:hAnsiTheme="majorBidi" w:cstheme="majorBidi"/>
          <w:sz w:val="40"/>
          <w:szCs w:val="40"/>
        </w:rPr>
      </w:pPr>
    </w:p>
    <w:p w14:paraId="1278BD9B" w14:textId="77777777" w:rsidR="00E1074F" w:rsidRPr="003C1A0A" w:rsidRDefault="00E1074F" w:rsidP="00FA7006">
      <w:pPr>
        <w:tabs>
          <w:tab w:val="left" w:pos="9000"/>
          <w:tab w:val="left" w:pos="9180"/>
        </w:tabs>
        <w:jc w:val="center"/>
        <w:rPr>
          <w:rFonts w:asciiTheme="majorBidi" w:hAnsiTheme="majorBidi" w:cstheme="majorBidi"/>
          <w:sz w:val="40"/>
          <w:szCs w:val="40"/>
        </w:rPr>
      </w:pPr>
    </w:p>
    <w:p w14:paraId="7090141A" w14:textId="77777777" w:rsidR="00E1074F" w:rsidRPr="003C1A0A" w:rsidRDefault="00E1074F" w:rsidP="00FA7006">
      <w:pPr>
        <w:tabs>
          <w:tab w:val="left" w:pos="9000"/>
          <w:tab w:val="left" w:pos="9180"/>
        </w:tabs>
        <w:jc w:val="center"/>
        <w:rPr>
          <w:rFonts w:asciiTheme="majorBidi" w:hAnsiTheme="majorBidi" w:cstheme="majorBidi"/>
          <w:sz w:val="40"/>
          <w:szCs w:val="40"/>
        </w:rPr>
      </w:pPr>
    </w:p>
    <w:p w14:paraId="31ACE567" w14:textId="77777777" w:rsidR="00E1074F" w:rsidRPr="003C1A0A" w:rsidRDefault="00E1074F" w:rsidP="00FA7006">
      <w:pPr>
        <w:tabs>
          <w:tab w:val="left" w:pos="9000"/>
          <w:tab w:val="left" w:pos="9180"/>
        </w:tabs>
        <w:jc w:val="center"/>
        <w:rPr>
          <w:rFonts w:asciiTheme="majorBidi" w:hAnsiTheme="majorBidi" w:cstheme="majorBidi"/>
          <w:sz w:val="40"/>
          <w:szCs w:val="40"/>
        </w:rPr>
      </w:pPr>
    </w:p>
    <w:p w14:paraId="01AC8996" w14:textId="77777777" w:rsidR="00E1074F" w:rsidRPr="003C1A0A" w:rsidRDefault="00E1074F" w:rsidP="00FA7006">
      <w:pPr>
        <w:tabs>
          <w:tab w:val="left" w:pos="9000"/>
          <w:tab w:val="left" w:pos="9180"/>
        </w:tabs>
        <w:jc w:val="center"/>
        <w:rPr>
          <w:rFonts w:asciiTheme="majorBidi" w:hAnsiTheme="majorBidi" w:cstheme="majorBidi"/>
          <w:sz w:val="40"/>
          <w:szCs w:val="40"/>
        </w:rPr>
      </w:pPr>
    </w:p>
    <w:p w14:paraId="6A876B9E" w14:textId="77777777" w:rsidR="00E1074F" w:rsidRPr="003C1A0A" w:rsidRDefault="00E1074F" w:rsidP="00FA7006">
      <w:pPr>
        <w:tabs>
          <w:tab w:val="left" w:pos="9000"/>
          <w:tab w:val="left" w:pos="9180"/>
        </w:tabs>
        <w:jc w:val="center"/>
        <w:rPr>
          <w:rFonts w:asciiTheme="majorBidi" w:hAnsiTheme="majorBidi" w:cstheme="majorBidi"/>
          <w:sz w:val="40"/>
          <w:szCs w:val="40"/>
        </w:rPr>
      </w:pPr>
    </w:p>
    <w:p w14:paraId="5D0D80A9" w14:textId="77777777" w:rsidR="00E1074F" w:rsidRPr="003C1A0A" w:rsidRDefault="00E1074F" w:rsidP="00FA7006">
      <w:pPr>
        <w:tabs>
          <w:tab w:val="left" w:pos="9000"/>
          <w:tab w:val="left" w:pos="9180"/>
        </w:tabs>
        <w:jc w:val="center"/>
        <w:rPr>
          <w:rFonts w:asciiTheme="majorBidi" w:hAnsiTheme="majorBidi" w:cstheme="majorBidi"/>
          <w:sz w:val="40"/>
          <w:szCs w:val="40"/>
        </w:rPr>
      </w:pPr>
    </w:p>
    <w:p w14:paraId="105DC0A2" w14:textId="6275D231" w:rsidR="00CC2045" w:rsidRPr="003C1A0A" w:rsidRDefault="00F6745D" w:rsidP="00FA7006">
      <w:pPr>
        <w:tabs>
          <w:tab w:val="left" w:pos="9000"/>
          <w:tab w:val="left" w:pos="9180"/>
        </w:tabs>
        <w:jc w:val="center"/>
        <w:rPr>
          <w:rFonts w:asciiTheme="majorBidi" w:hAnsiTheme="majorBidi" w:cstheme="majorBidi"/>
          <w:sz w:val="40"/>
          <w:szCs w:val="40"/>
        </w:rPr>
      </w:pPr>
      <w:r w:rsidRPr="003C1A0A">
        <w:rPr>
          <w:rFonts w:asciiTheme="majorBidi" w:hAnsiTheme="majorBidi" w:cstheme="majorBidi"/>
          <w:sz w:val="40"/>
          <w:szCs w:val="40"/>
        </w:rPr>
        <w:t xml:space="preserve">--- </w:t>
      </w:r>
      <w:r w:rsidR="00CC2045" w:rsidRPr="003C1A0A">
        <w:rPr>
          <w:rFonts w:asciiTheme="majorBidi" w:hAnsiTheme="majorBidi" w:cstheme="majorBidi"/>
          <w:sz w:val="40"/>
          <w:szCs w:val="40"/>
        </w:rPr>
        <w:t>End of the Document ----</w:t>
      </w:r>
    </w:p>
    <w:p w14:paraId="5790FD49" w14:textId="5E8026A7" w:rsidR="00CC2045" w:rsidRPr="003C1A0A" w:rsidRDefault="00CC2045">
      <w:pPr>
        <w:spacing w:after="0" w:line="240" w:lineRule="auto"/>
        <w:rPr>
          <w:rFonts w:asciiTheme="majorBidi" w:hAnsiTheme="majorBidi" w:cstheme="majorBidi"/>
        </w:rPr>
      </w:pPr>
    </w:p>
    <w:sectPr w:rsidR="00CC2045" w:rsidRPr="003C1A0A" w:rsidSect="00C65593">
      <w:pgSz w:w="12240" w:h="15840"/>
      <w:pgMar w:top="1440" w:right="1440" w:bottom="1440" w:left="1440" w:header="720" w:footer="720" w:gutter="0"/>
      <w:cols w:space="720"/>
      <w:formProt w:val="0"/>
      <w:titlePg/>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6E116" w14:textId="77777777" w:rsidR="00EE5D08" w:rsidRDefault="00EE5D08">
      <w:pPr>
        <w:spacing w:after="0" w:line="240" w:lineRule="auto"/>
      </w:pPr>
      <w:r>
        <w:separator/>
      </w:r>
    </w:p>
  </w:endnote>
  <w:endnote w:type="continuationSeparator" w:id="0">
    <w:p w14:paraId="300B03A7" w14:textId="77777777" w:rsidR="00EE5D08" w:rsidRDefault="00EE5D08">
      <w:pPr>
        <w:spacing w:after="0" w:line="240" w:lineRule="auto"/>
      </w:pPr>
      <w:r>
        <w:continuationSeparator/>
      </w:r>
    </w:p>
  </w:endnote>
  <w:endnote w:type="continuationNotice" w:id="1">
    <w:p w14:paraId="2D47102D" w14:textId="77777777" w:rsidR="00EE5D08" w:rsidRDefault="00EE5D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Symbols">
    <w:altName w:val="Arial"/>
    <w:charset w:val="00"/>
    <w:family w:val="auto"/>
    <w:pitch w:val="default"/>
  </w:font>
  <w:font w:name="Wingdings 2">
    <w:panose1 w:val="05020102010507070707"/>
    <w:charset w:val="02"/>
    <w:family w:val="roman"/>
    <w:pitch w:val="variable"/>
    <w:sig w:usb0="00000000" w:usb1="10000000" w:usb2="00000000" w:usb3="00000000" w:csb0="80000000" w:csb1="00000000"/>
  </w:font>
  <w:font w:name="OpenSymbol">
    <w:altName w:val="Cambria"/>
    <w:charset w:val="01"/>
    <w:family w:val="auto"/>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89"/>
      <w:docPartObj>
        <w:docPartGallery w:val="Page Numbers (Bottom of Page)"/>
        <w:docPartUnique/>
      </w:docPartObj>
    </w:sdtPr>
    <w:sdtEndPr>
      <w:rPr>
        <w:color w:val="7F7F7F" w:themeColor="background1" w:themeShade="7F"/>
        <w:spacing w:val="60"/>
      </w:rPr>
    </w:sdtEndPr>
    <w:sdtContent>
      <w:p w14:paraId="62F9D5D8" w14:textId="70F77A39" w:rsidR="00223264" w:rsidRDefault="00223264">
        <w:pPr>
          <w:pStyle w:val="Footer"/>
          <w:pBdr>
            <w:top w:val="single" w:sz="4" w:space="1" w:color="D9D9D9" w:themeColor="background1" w:themeShade="D9"/>
          </w:pBdr>
          <w:jc w:val="right"/>
        </w:pPr>
        <w:r>
          <w:fldChar w:fldCharType="begin"/>
        </w:r>
        <w:r>
          <w:instrText xml:space="preserve"> PAGE   \* MERGEFORMAT </w:instrText>
        </w:r>
        <w:r>
          <w:fldChar w:fldCharType="separate"/>
        </w:r>
        <w:r w:rsidR="00E82E57">
          <w:rPr>
            <w:noProof/>
          </w:rPr>
          <w:t>76</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135731"/>
      <w:docPartObj>
        <w:docPartGallery w:val="Page Numbers (Bottom of Page)"/>
        <w:docPartUnique/>
      </w:docPartObj>
    </w:sdtPr>
    <w:sdtEndPr>
      <w:rPr>
        <w:color w:val="7F7F7F" w:themeColor="background1" w:themeShade="7F"/>
        <w:spacing w:val="60"/>
      </w:rPr>
    </w:sdtEndPr>
    <w:sdtContent>
      <w:p w14:paraId="6AEC8D60" w14:textId="7B25CDC1" w:rsidR="00223264" w:rsidRDefault="00223264" w:rsidP="00EA4126">
        <w:pPr>
          <w:pStyle w:val="Footer"/>
          <w:pBdr>
            <w:top w:val="single" w:sz="4" w:space="1" w:color="D9D9D9" w:themeColor="background1" w:themeShade="D9"/>
          </w:pBdr>
          <w:jc w:val="right"/>
        </w:pPr>
        <w:r>
          <w:fldChar w:fldCharType="begin"/>
        </w:r>
        <w:r>
          <w:instrText xml:space="preserve"> PAGE   \* MERGEFORMAT </w:instrText>
        </w:r>
        <w:r>
          <w:fldChar w:fldCharType="separate"/>
        </w:r>
        <w:r w:rsidR="000520C6">
          <w:rPr>
            <w:noProof/>
          </w:rPr>
          <w:t>16</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C34EF" w14:textId="77777777" w:rsidR="00EE5D08" w:rsidRDefault="00EE5D08">
      <w:pPr>
        <w:spacing w:after="0" w:line="240" w:lineRule="auto"/>
      </w:pPr>
      <w:r>
        <w:separator/>
      </w:r>
    </w:p>
  </w:footnote>
  <w:footnote w:type="continuationSeparator" w:id="0">
    <w:p w14:paraId="14A20393" w14:textId="77777777" w:rsidR="00EE5D08" w:rsidRDefault="00EE5D08">
      <w:pPr>
        <w:spacing w:after="0" w:line="240" w:lineRule="auto"/>
      </w:pPr>
      <w:r>
        <w:continuationSeparator/>
      </w:r>
    </w:p>
  </w:footnote>
  <w:footnote w:type="continuationNotice" w:id="1">
    <w:p w14:paraId="2CD31F64" w14:textId="77777777" w:rsidR="00EE5D08" w:rsidRDefault="00EE5D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46AE5" w14:textId="3D2B9E75" w:rsidR="00223264" w:rsidRDefault="00223264" w:rsidP="00C51700">
    <w:pPr>
      <w:pStyle w:val="Header"/>
      <w:spacing w:after="0"/>
      <w:jc w:val="right"/>
    </w:pPr>
    <w:r>
      <w:t>____________________________________________________BUSINESS REQUIREMENT DOCUMENT</w:t>
    </w:r>
  </w:p>
  <w:p w14:paraId="0220E3AF" w14:textId="1CBB1D39" w:rsidR="00223264" w:rsidRDefault="00223264" w:rsidP="00C51700">
    <w:pPr>
      <w:pStyle w:val="Header"/>
      <w:spacing w:after="0"/>
      <w:jc w:val="right"/>
    </w:pPr>
    <w:r>
      <w:t>MAUSTATS PLATFORM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B4752" w14:textId="77777777" w:rsidR="00223264" w:rsidRPr="00C51700" w:rsidRDefault="00223264" w:rsidP="00C51700">
    <w:pPr>
      <w:pStyle w:val="Header"/>
    </w:pPr>
    <w:r>
      <w:rPr>
        <w:noProof/>
        <w:lang w:bidi="hi-IN"/>
      </w:rPr>
      <w:drawing>
        <wp:anchor distT="0" distB="0" distL="114300" distR="114300" simplePos="0" relativeHeight="251661312" behindDoc="0" locked="0" layoutInCell="1" allowOverlap="1" wp14:anchorId="014BCD24" wp14:editId="540981F8">
          <wp:simplePos x="0" y="0"/>
          <wp:positionH relativeFrom="margin">
            <wp:posOffset>0</wp:posOffset>
          </wp:positionH>
          <wp:positionV relativeFrom="page">
            <wp:posOffset>306856</wp:posOffset>
          </wp:positionV>
          <wp:extent cx="1067435" cy="5797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Tech Mission 300x300.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67435" cy="5797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D9715" w14:textId="77777777" w:rsidR="00223264" w:rsidRDefault="00223264" w:rsidP="00507F2F">
    <w:pPr>
      <w:pStyle w:val="Header"/>
      <w:spacing w:after="0"/>
      <w:jc w:val="right"/>
    </w:pPr>
    <w:r>
      <w:t>____________________________________________________BUSINESS REQUIREMENT DOCUMENT</w:t>
    </w:r>
  </w:p>
  <w:p w14:paraId="78F9C3C3" w14:textId="77777777" w:rsidR="00223264" w:rsidRDefault="00223264" w:rsidP="00C51700">
    <w:pPr>
      <w:pStyle w:val="Header"/>
      <w:spacing w:after="0"/>
      <w:jc w:val="right"/>
    </w:pPr>
    <w:r>
      <w:t>MAUSTATS PLATFORM</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A6C92" w14:textId="662D4E53" w:rsidR="00223264" w:rsidRPr="00F85F92" w:rsidRDefault="00223264" w:rsidP="00EA4126">
    <w:pPr>
      <w:pStyle w:val="Header"/>
      <w:jc w:val="both"/>
      <w:rPr>
        <w:rFonts w:ascii="Bookman Old Style" w:hAnsi="Bookman Old Style"/>
        <w:sz w:val="20"/>
        <w:szCs w:val="20"/>
      </w:rPr>
    </w:pPr>
    <w:r w:rsidRPr="00F11D98">
      <w:rPr>
        <w:rFonts w:ascii="Bookman Old Style" w:hAnsi="Bookman Old Style"/>
        <w:sz w:val="20"/>
        <w:szCs w:val="20"/>
      </w:rPr>
      <w:t>Business Requirement Document</w:t>
    </w:r>
    <w:r>
      <w:rPr>
        <w:rFonts w:ascii="Bookman Old Style" w:hAnsi="Bookman Old Style"/>
        <w:sz w:val="20"/>
        <w:szCs w:val="20"/>
      </w:rPr>
      <w:t xml:space="preserve"> </w:t>
    </w:r>
    <w:r w:rsidRPr="00F85F92">
      <w:rPr>
        <w:rFonts w:ascii="Bookman Old Style" w:hAnsi="Bookman Old Style"/>
        <w:color w:val="404040" w:themeColor="text1" w:themeTint="BF"/>
        <w:sz w:val="20"/>
        <w:szCs w:val="20"/>
      </w:rPr>
      <w:t xml:space="preserve">– </w:t>
    </w:r>
    <w:r w:rsidRPr="00F46BC0">
      <w:rPr>
        <w:rFonts w:ascii="Bookman Old Style" w:hAnsi="Bookman Old Style"/>
        <w:color w:val="404040" w:themeColor="text1" w:themeTint="BF"/>
        <w:sz w:val="20"/>
        <w:szCs w:val="20"/>
      </w:rPr>
      <w:t>Modern Statistics Platform (MauStats)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F33C4" w14:textId="28F0B293" w:rsidR="00223264" w:rsidRPr="00F85F92" w:rsidRDefault="00223264" w:rsidP="00EA4126">
    <w:pPr>
      <w:pStyle w:val="Header"/>
      <w:jc w:val="both"/>
      <w:rPr>
        <w:rFonts w:ascii="Bookman Old Style" w:hAnsi="Bookman Old Style"/>
        <w:sz w:val="20"/>
        <w:szCs w:val="20"/>
      </w:rPr>
    </w:pPr>
    <w:r w:rsidRPr="00F11D98">
      <w:rPr>
        <w:rFonts w:ascii="Bookman Old Style" w:hAnsi="Bookman Old Style"/>
        <w:sz w:val="20"/>
        <w:szCs w:val="20"/>
      </w:rPr>
      <w:t>Business Requirement Document</w:t>
    </w:r>
    <w:r w:rsidRPr="00F85F92">
      <w:rPr>
        <w:rFonts w:ascii="Bookman Old Style" w:hAnsi="Bookman Old Style"/>
        <w:color w:val="404040" w:themeColor="text1" w:themeTint="BF"/>
        <w:sz w:val="20"/>
        <w:szCs w:val="20"/>
      </w:rPr>
      <w:t xml:space="preserve">– </w:t>
    </w:r>
    <w:r>
      <w:rPr>
        <w:rFonts w:ascii="Bookman Old Style" w:hAnsi="Bookman Old Style"/>
        <w:color w:val="404040" w:themeColor="text1" w:themeTint="BF"/>
        <w:sz w:val="20"/>
        <w:szCs w:val="20"/>
      </w:rPr>
      <w:t>Interactive Basic Education (IBE) Dashboard Nigeria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014A"/>
    <w:multiLevelType w:val="hybridMultilevel"/>
    <w:tmpl w:val="2908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5E76E6"/>
    <w:multiLevelType w:val="hybridMultilevel"/>
    <w:tmpl w:val="5F7EEAB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6C1987"/>
    <w:multiLevelType w:val="hybridMultilevel"/>
    <w:tmpl w:val="8234A0F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9E05C1"/>
    <w:multiLevelType w:val="hybridMultilevel"/>
    <w:tmpl w:val="B3C41CD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B37317"/>
    <w:multiLevelType w:val="hybridMultilevel"/>
    <w:tmpl w:val="D1A89C76"/>
    <w:lvl w:ilvl="0" w:tplc="0409001B">
      <w:start w:val="1"/>
      <w:numFmt w:val="lowerRoman"/>
      <w:lvlText w:val="%1."/>
      <w:lvlJc w:val="righ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0B445FE6"/>
    <w:multiLevelType w:val="hybridMultilevel"/>
    <w:tmpl w:val="9EE679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8577D1"/>
    <w:multiLevelType w:val="hybridMultilevel"/>
    <w:tmpl w:val="B25AD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7D2F51"/>
    <w:multiLevelType w:val="hybridMultilevel"/>
    <w:tmpl w:val="F5DA39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F5C60BB"/>
    <w:multiLevelType w:val="multilevel"/>
    <w:tmpl w:val="719839B8"/>
    <w:lvl w:ilvl="0">
      <w:start w:val="1"/>
      <w:numFmt w:val="bullet"/>
      <w:lvlText w:val=""/>
      <w:lvlJc w:val="left"/>
      <w:pPr>
        <w:ind w:left="720" w:hanging="360"/>
      </w:pPr>
      <w:rPr>
        <w:rFonts w:ascii="Symbol" w:hAnsi="Symbol" w:hint="default"/>
      </w:rPr>
    </w:lvl>
    <w:lvl w:ilvl="1">
      <w:start w:val="1"/>
      <w:numFmt w:val="bullet"/>
      <w:lvlText w:val="•"/>
      <w:lvlJc w:val="left"/>
      <w:pPr>
        <w:ind w:left="1005" w:hanging="645"/>
      </w:pPr>
      <w:rPr>
        <w:rFonts w:ascii="Bookman Old Style" w:eastAsia="Calibri" w:hAnsi="Bookman Old Style" w:cstheme="majorHAnsi"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0F9D325A"/>
    <w:multiLevelType w:val="hybridMultilevel"/>
    <w:tmpl w:val="D6AE80D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540C98"/>
    <w:multiLevelType w:val="hybridMultilevel"/>
    <w:tmpl w:val="8A9C009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260E03"/>
    <w:multiLevelType w:val="hybridMultilevel"/>
    <w:tmpl w:val="91D663E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AB0204"/>
    <w:multiLevelType w:val="hybridMultilevel"/>
    <w:tmpl w:val="0D20D53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127463"/>
    <w:multiLevelType w:val="hybridMultilevel"/>
    <w:tmpl w:val="9460C15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38472FB"/>
    <w:multiLevelType w:val="hybridMultilevel"/>
    <w:tmpl w:val="A848628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B03048"/>
    <w:multiLevelType w:val="hybridMultilevel"/>
    <w:tmpl w:val="D2DCF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A747DBC"/>
    <w:multiLevelType w:val="hybridMultilevel"/>
    <w:tmpl w:val="D6647D2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615FF1"/>
    <w:multiLevelType w:val="hybridMultilevel"/>
    <w:tmpl w:val="EDB868D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D37005"/>
    <w:multiLevelType w:val="hybridMultilevel"/>
    <w:tmpl w:val="8626E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D6A20A8"/>
    <w:multiLevelType w:val="hybridMultilevel"/>
    <w:tmpl w:val="FAF8C3F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EBD65DB"/>
    <w:multiLevelType w:val="hybridMultilevel"/>
    <w:tmpl w:val="915CE070"/>
    <w:lvl w:ilvl="0" w:tplc="04090001">
      <w:start w:val="1"/>
      <w:numFmt w:val="bullet"/>
      <w:lvlText w:val=""/>
      <w:lvlJc w:val="left"/>
      <w:pPr>
        <w:ind w:left="750" w:hanging="360"/>
      </w:pPr>
      <w:rPr>
        <w:rFonts w:ascii="Symbol" w:hAnsi="Symbol" w:hint="default"/>
      </w:rPr>
    </w:lvl>
    <w:lvl w:ilvl="1" w:tplc="08090003" w:tentative="1">
      <w:start w:val="1"/>
      <w:numFmt w:val="bullet"/>
      <w:lvlText w:val="o"/>
      <w:lvlJc w:val="left"/>
      <w:pPr>
        <w:ind w:left="1470" w:hanging="360"/>
      </w:pPr>
      <w:rPr>
        <w:rFonts w:ascii="Courier New" w:hAnsi="Courier New" w:cs="Courier New" w:hint="default"/>
      </w:rPr>
    </w:lvl>
    <w:lvl w:ilvl="2" w:tplc="08090005" w:tentative="1">
      <w:start w:val="1"/>
      <w:numFmt w:val="bullet"/>
      <w:lvlText w:val=""/>
      <w:lvlJc w:val="left"/>
      <w:pPr>
        <w:ind w:left="2190" w:hanging="360"/>
      </w:pPr>
      <w:rPr>
        <w:rFonts w:ascii="Wingdings" w:hAnsi="Wingdings" w:hint="default"/>
      </w:rPr>
    </w:lvl>
    <w:lvl w:ilvl="3" w:tplc="08090001" w:tentative="1">
      <w:start w:val="1"/>
      <w:numFmt w:val="bullet"/>
      <w:lvlText w:val=""/>
      <w:lvlJc w:val="left"/>
      <w:pPr>
        <w:ind w:left="2910" w:hanging="360"/>
      </w:pPr>
      <w:rPr>
        <w:rFonts w:ascii="Symbol" w:hAnsi="Symbol" w:hint="default"/>
      </w:rPr>
    </w:lvl>
    <w:lvl w:ilvl="4" w:tplc="08090003" w:tentative="1">
      <w:start w:val="1"/>
      <w:numFmt w:val="bullet"/>
      <w:lvlText w:val="o"/>
      <w:lvlJc w:val="left"/>
      <w:pPr>
        <w:ind w:left="3630" w:hanging="360"/>
      </w:pPr>
      <w:rPr>
        <w:rFonts w:ascii="Courier New" w:hAnsi="Courier New" w:cs="Courier New" w:hint="default"/>
      </w:rPr>
    </w:lvl>
    <w:lvl w:ilvl="5" w:tplc="08090005" w:tentative="1">
      <w:start w:val="1"/>
      <w:numFmt w:val="bullet"/>
      <w:lvlText w:val=""/>
      <w:lvlJc w:val="left"/>
      <w:pPr>
        <w:ind w:left="4350" w:hanging="360"/>
      </w:pPr>
      <w:rPr>
        <w:rFonts w:ascii="Wingdings" w:hAnsi="Wingdings" w:hint="default"/>
      </w:rPr>
    </w:lvl>
    <w:lvl w:ilvl="6" w:tplc="08090001" w:tentative="1">
      <w:start w:val="1"/>
      <w:numFmt w:val="bullet"/>
      <w:lvlText w:val=""/>
      <w:lvlJc w:val="left"/>
      <w:pPr>
        <w:ind w:left="5070" w:hanging="360"/>
      </w:pPr>
      <w:rPr>
        <w:rFonts w:ascii="Symbol" w:hAnsi="Symbol" w:hint="default"/>
      </w:rPr>
    </w:lvl>
    <w:lvl w:ilvl="7" w:tplc="08090003" w:tentative="1">
      <w:start w:val="1"/>
      <w:numFmt w:val="bullet"/>
      <w:lvlText w:val="o"/>
      <w:lvlJc w:val="left"/>
      <w:pPr>
        <w:ind w:left="5790" w:hanging="360"/>
      </w:pPr>
      <w:rPr>
        <w:rFonts w:ascii="Courier New" w:hAnsi="Courier New" w:cs="Courier New" w:hint="default"/>
      </w:rPr>
    </w:lvl>
    <w:lvl w:ilvl="8" w:tplc="08090005" w:tentative="1">
      <w:start w:val="1"/>
      <w:numFmt w:val="bullet"/>
      <w:lvlText w:val=""/>
      <w:lvlJc w:val="left"/>
      <w:pPr>
        <w:ind w:left="6510" w:hanging="360"/>
      </w:pPr>
      <w:rPr>
        <w:rFonts w:ascii="Wingdings" w:hAnsi="Wingdings" w:hint="default"/>
      </w:rPr>
    </w:lvl>
  </w:abstractNum>
  <w:abstractNum w:abstractNumId="21" w15:restartNumberingAfterBreak="0">
    <w:nsid w:val="1F3573ED"/>
    <w:multiLevelType w:val="hybridMultilevel"/>
    <w:tmpl w:val="195415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C97697"/>
    <w:multiLevelType w:val="hybridMultilevel"/>
    <w:tmpl w:val="C8141A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0ED4DB8"/>
    <w:multiLevelType w:val="hybridMultilevel"/>
    <w:tmpl w:val="5E6499C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1417694"/>
    <w:multiLevelType w:val="hybridMultilevel"/>
    <w:tmpl w:val="8FB0BF02"/>
    <w:lvl w:ilvl="0" w:tplc="04090001">
      <w:start w:val="1"/>
      <w:numFmt w:val="bullet"/>
      <w:lvlText w:val=""/>
      <w:lvlJc w:val="left"/>
      <w:pPr>
        <w:ind w:left="749" w:hanging="360"/>
      </w:pPr>
      <w:rPr>
        <w:rFonts w:ascii="Symbol" w:hAnsi="Symbol" w:hint="default"/>
      </w:rPr>
    </w:lvl>
    <w:lvl w:ilvl="1" w:tplc="FFFFFFFF" w:tentative="1">
      <w:start w:val="1"/>
      <w:numFmt w:val="bullet"/>
      <w:lvlText w:val="o"/>
      <w:lvlJc w:val="left"/>
      <w:pPr>
        <w:ind w:left="1469" w:hanging="360"/>
      </w:pPr>
      <w:rPr>
        <w:rFonts w:ascii="Courier New" w:hAnsi="Courier New" w:cs="Courier New" w:hint="default"/>
      </w:rPr>
    </w:lvl>
    <w:lvl w:ilvl="2" w:tplc="FFFFFFFF" w:tentative="1">
      <w:start w:val="1"/>
      <w:numFmt w:val="bullet"/>
      <w:lvlText w:val=""/>
      <w:lvlJc w:val="left"/>
      <w:pPr>
        <w:ind w:left="2189" w:hanging="360"/>
      </w:pPr>
      <w:rPr>
        <w:rFonts w:ascii="Wingdings" w:hAnsi="Wingdings" w:hint="default"/>
      </w:rPr>
    </w:lvl>
    <w:lvl w:ilvl="3" w:tplc="FFFFFFFF" w:tentative="1">
      <w:start w:val="1"/>
      <w:numFmt w:val="bullet"/>
      <w:lvlText w:val=""/>
      <w:lvlJc w:val="left"/>
      <w:pPr>
        <w:ind w:left="2909" w:hanging="360"/>
      </w:pPr>
      <w:rPr>
        <w:rFonts w:ascii="Symbol" w:hAnsi="Symbol" w:hint="default"/>
      </w:rPr>
    </w:lvl>
    <w:lvl w:ilvl="4" w:tplc="FFFFFFFF" w:tentative="1">
      <w:start w:val="1"/>
      <w:numFmt w:val="bullet"/>
      <w:lvlText w:val="o"/>
      <w:lvlJc w:val="left"/>
      <w:pPr>
        <w:ind w:left="3629" w:hanging="360"/>
      </w:pPr>
      <w:rPr>
        <w:rFonts w:ascii="Courier New" w:hAnsi="Courier New" w:cs="Courier New" w:hint="default"/>
      </w:rPr>
    </w:lvl>
    <w:lvl w:ilvl="5" w:tplc="FFFFFFFF" w:tentative="1">
      <w:start w:val="1"/>
      <w:numFmt w:val="bullet"/>
      <w:lvlText w:val=""/>
      <w:lvlJc w:val="left"/>
      <w:pPr>
        <w:ind w:left="4349" w:hanging="360"/>
      </w:pPr>
      <w:rPr>
        <w:rFonts w:ascii="Wingdings" w:hAnsi="Wingdings" w:hint="default"/>
      </w:rPr>
    </w:lvl>
    <w:lvl w:ilvl="6" w:tplc="FFFFFFFF" w:tentative="1">
      <w:start w:val="1"/>
      <w:numFmt w:val="bullet"/>
      <w:lvlText w:val=""/>
      <w:lvlJc w:val="left"/>
      <w:pPr>
        <w:ind w:left="5069" w:hanging="360"/>
      </w:pPr>
      <w:rPr>
        <w:rFonts w:ascii="Symbol" w:hAnsi="Symbol" w:hint="default"/>
      </w:rPr>
    </w:lvl>
    <w:lvl w:ilvl="7" w:tplc="FFFFFFFF" w:tentative="1">
      <w:start w:val="1"/>
      <w:numFmt w:val="bullet"/>
      <w:lvlText w:val="o"/>
      <w:lvlJc w:val="left"/>
      <w:pPr>
        <w:ind w:left="5789" w:hanging="360"/>
      </w:pPr>
      <w:rPr>
        <w:rFonts w:ascii="Courier New" w:hAnsi="Courier New" w:cs="Courier New" w:hint="default"/>
      </w:rPr>
    </w:lvl>
    <w:lvl w:ilvl="8" w:tplc="FFFFFFFF" w:tentative="1">
      <w:start w:val="1"/>
      <w:numFmt w:val="bullet"/>
      <w:lvlText w:val=""/>
      <w:lvlJc w:val="left"/>
      <w:pPr>
        <w:ind w:left="6509" w:hanging="360"/>
      </w:pPr>
      <w:rPr>
        <w:rFonts w:ascii="Wingdings" w:hAnsi="Wingdings" w:hint="default"/>
      </w:rPr>
    </w:lvl>
  </w:abstractNum>
  <w:abstractNum w:abstractNumId="25" w15:restartNumberingAfterBreak="0">
    <w:nsid w:val="21D525B2"/>
    <w:multiLevelType w:val="hybridMultilevel"/>
    <w:tmpl w:val="A0F8F24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4DC374F"/>
    <w:multiLevelType w:val="hybridMultilevel"/>
    <w:tmpl w:val="2A0C8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6610095"/>
    <w:multiLevelType w:val="hybridMultilevel"/>
    <w:tmpl w:val="153E31D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6D27E3E"/>
    <w:multiLevelType w:val="hybridMultilevel"/>
    <w:tmpl w:val="B7ACEEA6"/>
    <w:lvl w:ilvl="0" w:tplc="04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9" w15:restartNumberingAfterBreak="0">
    <w:nsid w:val="27337B1E"/>
    <w:multiLevelType w:val="hybridMultilevel"/>
    <w:tmpl w:val="F3E8B7D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7DB4394"/>
    <w:multiLevelType w:val="hybridMultilevel"/>
    <w:tmpl w:val="7C3208E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283C49A0"/>
    <w:multiLevelType w:val="hybridMultilevel"/>
    <w:tmpl w:val="8CF4D8C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BEF2B86"/>
    <w:multiLevelType w:val="hybridMultilevel"/>
    <w:tmpl w:val="BDB8E66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CF4539B"/>
    <w:multiLevelType w:val="hybridMultilevel"/>
    <w:tmpl w:val="2DEE4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E4A165C"/>
    <w:multiLevelType w:val="hybridMultilevel"/>
    <w:tmpl w:val="DFB8136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F5344A8"/>
    <w:multiLevelType w:val="hybridMultilevel"/>
    <w:tmpl w:val="45F8A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F9E7A1D"/>
    <w:multiLevelType w:val="hybridMultilevel"/>
    <w:tmpl w:val="A0F8F24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161084D"/>
    <w:multiLevelType w:val="hybridMultilevel"/>
    <w:tmpl w:val="FCAE2C6A"/>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8" w15:restartNumberingAfterBreak="0">
    <w:nsid w:val="36713EA4"/>
    <w:multiLevelType w:val="hybridMultilevel"/>
    <w:tmpl w:val="9FF87A9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7417A44"/>
    <w:multiLevelType w:val="hybridMultilevel"/>
    <w:tmpl w:val="932C89D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8351255"/>
    <w:multiLevelType w:val="hybridMultilevel"/>
    <w:tmpl w:val="F498304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9A646B0"/>
    <w:multiLevelType w:val="multilevel"/>
    <w:tmpl w:val="439E5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9C57ADD"/>
    <w:multiLevelType w:val="hybridMultilevel"/>
    <w:tmpl w:val="9DAEC25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A0B6AD8"/>
    <w:multiLevelType w:val="hybridMultilevel"/>
    <w:tmpl w:val="679E8D2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AB271D9"/>
    <w:multiLevelType w:val="hybridMultilevel"/>
    <w:tmpl w:val="B9AA3BA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BCA77D9"/>
    <w:multiLevelType w:val="hybridMultilevel"/>
    <w:tmpl w:val="8204693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6" w15:restartNumberingAfterBreak="0">
    <w:nsid w:val="40385801"/>
    <w:multiLevelType w:val="hybridMultilevel"/>
    <w:tmpl w:val="581C9D40"/>
    <w:lvl w:ilvl="0" w:tplc="33F480AA">
      <w:start w:val="1"/>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410519D7"/>
    <w:multiLevelType w:val="hybridMultilevel"/>
    <w:tmpl w:val="182E03E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38332C9"/>
    <w:multiLevelType w:val="multilevel"/>
    <w:tmpl w:val="8A20669A"/>
    <w:lvl w:ilvl="0">
      <w:start w:val="1"/>
      <w:numFmt w:val="decimal"/>
      <w:lvlText w:val="%1."/>
      <w:lvlJc w:val="left"/>
      <w:pPr>
        <w:ind w:left="720" w:hanging="360"/>
      </w:pPr>
      <w:rPr>
        <w:rFonts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3FE2C36"/>
    <w:multiLevelType w:val="hybridMultilevel"/>
    <w:tmpl w:val="B134CAE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574337A"/>
    <w:multiLevelType w:val="hybridMultilevel"/>
    <w:tmpl w:val="07800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5853EEA"/>
    <w:multiLevelType w:val="hybridMultilevel"/>
    <w:tmpl w:val="BC8A8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6394C08"/>
    <w:multiLevelType w:val="hybridMultilevel"/>
    <w:tmpl w:val="9BDA7804"/>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7042122"/>
    <w:multiLevelType w:val="hybridMultilevel"/>
    <w:tmpl w:val="822C696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44E1E"/>
    <w:multiLevelType w:val="hybridMultilevel"/>
    <w:tmpl w:val="55ECA3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0E04E9"/>
    <w:multiLevelType w:val="hybridMultilevel"/>
    <w:tmpl w:val="DA4A041A"/>
    <w:lvl w:ilvl="0" w:tplc="04090001">
      <w:start w:val="1"/>
      <w:numFmt w:val="bullet"/>
      <w:lvlText w:val=""/>
      <w:lvlJc w:val="left"/>
      <w:pPr>
        <w:ind w:left="750" w:hanging="360"/>
      </w:pPr>
      <w:rPr>
        <w:rFonts w:ascii="Symbol" w:hAnsi="Symbol" w:hint="default"/>
      </w:rPr>
    </w:lvl>
    <w:lvl w:ilvl="1" w:tplc="08090003" w:tentative="1">
      <w:start w:val="1"/>
      <w:numFmt w:val="bullet"/>
      <w:lvlText w:val="o"/>
      <w:lvlJc w:val="left"/>
      <w:pPr>
        <w:ind w:left="1470" w:hanging="360"/>
      </w:pPr>
      <w:rPr>
        <w:rFonts w:ascii="Courier New" w:hAnsi="Courier New" w:cs="Courier New" w:hint="default"/>
      </w:rPr>
    </w:lvl>
    <w:lvl w:ilvl="2" w:tplc="08090005" w:tentative="1">
      <w:start w:val="1"/>
      <w:numFmt w:val="bullet"/>
      <w:lvlText w:val=""/>
      <w:lvlJc w:val="left"/>
      <w:pPr>
        <w:ind w:left="2190" w:hanging="360"/>
      </w:pPr>
      <w:rPr>
        <w:rFonts w:ascii="Wingdings" w:hAnsi="Wingdings" w:hint="default"/>
      </w:rPr>
    </w:lvl>
    <w:lvl w:ilvl="3" w:tplc="08090001" w:tentative="1">
      <w:start w:val="1"/>
      <w:numFmt w:val="bullet"/>
      <w:lvlText w:val=""/>
      <w:lvlJc w:val="left"/>
      <w:pPr>
        <w:ind w:left="2910" w:hanging="360"/>
      </w:pPr>
      <w:rPr>
        <w:rFonts w:ascii="Symbol" w:hAnsi="Symbol" w:hint="default"/>
      </w:rPr>
    </w:lvl>
    <w:lvl w:ilvl="4" w:tplc="08090003" w:tentative="1">
      <w:start w:val="1"/>
      <w:numFmt w:val="bullet"/>
      <w:lvlText w:val="o"/>
      <w:lvlJc w:val="left"/>
      <w:pPr>
        <w:ind w:left="3630" w:hanging="360"/>
      </w:pPr>
      <w:rPr>
        <w:rFonts w:ascii="Courier New" w:hAnsi="Courier New" w:cs="Courier New" w:hint="default"/>
      </w:rPr>
    </w:lvl>
    <w:lvl w:ilvl="5" w:tplc="08090005" w:tentative="1">
      <w:start w:val="1"/>
      <w:numFmt w:val="bullet"/>
      <w:lvlText w:val=""/>
      <w:lvlJc w:val="left"/>
      <w:pPr>
        <w:ind w:left="4350" w:hanging="360"/>
      </w:pPr>
      <w:rPr>
        <w:rFonts w:ascii="Wingdings" w:hAnsi="Wingdings" w:hint="default"/>
      </w:rPr>
    </w:lvl>
    <w:lvl w:ilvl="6" w:tplc="08090001" w:tentative="1">
      <w:start w:val="1"/>
      <w:numFmt w:val="bullet"/>
      <w:lvlText w:val=""/>
      <w:lvlJc w:val="left"/>
      <w:pPr>
        <w:ind w:left="5070" w:hanging="360"/>
      </w:pPr>
      <w:rPr>
        <w:rFonts w:ascii="Symbol" w:hAnsi="Symbol" w:hint="default"/>
      </w:rPr>
    </w:lvl>
    <w:lvl w:ilvl="7" w:tplc="08090003" w:tentative="1">
      <w:start w:val="1"/>
      <w:numFmt w:val="bullet"/>
      <w:lvlText w:val="o"/>
      <w:lvlJc w:val="left"/>
      <w:pPr>
        <w:ind w:left="5790" w:hanging="360"/>
      </w:pPr>
      <w:rPr>
        <w:rFonts w:ascii="Courier New" w:hAnsi="Courier New" w:cs="Courier New" w:hint="default"/>
      </w:rPr>
    </w:lvl>
    <w:lvl w:ilvl="8" w:tplc="08090005" w:tentative="1">
      <w:start w:val="1"/>
      <w:numFmt w:val="bullet"/>
      <w:lvlText w:val=""/>
      <w:lvlJc w:val="left"/>
      <w:pPr>
        <w:ind w:left="6510" w:hanging="360"/>
      </w:pPr>
      <w:rPr>
        <w:rFonts w:ascii="Wingdings" w:hAnsi="Wingdings" w:hint="default"/>
      </w:rPr>
    </w:lvl>
  </w:abstractNum>
  <w:abstractNum w:abstractNumId="56" w15:restartNumberingAfterBreak="0">
    <w:nsid w:val="4B5374D0"/>
    <w:multiLevelType w:val="hybridMultilevel"/>
    <w:tmpl w:val="34EA4BF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BBF275B"/>
    <w:multiLevelType w:val="hybridMultilevel"/>
    <w:tmpl w:val="82405310"/>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CC30ED3"/>
    <w:multiLevelType w:val="hybridMultilevel"/>
    <w:tmpl w:val="ECE81CFE"/>
    <w:lvl w:ilvl="0" w:tplc="8C1A52D0">
      <w:start w:val="1"/>
      <w:numFmt w:val="bullet"/>
      <w:lvlText w:val=""/>
      <w:lvlJc w:val="left"/>
      <w:pPr>
        <w:ind w:left="720" w:hanging="360"/>
      </w:pPr>
      <w:rPr>
        <w:rFonts w:ascii="Symbol" w:eastAsia="Calibr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E3B7C3D"/>
    <w:multiLevelType w:val="hybridMultilevel"/>
    <w:tmpl w:val="FD147BB2"/>
    <w:lvl w:ilvl="0" w:tplc="04090001">
      <w:start w:val="1"/>
      <w:numFmt w:val="bullet"/>
      <w:lvlText w:val=""/>
      <w:lvlJc w:val="left"/>
      <w:pPr>
        <w:ind w:left="750" w:hanging="360"/>
      </w:pPr>
      <w:rPr>
        <w:rFonts w:ascii="Symbol" w:hAnsi="Symbol" w:hint="default"/>
      </w:rPr>
    </w:lvl>
    <w:lvl w:ilvl="1" w:tplc="08090003" w:tentative="1">
      <w:start w:val="1"/>
      <w:numFmt w:val="bullet"/>
      <w:lvlText w:val="o"/>
      <w:lvlJc w:val="left"/>
      <w:pPr>
        <w:ind w:left="1470" w:hanging="360"/>
      </w:pPr>
      <w:rPr>
        <w:rFonts w:ascii="Courier New" w:hAnsi="Courier New" w:cs="Courier New" w:hint="default"/>
      </w:rPr>
    </w:lvl>
    <w:lvl w:ilvl="2" w:tplc="08090005" w:tentative="1">
      <w:start w:val="1"/>
      <w:numFmt w:val="bullet"/>
      <w:lvlText w:val=""/>
      <w:lvlJc w:val="left"/>
      <w:pPr>
        <w:ind w:left="2190" w:hanging="360"/>
      </w:pPr>
      <w:rPr>
        <w:rFonts w:ascii="Wingdings" w:hAnsi="Wingdings" w:hint="default"/>
      </w:rPr>
    </w:lvl>
    <w:lvl w:ilvl="3" w:tplc="08090001" w:tentative="1">
      <w:start w:val="1"/>
      <w:numFmt w:val="bullet"/>
      <w:lvlText w:val=""/>
      <w:lvlJc w:val="left"/>
      <w:pPr>
        <w:ind w:left="2910" w:hanging="360"/>
      </w:pPr>
      <w:rPr>
        <w:rFonts w:ascii="Symbol" w:hAnsi="Symbol" w:hint="default"/>
      </w:rPr>
    </w:lvl>
    <w:lvl w:ilvl="4" w:tplc="08090003" w:tentative="1">
      <w:start w:val="1"/>
      <w:numFmt w:val="bullet"/>
      <w:lvlText w:val="o"/>
      <w:lvlJc w:val="left"/>
      <w:pPr>
        <w:ind w:left="3630" w:hanging="360"/>
      </w:pPr>
      <w:rPr>
        <w:rFonts w:ascii="Courier New" w:hAnsi="Courier New" w:cs="Courier New" w:hint="default"/>
      </w:rPr>
    </w:lvl>
    <w:lvl w:ilvl="5" w:tplc="08090005" w:tentative="1">
      <w:start w:val="1"/>
      <w:numFmt w:val="bullet"/>
      <w:lvlText w:val=""/>
      <w:lvlJc w:val="left"/>
      <w:pPr>
        <w:ind w:left="4350" w:hanging="360"/>
      </w:pPr>
      <w:rPr>
        <w:rFonts w:ascii="Wingdings" w:hAnsi="Wingdings" w:hint="default"/>
      </w:rPr>
    </w:lvl>
    <w:lvl w:ilvl="6" w:tplc="08090001" w:tentative="1">
      <w:start w:val="1"/>
      <w:numFmt w:val="bullet"/>
      <w:lvlText w:val=""/>
      <w:lvlJc w:val="left"/>
      <w:pPr>
        <w:ind w:left="5070" w:hanging="360"/>
      </w:pPr>
      <w:rPr>
        <w:rFonts w:ascii="Symbol" w:hAnsi="Symbol" w:hint="default"/>
      </w:rPr>
    </w:lvl>
    <w:lvl w:ilvl="7" w:tplc="08090003" w:tentative="1">
      <w:start w:val="1"/>
      <w:numFmt w:val="bullet"/>
      <w:lvlText w:val="o"/>
      <w:lvlJc w:val="left"/>
      <w:pPr>
        <w:ind w:left="5790" w:hanging="360"/>
      </w:pPr>
      <w:rPr>
        <w:rFonts w:ascii="Courier New" w:hAnsi="Courier New" w:cs="Courier New" w:hint="default"/>
      </w:rPr>
    </w:lvl>
    <w:lvl w:ilvl="8" w:tplc="08090005" w:tentative="1">
      <w:start w:val="1"/>
      <w:numFmt w:val="bullet"/>
      <w:lvlText w:val=""/>
      <w:lvlJc w:val="left"/>
      <w:pPr>
        <w:ind w:left="6510" w:hanging="360"/>
      </w:pPr>
      <w:rPr>
        <w:rFonts w:ascii="Wingdings" w:hAnsi="Wingdings" w:hint="default"/>
      </w:rPr>
    </w:lvl>
  </w:abstractNum>
  <w:abstractNum w:abstractNumId="60" w15:restartNumberingAfterBreak="0">
    <w:nsid w:val="4FDF57DA"/>
    <w:multiLevelType w:val="hybridMultilevel"/>
    <w:tmpl w:val="0F8E13E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01049C1"/>
    <w:multiLevelType w:val="hybridMultilevel"/>
    <w:tmpl w:val="83E4650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13A61FD"/>
    <w:multiLevelType w:val="hybridMultilevel"/>
    <w:tmpl w:val="0092561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30B25EA"/>
    <w:multiLevelType w:val="hybridMultilevel"/>
    <w:tmpl w:val="59A6A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5F146E7"/>
    <w:multiLevelType w:val="hybridMultilevel"/>
    <w:tmpl w:val="855CC37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63731FC"/>
    <w:multiLevelType w:val="hybridMultilevel"/>
    <w:tmpl w:val="7A964B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5826636E"/>
    <w:multiLevelType w:val="hybridMultilevel"/>
    <w:tmpl w:val="83E6775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8CF4511"/>
    <w:multiLevelType w:val="hybridMultilevel"/>
    <w:tmpl w:val="8850D36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9380D6F"/>
    <w:multiLevelType w:val="hybridMultilevel"/>
    <w:tmpl w:val="0F2EC5C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998569F"/>
    <w:multiLevelType w:val="hybridMultilevel"/>
    <w:tmpl w:val="B0F05B7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A0252B2"/>
    <w:multiLevelType w:val="multilevel"/>
    <w:tmpl w:val="6BECC940"/>
    <w:lvl w:ilvl="0">
      <w:start w:val="1"/>
      <w:numFmt w:val="decimal"/>
      <w:lvlText w:val="%1."/>
      <w:lvlJc w:val="left"/>
      <w:pPr>
        <w:ind w:left="720" w:hanging="360"/>
      </w:pPr>
    </w:lvl>
    <w:lvl w:ilvl="1">
      <w:start w:val="7"/>
      <w:numFmt w:val="decimal"/>
      <w:isLgl/>
      <w:lvlText w:val="%1.%2"/>
      <w:lvlJc w:val="left"/>
      <w:pPr>
        <w:ind w:left="855" w:hanging="49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1" w15:restartNumberingAfterBreak="0">
    <w:nsid w:val="5A1513F1"/>
    <w:multiLevelType w:val="multilevel"/>
    <w:tmpl w:val="78B4F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B9402C6"/>
    <w:multiLevelType w:val="hybridMultilevel"/>
    <w:tmpl w:val="10D0756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BD07D01"/>
    <w:multiLevelType w:val="hybridMultilevel"/>
    <w:tmpl w:val="A4E09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C1974E9"/>
    <w:multiLevelType w:val="hybridMultilevel"/>
    <w:tmpl w:val="D23AAB3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C877DB1"/>
    <w:multiLevelType w:val="hybridMultilevel"/>
    <w:tmpl w:val="89F87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DD20FF4"/>
    <w:multiLevelType w:val="hybridMultilevel"/>
    <w:tmpl w:val="8E96903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EB92AC1"/>
    <w:multiLevelType w:val="hybridMultilevel"/>
    <w:tmpl w:val="EC726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202659"/>
    <w:multiLevelType w:val="hybridMultilevel"/>
    <w:tmpl w:val="CEC4EA34"/>
    <w:lvl w:ilvl="0" w:tplc="8BC46966">
      <w:start w:val="4"/>
      <w:numFmt w:val="bullet"/>
      <w:lvlText w:val=""/>
      <w:lvlJc w:val="left"/>
      <w:pPr>
        <w:ind w:left="360" w:hanging="360"/>
      </w:pPr>
      <w:rPr>
        <w:rFonts w:ascii="Symbol" w:eastAsia="Calibri" w:hAnsi="Symbol" w:cstheme="majorBi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9" w15:restartNumberingAfterBreak="0">
    <w:nsid w:val="624364CE"/>
    <w:multiLevelType w:val="hybridMultilevel"/>
    <w:tmpl w:val="DDA6EE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24A73D0"/>
    <w:multiLevelType w:val="hybridMultilevel"/>
    <w:tmpl w:val="E7D22374"/>
    <w:lvl w:ilvl="0" w:tplc="8BC46966">
      <w:start w:val="4"/>
      <w:numFmt w:val="bullet"/>
      <w:lvlText w:val=""/>
      <w:lvlJc w:val="left"/>
      <w:pPr>
        <w:ind w:left="720" w:hanging="360"/>
      </w:pPr>
      <w:rPr>
        <w:rFonts w:ascii="Symbol" w:eastAsia="Calibr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5C3580"/>
    <w:multiLevelType w:val="hybridMultilevel"/>
    <w:tmpl w:val="54E2F4C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2CD1A29"/>
    <w:multiLevelType w:val="hybridMultilevel"/>
    <w:tmpl w:val="1DEC304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5D14FC1"/>
    <w:multiLevelType w:val="hybridMultilevel"/>
    <w:tmpl w:val="AD3C6A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4" w15:restartNumberingAfterBreak="0">
    <w:nsid w:val="66232A15"/>
    <w:multiLevelType w:val="hybridMultilevel"/>
    <w:tmpl w:val="8F32EDF4"/>
    <w:lvl w:ilvl="0" w:tplc="8C1A52D0">
      <w:start w:val="1"/>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82E7D69"/>
    <w:multiLevelType w:val="hybridMultilevel"/>
    <w:tmpl w:val="C6900AF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968150A"/>
    <w:multiLevelType w:val="hybridMultilevel"/>
    <w:tmpl w:val="4CB2DA7C"/>
    <w:lvl w:ilvl="0" w:tplc="FA30ACA6">
      <w:start w:val="1"/>
      <w:numFmt w:val="bullet"/>
      <w:lvlText w:val="•"/>
      <w:lvlJc w:val="left"/>
      <w:pPr>
        <w:ind w:left="360" w:hanging="360"/>
      </w:pPr>
      <w:rPr>
        <w:rFonts w:ascii="Bookman Old Style" w:eastAsia="Calibri" w:hAnsi="Bookman Old Style" w:cstheme="majorHAns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6A230E11"/>
    <w:multiLevelType w:val="hybridMultilevel"/>
    <w:tmpl w:val="74009718"/>
    <w:lvl w:ilvl="0" w:tplc="0409001B">
      <w:start w:val="1"/>
      <w:numFmt w:val="lowerRoman"/>
      <w:lvlText w:val="%1."/>
      <w:lvlJc w:val="righ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8" w15:restartNumberingAfterBreak="0">
    <w:nsid w:val="6A4074A8"/>
    <w:multiLevelType w:val="hybridMultilevel"/>
    <w:tmpl w:val="32E27B8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B0140D9"/>
    <w:multiLevelType w:val="hybridMultilevel"/>
    <w:tmpl w:val="247AE1B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B433926"/>
    <w:multiLevelType w:val="hybridMultilevel"/>
    <w:tmpl w:val="6310E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CE25FF6"/>
    <w:multiLevelType w:val="hybridMultilevel"/>
    <w:tmpl w:val="3B9A0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F3167EC"/>
    <w:multiLevelType w:val="hybridMultilevel"/>
    <w:tmpl w:val="41BE713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76239A7"/>
    <w:multiLevelType w:val="hybridMultilevel"/>
    <w:tmpl w:val="FE1C28E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15:restartNumberingAfterBreak="0">
    <w:nsid w:val="7A6C56B2"/>
    <w:multiLevelType w:val="multilevel"/>
    <w:tmpl w:val="699E727C"/>
    <w:lvl w:ilvl="0">
      <w:start w:val="1"/>
      <w:numFmt w:val="bullet"/>
      <w:lvlText w:val=""/>
      <w:lvlJc w:val="left"/>
      <w:pPr>
        <w:ind w:left="720" w:hanging="360"/>
      </w:pPr>
      <w:rPr>
        <w:rFonts w:ascii="Symbol" w:hAnsi="Symbol"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5" w15:restartNumberingAfterBreak="0">
    <w:nsid w:val="7C4F3EF9"/>
    <w:multiLevelType w:val="hybridMultilevel"/>
    <w:tmpl w:val="0CDEDE9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D394974"/>
    <w:multiLevelType w:val="multilevel"/>
    <w:tmpl w:val="683E6A0E"/>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7" w15:restartNumberingAfterBreak="0">
    <w:nsid w:val="7E66570E"/>
    <w:multiLevelType w:val="hybridMultilevel"/>
    <w:tmpl w:val="1A884FB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9938800">
    <w:abstractNumId w:val="54"/>
  </w:num>
  <w:num w:numId="2" w16cid:durableId="1434521625">
    <w:abstractNumId w:val="46"/>
  </w:num>
  <w:num w:numId="3" w16cid:durableId="1926037995">
    <w:abstractNumId w:val="70"/>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21611">
    <w:abstractNumId w:val="21"/>
  </w:num>
  <w:num w:numId="5" w16cid:durableId="620302138">
    <w:abstractNumId w:val="84"/>
  </w:num>
  <w:num w:numId="6" w16cid:durableId="513423874">
    <w:abstractNumId w:val="77"/>
  </w:num>
  <w:num w:numId="7" w16cid:durableId="131874751">
    <w:abstractNumId w:val="96"/>
  </w:num>
  <w:num w:numId="8" w16cid:durableId="1358001787">
    <w:abstractNumId w:val="86"/>
  </w:num>
  <w:num w:numId="9" w16cid:durableId="400064420">
    <w:abstractNumId w:val="48"/>
  </w:num>
  <w:num w:numId="10" w16cid:durableId="1009144042">
    <w:abstractNumId w:val="93"/>
  </w:num>
  <w:num w:numId="11" w16cid:durableId="579556818">
    <w:abstractNumId w:val="37"/>
  </w:num>
  <w:num w:numId="12" w16cid:durableId="1815248060">
    <w:abstractNumId w:val="94"/>
  </w:num>
  <w:num w:numId="13" w16cid:durableId="576593128">
    <w:abstractNumId w:val="6"/>
  </w:num>
  <w:num w:numId="14" w16cid:durableId="1654722233">
    <w:abstractNumId w:val="24"/>
  </w:num>
  <w:num w:numId="15" w16cid:durableId="1295718596">
    <w:abstractNumId w:val="5"/>
  </w:num>
  <w:num w:numId="16" w16cid:durableId="1406293000">
    <w:abstractNumId w:val="49"/>
  </w:num>
  <w:num w:numId="17" w16cid:durableId="1358892225">
    <w:abstractNumId w:val="31"/>
  </w:num>
  <w:num w:numId="18" w16cid:durableId="991564703">
    <w:abstractNumId w:val="67"/>
  </w:num>
  <w:num w:numId="19" w16cid:durableId="1550725873">
    <w:abstractNumId w:val="81"/>
  </w:num>
  <w:num w:numId="20" w16cid:durableId="2079860854">
    <w:abstractNumId w:val="22"/>
  </w:num>
  <w:num w:numId="21" w16cid:durableId="1199779272">
    <w:abstractNumId w:val="74"/>
  </w:num>
  <w:num w:numId="22" w16cid:durableId="1120535918">
    <w:abstractNumId w:val="32"/>
  </w:num>
  <w:num w:numId="23" w16cid:durableId="1166092813">
    <w:abstractNumId w:val="85"/>
  </w:num>
  <w:num w:numId="24" w16cid:durableId="2119325082">
    <w:abstractNumId w:val="47"/>
  </w:num>
  <w:num w:numId="25" w16cid:durableId="974145965">
    <w:abstractNumId w:val="18"/>
  </w:num>
  <w:num w:numId="26" w16cid:durableId="1211654254">
    <w:abstractNumId w:val="51"/>
  </w:num>
  <w:num w:numId="27" w16cid:durableId="1873111339">
    <w:abstractNumId w:val="63"/>
  </w:num>
  <w:num w:numId="28" w16cid:durableId="1895966690">
    <w:abstractNumId w:val="26"/>
  </w:num>
  <w:num w:numId="29" w16cid:durableId="513157029">
    <w:abstractNumId w:val="75"/>
  </w:num>
  <w:num w:numId="30" w16cid:durableId="2090687934">
    <w:abstractNumId w:val="15"/>
  </w:num>
  <w:num w:numId="31" w16cid:durableId="638151558">
    <w:abstractNumId w:val="35"/>
  </w:num>
  <w:num w:numId="32" w16cid:durableId="170729084">
    <w:abstractNumId w:val="0"/>
  </w:num>
  <w:num w:numId="33" w16cid:durableId="992758933">
    <w:abstractNumId w:val="33"/>
  </w:num>
  <w:num w:numId="34" w16cid:durableId="253100072">
    <w:abstractNumId w:val="90"/>
  </w:num>
  <w:num w:numId="35" w16cid:durableId="1508708417">
    <w:abstractNumId w:val="52"/>
  </w:num>
  <w:num w:numId="36" w16cid:durableId="1424835773">
    <w:abstractNumId w:val="83"/>
  </w:num>
  <w:num w:numId="37" w16cid:durableId="1955096265">
    <w:abstractNumId w:val="65"/>
  </w:num>
  <w:num w:numId="38" w16cid:durableId="2141220955">
    <w:abstractNumId w:val="30"/>
  </w:num>
  <w:num w:numId="39" w16cid:durableId="1220900072">
    <w:abstractNumId w:val="23"/>
  </w:num>
  <w:num w:numId="40" w16cid:durableId="2130275158">
    <w:abstractNumId w:val="45"/>
  </w:num>
  <w:num w:numId="41" w16cid:durableId="965625659">
    <w:abstractNumId w:val="80"/>
  </w:num>
  <w:num w:numId="42" w16cid:durableId="869414629">
    <w:abstractNumId w:val="78"/>
  </w:num>
  <w:num w:numId="43" w16cid:durableId="733162853">
    <w:abstractNumId w:val="73"/>
  </w:num>
  <w:num w:numId="44" w16cid:durableId="1996758551">
    <w:abstractNumId w:val="7"/>
  </w:num>
  <w:num w:numId="45" w16cid:durableId="1130051169">
    <w:abstractNumId w:val="11"/>
  </w:num>
  <w:num w:numId="46" w16cid:durableId="790393117">
    <w:abstractNumId w:val="53"/>
  </w:num>
  <w:num w:numId="47" w16cid:durableId="1670517788">
    <w:abstractNumId w:val="3"/>
  </w:num>
  <w:num w:numId="48" w16cid:durableId="1489201791">
    <w:abstractNumId w:val="68"/>
  </w:num>
  <w:num w:numId="49" w16cid:durableId="1690060456">
    <w:abstractNumId w:val="56"/>
  </w:num>
  <w:num w:numId="50" w16cid:durableId="621419099">
    <w:abstractNumId w:val="12"/>
  </w:num>
  <w:num w:numId="51" w16cid:durableId="880288312">
    <w:abstractNumId w:val="38"/>
  </w:num>
  <w:num w:numId="52" w16cid:durableId="1483886166">
    <w:abstractNumId w:val="20"/>
  </w:num>
  <w:num w:numId="53" w16cid:durableId="350762059">
    <w:abstractNumId w:val="59"/>
  </w:num>
  <w:num w:numId="54" w16cid:durableId="1468552907">
    <w:abstractNumId w:val="13"/>
  </w:num>
  <w:num w:numId="55" w16cid:durableId="1905215586">
    <w:abstractNumId w:val="55"/>
  </w:num>
  <w:num w:numId="56" w16cid:durableId="553735066">
    <w:abstractNumId w:val="66"/>
  </w:num>
  <w:num w:numId="57" w16cid:durableId="1242368219">
    <w:abstractNumId w:val="41"/>
  </w:num>
  <w:num w:numId="58" w16cid:durableId="1037268368">
    <w:abstractNumId w:val="71"/>
  </w:num>
  <w:num w:numId="59" w16cid:durableId="2062170751">
    <w:abstractNumId w:val="19"/>
  </w:num>
  <w:num w:numId="60" w16cid:durableId="750926254">
    <w:abstractNumId w:val="9"/>
  </w:num>
  <w:num w:numId="61" w16cid:durableId="1194148497">
    <w:abstractNumId w:val="88"/>
  </w:num>
  <w:num w:numId="62" w16cid:durableId="1325471360">
    <w:abstractNumId w:val="17"/>
  </w:num>
  <w:num w:numId="63" w16cid:durableId="485514640">
    <w:abstractNumId w:val="82"/>
  </w:num>
  <w:num w:numId="64" w16cid:durableId="1875461288">
    <w:abstractNumId w:val="4"/>
  </w:num>
  <w:num w:numId="65" w16cid:durableId="294677259">
    <w:abstractNumId w:val="97"/>
  </w:num>
  <w:num w:numId="66" w16cid:durableId="1352879601">
    <w:abstractNumId w:val="64"/>
  </w:num>
  <w:num w:numId="67" w16cid:durableId="169830576">
    <w:abstractNumId w:val="62"/>
  </w:num>
  <w:num w:numId="68" w16cid:durableId="593634699">
    <w:abstractNumId w:val="87"/>
  </w:num>
  <w:num w:numId="69" w16cid:durableId="2038701638">
    <w:abstractNumId w:val="60"/>
  </w:num>
  <w:num w:numId="70" w16cid:durableId="572662562">
    <w:abstractNumId w:val="16"/>
  </w:num>
  <w:num w:numId="71" w16cid:durableId="1066220895">
    <w:abstractNumId w:val="79"/>
  </w:num>
  <w:num w:numId="72" w16cid:durableId="1804273614">
    <w:abstractNumId w:val="34"/>
  </w:num>
  <w:num w:numId="73" w16cid:durableId="1818918284">
    <w:abstractNumId w:val="14"/>
  </w:num>
  <w:num w:numId="74" w16cid:durableId="1004893378">
    <w:abstractNumId w:val="76"/>
  </w:num>
  <w:num w:numId="75" w16cid:durableId="753012051">
    <w:abstractNumId w:val="69"/>
  </w:num>
  <w:num w:numId="76" w16cid:durableId="2111930001">
    <w:abstractNumId w:val="72"/>
  </w:num>
  <w:num w:numId="77" w16cid:durableId="1096974087">
    <w:abstractNumId w:val="92"/>
  </w:num>
  <w:num w:numId="78" w16cid:durableId="898858630">
    <w:abstractNumId w:val="61"/>
  </w:num>
  <w:num w:numId="79" w16cid:durableId="1766917504">
    <w:abstractNumId w:val="1"/>
  </w:num>
  <w:num w:numId="80" w16cid:durableId="1407920295">
    <w:abstractNumId w:val="28"/>
  </w:num>
  <w:num w:numId="81" w16cid:durableId="751122537">
    <w:abstractNumId w:val="44"/>
  </w:num>
  <w:num w:numId="82" w16cid:durableId="256595765">
    <w:abstractNumId w:val="89"/>
  </w:num>
  <w:num w:numId="83" w16cid:durableId="1608461707">
    <w:abstractNumId w:val="29"/>
  </w:num>
  <w:num w:numId="84" w16cid:durableId="1939562447">
    <w:abstractNumId w:val="27"/>
  </w:num>
  <w:num w:numId="85" w16cid:durableId="2167671">
    <w:abstractNumId w:val="10"/>
  </w:num>
  <w:num w:numId="86" w16cid:durableId="1609774542">
    <w:abstractNumId w:val="2"/>
  </w:num>
  <w:num w:numId="87" w16cid:durableId="2011130028">
    <w:abstractNumId w:val="39"/>
  </w:num>
  <w:num w:numId="88" w16cid:durableId="1388915627">
    <w:abstractNumId w:val="43"/>
  </w:num>
  <w:num w:numId="89" w16cid:durableId="754783679">
    <w:abstractNumId w:val="58"/>
  </w:num>
  <w:num w:numId="90" w16cid:durableId="392167734">
    <w:abstractNumId w:val="8"/>
  </w:num>
  <w:num w:numId="91" w16cid:durableId="577981402">
    <w:abstractNumId w:val="42"/>
  </w:num>
  <w:num w:numId="92" w16cid:durableId="720445501">
    <w:abstractNumId w:val="25"/>
  </w:num>
  <w:num w:numId="93" w16cid:durableId="215512557">
    <w:abstractNumId w:val="36"/>
  </w:num>
  <w:num w:numId="94" w16cid:durableId="1152332614">
    <w:abstractNumId w:val="50"/>
  </w:num>
  <w:num w:numId="95" w16cid:durableId="1226643494">
    <w:abstractNumId w:val="57"/>
  </w:num>
  <w:num w:numId="96" w16cid:durableId="842936280">
    <w:abstractNumId w:val="40"/>
  </w:num>
  <w:num w:numId="97" w16cid:durableId="1818375024">
    <w:abstractNumId w:val="91"/>
  </w:num>
  <w:num w:numId="98" w16cid:durableId="1818716151">
    <w:abstractNumId w:val="95"/>
  </w:num>
  <w:numIdMacAtCleanup w:val="9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ep Nidhi">
    <w15:presenceInfo w15:providerId="Windows Live" w15:userId="553f1d6800f3db22"/>
  </w15:person>
  <w15:person w15:author="iTM-1">
    <w15:presenceInfo w15:providerId="Windows Live" w15:userId="89683aceeaf58d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6F"/>
    <w:rsid w:val="00000224"/>
    <w:rsid w:val="000044DC"/>
    <w:rsid w:val="00004ECB"/>
    <w:rsid w:val="00004FA7"/>
    <w:rsid w:val="00006045"/>
    <w:rsid w:val="00006A61"/>
    <w:rsid w:val="00006E06"/>
    <w:rsid w:val="000076DA"/>
    <w:rsid w:val="00011730"/>
    <w:rsid w:val="00011BFA"/>
    <w:rsid w:val="0001513C"/>
    <w:rsid w:val="0002076E"/>
    <w:rsid w:val="0002205F"/>
    <w:rsid w:val="000227D4"/>
    <w:rsid w:val="000229E3"/>
    <w:rsid w:val="00023F9A"/>
    <w:rsid w:val="000251EC"/>
    <w:rsid w:val="00025FF4"/>
    <w:rsid w:val="00030942"/>
    <w:rsid w:val="00031A5B"/>
    <w:rsid w:val="00031CC3"/>
    <w:rsid w:val="00032827"/>
    <w:rsid w:val="00032D8E"/>
    <w:rsid w:val="00034F3F"/>
    <w:rsid w:val="000358C5"/>
    <w:rsid w:val="000358E0"/>
    <w:rsid w:val="000361DF"/>
    <w:rsid w:val="00036728"/>
    <w:rsid w:val="00036918"/>
    <w:rsid w:val="00036B19"/>
    <w:rsid w:val="0004112A"/>
    <w:rsid w:val="00041198"/>
    <w:rsid w:val="00041336"/>
    <w:rsid w:val="00042AA0"/>
    <w:rsid w:val="00043067"/>
    <w:rsid w:val="00043141"/>
    <w:rsid w:val="0004341B"/>
    <w:rsid w:val="0004420E"/>
    <w:rsid w:val="00044210"/>
    <w:rsid w:val="00046FED"/>
    <w:rsid w:val="00047DA8"/>
    <w:rsid w:val="000520C6"/>
    <w:rsid w:val="00052440"/>
    <w:rsid w:val="00052996"/>
    <w:rsid w:val="0005389B"/>
    <w:rsid w:val="00055E2F"/>
    <w:rsid w:val="0006194E"/>
    <w:rsid w:val="000636C1"/>
    <w:rsid w:val="000639B6"/>
    <w:rsid w:val="00065149"/>
    <w:rsid w:val="00066765"/>
    <w:rsid w:val="000669E1"/>
    <w:rsid w:val="000670A8"/>
    <w:rsid w:val="000728FC"/>
    <w:rsid w:val="000747A2"/>
    <w:rsid w:val="00075DFA"/>
    <w:rsid w:val="00076222"/>
    <w:rsid w:val="00077F32"/>
    <w:rsid w:val="0008274E"/>
    <w:rsid w:val="00083545"/>
    <w:rsid w:val="000838D7"/>
    <w:rsid w:val="00083D4C"/>
    <w:rsid w:val="00085F9F"/>
    <w:rsid w:val="00086F3A"/>
    <w:rsid w:val="00087797"/>
    <w:rsid w:val="00095045"/>
    <w:rsid w:val="0009570E"/>
    <w:rsid w:val="000978ED"/>
    <w:rsid w:val="000A0543"/>
    <w:rsid w:val="000A259E"/>
    <w:rsid w:val="000A3793"/>
    <w:rsid w:val="000A4025"/>
    <w:rsid w:val="000A45A4"/>
    <w:rsid w:val="000A5A2E"/>
    <w:rsid w:val="000A5ABC"/>
    <w:rsid w:val="000A6F0C"/>
    <w:rsid w:val="000A6F7B"/>
    <w:rsid w:val="000A7506"/>
    <w:rsid w:val="000A77F3"/>
    <w:rsid w:val="000B0189"/>
    <w:rsid w:val="000B0730"/>
    <w:rsid w:val="000B0A23"/>
    <w:rsid w:val="000B13B3"/>
    <w:rsid w:val="000B2227"/>
    <w:rsid w:val="000B4845"/>
    <w:rsid w:val="000C0DDC"/>
    <w:rsid w:val="000C286E"/>
    <w:rsid w:val="000C3A25"/>
    <w:rsid w:val="000C3A64"/>
    <w:rsid w:val="000C46A1"/>
    <w:rsid w:val="000C5A90"/>
    <w:rsid w:val="000D021A"/>
    <w:rsid w:val="000D0226"/>
    <w:rsid w:val="000D176E"/>
    <w:rsid w:val="000D1C6A"/>
    <w:rsid w:val="000D2525"/>
    <w:rsid w:val="000D56E7"/>
    <w:rsid w:val="000D654D"/>
    <w:rsid w:val="000E0606"/>
    <w:rsid w:val="000E2A0D"/>
    <w:rsid w:val="000E4080"/>
    <w:rsid w:val="000E4B1E"/>
    <w:rsid w:val="000E7200"/>
    <w:rsid w:val="000E7F19"/>
    <w:rsid w:val="000F0512"/>
    <w:rsid w:val="000F123B"/>
    <w:rsid w:val="000F1C0F"/>
    <w:rsid w:val="000F20CB"/>
    <w:rsid w:val="000F259E"/>
    <w:rsid w:val="000F2BBB"/>
    <w:rsid w:val="000F348F"/>
    <w:rsid w:val="000F61F3"/>
    <w:rsid w:val="000F6671"/>
    <w:rsid w:val="000F67F1"/>
    <w:rsid w:val="000F797E"/>
    <w:rsid w:val="001002DC"/>
    <w:rsid w:val="0010170D"/>
    <w:rsid w:val="00106C79"/>
    <w:rsid w:val="001102BD"/>
    <w:rsid w:val="00110638"/>
    <w:rsid w:val="00111D99"/>
    <w:rsid w:val="0011493F"/>
    <w:rsid w:val="0011494C"/>
    <w:rsid w:val="00114CDF"/>
    <w:rsid w:val="00115C55"/>
    <w:rsid w:val="00116D9A"/>
    <w:rsid w:val="00117C5C"/>
    <w:rsid w:val="00117D04"/>
    <w:rsid w:val="00120A1A"/>
    <w:rsid w:val="00124ED3"/>
    <w:rsid w:val="00125B61"/>
    <w:rsid w:val="00125CBD"/>
    <w:rsid w:val="001271DA"/>
    <w:rsid w:val="0013088E"/>
    <w:rsid w:val="00131CAE"/>
    <w:rsid w:val="001333B9"/>
    <w:rsid w:val="00135FA4"/>
    <w:rsid w:val="00141F39"/>
    <w:rsid w:val="00142A42"/>
    <w:rsid w:val="001445F3"/>
    <w:rsid w:val="00144B22"/>
    <w:rsid w:val="00145395"/>
    <w:rsid w:val="00147896"/>
    <w:rsid w:val="00152713"/>
    <w:rsid w:val="001535E9"/>
    <w:rsid w:val="00154636"/>
    <w:rsid w:val="00155065"/>
    <w:rsid w:val="00155928"/>
    <w:rsid w:val="00155ED5"/>
    <w:rsid w:val="001627DB"/>
    <w:rsid w:val="001632E6"/>
    <w:rsid w:val="001641C0"/>
    <w:rsid w:val="00165DA6"/>
    <w:rsid w:val="00167EBA"/>
    <w:rsid w:val="001707B5"/>
    <w:rsid w:val="00172C38"/>
    <w:rsid w:val="00172E0D"/>
    <w:rsid w:val="00174A9D"/>
    <w:rsid w:val="00176712"/>
    <w:rsid w:val="00177C61"/>
    <w:rsid w:val="00177DB7"/>
    <w:rsid w:val="00183B2C"/>
    <w:rsid w:val="00183FE7"/>
    <w:rsid w:val="0018543F"/>
    <w:rsid w:val="00186678"/>
    <w:rsid w:val="00187D91"/>
    <w:rsid w:val="00192A45"/>
    <w:rsid w:val="0019310B"/>
    <w:rsid w:val="00194127"/>
    <w:rsid w:val="0019479D"/>
    <w:rsid w:val="00194CF0"/>
    <w:rsid w:val="001955EA"/>
    <w:rsid w:val="00196FC0"/>
    <w:rsid w:val="001979CF"/>
    <w:rsid w:val="001A4F15"/>
    <w:rsid w:val="001A6E6C"/>
    <w:rsid w:val="001A717B"/>
    <w:rsid w:val="001A760C"/>
    <w:rsid w:val="001A7714"/>
    <w:rsid w:val="001B1C9C"/>
    <w:rsid w:val="001B23DA"/>
    <w:rsid w:val="001B2D79"/>
    <w:rsid w:val="001B402E"/>
    <w:rsid w:val="001B4367"/>
    <w:rsid w:val="001B63E9"/>
    <w:rsid w:val="001C39D7"/>
    <w:rsid w:val="001C4AED"/>
    <w:rsid w:val="001C5B8C"/>
    <w:rsid w:val="001C6D41"/>
    <w:rsid w:val="001D250A"/>
    <w:rsid w:val="001D3BF6"/>
    <w:rsid w:val="001D45FA"/>
    <w:rsid w:val="001D57B1"/>
    <w:rsid w:val="001D6105"/>
    <w:rsid w:val="001D7690"/>
    <w:rsid w:val="001E07F1"/>
    <w:rsid w:val="001E15E6"/>
    <w:rsid w:val="001E4F30"/>
    <w:rsid w:val="001E5502"/>
    <w:rsid w:val="001F0426"/>
    <w:rsid w:val="001F4E9E"/>
    <w:rsid w:val="001F7BD7"/>
    <w:rsid w:val="00201948"/>
    <w:rsid w:val="00202764"/>
    <w:rsid w:val="0021378E"/>
    <w:rsid w:val="00214ABA"/>
    <w:rsid w:val="00216922"/>
    <w:rsid w:val="002170CC"/>
    <w:rsid w:val="002202A2"/>
    <w:rsid w:val="0022125B"/>
    <w:rsid w:val="00221F01"/>
    <w:rsid w:val="00223264"/>
    <w:rsid w:val="002234F8"/>
    <w:rsid w:val="00223702"/>
    <w:rsid w:val="00224C8B"/>
    <w:rsid w:val="00233172"/>
    <w:rsid w:val="00234A97"/>
    <w:rsid w:val="00237E73"/>
    <w:rsid w:val="0024088F"/>
    <w:rsid w:val="00240903"/>
    <w:rsid w:val="0024231F"/>
    <w:rsid w:val="00245B88"/>
    <w:rsid w:val="0024661F"/>
    <w:rsid w:val="00247DC3"/>
    <w:rsid w:val="0025454C"/>
    <w:rsid w:val="002548FB"/>
    <w:rsid w:val="0025657C"/>
    <w:rsid w:val="00261114"/>
    <w:rsid w:val="00261AEB"/>
    <w:rsid w:val="00262381"/>
    <w:rsid w:val="00262E54"/>
    <w:rsid w:val="00263017"/>
    <w:rsid w:val="00265406"/>
    <w:rsid w:val="002655AE"/>
    <w:rsid w:val="00265C13"/>
    <w:rsid w:val="00271B74"/>
    <w:rsid w:val="00271E38"/>
    <w:rsid w:val="0027244F"/>
    <w:rsid w:val="00272533"/>
    <w:rsid w:val="00272F99"/>
    <w:rsid w:val="00273187"/>
    <w:rsid w:val="002746C2"/>
    <w:rsid w:val="0027473F"/>
    <w:rsid w:val="002748A0"/>
    <w:rsid w:val="00277834"/>
    <w:rsid w:val="00281A2B"/>
    <w:rsid w:val="002869EB"/>
    <w:rsid w:val="00297D8B"/>
    <w:rsid w:val="00297EEA"/>
    <w:rsid w:val="002A0887"/>
    <w:rsid w:val="002A0D00"/>
    <w:rsid w:val="002A798B"/>
    <w:rsid w:val="002B03D5"/>
    <w:rsid w:val="002B118B"/>
    <w:rsid w:val="002B5853"/>
    <w:rsid w:val="002B7792"/>
    <w:rsid w:val="002C0A8B"/>
    <w:rsid w:val="002C0DD8"/>
    <w:rsid w:val="002C1225"/>
    <w:rsid w:val="002C22AC"/>
    <w:rsid w:val="002C4FFC"/>
    <w:rsid w:val="002C6508"/>
    <w:rsid w:val="002C6CAD"/>
    <w:rsid w:val="002C6D1E"/>
    <w:rsid w:val="002D0AF2"/>
    <w:rsid w:val="002D1CBF"/>
    <w:rsid w:val="002D4092"/>
    <w:rsid w:val="002D52C5"/>
    <w:rsid w:val="002D5AFF"/>
    <w:rsid w:val="002D79CF"/>
    <w:rsid w:val="002E0652"/>
    <w:rsid w:val="002E19C9"/>
    <w:rsid w:val="002E25AD"/>
    <w:rsid w:val="002E35B4"/>
    <w:rsid w:val="002E4721"/>
    <w:rsid w:val="002E4DEA"/>
    <w:rsid w:val="002E7A95"/>
    <w:rsid w:val="002F122E"/>
    <w:rsid w:val="002F2068"/>
    <w:rsid w:val="002F287D"/>
    <w:rsid w:val="002F3046"/>
    <w:rsid w:val="002F396E"/>
    <w:rsid w:val="002F42F6"/>
    <w:rsid w:val="002F4DD6"/>
    <w:rsid w:val="002F6D0B"/>
    <w:rsid w:val="002F7756"/>
    <w:rsid w:val="002F7A0A"/>
    <w:rsid w:val="002F7C94"/>
    <w:rsid w:val="003003A1"/>
    <w:rsid w:val="003048FF"/>
    <w:rsid w:val="00304D12"/>
    <w:rsid w:val="003052F7"/>
    <w:rsid w:val="003106EE"/>
    <w:rsid w:val="0031084C"/>
    <w:rsid w:val="00310F1D"/>
    <w:rsid w:val="003141F6"/>
    <w:rsid w:val="00315DC2"/>
    <w:rsid w:val="00317BB6"/>
    <w:rsid w:val="00323BC1"/>
    <w:rsid w:val="00323C5E"/>
    <w:rsid w:val="00324238"/>
    <w:rsid w:val="00325A50"/>
    <w:rsid w:val="00326671"/>
    <w:rsid w:val="00330446"/>
    <w:rsid w:val="0033048A"/>
    <w:rsid w:val="00330E22"/>
    <w:rsid w:val="00330F64"/>
    <w:rsid w:val="003312EA"/>
    <w:rsid w:val="0033255B"/>
    <w:rsid w:val="003333F2"/>
    <w:rsid w:val="003347B2"/>
    <w:rsid w:val="00334FC5"/>
    <w:rsid w:val="003374DD"/>
    <w:rsid w:val="003405BD"/>
    <w:rsid w:val="00346A94"/>
    <w:rsid w:val="00346DF8"/>
    <w:rsid w:val="00347CCD"/>
    <w:rsid w:val="003528DC"/>
    <w:rsid w:val="00356244"/>
    <w:rsid w:val="00357D66"/>
    <w:rsid w:val="00357EE5"/>
    <w:rsid w:val="00360B88"/>
    <w:rsid w:val="00361A57"/>
    <w:rsid w:val="00361F84"/>
    <w:rsid w:val="003620C6"/>
    <w:rsid w:val="00365E8F"/>
    <w:rsid w:val="00365FB2"/>
    <w:rsid w:val="00366576"/>
    <w:rsid w:val="00367A0B"/>
    <w:rsid w:val="00367A4D"/>
    <w:rsid w:val="00370610"/>
    <w:rsid w:val="00370655"/>
    <w:rsid w:val="003722D4"/>
    <w:rsid w:val="0037239E"/>
    <w:rsid w:val="003723AC"/>
    <w:rsid w:val="003734EF"/>
    <w:rsid w:val="00376E0D"/>
    <w:rsid w:val="003802CF"/>
    <w:rsid w:val="003813F7"/>
    <w:rsid w:val="0038185C"/>
    <w:rsid w:val="00382737"/>
    <w:rsid w:val="00382AE5"/>
    <w:rsid w:val="0038491A"/>
    <w:rsid w:val="00385B1D"/>
    <w:rsid w:val="00385D01"/>
    <w:rsid w:val="00390554"/>
    <w:rsid w:val="00392909"/>
    <w:rsid w:val="00392BCB"/>
    <w:rsid w:val="00396A33"/>
    <w:rsid w:val="00397648"/>
    <w:rsid w:val="00397944"/>
    <w:rsid w:val="003A01EA"/>
    <w:rsid w:val="003A2326"/>
    <w:rsid w:val="003A2B61"/>
    <w:rsid w:val="003A45EB"/>
    <w:rsid w:val="003A504F"/>
    <w:rsid w:val="003A522F"/>
    <w:rsid w:val="003B291D"/>
    <w:rsid w:val="003B2E37"/>
    <w:rsid w:val="003B543D"/>
    <w:rsid w:val="003B5A33"/>
    <w:rsid w:val="003B73CB"/>
    <w:rsid w:val="003C028A"/>
    <w:rsid w:val="003C1A0A"/>
    <w:rsid w:val="003C2B48"/>
    <w:rsid w:val="003C361A"/>
    <w:rsid w:val="003C37A8"/>
    <w:rsid w:val="003C6862"/>
    <w:rsid w:val="003D069F"/>
    <w:rsid w:val="003D1885"/>
    <w:rsid w:val="003D217A"/>
    <w:rsid w:val="003D2C95"/>
    <w:rsid w:val="003D3CAB"/>
    <w:rsid w:val="003E35A0"/>
    <w:rsid w:val="003E6497"/>
    <w:rsid w:val="003E65F7"/>
    <w:rsid w:val="003E66FC"/>
    <w:rsid w:val="003E7C83"/>
    <w:rsid w:val="003F09F7"/>
    <w:rsid w:val="003F13AF"/>
    <w:rsid w:val="003F205E"/>
    <w:rsid w:val="003F2170"/>
    <w:rsid w:val="003F2335"/>
    <w:rsid w:val="003F2CF4"/>
    <w:rsid w:val="003F4879"/>
    <w:rsid w:val="003F54A0"/>
    <w:rsid w:val="003F6F7B"/>
    <w:rsid w:val="00401CBB"/>
    <w:rsid w:val="004037AE"/>
    <w:rsid w:val="0040549B"/>
    <w:rsid w:val="00405E8C"/>
    <w:rsid w:val="004062F8"/>
    <w:rsid w:val="00407D31"/>
    <w:rsid w:val="00410730"/>
    <w:rsid w:val="0041129B"/>
    <w:rsid w:val="00411EA1"/>
    <w:rsid w:val="00412350"/>
    <w:rsid w:val="004129D1"/>
    <w:rsid w:val="004219B7"/>
    <w:rsid w:val="00421D63"/>
    <w:rsid w:val="004229B1"/>
    <w:rsid w:val="00422C80"/>
    <w:rsid w:val="004246E6"/>
    <w:rsid w:val="00426C80"/>
    <w:rsid w:val="00426E4F"/>
    <w:rsid w:val="00427458"/>
    <w:rsid w:val="0042767D"/>
    <w:rsid w:val="00427977"/>
    <w:rsid w:val="00434DC8"/>
    <w:rsid w:val="00435DD8"/>
    <w:rsid w:val="00436361"/>
    <w:rsid w:val="00436493"/>
    <w:rsid w:val="00437CA0"/>
    <w:rsid w:val="0044095B"/>
    <w:rsid w:val="004437BE"/>
    <w:rsid w:val="00445A02"/>
    <w:rsid w:val="00446512"/>
    <w:rsid w:val="00446AA3"/>
    <w:rsid w:val="00446D5F"/>
    <w:rsid w:val="004471E6"/>
    <w:rsid w:val="00450C89"/>
    <w:rsid w:val="004523A7"/>
    <w:rsid w:val="004529A2"/>
    <w:rsid w:val="00453C41"/>
    <w:rsid w:val="0045421D"/>
    <w:rsid w:val="0045465B"/>
    <w:rsid w:val="00455BA2"/>
    <w:rsid w:val="0045644F"/>
    <w:rsid w:val="004564BD"/>
    <w:rsid w:val="004614EF"/>
    <w:rsid w:val="0047350E"/>
    <w:rsid w:val="0047457F"/>
    <w:rsid w:val="00477F31"/>
    <w:rsid w:val="0048225A"/>
    <w:rsid w:val="00484011"/>
    <w:rsid w:val="0048540D"/>
    <w:rsid w:val="0048590C"/>
    <w:rsid w:val="00487AB9"/>
    <w:rsid w:val="00487B9B"/>
    <w:rsid w:val="00487CFB"/>
    <w:rsid w:val="00490029"/>
    <w:rsid w:val="004911B8"/>
    <w:rsid w:val="004940D6"/>
    <w:rsid w:val="004957E9"/>
    <w:rsid w:val="00495F09"/>
    <w:rsid w:val="004A08C2"/>
    <w:rsid w:val="004A19CA"/>
    <w:rsid w:val="004A3E98"/>
    <w:rsid w:val="004A4968"/>
    <w:rsid w:val="004A4B22"/>
    <w:rsid w:val="004A50C1"/>
    <w:rsid w:val="004A5C5B"/>
    <w:rsid w:val="004A6BB0"/>
    <w:rsid w:val="004A7214"/>
    <w:rsid w:val="004A7B68"/>
    <w:rsid w:val="004B0002"/>
    <w:rsid w:val="004B3C34"/>
    <w:rsid w:val="004B4899"/>
    <w:rsid w:val="004B5904"/>
    <w:rsid w:val="004B64D7"/>
    <w:rsid w:val="004C0059"/>
    <w:rsid w:val="004C1C68"/>
    <w:rsid w:val="004C487F"/>
    <w:rsid w:val="004C543A"/>
    <w:rsid w:val="004C5DB2"/>
    <w:rsid w:val="004C6BF9"/>
    <w:rsid w:val="004D0228"/>
    <w:rsid w:val="004D1458"/>
    <w:rsid w:val="004D1B0A"/>
    <w:rsid w:val="004D1BFF"/>
    <w:rsid w:val="004D25D5"/>
    <w:rsid w:val="004D2657"/>
    <w:rsid w:val="004D3FEF"/>
    <w:rsid w:val="004D4118"/>
    <w:rsid w:val="004D456B"/>
    <w:rsid w:val="004D572C"/>
    <w:rsid w:val="004E3CE7"/>
    <w:rsid w:val="004E445D"/>
    <w:rsid w:val="004E5CF4"/>
    <w:rsid w:val="004E7F78"/>
    <w:rsid w:val="004F040A"/>
    <w:rsid w:val="004F2A2E"/>
    <w:rsid w:val="004F6B59"/>
    <w:rsid w:val="004F7813"/>
    <w:rsid w:val="005020EB"/>
    <w:rsid w:val="00502A18"/>
    <w:rsid w:val="00502CB3"/>
    <w:rsid w:val="005044A5"/>
    <w:rsid w:val="00504A65"/>
    <w:rsid w:val="00505FD9"/>
    <w:rsid w:val="00507F2F"/>
    <w:rsid w:val="005109A8"/>
    <w:rsid w:val="00511765"/>
    <w:rsid w:val="005117D1"/>
    <w:rsid w:val="00512D1A"/>
    <w:rsid w:val="00513A38"/>
    <w:rsid w:val="00513DDE"/>
    <w:rsid w:val="00514BCF"/>
    <w:rsid w:val="005150FD"/>
    <w:rsid w:val="005215F3"/>
    <w:rsid w:val="00521C69"/>
    <w:rsid w:val="00525B4B"/>
    <w:rsid w:val="00525D2E"/>
    <w:rsid w:val="00527A55"/>
    <w:rsid w:val="005305DF"/>
    <w:rsid w:val="00530650"/>
    <w:rsid w:val="00530A33"/>
    <w:rsid w:val="00532A26"/>
    <w:rsid w:val="00535A5A"/>
    <w:rsid w:val="005363DF"/>
    <w:rsid w:val="00536A7B"/>
    <w:rsid w:val="00540FC0"/>
    <w:rsid w:val="005449DB"/>
    <w:rsid w:val="00544E70"/>
    <w:rsid w:val="005466E0"/>
    <w:rsid w:val="0054678D"/>
    <w:rsid w:val="00546C83"/>
    <w:rsid w:val="00546FF1"/>
    <w:rsid w:val="00550469"/>
    <w:rsid w:val="0055146A"/>
    <w:rsid w:val="00553B4F"/>
    <w:rsid w:val="00557317"/>
    <w:rsid w:val="0055767E"/>
    <w:rsid w:val="00557FE6"/>
    <w:rsid w:val="00561FF2"/>
    <w:rsid w:val="005623D4"/>
    <w:rsid w:val="0056386D"/>
    <w:rsid w:val="00565CF7"/>
    <w:rsid w:val="0056694E"/>
    <w:rsid w:val="00566CD0"/>
    <w:rsid w:val="00567217"/>
    <w:rsid w:val="005675D0"/>
    <w:rsid w:val="00570554"/>
    <w:rsid w:val="00570F75"/>
    <w:rsid w:val="0057187D"/>
    <w:rsid w:val="00571A0D"/>
    <w:rsid w:val="00572484"/>
    <w:rsid w:val="00575AF5"/>
    <w:rsid w:val="005766E4"/>
    <w:rsid w:val="00577A7B"/>
    <w:rsid w:val="005826A9"/>
    <w:rsid w:val="005839C9"/>
    <w:rsid w:val="00584694"/>
    <w:rsid w:val="005848A5"/>
    <w:rsid w:val="0058538A"/>
    <w:rsid w:val="00587D20"/>
    <w:rsid w:val="00591310"/>
    <w:rsid w:val="005948C5"/>
    <w:rsid w:val="00594F3B"/>
    <w:rsid w:val="0059649E"/>
    <w:rsid w:val="00597A22"/>
    <w:rsid w:val="00597BEA"/>
    <w:rsid w:val="00597DC5"/>
    <w:rsid w:val="00597FF7"/>
    <w:rsid w:val="005A01B3"/>
    <w:rsid w:val="005A2E33"/>
    <w:rsid w:val="005A39E9"/>
    <w:rsid w:val="005A4B48"/>
    <w:rsid w:val="005A503D"/>
    <w:rsid w:val="005A6634"/>
    <w:rsid w:val="005A731F"/>
    <w:rsid w:val="005B11E0"/>
    <w:rsid w:val="005B202F"/>
    <w:rsid w:val="005B4D71"/>
    <w:rsid w:val="005B580E"/>
    <w:rsid w:val="005B5970"/>
    <w:rsid w:val="005B6E96"/>
    <w:rsid w:val="005C1259"/>
    <w:rsid w:val="005C347B"/>
    <w:rsid w:val="005C3AD7"/>
    <w:rsid w:val="005C3C1B"/>
    <w:rsid w:val="005C6224"/>
    <w:rsid w:val="005C6F92"/>
    <w:rsid w:val="005D0321"/>
    <w:rsid w:val="005D0D7B"/>
    <w:rsid w:val="005D1446"/>
    <w:rsid w:val="005D1889"/>
    <w:rsid w:val="005D1E0C"/>
    <w:rsid w:val="005D36DF"/>
    <w:rsid w:val="005D7725"/>
    <w:rsid w:val="005D7755"/>
    <w:rsid w:val="005E06A1"/>
    <w:rsid w:val="005E0B27"/>
    <w:rsid w:val="005E1657"/>
    <w:rsid w:val="005E5B4B"/>
    <w:rsid w:val="005E5F3B"/>
    <w:rsid w:val="005E6708"/>
    <w:rsid w:val="005E6817"/>
    <w:rsid w:val="005E797D"/>
    <w:rsid w:val="005F03DF"/>
    <w:rsid w:val="005F21D4"/>
    <w:rsid w:val="005F332B"/>
    <w:rsid w:val="005F4870"/>
    <w:rsid w:val="005F599C"/>
    <w:rsid w:val="005F6147"/>
    <w:rsid w:val="005F6589"/>
    <w:rsid w:val="005F6C5E"/>
    <w:rsid w:val="005F6C69"/>
    <w:rsid w:val="005F6F98"/>
    <w:rsid w:val="00601B2D"/>
    <w:rsid w:val="0060346F"/>
    <w:rsid w:val="00603F53"/>
    <w:rsid w:val="0060552D"/>
    <w:rsid w:val="00605A39"/>
    <w:rsid w:val="0061076D"/>
    <w:rsid w:val="00612E53"/>
    <w:rsid w:val="00613672"/>
    <w:rsid w:val="00617254"/>
    <w:rsid w:val="00622895"/>
    <w:rsid w:val="00622E3D"/>
    <w:rsid w:val="00624FCA"/>
    <w:rsid w:val="00626AA9"/>
    <w:rsid w:val="00630D03"/>
    <w:rsid w:val="006314BA"/>
    <w:rsid w:val="006349F4"/>
    <w:rsid w:val="00635511"/>
    <w:rsid w:val="0063563E"/>
    <w:rsid w:val="006356BF"/>
    <w:rsid w:val="006358B3"/>
    <w:rsid w:val="00635B18"/>
    <w:rsid w:val="00637A29"/>
    <w:rsid w:val="006432AA"/>
    <w:rsid w:val="006445C2"/>
    <w:rsid w:val="006451D1"/>
    <w:rsid w:val="00650AB8"/>
    <w:rsid w:val="006514BC"/>
    <w:rsid w:val="00651624"/>
    <w:rsid w:val="00652B25"/>
    <w:rsid w:val="00656756"/>
    <w:rsid w:val="006604E7"/>
    <w:rsid w:val="0066162A"/>
    <w:rsid w:val="00662E6C"/>
    <w:rsid w:val="006632CE"/>
    <w:rsid w:val="006634B4"/>
    <w:rsid w:val="006720EF"/>
    <w:rsid w:val="006813C8"/>
    <w:rsid w:val="0068220C"/>
    <w:rsid w:val="00683624"/>
    <w:rsid w:val="006839CB"/>
    <w:rsid w:val="0068467C"/>
    <w:rsid w:val="00685F2F"/>
    <w:rsid w:val="00692568"/>
    <w:rsid w:val="006942BA"/>
    <w:rsid w:val="00695C42"/>
    <w:rsid w:val="006963CB"/>
    <w:rsid w:val="006976C8"/>
    <w:rsid w:val="006A0B22"/>
    <w:rsid w:val="006A3D8C"/>
    <w:rsid w:val="006A4683"/>
    <w:rsid w:val="006A6287"/>
    <w:rsid w:val="006A7112"/>
    <w:rsid w:val="006B0C3A"/>
    <w:rsid w:val="006B55E4"/>
    <w:rsid w:val="006B6F95"/>
    <w:rsid w:val="006C0640"/>
    <w:rsid w:val="006C1350"/>
    <w:rsid w:val="006C35FB"/>
    <w:rsid w:val="006C46BE"/>
    <w:rsid w:val="006C50A2"/>
    <w:rsid w:val="006C5478"/>
    <w:rsid w:val="006C6F90"/>
    <w:rsid w:val="006D0712"/>
    <w:rsid w:val="006D19AF"/>
    <w:rsid w:val="006D2AB3"/>
    <w:rsid w:val="006D60D8"/>
    <w:rsid w:val="006D69EF"/>
    <w:rsid w:val="006E1771"/>
    <w:rsid w:val="006F0B7D"/>
    <w:rsid w:val="006F0C7B"/>
    <w:rsid w:val="006F265B"/>
    <w:rsid w:val="006F49E7"/>
    <w:rsid w:val="006F4F46"/>
    <w:rsid w:val="006F5431"/>
    <w:rsid w:val="006F5EE4"/>
    <w:rsid w:val="006F6252"/>
    <w:rsid w:val="00701831"/>
    <w:rsid w:val="00703E2C"/>
    <w:rsid w:val="0070721A"/>
    <w:rsid w:val="007074D6"/>
    <w:rsid w:val="007079E1"/>
    <w:rsid w:val="00712036"/>
    <w:rsid w:val="0071390B"/>
    <w:rsid w:val="007153B8"/>
    <w:rsid w:val="00716999"/>
    <w:rsid w:val="00717C8C"/>
    <w:rsid w:val="00720A76"/>
    <w:rsid w:val="007213DA"/>
    <w:rsid w:val="007213FE"/>
    <w:rsid w:val="00723AF5"/>
    <w:rsid w:val="0072533E"/>
    <w:rsid w:val="00725B33"/>
    <w:rsid w:val="00727998"/>
    <w:rsid w:val="007313CB"/>
    <w:rsid w:val="00733ED1"/>
    <w:rsid w:val="00735646"/>
    <w:rsid w:val="00735BBD"/>
    <w:rsid w:val="0073692E"/>
    <w:rsid w:val="00737994"/>
    <w:rsid w:val="00740327"/>
    <w:rsid w:val="00740982"/>
    <w:rsid w:val="007422E5"/>
    <w:rsid w:val="00742DAD"/>
    <w:rsid w:val="007434B2"/>
    <w:rsid w:val="007444D3"/>
    <w:rsid w:val="00744877"/>
    <w:rsid w:val="00750D42"/>
    <w:rsid w:val="007531A1"/>
    <w:rsid w:val="007549E1"/>
    <w:rsid w:val="0075703E"/>
    <w:rsid w:val="00760E4B"/>
    <w:rsid w:val="007615FD"/>
    <w:rsid w:val="007624CC"/>
    <w:rsid w:val="0076250B"/>
    <w:rsid w:val="00762C61"/>
    <w:rsid w:val="00763A8C"/>
    <w:rsid w:val="00764B73"/>
    <w:rsid w:val="00764F42"/>
    <w:rsid w:val="0077077D"/>
    <w:rsid w:val="00772101"/>
    <w:rsid w:val="00772451"/>
    <w:rsid w:val="00772FA3"/>
    <w:rsid w:val="00773C29"/>
    <w:rsid w:val="00773EBB"/>
    <w:rsid w:val="00774AAD"/>
    <w:rsid w:val="00775BB1"/>
    <w:rsid w:val="00777800"/>
    <w:rsid w:val="00780810"/>
    <w:rsid w:val="007833D2"/>
    <w:rsid w:val="00785E75"/>
    <w:rsid w:val="00786E6C"/>
    <w:rsid w:val="00787EE5"/>
    <w:rsid w:val="00791499"/>
    <w:rsid w:val="007922AE"/>
    <w:rsid w:val="00792335"/>
    <w:rsid w:val="007945F2"/>
    <w:rsid w:val="00794614"/>
    <w:rsid w:val="007950D4"/>
    <w:rsid w:val="00796402"/>
    <w:rsid w:val="007973BB"/>
    <w:rsid w:val="007974BC"/>
    <w:rsid w:val="00797524"/>
    <w:rsid w:val="00797A53"/>
    <w:rsid w:val="00797E87"/>
    <w:rsid w:val="007A0F5D"/>
    <w:rsid w:val="007A2FBF"/>
    <w:rsid w:val="007A37E8"/>
    <w:rsid w:val="007A4D9B"/>
    <w:rsid w:val="007A5623"/>
    <w:rsid w:val="007A58D1"/>
    <w:rsid w:val="007A78CC"/>
    <w:rsid w:val="007A795F"/>
    <w:rsid w:val="007B2EEC"/>
    <w:rsid w:val="007B3527"/>
    <w:rsid w:val="007B72FF"/>
    <w:rsid w:val="007B7A57"/>
    <w:rsid w:val="007C0CC3"/>
    <w:rsid w:val="007C0D18"/>
    <w:rsid w:val="007C379B"/>
    <w:rsid w:val="007C3832"/>
    <w:rsid w:val="007C62EC"/>
    <w:rsid w:val="007C69C1"/>
    <w:rsid w:val="007D1A0F"/>
    <w:rsid w:val="007D28E3"/>
    <w:rsid w:val="007D36CD"/>
    <w:rsid w:val="007D38EC"/>
    <w:rsid w:val="007D3DDA"/>
    <w:rsid w:val="007D3F0C"/>
    <w:rsid w:val="007D7861"/>
    <w:rsid w:val="007E04BD"/>
    <w:rsid w:val="007E1B6B"/>
    <w:rsid w:val="007E2692"/>
    <w:rsid w:val="007E3264"/>
    <w:rsid w:val="007E4431"/>
    <w:rsid w:val="007E4576"/>
    <w:rsid w:val="007E4624"/>
    <w:rsid w:val="007E4E4A"/>
    <w:rsid w:val="007F051D"/>
    <w:rsid w:val="007F10D1"/>
    <w:rsid w:val="007F14F7"/>
    <w:rsid w:val="007F26C6"/>
    <w:rsid w:val="007F272F"/>
    <w:rsid w:val="007F3FFC"/>
    <w:rsid w:val="007F436E"/>
    <w:rsid w:val="007F4B53"/>
    <w:rsid w:val="007F5E96"/>
    <w:rsid w:val="007F62C3"/>
    <w:rsid w:val="007F66D3"/>
    <w:rsid w:val="00800D26"/>
    <w:rsid w:val="00801B59"/>
    <w:rsid w:val="0080520F"/>
    <w:rsid w:val="00805DF7"/>
    <w:rsid w:val="008111D6"/>
    <w:rsid w:val="00811B50"/>
    <w:rsid w:val="00817514"/>
    <w:rsid w:val="00821BC0"/>
    <w:rsid w:val="00822BE2"/>
    <w:rsid w:val="00823A51"/>
    <w:rsid w:val="00827A48"/>
    <w:rsid w:val="00827DBA"/>
    <w:rsid w:val="0083387D"/>
    <w:rsid w:val="00833AF6"/>
    <w:rsid w:val="00836E19"/>
    <w:rsid w:val="00837E23"/>
    <w:rsid w:val="00840E93"/>
    <w:rsid w:val="00840EE8"/>
    <w:rsid w:val="0084147A"/>
    <w:rsid w:val="00842E22"/>
    <w:rsid w:val="00845BCA"/>
    <w:rsid w:val="00851098"/>
    <w:rsid w:val="008522A9"/>
    <w:rsid w:val="00854090"/>
    <w:rsid w:val="00854583"/>
    <w:rsid w:val="0085506D"/>
    <w:rsid w:val="008558A0"/>
    <w:rsid w:val="00856826"/>
    <w:rsid w:val="00857086"/>
    <w:rsid w:val="00860C66"/>
    <w:rsid w:val="008618FB"/>
    <w:rsid w:val="00862629"/>
    <w:rsid w:val="00862DC5"/>
    <w:rsid w:val="008630F0"/>
    <w:rsid w:val="00864A5E"/>
    <w:rsid w:val="008708D4"/>
    <w:rsid w:val="0087146D"/>
    <w:rsid w:val="00872668"/>
    <w:rsid w:val="008727E1"/>
    <w:rsid w:val="00873B7F"/>
    <w:rsid w:val="008758A1"/>
    <w:rsid w:val="00875FFD"/>
    <w:rsid w:val="00876CF1"/>
    <w:rsid w:val="00880FAB"/>
    <w:rsid w:val="00881331"/>
    <w:rsid w:val="00887874"/>
    <w:rsid w:val="00890280"/>
    <w:rsid w:val="0089317E"/>
    <w:rsid w:val="00896E42"/>
    <w:rsid w:val="00896EBC"/>
    <w:rsid w:val="0089765C"/>
    <w:rsid w:val="008A0970"/>
    <w:rsid w:val="008A1D21"/>
    <w:rsid w:val="008A2C9A"/>
    <w:rsid w:val="008A2E33"/>
    <w:rsid w:val="008A39B9"/>
    <w:rsid w:val="008A44AF"/>
    <w:rsid w:val="008B30AD"/>
    <w:rsid w:val="008B3123"/>
    <w:rsid w:val="008B49D5"/>
    <w:rsid w:val="008B7F10"/>
    <w:rsid w:val="008C21C3"/>
    <w:rsid w:val="008C36B6"/>
    <w:rsid w:val="008C3C9C"/>
    <w:rsid w:val="008C60D3"/>
    <w:rsid w:val="008D17D2"/>
    <w:rsid w:val="008D3895"/>
    <w:rsid w:val="008D4374"/>
    <w:rsid w:val="008D4F82"/>
    <w:rsid w:val="008D7686"/>
    <w:rsid w:val="008D7DD2"/>
    <w:rsid w:val="008E2BA3"/>
    <w:rsid w:val="008E4749"/>
    <w:rsid w:val="008E5818"/>
    <w:rsid w:val="008E6E7E"/>
    <w:rsid w:val="008E7F80"/>
    <w:rsid w:val="008F07D9"/>
    <w:rsid w:val="008F0918"/>
    <w:rsid w:val="008F12AB"/>
    <w:rsid w:val="008F2929"/>
    <w:rsid w:val="008F4F29"/>
    <w:rsid w:val="008F596F"/>
    <w:rsid w:val="008F65F7"/>
    <w:rsid w:val="008F6C4D"/>
    <w:rsid w:val="008F704C"/>
    <w:rsid w:val="008F723C"/>
    <w:rsid w:val="00901327"/>
    <w:rsid w:val="00905384"/>
    <w:rsid w:val="00912DEB"/>
    <w:rsid w:val="00913022"/>
    <w:rsid w:val="00913949"/>
    <w:rsid w:val="009144FE"/>
    <w:rsid w:val="0091550A"/>
    <w:rsid w:val="00916DE2"/>
    <w:rsid w:val="00922394"/>
    <w:rsid w:val="00926E2B"/>
    <w:rsid w:val="00927129"/>
    <w:rsid w:val="009274EE"/>
    <w:rsid w:val="00927A46"/>
    <w:rsid w:val="009301C8"/>
    <w:rsid w:val="00932DEC"/>
    <w:rsid w:val="00933546"/>
    <w:rsid w:val="009368DC"/>
    <w:rsid w:val="00936D53"/>
    <w:rsid w:val="009400A7"/>
    <w:rsid w:val="00940A2D"/>
    <w:rsid w:val="00940AEC"/>
    <w:rsid w:val="00941890"/>
    <w:rsid w:val="009420FC"/>
    <w:rsid w:val="009435CB"/>
    <w:rsid w:val="00944115"/>
    <w:rsid w:val="0094530C"/>
    <w:rsid w:val="00945956"/>
    <w:rsid w:val="00946350"/>
    <w:rsid w:val="009511BD"/>
    <w:rsid w:val="00952339"/>
    <w:rsid w:val="009525E9"/>
    <w:rsid w:val="00952B18"/>
    <w:rsid w:val="009533A3"/>
    <w:rsid w:val="00953609"/>
    <w:rsid w:val="00953F0E"/>
    <w:rsid w:val="00954772"/>
    <w:rsid w:val="00954C7E"/>
    <w:rsid w:val="00956FB0"/>
    <w:rsid w:val="00957683"/>
    <w:rsid w:val="009602FE"/>
    <w:rsid w:val="00961964"/>
    <w:rsid w:val="00961B95"/>
    <w:rsid w:val="00962C34"/>
    <w:rsid w:val="0096425E"/>
    <w:rsid w:val="00965801"/>
    <w:rsid w:val="0096685C"/>
    <w:rsid w:val="00972022"/>
    <w:rsid w:val="00980E03"/>
    <w:rsid w:val="00980E50"/>
    <w:rsid w:val="0098222D"/>
    <w:rsid w:val="0098285C"/>
    <w:rsid w:val="00983B17"/>
    <w:rsid w:val="0098499D"/>
    <w:rsid w:val="00985CDD"/>
    <w:rsid w:val="00986EB5"/>
    <w:rsid w:val="00986F53"/>
    <w:rsid w:val="009915AF"/>
    <w:rsid w:val="00991B69"/>
    <w:rsid w:val="0099218D"/>
    <w:rsid w:val="00992F18"/>
    <w:rsid w:val="00993A2C"/>
    <w:rsid w:val="00995BB2"/>
    <w:rsid w:val="009965A2"/>
    <w:rsid w:val="00997D9F"/>
    <w:rsid w:val="00997E26"/>
    <w:rsid w:val="009A18AB"/>
    <w:rsid w:val="009A45BA"/>
    <w:rsid w:val="009A54C3"/>
    <w:rsid w:val="009B026B"/>
    <w:rsid w:val="009B465C"/>
    <w:rsid w:val="009B7284"/>
    <w:rsid w:val="009B75F5"/>
    <w:rsid w:val="009C12EE"/>
    <w:rsid w:val="009C6110"/>
    <w:rsid w:val="009C654C"/>
    <w:rsid w:val="009C6781"/>
    <w:rsid w:val="009C78BE"/>
    <w:rsid w:val="009D1127"/>
    <w:rsid w:val="009D1544"/>
    <w:rsid w:val="009D2373"/>
    <w:rsid w:val="009D62AF"/>
    <w:rsid w:val="009D6678"/>
    <w:rsid w:val="009E2FF2"/>
    <w:rsid w:val="009E321F"/>
    <w:rsid w:val="009E440F"/>
    <w:rsid w:val="009E6FA7"/>
    <w:rsid w:val="009E74BC"/>
    <w:rsid w:val="009F032B"/>
    <w:rsid w:val="009F3CFA"/>
    <w:rsid w:val="009F5067"/>
    <w:rsid w:val="009F56F1"/>
    <w:rsid w:val="009F6842"/>
    <w:rsid w:val="009F6B6C"/>
    <w:rsid w:val="009F7A01"/>
    <w:rsid w:val="00A002C1"/>
    <w:rsid w:val="00A00869"/>
    <w:rsid w:val="00A00F41"/>
    <w:rsid w:val="00A03326"/>
    <w:rsid w:val="00A03E22"/>
    <w:rsid w:val="00A05CA2"/>
    <w:rsid w:val="00A10364"/>
    <w:rsid w:val="00A106B1"/>
    <w:rsid w:val="00A113BB"/>
    <w:rsid w:val="00A12209"/>
    <w:rsid w:val="00A13D3B"/>
    <w:rsid w:val="00A14358"/>
    <w:rsid w:val="00A164B9"/>
    <w:rsid w:val="00A1772D"/>
    <w:rsid w:val="00A21E1B"/>
    <w:rsid w:val="00A2219E"/>
    <w:rsid w:val="00A2344B"/>
    <w:rsid w:val="00A23692"/>
    <w:rsid w:val="00A24CC6"/>
    <w:rsid w:val="00A24DE8"/>
    <w:rsid w:val="00A254CD"/>
    <w:rsid w:val="00A259F7"/>
    <w:rsid w:val="00A300FD"/>
    <w:rsid w:val="00A30162"/>
    <w:rsid w:val="00A307B1"/>
    <w:rsid w:val="00A322CE"/>
    <w:rsid w:val="00A33E3D"/>
    <w:rsid w:val="00A349A5"/>
    <w:rsid w:val="00A35549"/>
    <w:rsid w:val="00A356E6"/>
    <w:rsid w:val="00A40D9F"/>
    <w:rsid w:val="00A41436"/>
    <w:rsid w:val="00A41B72"/>
    <w:rsid w:val="00A43818"/>
    <w:rsid w:val="00A4382F"/>
    <w:rsid w:val="00A43D36"/>
    <w:rsid w:val="00A44CD6"/>
    <w:rsid w:val="00A468AB"/>
    <w:rsid w:val="00A46C05"/>
    <w:rsid w:val="00A46CBE"/>
    <w:rsid w:val="00A4722C"/>
    <w:rsid w:val="00A47C2E"/>
    <w:rsid w:val="00A51E20"/>
    <w:rsid w:val="00A53E07"/>
    <w:rsid w:val="00A55B72"/>
    <w:rsid w:val="00A561D0"/>
    <w:rsid w:val="00A56F49"/>
    <w:rsid w:val="00A61311"/>
    <w:rsid w:val="00A646D8"/>
    <w:rsid w:val="00A64A09"/>
    <w:rsid w:val="00A65993"/>
    <w:rsid w:val="00A660AD"/>
    <w:rsid w:val="00A70BB0"/>
    <w:rsid w:val="00A72D13"/>
    <w:rsid w:val="00A753D9"/>
    <w:rsid w:val="00A817BB"/>
    <w:rsid w:val="00A824BE"/>
    <w:rsid w:val="00A82A40"/>
    <w:rsid w:val="00A832ED"/>
    <w:rsid w:val="00A83ECF"/>
    <w:rsid w:val="00A842C1"/>
    <w:rsid w:val="00A84EFF"/>
    <w:rsid w:val="00A85775"/>
    <w:rsid w:val="00A8577C"/>
    <w:rsid w:val="00A86BDF"/>
    <w:rsid w:val="00A901B5"/>
    <w:rsid w:val="00A91007"/>
    <w:rsid w:val="00A9250D"/>
    <w:rsid w:val="00A929EA"/>
    <w:rsid w:val="00A92EE2"/>
    <w:rsid w:val="00A941B2"/>
    <w:rsid w:val="00A9701E"/>
    <w:rsid w:val="00A97418"/>
    <w:rsid w:val="00A978CA"/>
    <w:rsid w:val="00AA410D"/>
    <w:rsid w:val="00AA5F53"/>
    <w:rsid w:val="00AA5F5C"/>
    <w:rsid w:val="00AB1B06"/>
    <w:rsid w:val="00AB2419"/>
    <w:rsid w:val="00AB2D80"/>
    <w:rsid w:val="00AB2F57"/>
    <w:rsid w:val="00AB3279"/>
    <w:rsid w:val="00AB7013"/>
    <w:rsid w:val="00AC0329"/>
    <w:rsid w:val="00AC1BB2"/>
    <w:rsid w:val="00AC1E4A"/>
    <w:rsid w:val="00AC28F9"/>
    <w:rsid w:val="00AC4874"/>
    <w:rsid w:val="00AC50F9"/>
    <w:rsid w:val="00AC5D11"/>
    <w:rsid w:val="00AD219E"/>
    <w:rsid w:val="00AD40A2"/>
    <w:rsid w:val="00AD4A84"/>
    <w:rsid w:val="00AD68F5"/>
    <w:rsid w:val="00AE1191"/>
    <w:rsid w:val="00AE1495"/>
    <w:rsid w:val="00AE1667"/>
    <w:rsid w:val="00AE4098"/>
    <w:rsid w:val="00AF1700"/>
    <w:rsid w:val="00AF1999"/>
    <w:rsid w:val="00AF631C"/>
    <w:rsid w:val="00AF68D1"/>
    <w:rsid w:val="00AF6C83"/>
    <w:rsid w:val="00AF6CD9"/>
    <w:rsid w:val="00B017AA"/>
    <w:rsid w:val="00B01AD9"/>
    <w:rsid w:val="00B031D5"/>
    <w:rsid w:val="00B05F4E"/>
    <w:rsid w:val="00B06689"/>
    <w:rsid w:val="00B0698B"/>
    <w:rsid w:val="00B07529"/>
    <w:rsid w:val="00B100BC"/>
    <w:rsid w:val="00B112E8"/>
    <w:rsid w:val="00B119ED"/>
    <w:rsid w:val="00B13451"/>
    <w:rsid w:val="00B1525B"/>
    <w:rsid w:val="00B171DD"/>
    <w:rsid w:val="00B17EF3"/>
    <w:rsid w:val="00B207C5"/>
    <w:rsid w:val="00B20FB8"/>
    <w:rsid w:val="00B24276"/>
    <w:rsid w:val="00B26B9F"/>
    <w:rsid w:val="00B26F98"/>
    <w:rsid w:val="00B27D5D"/>
    <w:rsid w:val="00B3021F"/>
    <w:rsid w:val="00B303E6"/>
    <w:rsid w:val="00B3272E"/>
    <w:rsid w:val="00B33AD7"/>
    <w:rsid w:val="00B340E7"/>
    <w:rsid w:val="00B34AC2"/>
    <w:rsid w:val="00B36E6F"/>
    <w:rsid w:val="00B3769D"/>
    <w:rsid w:val="00B4286C"/>
    <w:rsid w:val="00B4743E"/>
    <w:rsid w:val="00B503B1"/>
    <w:rsid w:val="00B51009"/>
    <w:rsid w:val="00B54225"/>
    <w:rsid w:val="00B5471C"/>
    <w:rsid w:val="00B5498D"/>
    <w:rsid w:val="00B54B74"/>
    <w:rsid w:val="00B55AE7"/>
    <w:rsid w:val="00B60B53"/>
    <w:rsid w:val="00B62943"/>
    <w:rsid w:val="00B66A29"/>
    <w:rsid w:val="00B755EA"/>
    <w:rsid w:val="00B852FE"/>
    <w:rsid w:val="00B87C8A"/>
    <w:rsid w:val="00B90406"/>
    <w:rsid w:val="00B9362F"/>
    <w:rsid w:val="00B946D0"/>
    <w:rsid w:val="00B9516B"/>
    <w:rsid w:val="00B971F7"/>
    <w:rsid w:val="00BA36D0"/>
    <w:rsid w:val="00BA36E5"/>
    <w:rsid w:val="00BA4836"/>
    <w:rsid w:val="00BA76B6"/>
    <w:rsid w:val="00BA7E85"/>
    <w:rsid w:val="00BB0C8B"/>
    <w:rsid w:val="00BB11A3"/>
    <w:rsid w:val="00BB1C5E"/>
    <w:rsid w:val="00BB66A7"/>
    <w:rsid w:val="00BC0417"/>
    <w:rsid w:val="00BC4E64"/>
    <w:rsid w:val="00BC5B29"/>
    <w:rsid w:val="00BC6615"/>
    <w:rsid w:val="00BD17FA"/>
    <w:rsid w:val="00BD1D56"/>
    <w:rsid w:val="00BD22D2"/>
    <w:rsid w:val="00BD6044"/>
    <w:rsid w:val="00BD7D6C"/>
    <w:rsid w:val="00BE0B2F"/>
    <w:rsid w:val="00BE2B30"/>
    <w:rsid w:val="00BE3001"/>
    <w:rsid w:val="00BE4219"/>
    <w:rsid w:val="00BE454A"/>
    <w:rsid w:val="00BE5850"/>
    <w:rsid w:val="00BE72AE"/>
    <w:rsid w:val="00BF0319"/>
    <w:rsid w:val="00BF0C9D"/>
    <w:rsid w:val="00BF128D"/>
    <w:rsid w:val="00BF146B"/>
    <w:rsid w:val="00BF2551"/>
    <w:rsid w:val="00BF2D1F"/>
    <w:rsid w:val="00BF5714"/>
    <w:rsid w:val="00C01CD9"/>
    <w:rsid w:val="00C0304E"/>
    <w:rsid w:val="00C032B1"/>
    <w:rsid w:val="00C03D12"/>
    <w:rsid w:val="00C05B77"/>
    <w:rsid w:val="00C12D40"/>
    <w:rsid w:val="00C12DC3"/>
    <w:rsid w:val="00C1348B"/>
    <w:rsid w:val="00C13FA4"/>
    <w:rsid w:val="00C156E6"/>
    <w:rsid w:val="00C1593D"/>
    <w:rsid w:val="00C15EDB"/>
    <w:rsid w:val="00C16559"/>
    <w:rsid w:val="00C16670"/>
    <w:rsid w:val="00C206FF"/>
    <w:rsid w:val="00C2146D"/>
    <w:rsid w:val="00C232AC"/>
    <w:rsid w:val="00C23D89"/>
    <w:rsid w:val="00C24DED"/>
    <w:rsid w:val="00C254AC"/>
    <w:rsid w:val="00C268E3"/>
    <w:rsid w:val="00C271FD"/>
    <w:rsid w:val="00C27CBB"/>
    <w:rsid w:val="00C30ABA"/>
    <w:rsid w:val="00C31D77"/>
    <w:rsid w:val="00C32827"/>
    <w:rsid w:val="00C32CDA"/>
    <w:rsid w:val="00C3376C"/>
    <w:rsid w:val="00C346D1"/>
    <w:rsid w:val="00C34D43"/>
    <w:rsid w:val="00C35A15"/>
    <w:rsid w:val="00C360C8"/>
    <w:rsid w:val="00C367E4"/>
    <w:rsid w:val="00C3748A"/>
    <w:rsid w:val="00C42151"/>
    <w:rsid w:val="00C44FE5"/>
    <w:rsid w:val="00C465C2"/>
    <w:rsid w:val="00C4693E"/>
    <w:rsid w:val="00C46B91"/>
    <w:rsid w:val="00C47CD7"/>
    <w:rsid w:val="00C502FE"/>
    <w:rsid w:val="00C51700"/>
    <w:rsid w:val="00C52CF7"/>
    <w:rsid w:val="00C53008"/>
    <w:rsid w:val="00C541E6"/>
    <w:rsid w:val="00C54B1F"/>
    <w:rsid w:val="00C55A7D"/>
    <w:rsid w:val="00C57132"/>
    <w:rsid w:val="00C573E5"/>
    <w:rsid w:val="00C57E76"/>
    <w:rsid w:val="00C609F5"/>
    <w:rsid w:val="00C637FF"/>
    <w:rsid w:val="00C65593"/>
    <w:rsid w:val="00C6580E"/>
    <w:rsid w:val="00C65C7B"/>
    <w:rsid w:val="00C66747"/>
    <w:rsid w:val="00C66D72"/>
    <w:rsid w:val="00C70005"/>
    <w:rsid w:val="00C70266"/>
    <w:rsid w:val="00C705B0"/>
    <w:rsid w:val="00C70A45"/>
    <w:rsid w:val="00C70D77"/>
    <w:rsid w:val="00C70EFA"/>
    <w:rsid w:val="00C71EBA"/>
    <w:rsid w:val="00C736A0"/>
    <w:rsid w:val="00C73E8D"/>
    <w:rsid w:val="00C74816"/>
    <w:rsid w:val="00C748CD"/>
    <w:rsid w:val="00C74CD5"/>
    <w:rsid w:val="00C75FF7"/>
    <w:rsid w:val="00C7641C"/>
    <w:rsid w:val="00C76991"/>
    <w:rsid w:val="00C77039"/>
    <w:rsid w:val="00C831C3"/>
    <w:rsid w:val="00C8637C"/>
    <w:rsid w:val="00C946CE"/>
    <w:rsid w:val="00C94801"/>
    <w:rsid w:val="00C94EAD"/>
    <w:rsid w:val="00CA300C"/>
    <w:rsid w:val="00CA387E"/>
    <w:rsid w:val="00CA4AC3"/>
    <w:rsid w:val="00CA616E"/>
    <w:rsid w:val="00CA7517"/>
    <w:rsid w:val="00CB418C"/>
    <w:rsid w:val="00CB445F"/>
    <w:rsid w:val="00CB570B"/>
    <w:rsid w:val="00CB7272"/>
    <w:rsid w:val="00CB72A9"/>
    <w:rsid w:val="00CB79A8"/>
    <w:rsid w:val="00CB7A32"/>
    <w:rsid w:val="00CC01A2"/>
    <w:rsid w:val="00CC021B"/>
    <w:rsid w:val="00CC0E4F"/>
    <w:rsid w:val="00CC2045"/>
    <w:rsid w:val="00CC4CC1"/>
    <w:rsid w:val="00CC6404"/>
    <w:rsid w:val="00CC752E"/>
    <w:rsid w:val="00CD20EF"/>
    <w:rsid w:val="00CD4B2C"/>
    <w:rsid w:val="00CD67AB"/>
    <w:rsid w:val="00CE09BC"/>
    <w:rsid w:val="00CE0E45"/>
    <w:rsid w:val="00CE0E7E"/>
    <w:rsid w:val="00CE20EA"/>
    <w:rsid w:val="00CE2743"/>
    <w:rsid w:val="00CE3538"/>
    <w:rsid w:val="00CE50BB"/>
    <w:rsid w:val="00CE7454"/>
    <w:rsid w:val="00CF0DFF"/>
    <w:rsid w:val="00CF11C5"/>
    <w:rsid w:val="00CF24D1"/>
    <w:rsid w:val="00CF3CCE"/>
    <w:rsid w:val="00CF4401"/>
    <w:rsid w:val="00CF480E"/>
    <w:rsid w:val="00CF720A"/>
    <w:rsid w:val="00D003C7"/>
    <w:rsid w:val="00D02B3D"/>
    <w:rsid w:val="00D061AA"/>
    <w:rsid w:val="00D06E63"/>
    <w:rsid w:val="00D07C2E"/>
    <w:rsid w:val="00D1033E"/>
    <w:rsid w:val="00D1143A"/>
    <w:rsid w:val="00D11B82"/>
    <w:rsid w:val="00D13D8A"/>
    <w:rsid w:val="00D203B1"/>
    <w:rsid w:val="00D20BEB"/>
    <w:rsid w:val="00D20EEC"/>
    <w:rsid w:val="00D22024"/>
    <w:rsid w:val="00D2213A"/>
    <w:rsid w:val="00D22BBB"/>
    <w:rsid w:val="00D245D0"/>
    <w:rsid w:val="00D25F7F"/>
    <w:rsid w:val="00D26A21"/>
    <w:rsid w:val="00D3035F"/>
    <w:rsid w:val="00D307C3"/>
    <w:rsid w:val="00D31711"/>
    <w:rsid w:val="00D360F1"/>
    <w:rsid w:val="00D40E7A"/>
    <w:rsid w:val="00D42C6F"/>
    <w:rsid w:val="00D43AEE"/>
    <w:rsid w:val="00D44615"/>
    <w:rsid w:val="00D44EEC"/>
    <w:rsid w:val="00D453C1"/>
    <w:rsid w:val="00D53BED"/>
    <w:rsid w:val="00D548C1"/>
    <w:rsid w:val="00D56691"/>
    <w:rsid w:val="00D61FCC"/>
    <w:rsid w:val="00D63A09"/>
    <w:rsid w:val="00D63B55"/>
    <w:rsid w:val="00D646BC"/>
    <w:rsid w:val="00D64798"/>
    <w:rsid w:val="00D64E49"/>
    <w:rsid w:val="00D66624"/>
    <w:rsid w:val="00D66FAB"/>
    <w:rsid w:val="00D67342"/>
    <w:rsid w:val="00D70427"/>
    <w:rsid w:val="00D707CD"/>
    <w:rsid w:val="00D730DD"/>
    <w:rsid w:val="00D7418D"/>
    <w:rsid w:val="00D7467C"/>
    <w:rsid w:val="00D74D6A"/>
    <w:rsid w:val="00D74E71"/>
    <w:rsid w:val="00D74E8C"/>
    <w:rsid w:val="00D752C2"/>
    <w:rsid w:val="00D76340"/>
    <w:rsid w:val="00D769BE"/>
    <w:rsid w:val="00D76DF1"/>
    <w:rsid w:val="00D81E70"/>
    <w:rsid w:val="00D86C11"/>
    <w:rsid w:val="00D870CB"/>
    <w:rsid w:val="00D8788A"/>
    <w:rsid w:val="00D87C7A"/>
    <w:rsid w:val="00D90C89"/>
    <w:rsid w:val="00D925FF"/>
    <w:rsid w:val="00D93CA6"/>
    <w:rsid w:val="00D940E2"/>
    <w:rsid w:val="00D96179"/>
    <w:rsid w:val="00D969A8"/>
    <w:rsid w:val="00D96D99"/>
    <w:rsid w:val="00D97499"/>
    <w:rsid w:val="00D97582"/>
    <w:rsid w:val="00DA21CD"/>
    <w:rsid w:val="00DA3606"/>
    <w:rsid w:val="00DA40C7"/>
    <w:rsid w:val="00DA5F2F"/>
    <w:rsid w:val="00DB0929"/>
    <w:rsid w:val="00DB536F"/>
    <w:rsid w:val="00DB61A0"/>
    <w:rsid w:val="00DB7D89"/>
    <w:rsid w:val="00DC01CD"/>
    <w:rsid w:val="00DC26BF"/>
    <w:rsid w:val="00DC2D64"/>
    <w:rsid w:val="00DC4179"/>
    <w:rsid w:val="00DC701A"/>
    <w:rsid w:val="00DD18D6"/>
    <w:rsid w:val="00DD2663"/>
    <w:rsid w:val="00DD4068"/>
    <w:rsid w:val="00DE07CE"/>
    <w:rsid w:val="00DE2264"/>
    <w:rsid w:val="00DE3C08"/>
    <w:rsid w:val="00DE73E1"/>
    <w:rsid w:val="00DF10E3"/>
    <w:rsid w:val="00DF1F7A"/>
    <w:rsid w:val="00DF3200"/>
    <w:rsid w:val="00DF441D"/>
    <w:rsid w:val="00DF5910"/>
    <w:rsid w:val="00DF603E"/>
    <w:rsid w:val="00DF6394"/>
    <w:rsid w:val="00DF65F9"/>
    <w:rsid w:val="00DF6B60"/>
    <w:rsid w:val="00DF7F68"/>
    <w:rsid w:val="00E02762"/>
    <w:rsid w:val="00E03C04"/>
    <w:rsid w:val="00E0437B"/>
    <w:rsid w:val="00E05FE7"/>
    <w:rsid w:val="00E1074F"/>
    <w:rsid w:val="00E11EA7"/>
    <w:rsid w:val="00E1249E"/>
    <w:rsid w:val="00E13AF6"/>
    <w:rsid w:val="00E14757"/>
    <w:rsid w:val="00E153E6"/>
    <w:rsid w:val="00E16528"/>
    <w:rsid w:val="00E1772E"/>
    <w:rsid w:val="00E17ACC"/>
    <w:rsid w:val="00E20516"/>
    <w:rsid w:val="00E2100D"/>
    <w:rsid w:val="00E2192A"/>
    <w:rsid w:val="00E222AD"/>
    <w:rsid w:val="00E25BCC"/>
    <w:rsid w:val="00E313DA"/>
    <w:rsid w:val="00E330A9"/>
    <w:rsid w:val="00E331E4"/>
    <w:rsid w:val="00E33F24"/>
    <w:rsid w:val="00E3661B"/>
    <w:rsid w:val="00E36D17"/>
    <w:rsid w:val="00E37782"/>
    <w:rsid w:val="00E400F1"/>
    <w:rsid w:val="00E423A4"/>
    <w:rsid w:val="00E446D9"/>
    <w:rsid w:val="00E46E16"/>
    <w:rsid w:val="00E47EDF"/>
    <w:rsid w:val="00E5009E"/>
    <w:rsid w:val="00E52C5A"/>
    <w:rsid w:val="00E52D4A"/>
    <w:rsid w:val="00E5708B"/>
    <w:rsid w:val="00E579E6"/>
    <w:rsid w:val="00E57D91"/>
    <w:rsid w:val="00E57F6E"/>
    <w:rsid w:val="00E6167B"/>
    <w:rsid w:val="00E61BB2"/>
    <w:rsid w:val="00E62340"/>
    <w:rsid w:val="00E63D8E"/>
    <w:rsid w:val="00E64AA3"/>
    <w:rsid w:val="00E6697E"/>
    <w:rsid w:val="00E66EB3"/>
    <w:rsid w:val="00E70211"/>
    <w:rsid w:val="00E72D6F"/>
    <w:rsid w:val="00E73719"/>
    <w:rsid w:val="00E75930"/>
    <w:rsid w:val="00E76695"/>
    <w:rsid w:val="00E77A3E"/>
    <w:rsid w:val="00E80989"/>
    <w:rsid w:val="00E81676"/>
    <w:rsid w:val="00E82501"/>
    <w:rsid w:val="00E82E57"/>
    <w:rsid w:val="00E84573"/>
    <w:rsid w:val="00E85557"/>
    <w:rsid w:val="00E85586"/>
    <w:rsid w:val="00E85A3B"/>
    <w:rsid w:val="00E86549"/>
    <w:rsid w:val="00E86D26"/>
    <w:rsid w:val="00E8701D"/>
    <w:rsid w:val="00E9116F"/>
    <w:rsid w:val="00E9166C"/>
    <w:rsid w:val="00E927D9"/>
    <w:rsid w:val="00E953E5"/>
    <w:rsid w:val="00E96B14"/>
    <w:rsid w:val="00EA1888"/>
    <w:rsid w:val="00EA2A4C"/>
    <w:rsid w:val="00EA2FAC"/>
    <w:rsid w:val="00EA3004"/>
    <w:rsid w:val="00EA3378"/>
    <w:rsid w:val="00EA37A0"/>
    <w:rsid w:val="00EA38E2"/>
    <w:rsid w:val="00EA4126"/>
    <w:rsid w:val="00EA48BC"/>
    <w:rsid w:val="00EA5476"/>
    <w:rsid w:val="00EA74FA"/>
    <w:rsid w:val="00EB09E1"/>
    <w:rsid w:val="00EB0C09"/>
    <w:rsid w:val="00EB0C1B"/>
    <w:rsid w:val="00EB1BF9"/>
    <w:rsid w:val="00EB69CF"/>
    <w:rsid w:val="00EB74CE"/>
    <w:rsid w:val="00EC0DF3"/>
    <w:rsid w:val="00EC24D6"/>
    <w:rsid w:val="00EC2B2F"/>
    <w:rsid w:val="00EC441D"/>
    <w:rsid w:val="00EC4D12"/>
    <w:rsid w:val="00EC4FB1"/>
    <w:rsid w:val="00EC5152"/>
    <w:rsid w:val="00EC5277"/>
    <w:rsid w:val="00EC573C"/>
    <w:rsid w:val="00EC6BD3"/>
    <w:rsid w:val="00ED0FB0"/>
    <w:rsid w:val="00ED11B5"/>
    <w:rsid w:val="00ED13AB"/>
    <w:rsid w:val="00ED3196"/>
    <w:rsid w:val="00ED53FA"/>
    <w:rsid w:val="00ED5650"/>
    <w:rsid w:val="00EE0E53"/>
    <w:rsid w:val="00EE1B30"/>
    <w:rsid w:val="00EE2496"/>
    <w:rsid w:val="00EE28DA"/>
    <w:rsid w:val="00EE2953"/>
    <w:rsid w:val="00EE3B63"/>
    <w:rsid w:val="00EE3EC7"/>
    <w:rsid w:val="00EE5D08"/>
    <w:rsid w:val="00EE6C5D"/>
    <w:rsid w:val="00EE756F"/>
    <w:rsid w:val="00EF0912"/>
    <w:rsid w:val="00EF324C"/>
    <w:rsid w:val="00EF406D"/>
    <w:rsid w:val="00EF491C"/>
    <w:rsid w:val="00EF5684"/>
    <w:rsid w:val="00EF5DB6"/>
    <w:rsid w:val="00EF6B20"/>
    <w:rsid w:val="00EF6EE9"/>
    <w:rsid w:val="00F01F89"/>
    <w:rsid w:val="00F04656"/>
    <w:rsid w:val="00F04DFC"/>
    <w:rsid w:val="00F056D1"/>
    <w:rsid w:val="00F07BE0"/>
    <w:rsid w:val="00F10D05"/>
    <w:rsid w:val="00F11D94"/>
    <w:rsid w:val="00F11D98"/>
    <w:rsid w:val="00F12C62"/>
    <w:rsid w:val="00F130C9"/>
    <w:rsid w:val="00F131C5"/>
    <w:rsid w:val="00F13FA9"/>
    <w:rsid w:val="00F1432C"/>
    <w:rsid w:val="00F159F9"/>
    <w:rsid w:val="00F16AC8"/>
    <w:rsid w:val="00F1729E"/>
    <w:rsid w:val="00F17479"/>
    <w:rsid w:val="00F179A2"/>
    <w:rsid w:val="00F22C1C"/>
    <w:rsid w:val="00F22CF9"/>
    <w:rsid w:val="00F23159"/>
    <w:rsid w:val="00F23CEF"/>
    <w:rsid w:val="00F248E6"/>
    <w:rsid w:val="00F27DA7"/>
    <w:rsid w:val="00F27E07"/>
    <w:rsid w:val="00F315BB"/>
    <w:rsid w:val="00F32CBA"/>
    <w:rsid w:val="00F335CD"/>
    <w:rsid w:val="00F33615"/>
    <w:rsid w:val="00F341B9"/>
    <w:rsid w:val="00F34C9C"/>
    <w:rsid w:val="00F354C6"/>
    <w:rsid w:val="00F4017D"/>
    <w:rsid w:val="00F40195"/>
    <w:rsid w:val="00F40C4C"/>
    <w:rsid w:val="00F42690"/>
    <w:rsid w:val="00F4270B"/>
    <w:rsid w:val="00F45A2E"/>
    <w:rsid w:val="00F46BC0"/>
    <w:rsid w:val="00F47504"/>
    <w:rsid w:val="00F47580"/>
    <w:rsid w:val="00F47FB8"/>
    <w:rsid w:val="00F5064E"/>
    <w:rsid w:val="00F50937"/>
    <w:rsid w:val="00F53CB1"/>
    <w:rsid w:val="00F549D1"/>
    <w:rsid w:val="00F55B15"/>
    <w:rsid w:val="00F56695"/>
    <w:rsid w:val="00F56B7F"/>
    <w:rsid w:val="00F57B14"/>
    <w:rsid w:val="00F62B2E"/>
    <w:rsid w:val="00F63239"/>
    <w:rsid w:val="00F64349"/>
    <w:rsid w:val="00F670AA"/>
    <w:rsid w:val="00F672A1"/>
    <w:rsid w:val="00F6745D"/>
    <w:rsid w:val="00F67642"/>
    <w:rsid w:val="00F70B20"/>
    <w:rsid w:val="00F73257"/>
    <w:rsid w:val="00F73A2E"/>
    <w:rsid w:val="00F746E2"/>
    <w:rsid w:val="00F748F3"/>
    <w:rsid w:val="00F74923"/>
    <w:rsid w:val="00F7624A"/>
    <w:rsid w:val="00F815BA"/>
    <w:rsid w:val="00F81D97"/>
    <w:rsid w:val="00F82998"/>
    <w:rsid w:val="00F834D4"/>
    <w:rsid w:val="00F85763"/>
    <w:rsid w:val="00F85A99"/>
    <w:rsid w:val="00F85F92"/>
    <w:rsid w:val="00F91482"/>
    <w:rsid w:val="00F945D0"/>
    <w:rsid w:val="00F94B13"/>
    <w:rsid w:val="00F94C4C"/>
    <w:rsid w:val="00F952D2"/>
    <w:rsid w:val="00F9558B"/>
    <w:rsid w:val="00FA0BC4"/>
    <w:rsid w:val="00FA173C"/>
    <w:rsid w:val="00FA22BC"/>
    <w:rsid w:val="00FA31E9"/>
    <w:rsid w:val="00FA7006"/>
    <w:rsid w:val="00FB0C38"/>
    <w:rsid w:val="00FB635B"/>
    <w:rsid w:val="00FB6FB5"/>
    <w:rsid w:val="00FB70F5"/>
    <w:rsid w:val="00FC016B"/>
    <w:rsid w:val="00FC0254"/>
    <w:rsid w:val="00FC0DE1"/>
    <w:rsid w:val="00FC38EE"/>
    <w:rsid w:val="00FC3C07"/>
    <w:rsid w:val="00FC4A15"/>
    <w:rsid w:val="00FC5B43"/>
    <w:rsid w:val="00FC5D93"/>
    <w:rsid w:val="00FC624D"/>
    <w:rsid w:val="00FC78F3"/>
    <w:rsid w:val="00FD4CB2"/>
    <w:rsid w:val="00FD73CE"/>
    <w:rsid w:val="00FD7FE5"/>
    <w:rsid w:val="00FE1C2A"/>
    <w:rsid w:val="00FE3DE0"/>
    <w:rsid w:val="00FE4C55"/>
    <w:rsid w:val="00FE5780"/>
    <w:rsid w:val="00FE674B"/>
    <w:rsid w:val="00FE67C7"/>
    <w:rsid w:val="00FE6BF5"/>
    <w:rsid w:val="00FF0C7C"/>
    <w:rsid w:val="00FF1A58"/>
    <w:rsid w:val="00FF2D0F"/>
    <w:rsid w:val="00FF302F"/>
    <w:rsid w:val="00FF5933"/>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706C9"/>
  <w15:docId w15:val="{105A4F27-52DE-401F-8C86-4FAFEFABD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F80"/>
    <w:pPr>
      <w:spacing w:after="160" w:line="259" w:lineRule="auto"/>
    </w:pPr>
    <w:rPr>
      <w:color w:val="00000A"/>
      <w:sz w:val="22"/>
    </w:rPr>
  </w:style>
  <w:style w:type="paragraph" w:styleId="Heading1">
    <w:name w:val="heading 1"/>
    <w:basedOn w:val="Normal"/>
    <w:next w:val="Normal"/>
    <w:link w:val="Heading1Char1"/>
    <w:qFormat/>
    <w:rsid w:val="00840EE8"/>
    <w:pPr>
      <w:keepNext/>
      <w:keepLines/>
      <w:spacing w:before="100" w:beforeAutospacing="1" w:after="100" w:afterAutospacing="1" w:line="240" w:lineRule="auto"/>
      <w:outlineLvl w:val="0"/>
    </w:pPr>
    <w:rPr>
      <w:rFonts w:ascii="Bookman Old Style" w:eastAsiaTheme="majorEastAsia" w:hAnsi="Bookman Old Style" w:cstheme="majorBidi"/>
      <w:b/>
      <w:color w:val="000000" w:themeColor="text1"/>
      <w:sz w:val="40"/>
      <w:szCs w:val="32"/>
    </w:rPr>
  </w:style>
  <w:style w:type="paragraph" w:styleId="Heading2">
    <w:name w:val="heading 2"/>
    <w:basedOn w:val="Normal"/>
    <w:next w:val="Normal"/>
    <w:link w:val="Heading2Char2"/>
    <w:unhideWhenUsed/>
    <w:qFormat/>
    <w:rsid w:val="00840EE8"/>
    <w:pPr>
      <w:keepNext/>
      <w:keepLines/>
      <w:spacing w:before="100" w:beforeAutospacing="1" w:after="100" w:afterAutospacing="1" w:line="240" w:lineRule="auto"/>
      <w:outlineLvl w:val="1"/>
    </w:pPr>
    <w:rPr>
      <w:rFonts w:ascii="Bookman Old Style" w:eastAsiaTheme="majorEastAsia" w:hAnsi="Bookman Old Style" w:cstheme="majorBidi"/>
      <w:b/>
      <w:color w:val="000000" w:themeColor="text1"/>
      <w:sz w:val="32"/>
      <w:szCs w:val="26"/>
    </w:rPr>
  </w:style>
  <w:style w:type="paragraph" w:styleId="Heading3">
    <w:name w:val="heading 3"/>
    <w:basedOn w:val="Normal"/>
    <w:next w:val="Normal"/>
    <w:link w:val="Heading3Char"/>
    <w:unhideWhenUsed/>
    <w:qFormat/>
    <w:rsid w:val="00E86D26"/>
    <w:pPr>
      <w:keepNext/>
      <w:keepLines/>
      <w:spacing w:before="100" w:beforeAutospacing="1" w:after="100" w:afterAutospacing="1" w:line="240" w:lineRule="auto"/>
      <w:outlineLvl w:val="2"/>
    </w:pPr>
    <w:rPr>
      <w:rFonts w:ascii="Bookman Old Style" w:eastAsiaTheme="majorEastAsia" w:hAnsi="Bookman Old Style" w:cstheme="majorBidi"/>
      <w:b/>
      <w:color w:val="000000" w:themeColor="text1"/>
      <w:sz w:val="28"/>
      <w:szCs w:val="24"/>
    </w:rPr>
  </w:style>
  <w:style w:type="paragraph" w:styleId="Heading4">
    <w:name w:val="heading 4"/>
    <w:basedOn w:val="Normal"/>
    <w:next w:val="Normal"/>
    <w:link w:val="Heading4Char"/>
    <w:unhideWhenUsed/>
    <w:qFormat/>
    <w:rsid w:val="00D453C1"/>
    <w:pPr>
      <w:keepNext/>
      <w:keepLines/>
      <w:spacing w:before="100" w:beforeAutospacing="1" w:after="100" w:afterAutospacing="1"/>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qFormat/>
    <w:rsid w:val="001A7714"/>
    <w:pPr>
      <w:spacing w:before="240" w:after="60" w:line="240" w:lineRule="auto"/>
      <w:jc w:val="both"/>
      <w:outlineLvl w:val="4"/>
    </w:pPr>
    <w:rPr>
      <w:rFonts w:ascii="Times New Roman" w:eastAsia="Arial" w:hAnsi="Times New Roman" w:cs="Arial"/>
      <w:b/>
      <w:sz w:val="24"/>
    </w:rPr>
  </w:style>
  <w:style w:type="paragraph" w:styleId="Heading6">
    <w:name w:val="heading 6"/>
    <w:basedOn w:val="Normal"/>
    <w:next w:val="Normal"/>
    <w:link w:val="Heading6Char"/>
    <w:qFormat/>
    <w:rsid w:val="00407D31"/>
    <w:pPr>
      <w:spacing w:before="240" w:after="60" w:line="240" w:lineRule="auto"/>
      <w:jc w:val="both"/>
      <w:outlineLvl w:val="5"/>
    </w:pPr>
    <w:rPr>
      <w:rFonts w:ascii="Bookman Old Style" w:eastAsia="Arial" w:hAnsi="Bookman Old Style" w:cs="Arial"/>
      <w:i/>
      <w:sz w:val="24"/>
    </w:rPr>
  </w:style>
  <w:style w:type="paragraph" w:styleId="Heading7">
    <w:name w:val="heading 7"/>
    <w:basedOn w:val="Normal"/>
    <w:next w:val="Normal"/>
    <w:link w:val="Heading7Char"/>
    <w:uiPriority w:val="9"/>
    <w:semiHidden/>
    <w:unhideWhenUsed/>
    <w:qFormat/>
    <w:rsid w:val="00763A8C"/>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63A8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3A8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840EE8"/>
    <w:rPr>
      <w:rFonts w:ascii="Bookman Old Style" w:eastAsiaTheme="majorEastAsia" w:hAnsi="Bookman Old Style" w:cstheme="majorBidi"/>
      <w:b/>
      <w:color w:val="000000" w:themeColor="text1"/>
      <w:sz w:val="40"/>
      <w:szCs w:val="32"/>
    </w:rPr>
  </w:style>
  <w:style w:type="character" w:customStyle="1" w:styleId="Heading2Char2">
    <w:name w:val="Heading 2 Char2"/>
    <w:basedOn w:val="DefaultParagraphFont"/>
    <w:link w:val="Heading2"/>
    <w:rsid w:val="00840EE8"/>
    <w:rPr>
      <w:rFonts w:ascii="Bookman Old Style" w:eastAsiaTheme="majorEastAsia" w:hAnsi="Bookman Old Style" w:cstheme="majorBidi"/>
      <w:b/>
      <w:color w:val="000000" w:themeColor="text1"/>
      <w:sz w:val="32"/>
      <w:szCs w:val="26"/>
    </w:rPr>
  </w:style>
  <w:style w:type="character" w:customStyle="1" w:styleId="Heading3Char">
    <w:name w:val="Heading 3 Char"/>
    <w:basedOn w:val="DefaultParagraphFont"/>
    <w:link w:val="Heading3"/>
    <w:rsid w:val="00E86D26"/>
    <w:rPr>
      <w:rFonts w:ascii="Bookman Old Style" w:eastAsiaTheme="majorEastAsia" w:hAnsi="Bookman Old Style" w:cstheme="majorBidi"/>
      <w:b/>
      <w:color w:val="000000" w:themeColor="text1"/>
      <w:sz w:val="28"/>
      <w:szCs w:val="24"/>
    </w:rPr>
  </w:style>
  <w:style w:type="character" w:customStyle="1" w:styleId="Heading4Char">
    <w:name w:val="Heading 4 Char"/>
    <w:basedOn w:val="DefaultParagraphFont"/>
    <w:link w:val="Heading4"/>
    <w:rsid w:val="00D453C1"/>
    <w:rPr>
      <w:rFonts w:ascii="Times New Roman" w:eastAsiaTheme="majorEastAsia" w:hAnsi="Times New Roman" w:cstheme="majorBidi"/>
      <w:b/>
      <w:iCs/>
      <w:color w:val="000000" w:themeColor="text1"/>
      <w:sz w:val="26"/>
    </w:rPr>
  </w:style>
  <w:style w:type="character" w:customStyle="1" w:styleId="CommentTextChar">
    <w:name w:val="Comment Text Char"/>
    <w:basedOn w:val="DefaultParagraphFont"/>
    <w:link w:val="CommentText"/>
    <w:uiPriority w:val="99"/>
    <w:semiHidden/>
    <w:qFormat/>
    <w:rPr>
      <w:sz w:val="20"/>
      <w:szCs w:val="20"/>
    </w:rPr>
  </w:style>
  <w:style w:type="paragraph" w:styleId="CommentText">
    <w:name w:val="annotation text"/>
    <w:basedOn w:val="Normal"/>
    <w:link w:val="CommentTextChar"/>
    <w:uiPriority w:val="99"/>
    <w:semiHidden/>
    <w:unhideWhenUsed/>
    <w:qFormat/>
    <w:pPr>
      <w:spacing w:line="240" w:lineRule="auto"/>
    </w:pPr>
    <w:rPr>
      <w:sz w:val="20"/>
      <w:szCs w:val="20"/>
    </w:rPr>
  </w:style>
  <w:style w:type="character" w:styleId="CommentReference">
    <w:name w:val="annotation reference"/>
    <w:basedOn w:val="DefaultParagraphFont"/>
    <w:uiPriority w:val="99"/>
    <w:semiHidden/>
    <w:unhideWhenUsed/>
    <w:qFormat/>
    <w:rPr>
      <w:sz w:val="16"/>
      <w:szCs w:val="16"/>
    </w:rPr>
  </w:style>
  <w:style w:type="character" w:customStyle="1" w:styleId="CommentSubjectChar">
    <w:name w:val="Comment Subject Char"/>
    <w:basedOn w:val="CommentTextChar"/>
    <w:link w:val="CommentSubject"/>
    <w:uiPriority w:val="99"/>
    <w:semiHidden/>
    <w:qFormat/>
    <w:rsid w:val="003469B3"/>
    <w:rPr>
      <w:b/>
      <w:bCs/>
      <w:sz w:val="20"/>
      <w:szCs w:val="20"/>
    </w:rPr>
  </w:style>
  <w:style w:type="paragraph" w:styleId="CommentSubject">
    <w:name w:val="annotation subject"/>
    <w:basedOn w:val="CommentText"/>
    <w:link w:val="CommentSubjectChar"/>
    <w:uiPriority w:val="99"/>
    <w:semiHidden/>
    <w:unhideWhenUsed/>
    <w:qFormat/>
    <w:rsid w:val="003469B3"/>
    <w:rPr>
      <w:b/>
      <w:bCs/>
    </w:rPr>
  </w:style>
  <w:style w:type="character" w:customStyle="1" w:styleId="BalloonTextChar">
    <w:name w:val="Balloon Text Char"/>
    <w:basedOn w:val="DefaultParagraphFont"/>
    <w:link w:val="BalloonText"/>
    <w:uiPriority w:val="99"/>
    <w:semiHidden/>
    <w:qFormat/>
    <w:rsid w:val="003469B3"/>
    <w:rPr>
      <w:rFonts w:ascii="Segoe UI" w:hAnsi="Segoe UI" w:cs="Segoe UI"/>
      <w:sz w:val="18"/>
      <w:szCs w:val="18"/>
    </w:rPr>
  </w:style>
  <w:style w:type="paragraph" w:styleId="BalloonText">
    <w:name w:val="Balloon Text"/>
    <w:basedOn w:val="Normal"/>
    <w:link w:val="BalloonTextChar"/>
    <w:uiPriority w:val="99"/>
    <w:semiHidden/>
    <w:unhideWhenUsed/>
    <w:qFormat/>
    <w:rsid w:val="003469B3"/>
    <w:pPr>
      <w:spacing w:after="0" w:line="240" w:lineRule="auto"/>
    </w:pPr>
    <w:rPr>
      <w:rFonts w:ascii="Segoe UI" w:hAnsi="Segoe UI" w:cs="Segoe UI"/>
      <w:sz w:val="18"/>
      <w:szCs w:val="18"/>
    </w:rPr>
  </w:style>
  <w:style w:type="character" w:customStyle="1" w:styleId="Heading1Char">
    <w:name w:val="Heading 1 Char"/>
    <w:basedOn w:val="DefaultParagraphFont"/>
    <w:link w:val="Heading11"/>
    <w:uiPriority w:val="9"/>
    <w:qFormat/>
    <w:rsid w:val="0002350C"/>
    <w:rPr>
      <w:rFonts w:ascii="Times" w:eastAsia="Times" w:hAnsi="Times" w:cs="Times"/>
      <w:b/>
      <w:sz w:val="36"/>
      <w:szCs w:val="36"/>
    </w:rPr>
  </w:style>
  <w:style w:type="paragraph" w:customStyle="1" w:styleId="Heading11">
    <w:name w:val="Heading 11"/>
    <w:basedOn w:val="Normal"/>
    <w:next w:val="Normal"/>
    <w:link w:val="Heading1Char"/>
    <w:qFormat/>
    <w:rsid w:val="00A10507"/>
    <w:rPr>
      <w:rFonts w:asciiTheme="majorHAnsi" w:hAnsiTheme="majorHAnsi" w:cstheme="majorHAnsi"/>
    </w:rPr>
  </w:style>
  <w:style w:type="character" w:customStyle="1" w:styleId="Heading10">
    <w:name w:val="Heading1"/>
    <w:basedOn w:val="Heading1Char"/>
    <w:qFormat/>
    <w:rsid w:val="00901327"/>
    <w:rPr>
      <w:rFonts w:ascii="Bookman Old Style" w:eastAsia="Times" w:hAnsi="Bookman Old Style" w:cstheme="majorHAnsi"/>
      <w:b/>
      <w:sz w:val="40"/>
      <w:szCs w:val="36"/>
    </w:rPr>
  </w:style>
  <w:style w:type="character" w:customStyle="1" w:styleId="Heading2Char">
    <w:name w:val="Heading 2 Char"/>
    <w:basedOn w:val="DefaultParagraphFont"/>
    <w:link w:val="Heading21"/>
    <w:uiPriority w:val="9"/>
    <w:qFormat/>
    <w:rsid w:val="0002350C"/>
    <w:rPr>
      <w:rFonts w:ascii="Times" w:eastAsia="Times" w:hAnsi="Times" w:cs="Times"/>
      <w:b/>
      <w:sz w:val="28"/>
      <w:szCs w:val="28"/>
    </w:rPr>
  </w:style>
  <w:style w:type="paragraph" w:customStyle="1" w:styleId="Heading21">
    <w:name w:val="Heading 21"/>
    <w:basedOn w:val="Normal"/>
    <w:next w:val="Normal"/>
    <w:link w:val="Heading2Char"/>
    <w:rsid w:val="00A10507"/>
    <w:rPr>
      <w:rFonts w:asciiTheme="majorHAnsi" w:hAnsiTheme="majorHAnsi" w:cstheme="majorHAnsi"/>
      <w:sz w:val="30"/>
      <w:szCs w:val="30"/>
    </w:rPr>
  </w:style>
  <w:style w:type="character" w:customStyle="1" w:styleId="Heading20">
    <w:name w:val="Heading2"/>
    <w:basedOn w:val="Heading2Char"/>
    <w:qFormat/>
    <w:rsid w:val="00901327"/>
    <w:rPr>
      <w:rFonts w:ascii="Bookman Old Style" w:eastAsia="Times" w:hAnsi="Bookman Old Style" w:cstheme="majorHAnsi"/>
      <w:b/>
      <w:sz w:val="36"/>
      <w:szCs w:val="30"/>
    </w:rPr>
  </w:style>
  <w:style w:type="character" w:customStyle="1" w:styleId="Text1Char">
    <w:name w:val="Text1 Char"/>
    <w:basedOn w:val="DefaultParagraphFont"/>
    <w:link w:val="Text1"/>
    <w:qFormat/>
    <w:rsid w:val="00B67F45"/>
    <w:rPr>
      <w:rFonts w:asciiTheme="majorHAnsi" w:hAnsiTheme="majorHAnsi" w:cstheme="majorHAnsi"/>
      <w:sz w:val="24"/>
      <w:szCs w:val="24"/>
    </w:rPr>
  </w:style>
  <w:style w:type="paragraph" w:customStyle="1" w:styleId="Text1">
    <w:name w:val="Text1"/>
    <w:basedOn w:val="Normal"/>
    <w:link w:val="Text1Char"/>
    <w:qFormat/>
    <w:rsid w:val="00B67F45"/>
    <w:pPr>
      <w:spacing w:line="360" w:lineRule="auto"/>
      <w:jc w:val="both"/>
    </w:pPr>
    <w:rPr>
      <w:rFonts w:asciiTheme="majorHAnsi" w:hAnsiTheme="majorHAnsi" w:cstheme="majorHAnsi"/>
      <w:sz w:val="24"/>
      <w:szCs w:val="24"/>
    </w:rPr>
  </w:style>
  <w:style w:type="character" w:customStyle="1" w:styleId="Bullet1Char">
    <w:name w:val="Bullet1 Char"/>
    <w:basedOn w:val="DefaultParagraphFont"/>
    <w:link w:val="Bullet1"/>
    <w:qFormat/>
    <w:rsid w:val="00B67F45"/>
    <w:rPr>
      <w:rFonts w:asciiTheme="majorHAnsi" w:hAnsiTheme="majorHAnsi" w:cstheme="majorHAnsi"/>
      <w:color w:val="000000"/>
      <w:sz w:val="24"/>
      <w:szCs w:val="24"/>
    </w:rPr>
  </w:style>
  <w:style w:type="paragraph" w:customStyle="1" w:styleId="Bullet1">
    <w:name w:val="Bullet1"/>
    <w:basedOn w:val="Normal"/>
    <w:link w:val="Bullet1Char"/>
    <w:qFormat/>
    <w:rsid w:val="00B67F45"/>
    <w:pPr>
      <w:spacing w:after="0" w:line="360" w:lineRule="auto"/>
      <w:contextualSpacing/>
      <w:jc w:val="both"/>
    </w:pPr>
    <w:rPr>
      <w:rFonts w:asciiTheme="majorHAnsi" w:hAnsiTheme="majorHAnsi" w:cstheme="majorHAnsi"/>
      <w:color w:val="000000"/>
      <w:sz w:val="24"/>
      <w:szCs w:val="24"/>
    </w:rPr>
  </w:style>
  <w:style w:type="character" w:customStyle="1" w:styleId="Bullet2Char">
    <w:name w:val="Bullet2 Char"/>
    <w:basedOn w:val="DefaultParagraphFont"/>
    <w:link w:val="Bullet2"/>
    <w:qFormat/>
    <w:rsid w:val="002F611D"/>
    <w:rPr>
      <w:rFonts w:asciiTheme="majorHAnsi" w:hAnsiTheme="majorHAnsi" w:cstheme="majorHAnsi"/>
      <w:color w:val="222222"/>
      <w:sz w:val="24"/>
      <w:szCs w:val="24"/>
    </w:rPr>
  </w:style>
  <w:style w:type="paragraph" w:customStyle="1" w:styleId="Bullet2">
    <w:name w:val="Bullet2"/>
    <w:basedOn w:val="Normal"/>
    <w:link w:val="Bullet2Char"/>
    <w:qFormat/>
    <w:rsid w:val="002F611D"/>
    <w:pPr>
      <w:spacing w:line="360" w:lineRule="auto"/>
      <w:contextualSpacing/>
      <w:jc w:val="both"/>
    </w:pPr>
    <w:rPr>
      <w:rFonts w:asciiTheme="majorHAnsi" w:hAnsiTheme="majorHAnsi" w:cstheme="majorHAnsi"/>
      <w:color w:val="222222"/>
      <w:sz w:val="24"/>
      <w:szCs w:val="24"/>
    </w:rPr>
  </w:style>
  <w:style w:type="character" w:customStyle="1" w:styleId="Bullet3Char">
    <w:name w:val="Bullet3 Char"/>
    <w:basedOn w:val="Bullet1Char"/>
    <w:link w:val="Bullet3"/>
    <w:qFormat/>
    <w:rsid w:val="003E4505"/>
    <w:rPr>
      <w:rFonts w:asciiTheme="majorHAnsi" w:hAnsiTheme="majorHAnsi" w:cstheme="majorHAnsi"/>
      <w:color w:val="000000"/>
      <w:sz w:val="24"/>
      <w:szCs w:val="24"/>
    </w:rPr>
  </w:style>
  <w:style w:type="paragraph" w:customStyle="1" w:styleId="Bullet3">
    <w:name w:val="Bullet3"/>
    <w:basedOn w:val="Bullet1"/>
    <w:link w:val="Bullet3Char"/>
    <w:qFormat/>
    <w:rsid w:val="003E4505"/>
  </w:style>
  <w:style w:type="character" w:customStyle="1" w:styleId="Heading3Char0">
    <w:name w:val="Heading3 Char"/>
    <w:basedOn w:val="Heading20"/>
    <w:link w:val="Heading31"/>
    <w:qFormat/>
    <w:rsid w:val="00011D41"/>
    <w:rPr>
      <w:rFonts w:asciiTheme="majorHAnsi" w:eastAsia="Times" w:hAnsiTheme="majorHAnsi" w:cstheme="majorHAnsi"/>
      <w:b/>
      <w:sz w:val="26"/>
      <w:szCs w:val="26"/>
    </w:rPr>
  </w:style>
  <w:style w:type="paragraph" w:customStyle="1" w:styleId="Heading31">
    <w:name w:val="Heading 31"/>
    <w:basedOn w:val="Heading21"/>
    <w:next w:val="Normal"/>
    <w:link w:val="Heading3Char0"/>
    <w:rsid w:val="00011D41"/>
    <w:rPr>
      <w:sz w:val="26"/>
      <w:szCs w:val="26"/>
    </w:rPr>
  </w:style>
  <w:style w:type="character" w:customStyle="1" w:styleId="Heading4Char0">
    <w:name w:val="Heading4 Char"/>
    <w:basedOn w:val="Heading3Char0"/>
    <w:link w:val="Heading41"/>
    <w:qFormat/>
    <w:rsid w:val="0028392A"/>
    <w:rPr>
      <w:rFonts w:asciiTheme="majorHAnsi" w:eastAsia="Times" w:hAnsiTheme="majorHAnsi" w:cstheme="majorHAnsi"/>
      <w:b/>
      <w:i/>
      <w:color w:val="365F91" w:themeColor="accent1" w:themeShade="BF"/>
      <w:sz w:val="26"/>
      <w:szCs w:val="26"/>
    </w:rPr>
  </w:style>
  <w:style w:type="paragraph" w:customStyle="1" w:styleId="Heading41">
    <w:name w:val="Heading 41"/>
    <w:basedOn w:val="Heading31"/>
    <w:next w:val="Normal"/>
    <w:link w:val="Heading4Char0"/>
    <w:rsid w:val="0028392A"/>
    <w:rPr>
      <w:i/>
      <w:color w:val="365F91" w:themeColor="accent1" w:themeShade="BF"/>
    </w:rPr>
  </w:style>
  <w:style w:type="character" w:customStyle="1" w:styleId="InternetLink">
    <w:name w:val="Internet Link"/>
    <w:basedOn w:val="DefaultParagraphFont"/>
    <w:uiPriority w:val="99"/>
    <w:unhideWhenUsed/>
    <w:rsid w:val="00946883"/>
    <w:rPr>
      <w:color w:val="0000FF" w:themeColor="hyperlink"/>
      <w:u w:val="single"/>
    </w:rPr>
  </w:style>
  <w:style w:type="character" w:customStyle="1" w:styleId="ListLabel1">
    <w:name w:val="ListLabel 1"/>
    <w:rPr>
      <w:rFonts w:eastAsia="Noto Sans Symbols" w:cs="Noto Sans Symbols"/>
    </w:rPr>
  </w:style>
  <w:style w:type="character" w:customStyle="1" w:styleId="ListLabel2">
    <w:name w:val="ListLabel 2"/>
    <w:rPr>
      <w:rFonts w:eastAsia="Courier New" w:cs="Courier New"/>
    </w:rPr>
  </w:style>
  <w:style w:type="character" w:customStyle="1" w:styleId="ListLabel3">
    <w:name w:val="ListLabel 3"/>
    <w:qFormat/>
    <w:rPr>
      <w:rFonts w:eastAsia="Noto Sans Symbols" w:cs="Noto Sans Symbols"/>
    </w:rPr>
  </w:style>
  <w:style w:type="character" w:customStyle="1" w:styleId="ListLabel4">
    <w:name w:val="ListLabel 4"/>
    <w:qFormat/>
    <w:rPr>
      <w:rFonts w:eastAsia="Noto Sans Symbols" w:cs="Noto Sans Symbols"/>
    </w:rPr>
  </w:style>
  <w:style w:type="character" w:customStyle="1" w:styleId="ListLabel5">
    <w:name w:val="ListLabel 5"/>
    <w:qFormat/>
    <w:rPr>
      <w:rFonts w:eastAsia="Courier New" w:cs="Courier New"/>
    </w:rPr>
  </w:style>
  <w:style w:type="character" w:customStyle="1" w:styleId="ListLabel6">
    <w:name w:val="ListLabel 6"/>
    <w:qFormat/>
    <w:rPr>
      <w:rFonts w:eastAsia="Noto Sans Symbols" w:cs="Noto Sans Symbols"/>
    </w:rPr>
  </w:style>
  <w:style w:type="character" w:customStyle="1" w:styleId="ListLabel7">
    <w:name w:val="ListLabel 7"/>
    <w:qFormat/>
    <w:rPr>
      <w:rFonts w:eastAsia="Noto Sans Symbols" w:cs="Noto Sans Symbols"/>
    </w:rPr>
  </w:style>
  <w:style w:type="character" w:customStyle="1" w:styleId="ListLabel8">
    <w:name w:val="ListLabel 8"/>
    <w:qFormat/>
    <w:rPr>
      <w:rFonts w:eastAsia="Courier New" w:cs="Courier New"/>
    </w:rPr>
  </w:style>
  <w:style w:type="character" w:customStyle="1" w:styleId="ListLabel9">
    <w:name w:val="ListLabel 9"/>
    <w:qFormat/>
    <w:rPr>
      <w:rFonts w:eastAsia="Noto Sans Symbols" w:cs="Noto Sans Symbols"/>
    </w:rPr>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eastAsia="Courier New" w:cs="Courier New"/>
    </w:rPr>
  </w:style>
  <w:style w:type="character" w:customStyle="1" w:styleId="ListLabel20">
    <w:name w:val="ListLabel 20"/>
    <w:rPr>
      <w:rFonts w:eastAsia="Noto Sans Symbols" w:cs="Noto Sans Symbols"/>
    </w:rPr>
  </w:style>
  <w:style w:type="character" w:customStyle="1" w:styleId="ListLabel21">
    <w:name w:val="ListLabel 21"/>
    <w:rPr>
      <w:rFonts w:eastAsia="Noto Sans Symbols" w:cs="Noto Sans Symbols"/>
    </w:rPr>
  </w:style>
  <w:style w:type="character" w:customStyle="1" w:styleId="ListLabel22">
    <w:name w:val="ListLabel 22"/>
    <w:rPr>
      <w:rFonts w:eastAsia="Courier New" w:cs="Courier New"/>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Noto Sans Symbols" w:cs="Noto Sans Symbols"/>
    </w:rPr>
  </w:style>
  <w:style w:type="character" w:customStyle="1" w:styleId="ListLabel25">
    <w:name w:val="ListLabel 25"/>
    <w:qFormat/>
    <w:rPr>
      <w:rFonts w:eastAsia="Courier New" w:cs="Courier New"/>
    </w:rPr>
  </w:style>
  <w:style w:type="character" w:customStyle="1" w:styleId="ListLabel26">
    <w:name w:val="ListLabel 26"/>
    <w:qFormat/>
    <w:rPr>
      <w:rFonts w:eastAsia="Noto Sans Symbols" w:cs="Noto Sans Symbols"/>
    </w:rPr>
  </w:style>
  <w:style w:type="character" w:customStyle="1" w:styleId="ListLabel27">
    <w:name w:val="ListLabel 27"/>
    <w:qFormat/>
    <w:rPr>
      <w:u w:val="none"/>
    </w:rPr>
  </w:style>
  <w:style w:type="character" w:customStyle="1" w:styleId="ListLabel28">
    <w:name w:val="ListLabel 28"/>
    <w:qFormat/>
    <w:rPr>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Courier New" w:cs="Courier New"/>
    </w:rPr>
  </w:style>
  <w:style w:type="character" w:customStyle="1" w:styleId="ListLabel45">
    <w:name w:val="ListLabel 45"/>
    <w:qFormat/>
    <w:rPr>
      <w:rFonts w:eastAsia="Noto Sans Symbols" w:cs="Noto Sans Symbols"/>
    </w:rPr>
  </w:style>
  <w:style w:type="character" w:customStyle="1" w:styleId="ListLabel46">
    <w:name w:val="ListLabel 46"/>
    <w:qFormat/>
    <w:rPr>
      <w:rFonts w:eastAsia="Noto Sans Symbols" w:cs="Noto Sans Symbols"/>
    </w:rPr>
  </w:style>
  <w:style w:type="character" w:customStyle="1" w:styleId="ListLabel47">
    <w:name w:val="ListLabel 47"/>
    <w:qFormat/>
    <w:rPr>
      <w:rFonts w:eastAsia="Courier New" w:cs="Courier New"/>
    </w:rPr>
  </w:style>
  <w:style w:type="character" w:customStyle="1" w:styleId="ListLabel48">
    <w:name w:val="ListLabel 48"/>
    <w:qFormat/>
    <w:rPr>
      <w:rFonts w:eastAsia="Noto Sans Symbols" w:cs="Noto Sans Symbols"/>
    </w:rPr>
  </w:style>
  <w:style w:type="character" w:customStyle="1" w:styleId="ListLabel49">
    <w:name w:val="ListLabel 49"/>
    <w:qFormat/>
    <w:rPr>
      <w:rFonts w:eastAsia="Noto Sans Symbols" w:cs="Noto Sans Symbols"/>
    </w:rPr>
  </w:style>
  <w:style w:type="character" w:customStyle="1" w:styleId="ListLabel50">
    <w:name w:val="ListLabel 50"/>
    <w:qFormat/>
    <w:rPr>
      <w:rFonts w:eastAsia="Courier New" w:cs="Courier New"/>
    </w:rPr>
  </w:style>
  <w:style w:type="character" w:customStyle="1" w:styleId="ListLabel51">
    <w:name w:val="ListLabel 51"/>
    <w:qFormat/>
    <w:rPr>
      <w:rFonts w:eastAsia="Noto Sans Symbols" w:cs="Noto Sans Symbols"/>
    </w:rPr>
  </w:style>
  <w:style w:type="character" w:customStyle="1" w:styleId="ListLabel52">
    <w:name w:val="ListLabel 52"/>
    <w:qFormat/>
    <w:rPr>
      <w:rFonts w:eastAsia="Courier New" w:cs="Courier New"/>
    </w:rPr>
  </w:style>
  <w:style w:type="character" w:customStyle="1" w:styleId="ListLabel53">
    <w:name w:val="ListLabel 53"/>
    <w:qFormat/>
    <w:rPr>
      <w:rFonts w:eastAsia="Noto Sans Symbols" w:cs="Noto Sans Symbols"/>
    </w:rPr>
  </w:style>
  <w:style w:type="character" w:customStyle="1" w:styleId="ListLabel54">
    <w:name w:val="ListLabel 54"/>
    <w:qFormat/>
    <w:rPr>
      <w:rFonts w:eastAsia="Noto Sans Symbols" w:cs="Noto Sans Symbols"/>
    </w:rPr>
  </w:style>
  <w:style w:type="character" w:customStyle="1" w:styleId="ListLabel55">
    <w:name w:val="ListLabel 55"/>
    <w:qFormat/>
    <w:rPr>
      <w:rFonts w:eastAsia="Courier New" w:cs="Courier New"/>
    </w:rPr>
  </w:style>
  <w:style w:type="character" w:customStyle="1" w:styleId="ListLabel56">
    <w:name w:val="ListLabel 56"/>
    <w:qFormat/>
    <w:rPr>
      <w:rFonts w:eastAsia="Noto Sans Symbols" w:cs="Noto Sans Symbols"/>
    </w:rPr>
  </w:style>
  <w:style w:type="character" w:customStyle="1" w:styleId="ListLabel57">
    <w:name w:val="ListLabel 57"/>
    <w:qFormat/>
    <w:rPr>
      <w:rFonts w:eastAsia="Noto Sans Symbols" w:cs="Noto Sans Symbols"/>
    </w:rPr>
  </w:style>
  <w:style w:type="character" w:customStyle="1" w:styleId="ListLabel58">
    <w:name w:val="ListLabel 58"/>
    <w:qFormat/>
    <w:rPr>
      <w:rFonts w:eastAsia="Courier New" w:cs="Courier New"/>
    </w:rPr>
  </w:style>
  <w:style w:type="character" w:customStyle="1" w:styleId="ListLabel59">
    <w:name w:val="ListLabel 59"/>
    <w:qFormat/>
    <w:rPr>
      <w:rFonts w:eastAsia="Noto Sans Symbols" w:cs="Noto Sans Symbols"/>
    </w:rPr>
  </w:style>
  <w:style w:type="character" w:customStyle="1" w:styleId="ListLabel60">
    <w:name w:val="ListLabel 60"/>
    <w:qFormat/>
    <w:rPr>
      <w:rFonts w:eastAsia="Courier New" w:cs="Courier New"/>
    </w:rPr>
  </w:style>
  <w:style w:type="character" w:customStyle="1" w:styleId="ListLabel61">
    <w:name w:val="ListLabel 61"/>
    <w:qFormat/>
    <w:rPr>
      <w:rFonts w:eastAsia="Noto Sans Symbols" w:cs="Noto Sans Symbols"/>
    </w:rPr>
  </w:style>
  <w:style w:type="character" w:customStyle="1" w:styleId="ListLabel62">
    <w:name w:val="ListLabel 62"/>
    <w:qFormat/>
    <w:rPr>
      <w:rFonts w:eastAsia="Noto Sans Symbols" w:cs="Noto Sans Symbols"/>
    </w:rPr>
  </w:style>
  <w:style w:type="character" w:customStyle="1" w:styleId="ListLabel63">
    <w:name w:val="ListLabel 63"/>
    <w:qFormat/>
    <w:rPr>
      <w:rFonts w:eastAsia="Courier New" w:cs="Courier New"/>
    </w:rPr>
  </w:style>
  <w:style w:type="character" w:customStyle="1" w:styleId="ListLabel64">
    <w:name w:val="ListLabel 64"/>
    <w:qFormat/>
    <w:rPr>
      <w:rFonts w:eastAsia="Noto Sans Symbols" w:cs="Noto Sans Symbols"/>
    </w:rPr>
  </w:style>
  <w:style w:type="character" w:customStyle="1" w:styleId="ListLabel65">
    <w:name w:val="ListLabel 65"/>
    <w:qFormat/>
    <w:rPr>
      <w:rFonts w:eastAsia="Noto Sans Symbols" w:cs="Noto Sans Symbols"/>
    </w:rPr>
  </w:style>
  <w:style w:type="character" w:customStyle="1" w:styleId="ListLabel66">
    <w:name w:val="ListLabel 66"/>
    <w:qFormat/>
    <w:rPr>
      <w:rFonts w:eastAsia="Courier New" w:cs="Courier New"/>
    </w:rPr>
  </w:style>
  <w:style w:type="character" w:customStyle="1" w:styleId="ListLabel67">
    <w:name w:val="ListLabel 67"/>
    <w:qFormat/>
    <w:rPr>
      <w:rFonts w:eastAsia="Noto Sans Symbols" w:cs="Noto Sans Symbols"/>
    </w:rPr>
  </w:style>
  <w:style w:type="character" w:customStyle="1" w:styleId="ListLabel68">
    <w:name w:val="ListLabel 68"/>
    <w:qFormat/>
    <w:rPr>
      <w:rFonts w:eastAsia="Courier New" w:cs="Courier New"/>
    </w:rPr>
  </w:style>
  <w:style w:type="character" w:customStyle="1" w:styleId="ListLabel69">
    <w:name w:val="ListLabel 69"/>
    <w:qFormat/>
    <w:rPr>
      <w:rFonts w:eastAsia="Noto Sans Symbols" w:cs="Noto Sans Symbols"/>
    </w:rPr>
  </w:style>
  <w:style w:type="character" w:customStyle="1" w:styleId="ListLabel70">
    <w:name w:val="ListLabel 70"/>
    <w:qFormat/>
    <w:rPr>
      <w:rFonts w:eastAsia="Noto Sans Symbols" w:cs="Noto Sans Symbols"/>
    </w:rPr>
  </w:style>
  <w:style w:type="character" w:customStyle="1" w:styleId="ListLabel71">
    <w:name w:val="ListLabel 71"/>
    <w:qFormat/>
    <w:rPr>
      <w:rFonts w:eastAsia="Courier New" w:cs="Courier New"/>
    </w:rPr>
  </w:style>
  <w:style w:type="character" w:customStyle="1" w:styleId="ListLabel72">
    <w:name w:val="ListLabel 72"/>
    <w:qFormat/>
    <w:rPr>
      <w:rFonts w:eastAsia="Noto Sans Symbols" w:cs="Noto Sans Symbols"/>
    </w:rPr>
  </w:style>
  <w:style w:type="character" w:customStyle="1" w:styleId="ListLabel73">
    <w:name w:val="ListLabel 73"/>
    <w:qFormat/>
    <w:rPr>
      <w:rFonts w:eastAsia="Noto Sans Symbols" w:cs="Noto Sans Symbols"/>
    </w:rPr>
  </w:style>
  <w:style w:type="character" w:customStyle="1" w:styleId="ListLabel74">
    <w:name w:val="ListLabel 74"/>
    <w:qFormat/>
    <w:rPr>
      <w:rFonts w:eastAsia="Courier New" w:cs="Courier New"/>
    </w:rPr>
  </w:style>
  <w:style w:type="character" w:customStyle="1" w:styleId="ListLabel75">
    <w:name w:val="ListLabel 75"/>
    <w:qFormat/>
    <w:rPr>
      <w:rFonts w:eastAsia="Noto Sans Symbols" w:cs="Noto Sans Symbols"/>
    </w:rPr>
  </w:style>
  <w:style w:type="character" w:customStyle="1" w:styleId="ListLabel76">
    <w:name w:val="ListLabel 76"/>
    <w:qFormat/>
    <w:rPr>
      <w:rFonts w:eastAsia="Courier New" w:cs="Courier New"/>
    </w:rPr>
  </w:style>
  <w:style w:type="character" w:customStyle="1" w:styleId="ListLabel77">
    <w:name w:val="ListLabel 77"/>
    <w:qFormat/>
    <w:rPr>
      <w:rFonts w:eastAsia="Noto Sans Symbols" w:cs="Noto Sans Symbols"/>
    </w:rPr>
  </w:style>
  <w:style w:type="character" w:customStyle="1" w:styleId="ListLabel78">
    <w:name w:val="ListLabel 78"/>
    <w:qFormat/>
    <w:rPr>
      <w:rFonts w:eastAsia="Noto Sans Symbols" w:cs="Noto Sans Symbols"/>
    </w:rPr>
  </w:style>
  <w:style w:type="character" w:customStyle="1" w:styleId="ListLabel79">
    <w:name w:val="ListLabel 79"/>
    <w:qFormat/>
    <w:rPr>
      <w:rFonts w:eastAsia="Courier New" w:cs="Courier New"/>
    </w:rPr>
  </w:style>
  <w:style w:type="character" w:customStyle="1" w:styleId="ListLabel80">
    <w:name w:val="ListLabel 80"/>
    <w:qFormat/>
    <w:rPr>
      <w:rFonts w:eastAsia="Noto Sans Symbols" w:cs="Noto Sans Symbols"/>
    </w:rPr>
  </w:style>
  <w:style w:type="character" w:customStyle="1" w:styleId="ListLabel81">
    <w:name w:val="ListLabel 81"/>
    <w:qFormat/>
    <w:rPr>
      <w:rFonts w:eastAsia="Noto Sans Symbols" w:cs="Noto Sans Symbols"/>
    </w:rPr>
  </w:style>
  <w:style w:type="character" w:customStyle="1" w:styleId="ListLabel82">
    <w:name w:val="ListLabel 82"/>
    <w:qFormat/>
    <w:rPr>
      <w:rFonts w:eastAsia="Courier New" w:cs="Courier New"/>
    </w:rPr>
  </w:style>
  <w:style w:type="character" w:customStyle="1" w:styleId="ListLabel83">
    <w:name w:val="ListLabel 83"/>
    <w:qFormat/>
    <w:rPr>
      <w:rFonts w:eastAsia="Noto Sans Symbols" w:cs="Noto Sans Symbols"/>
    </w:rPr>
  </w:style>
  <w:style w:type="character" w:customStyle="1" w:styleId="ListLabel84">
    <w:name w:val="ListLabel 84"/>
    <w:qFormat/>
    <w:rPr>
      <w:rFonts w:eastAsia="Courier New" w:cs="Courier New"/>
    </w:rPr>
  </w:style>
  <w:style w:type="character" w:customStyle="1" w:styleId="ListLabel85">
    <w:name w:val="ListLabel 85"/>
    <w:qFormat/>
    <w:rPr>
      <w:rFonts w:eastAsia="Noto Sans Symbols" w:cs="Noto Sans Symbols"/>
    </w:rPr>
  </w:style>
  <w:style w:type="character" w:customStyle="1" w:styleId="ListLabel86">
    <w:name w:val="ListLabel 86"/>
    <w:qFormat/>
    <w:rPr>
      <w:rFonts w:eastAsia="Noto Sans Symbols" w:cs="Noto Sans Symbols"/>
    </w:rPr>
  </w:style>
  <w:style w:type="character" w:customStyle="1" w:styleId="ListLabel87">
    <w:name w:val="ListLabel 87"/>
    <w:qFormat/>
    <w:rPr>
      <w:rFonts w:eastAsia="Courier New" w:cs="Courier New"/>
    </w:rPr>
  </w:style>
  <w:style w:type="character" w:customStyle="1" w:styleId="ListLabel88">
    <w:name w:val="ListLabel 88"/>
    <w:qFormat/>
    <w:rPr>
      <w:rFonts w:eastAsia="Noto Sans Symbols" w:cs="Noto Sans Symbols"/>
    </w:rPr>
  </w:style>
  <w:style w:type="character" w:customStyle="1" w:styleId="ListLabel89">
    <w:name w:val="ListLabel 89"/>
    <w:qFormat/>
    <w:rPr>
      <w:rFonts w:eastAsia="Noto Sans Symbols" w:cs="Noto Sans Symbols"/>
    </w:rPr>
  </w:style>
  <w:style w:type="character" w:customStyle="1" w:styleId="ListLabel90">
    <w:name w:val="ListLabel 90"/>
    <w:qFormat/>
    <w:rPr>
      <w:rFonts w:eastAsia="Courier New" w:cs="Courier New"/>
    </w:rPr>
  </w:style>
  <w:style w:type="character" w:customStyle="1" w:styleId="ListLabel91">
    <w:name w:val="ListLabel 91"/>
    <w:qFormat/>
    <w:rPr>
      <w:rFonts w:eastAsia="Noto Sans Symbols" w:cs="Noto Sans Symbols"/>
    </w:rPr>
  </w:style>
  <w:style w:type="character" w:customStyle="1" w:styleId="ListLabel92">
    <w:name w:val="ListLabel 92"/>
    <w:qFormat/>
    <w:rPr>
      <w:rFonts w:eastAsia="Courier New" w:cs="Courier New"/>
    </w:rPr>
  </w:style>
  <w:style w:type="character" w:customStyle="1" w:styleId="ListLabel93">
    <w:name w:val="ListLabel 93"/>
    <w:qFormat/>
    <w:rPr>
      <w:rFonts w:eastAsia="Noto Sans Symbols" w:cs="Noto Sans Symbols"/>
    </w:rPr>
  </w:style>
  <w:style w:type="character" w:customStyle="1" w:styleId="ListLabel94">
    <w:name w:val="ListLabel 94"/>
    <w:qFormat/>
    <w:rPr>
      <w:rFonts w:eastAsia="Noto Sans Symbols" w:cs="Noto Sans Symbols"/>
    </w:rPr>
  </w:style>
  <w:style w:type="character" w:customStyle="1" w:styleId="ListLabel95">
    <w:name w:val="ListLabel 95"/>
    <w:qFormat/>
    <w:rPr>
      <w:rFonts w:eastAsia="Courier New" w:cs="Courier New"/>
    </w:rPr>
  </w:style>
  <w:style w:type="character" w:customStyle="1" w:styleId="ListLabel96">
    <w:name w:val="ListLabel 96"/>
    <w:qFormat/>
    <w:rPr>
      <w:rFonts w:eastAsia="Noto Sans Symbols" w:cs="Noto Sans Symbols"/>
    </w:rPr>
  </w:style>
  <w:style w:type="character" w:customStyle="1" w:styleId="ListLabel97">
    <w:name w:val="ListLabel 97"/>
    <w:qFormat/>
    <w:rPr>
      <w:rFonts w:eastAsia="Noto Sans Symbols" w:cs="Noto Sans Symbols"/>
    </w:rPr>
  </w:style>
  <w:style w:type="character" w:customStyle="1" w:styleId="ListLabel98">
    <w:name w:val="ListLabel 98"/>
    <w:qFormat/>
    <w:rPr>
      <w:rFonts w:eastAsia="Courier New" w:cs="Courier New"/>
    </w:rPr>
  </w:style>
  <w:style w:type="character" w:customStyle="1" w:styleId="ListLabel99">
    <w:name w:val="ListLabel 99"/>
    <w:qFormat/>
    <w:rPr>
      <w:rFonts w:eastAsia="Noto Sans Symbols" w:cs="Noto Sans Symbols"/>
    </w:rPr>
  </w:style>
  <w:style w:type="character" w:customStyle="1" w:styleId="ListLabel100">
    <w:name w:val="ListLabel 100"/>
    <w:rPr>
      <w:u w:val="none"/>
    </w:rPr>
  </w:style>
  <w:style w:type="character" w:customStyle="1" w:styleId="ListLabel101">
    <w:name w:val="ListLabel 101"/>
    <w:rPr>
      <w:u w:val="none"/>
    </w:rPr>
  </w:style>
  <w:style w:type="character" w:customStyle="1" w:styleId="ListLabel102">
    <w:name w:val="ListLabel 102"/>
    <w:rPr>
      <w:u w:val="none"/>
    </w:rPr>
  </w:style>
  <w:style w:type="character" w:customStyle="1" w:styleId="ListLabel103">
    <w:name w:val="ListLabel 103"/>
    <w:rPr>
      <w:u w:val="none"/>
    </w:rPr>
  </w:style>
  <w:style w:type="character" w:customStyle="1" w:styleId="ListLabel104">
    <w:name w:val="ListLabel 104"/>
    <w:rPr>
      <w:u w:val="none"/>
    </w:rPr>
  </w:style>
  <w:style w:type="character" w:customStyle="1" w:styleId="ListLabel105">
    <w:name w:val="ListLabel 105"/>
    <w:rPr>
      <w:u w:val="none"/>
    </w:rPr>
  </w:style>
  <w:style w:type="character" w:customStyle="1" w:styleId="ListLabel106">
    <w:name w:val="ListLabel 106"/>
    <w:rPr>
      <w:u w:val="none"/>
    </w:rPr>
  </w:style>
  <w:style w:type="character" w:customStyle="1" w:styleId="ListLabel107">
    <w:name w:val="ListLabel 107"/>
    <w:rPr>
      <w:u w:val="none"/>
    </w:rPr>
  </w:style>
  <w:style w:type="character" w:customStyle="1" w:styleId="ListLabel108">
    <w:name w:val="ListLabel 108"/>
    <w:rPr>
      <w:u w:val="none"/>
    </w:rPr>
  </w:style>
  <w:style w:type="character" w:customStyle="1" w:styleId="ListLabel109">
    <w:name w:val="ListLabel 109"/>
    <w:rPr>
      <w:u w:val="none"/>
    </w:rPr>
  </w:style>
  <w:style w:type="character" w:customStyle="1" w:styleId="ListLabel110">
    <w:name w:val="ListLabel 110"/>
    <w:rPr>
      <w:u w:val="none"/>
    </w:rPr>
  </w:style>
  <w:style w:type="character" w:customStyle="1" w:styleId="ListLabel111">
    <w:name w:val="ListLabel 111"/>
    <w:rPr>
      <w:u w:val="none"/>
    </w:rPr>
  </w:style>
  <w:style w:type="character" w:customStyle="1" w:styleId="ListLabel112">
    <w:name w:val="ListLabel 112"/>
    <w:rPr>
      <w:u w:val="none"/>
    </w:rPr>
  </w:style>
  <w:style w:type="character" w:customStyle="1" w:styleId="ListLabel113">
    <w:name w:val="ListLabel 113"/>
    <w:rPr>
      <w:u w:val="none"/>
    </w:rPr>
  </w:style>
  <w:style w:type="character" w:customStyle="1" w:styleId="ListLabel114">
    <w:name w:val="ListLabel 114"/>
    <w:rPr>
      <w:u w:val="none"/>
    </w:rPr>
  </w:style>
  <w:style w:type="character" w:customStyle="1" w:styleId="ListLabel115">
    <w:name w:val="ListLabel 115"/>
    <w:rPr>
      <w:u w:val="none"/>
    </w:rPr>
  </w:style>
  <w:style w:type="character" w:customStyle="1" w:styleId="ListLabel116">
    <w:name w:val="ListLabel 116"/>
    <w:rPr>
      <w:u w:val="none"/>
    </w:rPr>
  </w:style>
  <w:style w:type="character" w:customStyle="1" w:styleId="ListLabel117">
    <w:name w:val="ListLabel 117"/>
    <w:rPr>
      <w:u w:val="none"/>
    </w:rPr>
  </w:style>
  <w:style w:type="character" w:customStyle="1" w:styleId="ListLabel118">
    <w:name w:val="ListLabel 118"/>
    <w:rPr>
      <w:rFonts w:eastAsia="Noto Sans Symbols" w:cs="Noto Sans Symbols"/>
    </w:rPr>
  </w:style>
  <w:style w:type="character" w:customStyle="1" w:styleId="ListLabel119">
    <w:name w:val="ListLabel 119"/>
    <w:rPr>
      <w:rFonts w:eastAsia="Courier New" w:cs="Courier New"/>
    </w:rPr>
  </w:style>
  <w:style w:type="character" w:customStyle="1" w:styleId="ListLabel120">
    <w:name w:val="ListLabel 120"/>
    <w:rPr>
      <w:rFonts w:eastAsia="Noto Sans Symbols" w:cs="Noto Sans Symbols"/>
    </w:rPr>
  </w:style>
  <w:style w:type="character" w:customStyle="1" w:styleId="ListLabel121">
    <w:name w:val="ListLabel 121"/>
    <w:rPr>
      <w:rFonts w:eastAsia="Noto Sans Symbols" w:cs="Noto Sans Symbols"/>
    </w:rPr>
  </w:style>
  <w:style w:type="character" w:customStyle="1" w:styleId="ListLabel122">
    <w:name w:val="ListLabel 122"/>
    <w:rPr>
      <w:rFonts w:eastAsia="Courier New" w:cs="Courier New"/>
    </w:rPr>
  </w:style>
  <w:style w:type="character" w:customStyle="1" w:styleId="ListLabel123">
    <w:name w:val="ListLabel 123"/>
    <w:rPr>
      <w:rFonts w:eastAsia="Noto Sans Symbols" w:cs="Noto Sans Symbols"/>
    </w:rPr>
  </w:style>
  <w:style w:type="character" w:customStyle="1" w:styleId="ListLabel124">
    <w:name w:val="ListLabel 124"/>
    <w:rPr>
      <w:rFonts w:eastAsia="Noto Sans Symbols" w:cs="Noto Sans Symbols"/>
    </w:rPr>
  </w:style>
  <w:style w:type="character" w:customStyle="1" w:styleId="ListLabel125">
    <w:name w:val="ListLabel 125"/>
    <w:rPr>
      <w:rFonts w:eastAsia="Courier New" w:cs="Courier New"/>
    </w:rPr>
  </w:style>
  <w:style w:type="character" w:customStyle="1" w:styleId="ListLabel126">
    <w:name w:val="ListLabel 126"/>
    <w:rPr>
      <w:rFonts w:eastAsia="Noto Sans Symbols" w:cs="Noto Sans Symbols"/>
    </w:rPr>
  </w:style>
  <w:style w:type="character" w:customStyle="1" w:styleId="ListLabel127">
    <w:name w:val="ListLabel 127"/>
    <w:rPr>
      <w:rFonts w:eastAsia="Noto Sans Symbols" w:cs="Noto Sans Symbols"/>
    </w:rPr>
  </w:style>
  <w:style w:type="character" w:customStyle="1" w:styleId="ListLabel128">
    <w:name w:val="ListLabel 128"/>
    <w:rPr>
      <w:rFonts w:eastAsia="Courier New" w:cs="Courier New"/>
    </w:rPr>
  </w:style>
  <w:style w:type="character" w:customStyle="1" w:styleId="ListLabel129">
    <w:name w:val="ListLabel 129"/>
    <w:rPr>
      <w:rFonts w:eastAsia="Noto Sans Symbols" w:cs="Noto Sans Symbols"/>
    </w:rPr>
  </w:style>
  <w:style w:type="character" w:customStyle="1" w:styleId="ListLabel130">
    <w:name w:val="ListLabel 130"/>
    <w:rPr>
      <w:rFonts w:eastAsia="Noto Sans Symbols" w:cs="Noto Sans Symbols"/>
    </w:rPr>
  </w:style>
  <w:style w:type="character" w:customStyle="1" w:styleId="ListLabel131">
    <w:name w:val="ListLabel 131"/>
    <w:rPr>
      <w:rFonts w:eastAsia="Courier New" w:cs="Courier New"/>
    </w:rPr>
  </w:style>
  <w:style w:type="character" w:customStyle="1" w:styleId="ListLabel132">
    <w:name w:val="ListLabel 132"/>
    <w:rPr>
      <w:rFonts w:eastAsia="Noto Sans Symbols" w:cs="Noto Sans Symbols"/>
    </w:rPr>
  </w:style>
  <w:style w:type="character" w:customStyle="1" w:styleId="ListLabel133">
    <w:name w:val="ListLabel 133"/>
    <w:rPr>
      <w:rFonts w:eastAsia="Noto Sans Symbols" w:cs="Noto Sans Symbols"/>
    </w:rPr>
  </w:style>
  <w:style w:type="character" w:customStyle="1" w:styleId="ListLabel134">
    <w:name w:val="ListLabel 134"/>
    <w:rPr>
      <w:rFonts w:eastAsia="Courier New" w:cs="Courier New"/>
    </w:rPr>
  </w:style>
  <w:style w:type="character" w:customStyle="1" w:styleId="ListLabel135">
    <w:name w:val="ListLabel 135"/>
    <w:rPr>
      <w:rFonts w:eastAsia="Noto Sans Symbols" w:cs="Noto Sans Symbols"/>
    </w:rPr>
  </w:style>
  <w:style w:type="character" w:customStyle="1" w:styleId="ListLabel136">
    <w:name w:val="ListLabel 136"/>
    <w:rPr>
      <w:rFonts w:eastAsia="Noto Sans Symbols" w:cs="Noto Sans Symbols"/>
    </w:rPr>
  </w:style>
  <w:style w:type="character" w:customStyle="1" w:styleId="ListLabel137">
    <w:name w:val="ListLabel 137"/>
    <w:rPr>
      <w:rFonts w:eastAsia="Courier New" w:cs="Courier New"/>
    </w:rPr>
  </w:style>
  <w:style w:type="character" w:customStyle="1" w:styleId="ListLabel138">
    <w:name w:val="ListLabel 138"/>
    <w:rPr>
      <w:rFonts w:eastAsia="Noto Sans Symbols" w:cs="Noto Sans Symbols"/>
    </w:rPr>
  </w:style>
  <w:style w:type="character" w:customStyle="1" w:styleId="ListLabel139">
    <w:name w:val="ListLabel 139"/>
    <w:rPr>
      <w:rFonts w:eastAsia="Noto Sans Symbols" w:cs="Noto Sans Symbols"/>
    </w:rPr>
  </w:style>
  <w:style w:type="character" w:customStyle="1" w:styleId="ListLabel140">
    <w:name w:val="ListLabel 140"/>
    <w:rPr>
      <w:rFonts w:eastAsia="Courier New" w:cs="Courier New"/>
    </w:rPr>
  </w:style>
  <w:style w:type="character" w:customStyle="1" w:styleId="ListLabel141">
    <w:name w:val="ListLabel 141"/>
    <w:rPr>
      <w:rFonts w:eastAsia="Noto Sans Symbols" w:cs="Noto Sans Symbols"/>
    </w:rPr>
  </w:style>
  <w:style w:type="character" w:customStyle="1" w:styleId="ListLabel142">
    <w:name w:val="ListLabel 142"/>
    <w:rPr>
      <w:rFonts w:eastAsia="Noto Sans Symbols" w:cs="Noto Sans Symbols"/>
    </w:rPr>
  </w:style>
  <w:style w:type="character" w:customStyle="1" w:styleId="ListLabel143">
    <w:name w:val="ListLabel 143"/>
    <w:rPr>
      <w:rFonts w:eastAsia="Courier New" w:cs="Courier New"/>
    </w:rPr>
  </w:style>
  <w:style w:type="character" w:customStyle="1" w:styleId="ListLabel144">
    <w:name w:val="ListLabel 144"/>
    <w:rPr>
      <w:rFonts w:eastAsia="Noto Sans Symbols" w:cs="Noto Sans Symbols"/>
    </w:rPr>
  </w:style>
  <w:style w:type="character" w:customStyle="1" w:styleId="ListLabel145">
    <w:name w:val="ListLabel 145"/>
    <w:rPr>
      <w:rFonts w:eastAsia="Noto Sans Symbols" w:cs="Noto Sans Symbols"/>
    </w:rPr>
  </w:style>
  <w:style w:type="character" w:customStyle="1" w:styleId="ListLabel146">
    <w:name w:val="ListLabel 146"/>
    <w:rPr>
      <w:rFonts w:eastAsia="Courier New" w:cs="Courier New"/>
    </w:rPr>
  </w:style>
  <w:style w:type="character" w:customStyle="1" w:styleId="ListLabel147">
    <w:name w:val="ListLabel 147"/>
    <w:rPr>
      <w:rFonts w:eastAsia="Noto Sans Symbols" w:cs="Noto Sans Symbols"/>
    </w:rPr>
  </w:style>
  <w:style w:type="character" w:customStyle="1" w:styleId="ListLabel148">
    <w:name w:val="ListLabel 148"/>
    <w:rPr>
      <w:rFonts w:eastAsia="Noto Sans Symbols" w:cs="Noto Sans Symbols"/>
    </w:rPr>
  </w:style>
  <w:style w:type="character" w:customStyle="1" w:styleId="ListLabel149">
    <w:name w:val="ListLabel 149"/>
    <w:rPr>
      <w:rFonts w:eastAsia="Courier New" w:cs="Courier New"/>
    </w:rPr>
  </w:style>
  <w:style w:type="character" w:customStyle="1" w:styleId="ListLabel150">
    <w:name w:val="ListLabel 150"/>
    <w:rPr>
      <w:rFonts w:eastAsia="Noto Sans Symbols" w:cs="Noto Sans Symbols"/>
    </w:rPr>
  </w:style>
  <w:style w:type="character" w:customStyle="1" w:styleId="ListLabel151">
    <w:name w:val="ListLabel 151"/>
    <w:rPr>
      <w:rFonts w:eastAsia="Noto Sans Symbols" w:cs="Noto Sans Symbols"/>
    </w:rPr>
  </w:style>
  <w:style w:type="character" w:customStyle="1" w:styleId="ListLabel152">
    <w:name w:val="ListLabel 152"/>
    <w:rPr>
      <w:rFonts w:eastAsia="Courier New" w:cs="Courier New"/>
    </w:rPr>
  </w:style>
  <w:style w:type="character" w:customStyle="1" w:styleId="ListLabel153">
    <w:name w:val="ListLabel 153"/>
    <w:rPr>
      <w:rFonts w:eastAsia="Noto Sans Symbols" w:cs="Noto Sans Symbols"/>
    </w:rPr>
  </w:style>
  <w:style w:type="character" w:customStyle="1" w:styleId="ListLabel154">
    <w:name w:val="ListLabel 154"/>
    <w:rPr>
      <w:rFonts w:eastAsia="Courier New" w:cs="Courier New"/>
    </w:rPr>
  </w:style>
  <w:style w:type="character" w:customStyle="1" w:styleId="ListLabel155">
    <w:name w:val="ListLabel 155"/>
    <w:rPr>
      <w:rFonts w:eastAsia="Noto Sans Symbols" w:cs="Noto Sans Symbols"/>
    </w:rPr>
  </w:style>
  <w:style w:type="character" w:customStyle="1" w:styleId="ListLabel156">
    <w:name w:val="ListLabel 156"/>
    <w:rPr>
      <w:rFonts w:eastAsia="Noto Sans Symbols" w:cs="Noto Sans Symbols"/>
    </w:rPr>
  </w:style>
  <w:style w:type="character" w:customStyle="1" w:styleId="ListLabel157">
    <w:name w:val="ListLabel 157"/>
    <w:rPr>
      <w:rFonts w:eastAsia="Courier New" w:cs="Courier New"/>
    </w:rPr>
  </w:style>
  <w:style w:type="character" w:customStyle="1" w:styleId="ListLabel158">
    <w:name w:val="ListLabel 158"/>
    <w:rPr>
      <w:rFonts w:eastAsia="Noto Sans Symbols" w:cs="Noto Sans Symbols"/>
    </w:rPr>
  </w:style>
  <w:style w:type="character" w:customStyle="1" w:styleId="ListLabel159">
    <w:name w:val="ListLabel 159"/>
    <w:rPr>
      <w:rFonts w:eastAsia="Noto Sans Symbols" w:cs="Noto Sans Symbols"/>
    </w:rPr>
  </w:style>
  <w:style w:type="character" w:customStyle="1" w:styleId="ListLabel160">
    <w:name w:val="ListLabel 160"/>
    <w:rPr>
      <w:rFonts w:eastAsia="Courier New" w:cs="Courier New"/>
    </w:rPr>
  </w:style>
  <w:style w:type="character" w:customStyle="1" w:styleId="ListLabel161">
    <w:name w:val="ListLabel 161"/>
    <w:rPr>
      <w:rFonts w:eastAsia="Noto Sans Symbols" w:cs="Noto Sans Symbols"/>
    </w:rPr>
  </w:style>
  <w:style w:type="character" w:customStyle="1" w:styleId="ListLabel162">
    <w:name w:val="ListLabel 162"/>
    <w:rPr>
      <w:rFonts w:eastAsia="Calibri" w:cs="Calibri"/>
    </w:rPr>
  </w:style>
  <w:style w:type="character" w:customStyle="1" w:styleId="ListLabel163">
    <w:name w:val="ListLabel 163"/>
    <w:rPr>
      <w:rFonts w:cs="Courier New"/>
    </w:rPr>
  </w:style>
  <w:style w:type="character" w:customStyle="1" w:styleId="ListLabel164">
    <w:name w:val="ListLabel 164"/>
    <w:rPr>
      <w:rFonts w:cs="Courier New"/>
    </w:rPr>
  </w:style>
  <w:style w:type="character" w:customStyle="1" w:styleId="ListLabel165">
    <w:name w:val="ListLabel 165"/>
    <w:rPr>
      <w:rFonts w:cs="Courier New"/>
    </w:rPr>
  </w:style>
  <w:style w:type="character" w:customStyle="1" w:styleId="ListLabel166">
    <w:name w:val="ListLabel 166"/>
    <w:rPr>
      <w:rFonts w:cs="Courier New"/>
    </w:rPr>
  </w:style>
  <w:style w:type="character" w:customStyle="1" w:styleId="ListLabel167">
    <w:name w:val="ListLabel 167"/>
    <w:rPr>
      <w:rFonts w:cs="Courier New"/>
    </w:rPr>
  </w:style>
  <w:style w:type="character" w:customStyle="1" w:styleId="ListLabel168">
    <w:name w:val="ListLabel 168"/>
    <w:rPr>
      <w:rFonts w:cs="Courier New"/>
    </w:rPr>
  </w:style>
  <w:style w:type="character" w:customStyle="1" w:styleId="ListLabel169">
    <w:name w:val="ListLabel 169"/>
    <w:rPr>
      <w:rFonts w:cs="Courier New"/>
    </w:rPr>
  </w:style>
  <w:style w:type="character" w:customStyle="1" w:styleId="ListLabel170">
    <w:name w:val="ListLabel 170"/>
    <w:rPr>
      <w:rFonts w:cs="Courier New"/>
    </w:rPr>
  </w:style>
  <w:style w:type="character" w:customStyle="1" w:styleId="ListLabel171">
    <w:name w:val="ListLabel 171"/>
    <w:rPr>
      <w:rFonts w:cs="Courier New"/>
    </w:rPr>
  </w:style>
  <w:style w:type="character" w:customStyle="1" w:styleId="IndexLink">
    <w:name w:val="Index Link"/>
    <w:qFormat/>
  </w:style>
  <w:style w:type="character" w:customStyle="1" w:styleId="ListLabel172">
    <w:name w:val="ListLabel 172"/>
    <w:rPr>
      <w:rFonts w:cs="Noto Sans Symbols"/>
    </w:rPr>
  </w:style>
  <w:style w:type="character" w:customStyle="1" w:styleId="ListLabel173">
    <w:name w:val="ListLabel 173"/>
    <w:rPr>
      <w:rFonts w:cs="Courier New"/>
    </w:rPr>
  </w:style>
  <w:style w:type="character" w:customStyle="1" w:styleId="ListLabel174">
    <w:name w:val="ListLabel 174"/>
    <w:rPr>
      <w:rFonts w:cs="Noto Sans Symbols"/>
    </w:rPr>
  </w:style>
  <w:style w:type="character" w:customStyle="1" w:styleId="ListLabel175">
    <w:name w:val="ListLabel 175"/>
    <w:rPr>
      <w:rFonts w:cs="Noto Sans Symbols"/>
    </w:rPr>
  </w:style>
  <w:style w:type="character" w:customStyle="1" w:styleId="ListLabel176">
    <w:name w:val="ListLabel 176"/>
    <w:rPr>
      <w:rFonts w:cs="Courier New"/>
    </w:rPr>
  </w:style>
  <w:style w:type="character" w:customStyle="1" w:styleId="ListLabel177">
    <w:name w:val="ListLabel 177"/>
    <w:rPr>
      <w:rFonts w:cs="Noto Sans Symbols"/>
    </w:rPr>
  </w:style>
  <w:style w:type="character" w:customStyle="1" w:styleId="ListLabel178">
    <w:name w:val="ListLabel 178"/>
    <w:rPr>
      <w:rFonts w:cs="Noto Sans Symbols"/>
    </w:rPr>
  </w:style>
  <w:style w:type="character" w:customStyle="1" w:styleId="ListLabel179">
    <w:name w:val="ListLabel 179"/>
    <w:rPr>
      <w:rFonts w:cs="Courier New"/>
    </w:rPr>
  </w:style>
  <w:style w:type="character" w:customStyle="1" w:styleId="ListLabel180">
    <w:name w:val="ListLabel 180"/>
    <w:rPr>
      <w:rFonts w:cs="Noto Sans Symbols"/>
    </w:rPr>
  </w:style>
  <w:style w:type="character" w:customStyle="1" w:styleId="ListLabel181">
    <w:name w:val="ListLabel 181"/>
    <w:rPr>
      <w:u w:val="none"/>
    </w:rPr>
  </w:style>
  <w:style w:type="character" w:customStyle="1" w:styleId="ListLabel182">
    <w:name w:val="ListLabel 182"/>
    <w:rPr>
      <w:rFonts w:cs="Wingdings 2"/>
      <w:u w:val="none"/>
    </w:rPr>
  </w:style>
  <w:style w:type="character" w:customStyle="1" w:styleId="ListLabel183">
    <w:name w:val="ListLabel 183"/>
    <w:rPr>
      <w:rFonts w:cs="OpenSymbol"/>
      <w:u w:val="none"/>
    </w:rPr>
  </w:style>
  <w:style w:type="character" w:customStyle="1" w:styleId="ListLabel184">
    <w:name w:val="ListLabel 184"/>
    <w:rPr>
      <w:rFonts w:cs="Wingdings"/>
      <w:u w:val="none"/>
    </w:rPr>
  </w:style>
  <w:style w:type="character" w:customStyle="1" w:styleId="ListLabel185">
    <w:name w:val="ListLabel 185"/>
    <w:rPr>
      <w:rFonts w:cs="Wingdings 2"/>
      <w:u w:val="none"/>
    </w:rPr>
  </w:style>
  <w:style w:type="character" w:customStyle="1" w:styleId="ListLabel186">
    <w:name w:val="ListLabel 186"/>
    <w:rPr>
      <w:rFonts w:cs="OpenSymbol"/>
      <w:u w:val="none"/>
    </w:rPr>
  </w:style>
  <w:style w:type="character" w:customStyle="1" w:styleId="ListLabel187">
    <w:name w:val="ListLabel 187"/>
    <w:rPr>
      <w:rFonts w:cs="Wingdings"/>
      <w:u w:val="none"/>
    </w:rPr>
  </w:style>
  <w:style w:type="character" w:customStyle="1" w:styleId="ListLabel188">
    <w:name w:val="ListLabel 188"/>
    <w:rPr>
      <w:rFonts w:cs="Wingdings 2"/>
      <w:u w:val="none"/>
    </w:rPr>
  </w:style>
  <w:style w:type="character" w:customStyle="1" w:styleId="ListLabel189">
    <w:name w:val="ListLabel 189"/>
    <w:rPr>
      <w:rFonts w:cs="OpenSymbol"/>
      <w:u w:val="none"/>
    </w:rPr>
  </w:style>
  <w:style w:type="character" w:customStyle="1" w:styleId="ListLabel190">
    <w:name w:val="ListLabel 190"/>
    <w:rPr>
      <w:rFonts w:cs="Courier New"/>
    </w:rPr>
  </w:style>
  <w:style w:type="character" w:customStyle="1" w:styleId="ListLabel191">
    <w:name w:val="ListLabel 191"/>
    <w:rPr>
      <w:rFonts w:cs="Noto Sans Symbols"/>
    </w:rPr>
  </w:style>
  <w:style w:type="character" w:customStyle="1" w:styleId="ListLabel192">
    <w:name w:val="ListLabel 192"/>
    <w:rPr>
      <w:rFonts w:cs="Noto Sans Symbols"/>
    </w:rPr>
  </w:style>
  <w:style w:type="character" w:customStyle="1" w:styleId="ListLabel193">
    <w:name w:val="ListLabel 193"/>
    <w:rPr>
      <w:rFonts w:cs="Courier New"/>
    </w:rPr>
  </w:style>
  <w:style w:type="character" w:customStyle="1" w:styleId="ListLabel194">
    <w:name w:val="ListLabel 194"/>
    <w:rPr>
      <w:rFonts w:cs="Noto Sans Symbols"/>
    </w:rPr>
  </w:style>
  <w:style w:type="character" w:customStyle="1" w:styleId="ListLabel195">
    <w:name w:val="ListLabel 195"/>
    <w:rPr>
      <w:rFonts w:cs="Noto Sans Symbols"/>
    </w:rPr>
  </w:style>
  <w:style w:type="character" w:customStyle="1" w:styleId="ListLabel196">
    <w:name w:val="ListLabel 196"/>
    <w:rPr>
      <w:rFonts w:cs="Courier New"/>
    </w:rPr>
  </w:style>
  <w:style w:type="character" w:customStyle="1" w:styleId="ListLabel197">
    <w:name w:val="ListLabel 197"/>
    <w:rPr>
      <w:rFonts w:cs="Noto Sans Symbols"/>
    </w:rPr>
  </w:style>
  <w:style w:type="character" w:customStyle="1" w:styleId="ListLabel198">
    <w:name w:val="ListLabel 198"/>
    <w:rPr>
      <w:rFonts w:cs="Wingdings"/>
      <w:u w:val="none"/>
    </w:rPr>
  </w:style>
  <w:style w:type="character" w:customStyle="1" w:styleId="ListLabel199">
    <w:name w:val="ListLabel 199"/>
    <w:rPr>
      <w:rFonts w:cs="Wingdings 2"/>
      <w:u w:val="none"/>
    </w:rPr>
  </w:style>
  <w:style w:type="character" w:customStyle="1" w:styleId="ListLabel200">
    <w:name w:val="ListLabel 200"/>
    <w:rPr>
      <w:rFonts w:cs="OpenSymbol"/>
      <w:u w:val="none"/>
    </w:rPr>
  </w:style>
  <w:style w:type="character" w:customStyle="1" w:styleId="ListLabel201">
    <w:name w:val="ListLabel 201"/>
    <w:rPr>
      <w:rFonts w:cs="Wingdings"/>
      <w:u w:val="none"/>
    </w:rPr>
  </w:style>
  <w:style w:type="character" w:customStyle="1" w:styleId="ListLabel202">
    <w:name w:val="ListLabel 202"/>
    <w:rPr>
      <w:rFonts w:cs="Wingdings 2"/>
      <w:u w:val="none"/>
    </w:rPr>
  </w:style>
  <w:style w:type="character" w:customStyle="1" w:styleId="ListLabel203">
    <w:name w:val="ListLabel 203"/>
    <w:rPr>
      <w:rFonts w:cs="OpenSymbol"/>
      <w:u w:val="none"/>
    </w:rPr>
  </w:style>
  <w:style w:type="character" w:customStyle="1" w:styleId="ListLabel204">
    <w:name w:val="ListLabel 204"/>
    <w:rPr>
      <w:rFonts w:cs="Wingdings"/>
      <w:u w:val="none"/>
    </w:rPr>
  </w:style>
  <w:style w:type="character" w:customStyle="1" w:styleId="ListLabel205">
    <w:name w:val="ListLabel 205"/>
    <w:rPr>
      <w:rFonts w:cs="Wingdings 2"/>
      <w:u w:val="none"/>
    </w:rPr>
  </w:style>
  <w:style w:type="character" w:customStyle="1" w:styleId="ListLabel206">
    <w:name w:val="ListLabel 206"/>
    <w:rPr>
      <w:rFonts w:cs="OpenSymbol"/>
      <w:u w:val="none"/>
    </w:rPr>
  </w:style>
  <w:style w:type="character" w:customStyle="1" w:styleId="ListLabel207">
    <w:name w:val="ListLabel 207"/>
    <w:rPr>
      <w:rFonts w:cs="Courier New"/>
    </w:rPr>
  </w:style>
  <w:style w:type="character" w:customStyle="1" w:styleId="ListLabel208">
    <w:name w:val="ListLabel 208"/>
    <w:rPr>
      <w:rFonts w:cs="Noto Sans Symbols"/>
    </w:rPr>
  </w:style>
  <w:style w:type="character" w:customStyle="1" w:styleId="ListLabel209">
    <w:name w:val="ListLabel 209"/>
    <w:rPr>
      <w:rFonts w:cs="Noto Sans Symbols"/>
    </w:rPr>
  </w:style>
  <w:style w:type="character" w:customStyle="1" w:styleId="ListLabel210">
    <w:name w:val="ListLabel 210"/>
    <w:rPr>
      <w:rFonts w:cs="Courier New"/>
    </w:rPr>
  </w:style>
  <w:style w:type="character" w:customStyle="1" w:styleId="ListLabel211">
    <w:name w:val="ListLabel 211"/>
    <w:rPr>
      <w:rFonts w:cs="Noto Sans Symbols"/>
    </w:rPr>
  </w:style>
  <w:style w:type="character" w:customStyle="1" w:styleId="ListLabel212">
    <w:name w:val="ListLabel 212"/>
    <w:rPr>
      <w:rFonts w:cs="Noto Sans Symbols"/>
    </w:rPr>
  </w:style>
  <w:style w:type="character" w:customStyle="1" w:styleId="ListLabel213">
    <w:name w:val="ListLabel 213"/>
    <w:rPr>
      <w:rFonts w:cs="Courier New"/>
    </w:rPr>
  </w:style>
  <w:style w:type="character" w:customStyle="1" w:styleId="ListLabel214">
    <w:name w:val="ListLabel 214"/>
    <w:rPr>
      <w:rFonts w:cs="Noto Sans Symbols"/>
    </w:rPr>
  </w:style>
  <w:style w:type="character" w:customStyle="1" w:styleId="ListLabel215">
    <w:name w:val="ListLabel 215"/>
    <w:rPr>
      <w:rFonts w:cs="Courier New"/>
    </w:rPr>
  </w:style>
  <w:style w:type="character" w:customStyle="1" w:styleId="ListLabel216">
    <w:name w:val="ListLabel 216"/>
    <w:rPr>
      <w:rFonts w:cs="Noto Sans Symbols"/>
    </w:rPr>
  </w:style>
  <w:style w:type="character" w:customStyle="1" w:styleId="ListLabel217">
    <w:name w:val="ListLabel 217"/>
    <w:rPr>
      <w:rFonts w:cs="Noto Sans Symbols"/>
    </w:rPr>
  </w:style>
  <w:style w:type="character" w:customStyle="1" w:styleId="ListLabel218">
    <w:name w:val="ListLabel 218"/>
    <w:rPr>
      <w:rFonts w:cs="Courier New"/>
    </w:rPr>
  </w:style>
  <w:style w:type="character" w:customStyle="1" w:styleId="ListLabel219">
    <w:name w:val="ListLabel 219"/>
    <w:rPr>
      <w:rFonts w:cs="Noto Sans Symbols"/>
    </w:rPr>
  </w:style>
  <w:style w:type="character" w:customStyle="1" w:styleId="ListLabel220">
    <w:name w:val="ListLabel 220"/>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Courier New"/>
    </w:rPr>
  </w:style>
  <w:style w:type="character" w:customStyle="1" w:styleId="ListLabel224">
    <w:name w:val="ListLabel 224"/>
    <w:qFormat/>
    <w:rPr>
      <w:rFonts w:cs="Noto Sans Symbols"/>
    </w:rPr>
  </w:style>
  <w:style w:type="character" w:customStyle="1" w:styleId="ListLabel225">
    <w:name w:val="ListLabel 225"/>
    <w:qFormat/>
    <w:rPr>
      <w:rFonts w:cs="Noto Sans Symbols"/>
    </w:rPr>
  </w:style>
  <w:style w:type="character" w:customStyle="1" w:styleId="ListLabel226">
    <w:name w:val="ListLabel 226"/>
    <w:qFormat/>
    <w:rPr>
      <w:rFonts w:cs="Courier New"/>
    </w:rPr>
  </w:style>
  <w:style w:type="character" w:customStyle="1" w:styleId="ListLabel227">
    <w:name w:val="ListLabel 227"/>
    <w:qFormat/>
    <w:rPr>
      <w:rFonts w:cs="Noto Sans Symbols"/>
    </w:rPr>
  </w:style>
  <w:style w:type="character" w:customStyle="1" w:styleId="ListLabel228">
    <w:name w:val="ListLabel 228"/>
    <w:qFormat/>
    <w:rPr>
      <w:rFonts w:cs="Noto Sans Symbols"/>
    </w:rPr>
  </w:style>
  <w:style w:type="character" w:customStyle="1" w:styleId="ListLabel229">
    <w:name w:val="ListLabel 229"/>
    <w:qFormat/>
    <w:rPr>
      <w:rFonts w:cs="Courier New"/>
    </w:rPr>
  </w:style>
  <w:style w:type="character" w:customStyle="1" w:styleId="ListLabel230">
    <w:name w:val="ListLabel 230"/>
    <w:qFormat/>
    <w:rPr>
      <w:rFonts w:cs="Noto Sans Symbols"/>
    </w:rPr>
  </w:style>
  <w:style w:type="character" w:customStyle="1" w:styleId="ListLabel231">
    <w:name w:val="ListLabel 231"/>
    <w:qFormat/>
    <w:rPr>
      <w:rFonts w:cs="Courier New"/>
    </w:rPr>
  </w:style>
  <w:style w:type="character" w:customStyle="1" w:styleId="ListLabel232">
    <w:name w:val="ListLabel 232"/>
    <w:qFormat/>
    <w:rPr>
      <w:rFonts w:cs="Noto Sans Symbols"/>
    </w:rPr>
  </w:style>
  <w:style w:type="character" w:customStyle="1" w:styleId="ListLabel233">
    <w:name w:val="ListLabel 233"/>
    <w:qFormat/>
    <w:rPr>
      <w:rFonts w:cs="Noto Sans Symbols"/>
    </w:rPr>
  </w:style>
  <w:style w:type="character" w:customStyle="1" w:styleId="ListLabel234">
    <w:name w:val="ListLabel 234"/>
    <w:qFormat/>
    <w:rPr>
      <w:rFonts w:cs="Courier New"/>
    </w:rPr>
  </w:style>
  <w:style w:type="character" w:customStyle="1" w:styleId="ListLabel235">
    <w:name w:val="ListLabel 235"/>
    <w:qFormat/>
    <w:rPr>
      <w:rFonts w:cs="Noto Sans Symbols"/>
    </w:rPr>
  </w:style>
  <w:style w:type="character" w:customStyle="1" w:styleId="ListLabel236">
    <w:name w:val="ListLabel 236"/>
    <w:qFormat/>
    <w:rPr>
      <w:rFonts w:cs="Noto Sans Symbols"/>
    </w:rPr>
  </w:style>
  <w:style w:type="character" w:customStyle="1" w:styleId="ListLabel237">
    <w:name w:val="ListLabel 237"/>
    <w:qFormat/>
    <w:rPr>
      <w:rFonts w:cs="Courier New"/>
    </w:rPr>
  </w:style>
  <w:style w:type="character" w:customStyle="1" w:styleId="ListLabel238">
    <w:name w:val="ListLabel 238"/>
    <w:qFormat/>
    <w:rPr>
      <w:rFonts w:cs="Noto Sans Symbols"/>
    </w:rPr>
  </w:style>
  <w:style w:type="character" w:customStyle="1" w:styleId="ListLabel239">
    <w:name w:val="ListLabel 239"/>
    <w:qFormat/>
    <w:rPr>
      <w:rFonts w:cs="Courier New"/>
    </w:rPr>
  </w:style>
  <w:style w:type="character" w:customStyle="1" w:styleId="ListLabel240">
    <w:name w:val="ListLabel 240"/>
    <w:qFormat/>
    <w:rPr>
      <w:rFonts w:cs="Noto Sans Symbols"/>
    </w:rPr>
  </w:style>
  <w:style w:type="character" w:customStyle="1" w:styleId="ListLabel241">
    <w:name w:val="ListLabel 241"/>
    <w:qFormat/>
    <w:rPr>
      <w:rFonts w:cs="Noto Sans Symbols"/>
    </w:rPr>
  </w:style>
  <w:style w:type="character" w:customStyle="1" w:styleId="ListLabel242">
    <w:name w:val="ListLabel 242"/>
    <w:qFormat/>
    <w:rPr>
      <w:rFonts w:cs="Courier New"/>
    </w:rPr>
  </w:style>
  <w:style w:type="character" w:customStyle="1" w:styleId="ListLabel243">
    <w:name w:val="ListLabel 243"/>
    <w:qFormat/>
    <w:rPr>
      <w:rFonts w:cs="Noto Sans Symbols"/>
    </w:rPr>
  </w:style>
  <w:style w:type="character" w:customStyle="1" w:styleId="ListLabel244">
    <w:name w:val="ListLabel 244"/>
    <w:qFormat/>
    <w:rPr>
      <w:rFonts w:cs="Noto Sans Symbols"/>
    </w:rPr>
  </w:style>
  <w:style w:type="character" w:customStyle="1" w:styleId="ListLabel245">
    <w:name w:val="ListLabel 245"/>
    <w:qFormat/>
    <w:rPr>
      <w:rFonts w:cs="Courier New"/>
    </w:rPr>
  </w:style>
  <w:style w:type="character" w:customStyle="1" w:styleId="ListLabel246">
    <w:name w:val="ListLabel 246"/>
    <w:qFormat/>
    <w:rPr>
      <w:rFonts w:cs="Noto Sans Symbols"/>
    </w:rPr>
  </w:style>
  <w:style w:type="character" w:customStyle="1" w:styleId="ListLabel247">
    <w:name w:val="ListLabel 247"/>
    <w:qFormat/>
    <w:rPr>
      <w:rFonts w:cs="Courier New"/>
    </w:rPr>
  </w:style>
  <w:style w:type="character" w:customStyle="1" w:styleId="ListLabel248">
    <w:name w:val="ListLabel 248"/>
    <w:qFormat/>
    <w:rPr>
      <w:rFonts w:cs="Noto Sans Symbols"/>
    </w:rPr>
  </w:style>
  <w:style w:type="character" w:customStyle="1" w:styleId="ListLabel249">
    <w:name w:val="ListLabel 249"/>
    <w:qFormat/>
    <w:rPr>
      <w:rFonts w:cs="Noto Sans Symbols"/>
    </w:rPr>
  </w:style>
  <w:style w:type="character" w:customStyle="1" w:styleId="ListLabel250">
    <w:name w:val="ListLabel 250"/>
    <w:qFormat/>
    <w:rPr>
      <w:rFonts w:cs="Courier New"/>
    </w:rPr>
  </w:style>
  <w:style w:type="character" w:customStyle="1" w:styleId="ListLabel251">
    <w:name w:val="ListLabel 251"/>
    <w:qFormat/>
    <w:rPr>
      <w:rFonts w:cs="Noto Sans Symbols"/>
    </w:rPr>
  </w:style>
  <w:style w:type="character" w:customStyle="1" w:styleId="ListLabel252">
    <w:name w:val="ListLabel 252"/>
    <w:qFormat/>
    <w:rPr>
      <w:rFonts w:cs="Noto Sans Symbols"/>
    </w:rPr>
  </w:style>
  <w:style w:type="character" w:customStyle="1" w:styleId="ListLabel253">
    <w:name w:val="ListLabel 253"/>
    <w:qFormat/>
    <w:rPr>
      <w:rFonts w:cs="Courier New"/>
    </w:rPr>
  </w:style>
  <w:style w:type="character" w:customStyle="1" w:styleId="ListLabel254">
    <w:name w:val="ListLabel 254"/>
    <w:qFormat/>
    <w:rPr>
      <w:rFonts w:cs="Noto Sans Symbols"/>
    </w:rPr>
  </w:style>
  <w:style w:type="character" w:customStyle="1" w:styleId="ListLabel255">
    <w:name w:val="ListLabel 255"/>
    <w:qFormat/>
    <w:rPr>
      <w:rFonts w:cs="Courier New"/>
    </w:rPr>
  </w:style>
  <w:style w:type="character" w:customStyle="1" w:styleId="ListLabel256">
    <w:name w:val="ListLabel 256"/>
    <w:qFormat/>
    <w:rPr>
      <w:rFonts w:cs="Noto Sans Symbols"/>
    </w:rPr>
  </w:style>
  <w:style w:type="character" w:customStyle="1" w:styleId="ListLabel257">
    <w:name w:val="ListLabel 257"/>
    <w:qFormat/>
    <w:rPr>
      <w:rFonts w:cs="Noto Sans Symbols"/>
    </w:rPr>
  </w:style>
  <w:style w:type="character" w:customStyle="1" w:styleId="ListLabel258">
    <w:name w:val="ListLabel 258"/>
    <w:qFormat/>
    <w:rPr>
      <w:rFonts w:cs="Courier New"/>
    </w:rPr>
  </w:style>
  <w:style w:type="character" w:customStyle="1" w:styleId="ListLabel259">
    <w:name w:val="ListLabel 259"/>
    <w:qFormat/>
    <w:rPr>
      <w:rFonts w:cs="Noto Sans Symbols"/>
    </w:rPr>
  </w:style>
  <w:style w:type="character" w:customStyle="1" w:styleId="ListLabel260">
    <w:name w:val="ListLabel 260"/>
    <w:qFormat/>
    <w:rPr>
      <w:rFonts w:cs="Noto Sans Symbols"/>
    </w:rPr>
  </w:style>
  <w:style w:type="character" w:customStyle="1" w:styleId="ListLabel261">
    <w:name w:val="ListLabel 261"/>
    <w:qFormat/>
    <w:rPr>
      <w:rFonts w:cs="Courier New"/>
    </w:rPr>
  </w:style>
  <w:style w:type="character" w:customStyle="1" w:styleId="ListLabel262">
    <w:name w:val="ListLabel 262"/>
    <w:qFormat/>
    <w:rPr>
      <w:rFonts w:cs="Noto Sans Symbols"/>
    </w:rPr>
  </w:style>
  <w:style w:type="character" w:customStyle="1" w:styleId="ListLabel263">
    <w:name w:val="ListLabel 263"/>
    <w:qFormat/>
    <w:rPr>
      <w:u w:val="none"/>
    </w:rPr>
  </w:style>
  <w:style w:type="character" w:customStyle="1" w:styleId="ListLabel264">
    <w:name w:val="ListLabel 264"/>
    <w:qFormat/>
    <w:rPr>
      <w:rFonts w:cs="Wingdings 2"/>
      <w:u w:val="none"/>
    </w:rPr>
  </w:style>
  <w:style w:type="character" w:customStyle="1" w:styleId="ListLabel265">
    <w:name w:val="ListLabel 265"/>
    <w:qFormat/>
    <w:rPr>
      <w:rFonts w:cs="OpenSymbol"/>
      <w:u w:val="none"/>
    </w:rPr>
  </w:style>
  <w:style w:type="character" w:customStyle="1" w:styleId="ListLabel266">
    <w:name w:val="ListLabel 266"/>
    <w:qFormat/>
    <w:rPr>
      <w:rFonts w:cs="Wingdings"/>
      <w:u w:val="none"/>
    </w:rPr>
  </w:style>
  <w:style w:type="character" w:customStyle="1" w:styleId="ListLabel267">
    <w:name w:val="ListLabel 267"/>
    <w:qFormat/>
    <w:rPr>
      <w:rFonts w:cs="Wingdings 2"/>
      <w:u w:val="none"/>
    </w:rPr>
  </w:style>
  <w:style w:type="character" w:customStyle="1" w:styleId="ListLabel268">
    <w:name w:val="ListLabel 268"/>
    <w:qFormat/>
    <w:rPr>
      <w:rFonts w:cs="OpenSymbol"/>
      <w:u w:val="none"/>
    </w:rPr>
  </w:style>
  <w:style w:type="character" w:customStyle="1" w:styleId="ListLabel269">
    <w:name w:val="ListLabel 269"/>
    <w:qFormat/>
    <w:rPr>
      <w:rFonts w:cs="Wingdings"/>
      <w:u w:val="none"/>
    </w:rPr>
  </w:style>
  <w:style w:type="character" w:customStyle="1" w:styleId="ListLabel270">
    <w:name w:val="ListLabel 270"/>
    <w:qFormat/>
    <w:rPr>
      <w:rFonts w:cs="Wingdings 2"/>
      <w:u w:val="none"/>
    </w:rPr>
  </w:style>
  <w:style w:type="character" w:customStyle="1" w:styleId="ListLabel271">
    <w:name w:val="ListLabel 271"/>
    <w:qFormat/>
    <w:rPr>
      <w:rFonts w:cs="OpenSymbol"/>
      <w:u w:val="none"/>
    </w:rPr>
  </w:style>
  <w:style w:type="character" w:customStyle="1" w:styleId="ListLabel272">
    <w:name w:val="ListLabel 272"/>
    <w:qFormat/>
    <w:rPr>
      <w:u w:val="none"/>
    </w:rPr>
  </w:style>
  <w:style w:type="character" w:customStyle="1" w:styleId="ListLabel273">
    <w:name w:val="ListLabel 273"/>
    <w:qFormat/>
    <w:rPr>
      <w:rFonts w:cs="Wingdings 2"/>
      <w:u w:val="none"/>
    </w:rPr>
  </w:style>
  <w:style w:type="character" w:customStyle="1" w:styleId="ListLabel274">
    <w:name w:val="ListLabel 274"/>
    <w:qFormat/>
    <w:rPr>
      <w:rFonts w:cs="OpenSymbol"/>
      <w:u w:val="none"/>
    </w:rPr>
  </w:style>
  <w:style w:type="character" w:customStyle="1" w:styleId="ListLabel275">
    <w:name w:val="ListLabel 275"/>
    <w:qFormat/>
    <w:rPr>
      <w:rFonts w:cs="Wingdings"/>
      <w:u w:val="none"/>
    </w:rPr>
  </w:style>
  <w:style w:type="character" w:customStyle="1" w:styleId="ListLabel276">
    <w:name w:val="ListLabel 276"/>
    <w:qFormat/>
    <w:rPr>
      <w:rFonts w:cs="Wingdings 2"/>
      <w:u w:val="none"/>
    </w:rPr>
  </w:style>
  <w:style w:type="character" w:customStyle="1" w:styleId="ListLabel277">
    <w:name w:val="ListLabel 277"/>
    <w:qFormat/>
    <w:rPr>
      <w:rFonts w:cs="OpenSymbol"/>
      <w:u w:val="none"/>
    </w:rPr>
  </w:style>
  <w:style w:type="character" w:customStyle="1" w:styleId="ListLabel278">
    <w:name w:val="ListLabel 278"/>
    <w:qFormat/>
    <w:rPr>
      <w:rFonts w:cs="Wingdings"/>
      <w:u w:val="none"/>
    </w:rPr>
  </w:style>
  <w:style w:type="character" w:customStyle="1" w:styleId="ListLabel279">
    <w:name w:val="ListLabel 279"/>
    <w:qFormat/>
    <w:rPr>
      <w:rFonts w:cs="Wingdings 2"/>
      <w:u w:val="none"/>
    </w:rPr>
  </w:style>
  <w:style w:type="character" w:customStyle="1" w:styleId="ListLabel280">
    <w:name w:val="ListLabel 280"/>
    <w:qFormat/>
    <w:rPr>
      <w:rFonts w:cs="OpenSymbol"/>
      <w:u w:val="none"/>
    </w:rPr>
  </w:style>
  <w:style w:type="character" w:customStyle="1" w:styleId="ListLabel281">
    <w:name w:val="ListLabel 281"/>
    <w:qFormat/>
    <w:rPr>
      <w:rFonts w:cs="Wingdings"/>
    </w:rPr>
  </w:style>
  <w:style w:type="character" w:customStyle="1" w:styleId="ListLabel282">
    <w:name w:val="ListLabel 282"/>
    <w:qFormat/>
    <w:rPr>
      <w:rFonts w:cs="Courier New"/>
    </w:rPr>
  </w:style>
  <w:style w:type="character" w:customStyle="1" w:styleId="ListLabel283">
    <w:name w:val="ListLabel 283"/>
    <w:qFormat/>
    <w:rPr>
      <w:rFonts w:cs="Wingdings"/>
    </w:rPr>
  </w:style>
  <w:style w:type="character" w:customStyle="1" w:styleId="ListLabel284">
    <w:name w:val="ListLabel 284"/>
    <w:qFormat/>
    <w:rPr>
      <w:rFonts w:cs="Symbol"/>
    </w:rPr>
  </w:style>
  <w:style w:type="character" w:customStyle="1" w:styleId="ListLabel285">
    <w:name w:val="ListLabel 285"/>
    <w:qFormat/>
    <w:rPr>
      <w:rFonts w:cs="Courier New"/>
    </w:rPr>
  </w:style>
  <w:style w:type="character" w:customStyle="1" w:styleId="ListLabel286">
    <w:name w:val="ListLabel 286"/>
    <w:qFormat/>
    <w:rPr>
      <w:rFonts w:cs="Wingdings"/>
    </w:rPr>
  </w:style>
  <w:style w:type="character" w:customStyle="1" w:styleId="ListLabel287">
    <w:name w:val="ListLabel 287"/>
    <w:qFormat/>
    <w:rPr>
      <w:rFonts w:cs="Symbol"/>
    </w:rPr>
  </w:style>
  <w:style w:type="character" w:customStyle="1" w:styleId="ListLabel288">
    <w:name w:val="ListLabel 288"/>
    <w:qFormat/>
    <w:rPr>
      <w:rFonts w:cs="Courier New"/>
    </w:rPr>
  </w:style>
  <w:style w:type="character" w:customStyle="1" w:styleId="ListLabel289">
    <w:name w:val="ListLabel 289"/>
    <w:qFormat/>
    <w:rPr>
      <w:rFonts w:cs="Wingdings"/>
    </w:rPr>
  </w:style>
  <w:style w:type="character" w:customStyle="1" w:styleId="ListLabel290">
    <w:name w:val="ListLabel 290"/>
    <w:qFormat/>
    <w:rPr>
      <w:rFonts w:cs="Symbol"/>
    </w:rPr>
  </w:style>
  <w:style w:type="character" w:customStyle="1" w:styleId="ListLabel291">
    <w:name w:val="ListLabel 291"/>
    <w:qFormat/>
    <w:rPr>
      <w:rFonts w:cs="Courier New"/>
    </w:rPr>
  </w:style>
  <w:style w:type="character" w:customStyle="1" w:styleId="ListLabel292">
    <w:name w:val="ListLabel 292"/>
    <w:qFormat/>
    <w:rPr>
      <w:rFonts w:cs="Wingdings"/>
    </w:rPr>
  </w:style>
  <w:style w:type="character" w:customStyle="1" w:styleId="ListLabel293">
    <w:name w:val="ListLabel 293"/>
    <w:qFormat/>
    <w:rPr>
      <w:rFonts w:cs="Symbol"/>
    </w:rPr>
  </w:style>
  <w:style w:type="character" w:customStyle="1" w:styleId="ListLabel294">
    <w:name w:val="ListLabel 294"/>
    <w:qFormat/>
    <w:rPr>
      <w:rFonts w:cs="Courier New"/>
    </w:rPr>
  </w:style>
  <w:style w:type="character" w:customStyle="1" w:styleId="ListLabel295">
    <w:name w:val="ListLabel 295"/>
    <w:qFormat/>
    <w:rPr>
      <w:rFonts w:cs="Wingdings"/>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Bullets">
    <w:name w:val="Bullets"/>
    <w:qFormat/>
    <w:rPr>
      <w:rFonts w:ascii="OpenSymbol" w:eastAsia="OpenSymbol" w:hAnsi="OpenSymbol" w:cs="OpenSymbol"/>
    </w:rPr>
  </w:style>
  <w:style w:type="character" w:customStyle="1" w:styleId="ListLabel299">
    <w:name w:val="ListLabel 299"/>
    <w:qFormat/>
    <w:rPr>
      <w:rFonts w:cs="Noto Sans Symbols"/>
    </w:rPr>
  </w:style>
  <w:style w:type="character" w:customStyle="1" w:styleId="ListLabel300">
    <w:name w:val="ListLabel 300"/>
    <w:qFormat/>
    <w:rPr>
      <w:rFonts w:cs="Courier New"/>
    </w:rPr>
  </w:style>
  <w:style w:type="character" w:customStyle="1" w:styleId="ListLabel301">
    <w:name w:val="ListLabel 301"/>
    <w:qFormat/>
    <w:rPr>
      <w:rFonts w:cs="Noto Sans Symbols"/>
    </w:rPr>
  </w:style>
  <w:style w:type="character" w:customStyle="1" w:styleId="ListLabel302">
    <w:name w:val="ListLabel 302"/>
    <w:qFormat/>
    <w:rPr>
      <w:rFonts w:cs="Noto Sans Symbols"/>
    </w:rPr>
  </w:style>
  <w:style w:type="character" w:customStyle="1" w:styleId="ListLabel303">
    <w:name w:val="ListLabel 303"/>
    <w:qFormat/>
    <w:rPr>
      <w:rFonts w:cs="Courier New"/>
    </w:rPr>
  </w:style>
  <w:style w:type="character" w:customStyle="1" w:styleId="ListLabel304">
    <w:name w:val="ListLabel 304"/>
    <w:qFormat/>
    <w:rPr>
      <w:rFonts w:cs="Noto Sans Symbols"/>
    </w:rPr>
  </w:style>
  <w:style w:type="character" w:customStyle="1" w:styleId="ListLabel305">
    <w:name w:val="ListLabel 305"/>
    <w:qFormat/>
    <w:rPr>
      <w:rFonts w:cs="Noto Sans Symbols"/>
    </w:rPr>
  </w:style>
  <w:style w:type="character" w:customStyle="1" w:styleId="ListLabel306">
    <w:name w:val="ListLabel 306"/>
    <w:qFormat/>
    <w:rPr>
      <w:rFonts w:cs="Courier New"/>
    </w:rPr>
  </w:style>
  <w:style w:type="character" w:customStyle="1" w:styleId="ListLabel307">
    <w:name w:val="ListLabel 307"/>
    <w:qFormat/>
    <w:rPr>
      <w:rFonts w:cs="Noto Sans Symbols"/>
    </w:rPr>
  </w:style>
  <w:style w:type="character" w:customStyle="1" w:styleId="ListLabel308">
    <w:name w:val="ListLabel 308"/>
    <w:qFormat/>
    <w:rPr>
      <w:u w:val="none"/>
    </w:rPr>
  </w:style>
  <w:style w:type="character" w:customStyle="1" w:styleId="ListLabel309">
    <w:name w:val="ListLabel 309"/>
    <w:qFormat/>
    <w:rPr>
      <w:rFonts w:cs="Wingdings 2"/>
      <w:u w:val="none"/>
    </w:rPr>
  </w:style>
  <w:style w:type="character" w:customStyle="1" w:styleId="ListLabel310">
    <w:name w:val="ListLabel 310"/>
    <w:qFormat/>
    <w:rPr>
      <w:rFonts w:cs="OpenSymbol"/>
      <w:u w:val="none"/>
    </w:rPr>
  </w:style>
  <w:style w:type="character" w:customStyle="1" w:styleId="ListLabel311">
    <w:name w:val="ListLabel 311"/>
    <w:qFormat/>
    <w:rPr>
      <w:rFonts w:cs="Wingdings"/>
      <w:u w:val="none"/>
    </w:rPr>
  </w:style>
  <w:style w:type="character" w:customStyle="1" w:styleId="ListLabel312">
    <w:name w:val="ListLabel 312"/>
    <w:qFormat/>
    <w:rPr>
      <w:rFonts w:cs="Wingdings 2"/>
      <w:u w:val="none"/>
    </w:rPr>
  </w:style>
  <w:style w:type="character" w:customStyle="1" w:styleId="ListLabel313">
    <w:name w:val="ListLabel 313"/>
    <w:qFormat/>
    <w:rPr>
      <w:rFonts w:cs="OpenSymbol"/>
      <w:u w:val="none"/>
    </w:rPr>
  </w:style>
  <w:style w:type="character" w:customStyle="1" w:styleId="ListLabel314">
    <w:name w:val="ListLabel 314"/>
    <w:qFormat/>
    <w:rPr>
      <w:rFonts w:cs="Wingdings"/>
      <w:u w:val="none"/>
    </w:rPr>
  </w:style>
  <w:style w:type="character" w:customStyle="1" w:styleId="ListLabel315">
    <w:name w:val="ListLabel 315"/>
    <w:qFormat/>
    <w:rPr>
      <w:rFonts w:cs="Wingdings 2"/>
      <w:u w:val="none"/>
    </w:rPr>
  </w:style>
  <w:style w:type="character" w:customStyle="1" w:styleId="ListLabel316">
    <w:name w:val="ListLabel 316"/>
    <w:qFormat/>
    <w:rPr>
      <w:rFonts w:cs="OpenSymbol"/>
      <w:u w:val="none"/>
    </w:rPr>
  </w:style>
  <w:style w:type="character" w:customStyle="1" w:styleId="ListLabel317">
    <w:name w:val="ListLabel 317"/>
    <w:qFormat/>
    <w:rPr>
      <w:rFonts w:cs="Wingdings"/>
    </w:rPr>
  </w:style>
  <w:style w:type="character" w:customStyle="1" w:styleId="ListLabel318">
    <w:name w:val="ListLabel 318"/>
    <w:qFormat/>
    <w:rPr>
      <w:rFonts w:cs="Noto Sans Symbols"/>
    </w:rPr>
  </w:style>
  <w:style w:type="character" w:customStyle="1" w:styleId="ListLabel319">
    <w:name w:val="ListLabel 319"/>
    <w:qFormat/>
    <w:rPr>
      <w:rFonts w:cs="Noto Sans Symbols"/>
    </w:rPr>
  </w:style>
  <w:style w:type="character" w:customStyle="1" w:styleId="ListLabel320">
    <w:name w:val="ListLabel 320"/>
    <w:qFormat/>
    <w:rPr>
      <w:rFonts w:cs="Courier New"/>
    </w:rPr>
  </w:style>
  <w:style w:type="character" w:customStyle="1" w:styleId="ListLabel321">
    <w:name w:val="ListLabel 321"/>
    <w:qFormat/>
    <w:rPr>
      <w:rFonts w:cs="Noto Sans Symbols"/>
    </w:rPr>
  </w:style>
  <w:style w:type="character" w:customStyle="1" w:styleId="ListLabel322">
    <w:name w:val="ListLabel 322"/>
    <w:qFormat/>
    <w:rPr>
      <w:rFonts w:cs="Noto Sans Symbols"/>
    </w:rPr>
  </w:style>
  <w:style w:type="character" w:customStyle="1" w:styleId="ListLabel323">
    <w:name w:val="ListLabel 323"/>
    <w:qFormat/>
    <w:rPr>
      <w:rFonts w:cs="Courier New"/>
    </w:rPr>
  </w:style>
  <w:style w:type="character" w:customStyle="1" w:styleId="ListLabel324">
    <w:name w:val="ListLabel 324"/>
    <w:qFormat/>
    <w:rPr>
      <w:rFonts w:cs="Noto Sans Symbols"/>
    </w:rPr>
  </w:style>
  <w:style w:type="character" w:customStyle="1" w:styleId="ListLabel325">
    <w:name w:val="ListLabel 325"/>
    <w:qFormat/>
    <w:rPr>
      <w:rFonts w:cs="Wingdings"/>
      <w:u w:val="none"/>
    </w:rPr>
  </w:style>
  <w:style w:type="character" w:customStyle="1" w:styleId="ListLabel326">
    <w:name w:val="ListLabel 326"/>
    <w:qFormat/>
    <w:rPr>
      <w:rFonts w:cs="Wingdings 2"/>
      <w:u w:val="none"/>
    </w:rPr>
  </w:style>
  <w:style w:type="character" w:customStyle="1" w:styleId="ListLabel327">
    <w:name w:val="ListLabel 327"/>
    <w:qFormat/>
    <w:rPr>
      <w:rFonts w:cs="OpenSymbol"/>
      <w:u w:val="none"/>
    </w:rPr>
  </w:style>
  <w:style w:type="character" w:customStyle="1" w:styleId="ListLabel328">
    <w:name w:val="ListLabel 328"/>
    <w:qFormat/>
    <w:rPr>
      <w:rFonts w:cs="Wingdings"/>
      <w:u w:val="none"/>
    </w:rPr>
  </w:style>
  <w:style w:type="character" w:customStyle="1" w:styleId="ListLabel329">
    <w:name w:val="ListLabel 329"/>
    <w:qFormat/>
    <w:rPr>
      <w:rFonts w:cs="Wingdings 2"/>
      <w:u w:val="none"/>
    </w:rPr>
  </w:style>
  <w:style w:type="character" w:customStyle="1" w:styleId="ListLabel330">
    <w:name w:val="ListLabel 330"/>
    <w:qFormat/>
    <w:rPr>
      <w:rFonts w:cs="OpenSymbol"/>
      <w:u w:val="none"/>
    </w:rPr>
  </w:style>
  <w:style w:type="character" w:customStyle="1" w:styleId="ListLabel331">
    <w:name w:val="ListLabel 331"/>
    <w:qFormat/>
    <w:rPr>
      <w:rFonts w:cs="Wingdings"/>
      <w:u w:val="none"/>
    </w:rPr>
  </w:style>
  <w:style w:type="character" w:customStyle="1" w:styleId="ListLabel332">
    <w:name w:val="ListLabel 332"/>
    <w:qFormat/>
    <w:rPr>
      <w:rFonts w:cs="Wingdings 2"/>
      <w:u w:val="none"/>
    </w:rPr>
  </w:style>
  <w:style w:type="character" w:customStyle="1" w:styleId="ListLabel333">
    <w:name w:val="ListLabel 333"/>
    <w:qFormat/>
    <w:rPr>
      <w:rFonts w:cs="OpenSymbol"/>
      <w:u w:val="none"/>
    </w:rPr>
  </w:style>
  <w:style w:type="character" w:customStyle="1" w:styleId="ListLabel334">
    <w:name w:val="ListLabel 334"/>
    <w:qFormat/>
    <w:rPr>
      <w:rFonts w:cs="Courier New"/>
    </w:rPr>
  </w:style>
  <w:style w:type="character" w:customStyle="1" w:styleId="ListLabel335">
    <w:name w:val="ListLabel 335"/>
    <w:qFormat/>
    <w:rPr>
      <w:rFonts w:cs="Noto Sans Symbols"/>
    </w:rPr>
  </w:style>
  <w:style w:type="character" w:customStyle="1" w:styleId="ListLabel336">
    <w:name w:val="ListLabel 336"/>
    <w:qFormat/>
    <w:rPr>
      <w:rFonts w:cs="Noto Sans Symbols"/>
    </w:rPr>
  </w:style>
  <w:style w:type="character" w:customStyle="1" w:styleId="ListLabel337">
    <w:name w:val="ListLabel 337"/>
    <w:qFormat/>
    <w:rPr>
      <w:rFonts w:cs="Courier New"/>
    </w:rPr>
  </w:style>
  <w:style w:type="character" w:customStyle="1" w:styleId="ListLabel338">
    <w:name w:val="ListLabel 338"/>
    <w:qFormat/>
    <w:rPr>
      <w:rFonts w:cs="Noto Sans Symbols"/>
    </w:rPr>
  </w:style>
  <w:style w:type="character" w:customStyle="1" w:styleId="ListLabel339">
    <w:name w:val="ListLabel 339"/>
    <w:qFormat/>
    <w:rPr>
      <w:rFonts w:cs="Noto Sans Symbols"/>
    </w:rPr>
  </w:style>
  <w:style w:type="character" w:customStyle="1" w:styleId="ListLabel340">
    <w:name w:val="ListLabel 340"/>
    <w:qFormat/>
    <w:rPr>
      <w:rFonts w:cs="Courier New"/>
    </w:rPr>
  </w:style>
  <w:style w:type="character" w:customStyle="1" w:styleId="ListLabel341">
    <w:name w:val="ListLabel 341"/>
    <w:qFormat/>
    <w:rPr>
      <w:rFonts w:cs="Noto Sans Symbols"/>
    </w:rPr>
  </w:style>
  <w:style w:type="character" w:customStyle="1" w:styleId="ListLabel342">
    <w:name w:val="ListLabel 342"/>
    <w:qFormat/>
    <w:rPr>
      <w:rFonts w:cs="Courier New"/>
    </w:rPr>
  </w:style>
  <w:style w:type="character" w:customStyle="1" w:styleId="ListLabel343">
    <w:name w:val="ListLabel 343"/>
    <w:qFormat/>
    <w:rPr>
      <w:rFonts w:cs="Noto Sans Symbols"/>
    </w:rPr>
  </w:style>
  <w:style w:type="character" w:customStyle="1" w:styleId="ListLabel344">
    <w:name w:val="ListLabel 344"/>
    <w:qFormat/>
    <w:rPr>
      <w:rFonts w:cs="Noto Sans Symbols"/>
    </w:rPr>
  </w:style>
  <w:style w:type="character" w:customStyle="1" w:styleId="ListLabel345">
    <w:name w:val="ListLabel 345"/>
    <w:qFormat/>
    <w:rPr>
      <w:rFonts w:cs="Courier New"/>
    </w:rPr>
  </w:style>
  <w:style w:type="character" w:customStyle="1" w:styleId="ListLabel346">
    <w:name w:val="ListLabel 346"/>
    <w:qFormat/>
    <w:rPr>
      <w:rFonts w:cs="Noto Sans Symbols"/>
    </w:rPr>
  </w:style>
  <w:style w:type="character" w:customStyle="1" w:styleId="ListLabel347">
    <w:name w:val="ListLabel 347"/>
    <w:qFormat/>
    <w:rPr>
      <w:rFonts w:cs="Noto Sans Symbols"/>
    </w:rPr>
  </w:style>
  <w:style w:type="character" w:customStyle="1" w:styleId="ListLabel348">
    <w:name w:val="ListLabel 348"/>
    <w:qFormat/>
    <w:rPr>
      <w:rFonts w:cs="Courier New"/>
    </w:rPr>
  </w:style>
  <w:style w:type="character" w:customStyle="1" w:styleId="ListLabel349">
    <w:name w:val="ListLabel 349"/>
    <w:qFormat/>
    <w:rPr>
      <w:rFonts w:cs="Noto Sans Symbols"/>
    </w:rPr>
  </w:style>
  <w:style w:type="character" w:customStyle="1" w:styleId="ListLabel350">
    <w:name w:val="ListLabel 350"/>
    <w:qFormat/>
    <w:rPr>
      <w:rFonts w:cs="Courier New"/>
    </w:rPr>
  </w:style>
  <w:style w:type="character" w:customStyle="1" w:styleId="ListLabel351">
    <w:name w:val="ListLabel 351"/>
    <w:qFormat/>
    <w:rPr>
      <w:rFonts w:cs="Noto Sans Symbols"/>
    </w:rPr>
  </w:style>
  <w:style w:type="character" w:customStyle="1" w:styleId="ListLabel352">
    <w:name w:val="ListLabel 352"/>
    <w:qFormat/>
    <w:rPr>
      <w:rFonts w:cs="Noto Sans Symbols"/>
    </w:rPr>
  </w:style>
  <w:style w:type="character" w:customStyle="1" w:styleId="ListLabel353">
    <w:name w:val="ListLabel 353"/>
    <w:qFormat/>
    <w:rPr>
      <w:rFonts w:cs="Courier New"/>
    </w:rPr>
  </w:style>
  <w:style w:type="character" w:customStyle="1" w:styleId="ListLabel354">
    <w:name w:val="ListLabel 354"/>
    <w:qFormat/>
    <w:rPr>
      <w:rFonts w:cs="Noto Sans Symbols"/>
    </w:rPr>
  </w:style>
  <w:style w:type="character" w:customStyle="1" w:styleId="ListLabel355">
    <w:name w:val="ListLabel 355"/>
    <w:qFormat/>
    <w:rPr>
      <w:rFonts w:cs="Noto Sans Symbols"/>
    </w:rPr>
  </w:style>
  <w:style w:type="character" w:customStyle="1" w:styleId="ListLabel356">
    <w:name w:val="ListLabel 356"/>
    <w:qFormat/>
    <w:rPr>
      <w:rFonts w:cs="Courier New"/>
    </w:rPr>
  </w:style>
  <w:style w:type="character" w:customStyle="1" w:styleId="ListLabel357">
    <w:name w:val="ListLabel 357"/>
    <w:qFormat/>
    <w:rPr>
      <w:rFonts w:cs="Noto Sans Symbols"/>
    </w:rPr>
  </w:style>
  <w:style w:type="character" w:customStyle="1" w:styleId="ListLabel358">
    <w:name w:val="ListLabel 358"/>
    <w:qFormat/>
    <w:rPr>
      <w:rFonts w:cs="Courier New"/>
    </w:rPr>
  </w:style>
  <w:style w:type="character" w:customStyle="1" w:styleId="ListLabel359">
    <w:name w:val="ListLabel 359"/>
    <w:qFormat/>
    <w:rPr>
      <w:rFonts w:cs="Noto Sans Symbols"/>
    </w:rPr>
  </w:style>
  <w:style w:type="character" w:customStyle="1" w:styleId="ListLabel360">
    <w:name w:val="ListLabel 360"/>
    <w:qFormat/>
    <w:rPr>
      <w:rFonts w:cs="Noto Sans Symbols"/>
    </w:rPr>
  </w:style>
  <w:style w:type="character" w:customStyle="1" w:styleId="ListLabel361">
    <w:name w:val="ListLabel 361"/>
    <w:qFormat/>
    <w:rPr>
      <w:rFonts w:cs="Courier New"/>
    </w:rPr>
  </w:style>
  <w:style w:type="character" w:customStyle="1" w:styleId="ListLabel362">
    <w:name w:val="ListLabel 362"/>
    <w:qFormat/>
    <w:rPr>
      <w:rFonts w:cs="Noto Sans Symbols"/>
    </w:rPr>
  </w:style>
  <w:style w:type="character" w:customStyle="1" w:styleId="ListLabel363">
    <w:name w:val="ListLabel 363"/>
    <w:qFormat/>
    <w:rPr>
      <w:rFonts w:cs="Noto Sans Symbols"/>
    </w:rPr>
  </w:style>
  <w:style w:type="character" w:customStyle="1" w:styleId="ListLabel364">
    <w:name w:val="ListLabel 364"/>
    <w:qFormat/>
    <w:rPr>
      <w:rFonts w:cs="Courier New"/>
    </w:rPr>
  </w:style>
  <w:style w:type="character" w:customStyle="1" w:styleId="ListLabel365">
    <w:name w:val="ListLabel 365"/>
    <w:qFormat/>
    <w:rPr>
      <w:rFonts w:cs="Noto Sans Symbols"/>
    </w:rPr>
  </w:style>
  <w:style w:type="character" w:customStyle="1" w:styleId="ListLabel366">
    <w:name w:val="ListLabel 366"/>
    <w:qFormat/>
    <w:rPr>
      <w:rFonts w:cs="Courier New"/>
    </w:rPr>
  </w:style>
  <w:style w:type="character" w:customStyle="1" w:styleId="ListLabel367">
    <w:name w:val="ListLabel 367"/>
    <w:qFormat/>
    <w:rPr>
      <w:rFonts w:cs="Noto Sans Symbols"/>
    </w:rPr>
  </w:style>
  <w:style w:type="character" w:customStyle="1" w:styleId="ListLabel368">
    <w:name w:val="ListLabel 368"/>
    <w:qFormat/>
    <w:rPr>
      <w:rFonts w:cs="Noto Sans Symbols"/>
    </w:rPr>
  </w:style>
  <w:style w:type="character" w:customStyle="1" w:styleId="ListLabel369">
    <w:name w:val="ListLabel 369"/>
    <w:qFormat/>
    <w:rPr>
      <w:rFonts w:cs="Courier New"/>
    </w:rPr>
  </w:style>
  <w:style w:type="character" w:customStyle="1" w:styleId="ListLabel370">
    <w:name w:val="ListLabel 370"/>
    <w:qFormat/>
    <w:rPr>
      <w:rFonts w:cs="Noto Sans Symbols"/>
    </w:rPr>
  </w:style>
  <w:style w:type="character" w:customStyle="1" w:styleId="ListLabel371">
    <w:name w:val="ListLabel 371"/>
    <w:qFormat/>
    <w:rPr>
      <w:rFonts w:cs="Noto Sans Symbols"/>
    </w:rPr>
  </w:style>
  <w:style w:type="character" w:customStyle="1" w:styleId="ListLabel372">
    <w:name w:val="ListLabel 372"/>
    <w:qFormat/>
    <w:rPr>
      <w:rFonts w:cs="Courier New"/>
    </w:rPr>
  </w:style>
  <w:style w:type="character" w:customStyle="1" w:styleId="ListLabel373">
    <w:name w:val="ListLabel 373"/>
    <w:qFormat/>
    <w:rPr>
      <w:rFonts w:cs="Noto Sans Symbols"/>
    </w:rPr>
  </w:style>
  <w:style w:type="character" w:customStyle="1" w:styleId="ListLabel374">
    <w:name w:val="ListLabel 374"/>
    <w:qFormat/>
    <w:rPr>
      <w:rFonts w:cs="Courier New"/>
    </w:rPr>
  </w:style>
  <w:style w:type="character" w:customStyle="1" w:styleId="ListLabel375">
    <w:name w:val="ListLabel 375"/>
    <w:qFormat/>
    <w:rPr>
      <w:rFonts w:cs="Noto Sans Symbols"/>
    </w:rPr>
  </w:style>
  <w:style w:type="character" w:customStyle="1" w:styleId="ListLabel376">
    <w:name w:val="ListLabel 376"/>
    <w:qFormat/>
    <w:rPr>
      <w:rFonts w:cs="Noto Sans Symbols"/>
    </w:rPr>
  </w:style>
  <w:style w:type="character" w:customStyle="1" w:styleId="ListLabel377">
    <w:name w:val="ListLabel 377"/>
    <w:qFormat/>
    <w:rPr>
      <w:rFonts w:cs="Courier New"/>
    </w:rPr>
  </w:style>
  <w:style w:type="character" w:customStyle="1" w:styleId="ListLabel378">
    <w:name w:val="ListLabel 378"/>
    <w:qFormat/>
    <w:rPr>
      <w:rFonts w:cs="Noto Sans Symbols"/>
    </w:rPr>
  </w:style>
  <w:style w:type="character" w:customStyle="1" w:styleId="ListLabel379">
    <w:name w:val="ListLabel 379"/>
    <w:qFormat/>
    <w:rPr>
      <w:rFonts w:cs="Noto Sans Symbols"/>
    </w:rPr>
  </w:style>
  <w:style w:type="character" w:customStyle="1" w:styleId="ListLabel380">
    <w:name w:val="ListLabel 380"/>
    <w:qFormat/>
    <w:rPr>
      <w:rFonts w:cs="Courier New"/>
    </w:rPr>
  </w:style>
  <w:style w:type="character" w:customStyle="1" w:styleId="ListLabel381">
    <w:name w:val="ListLabel 381"/>
    <w:qFormat/>
    <w:rPr>
      <w:rFonts w:cs="Noto Sans Symbols"/>
    </w:rPr>
  </w:style>
  <w:style w:type="character" w:customStyle="1" w:styleId="ListLabel382">
    <w:name w:val="ListLabel 382"/>
    <w:qFormat/>
    <w:rPr>
      <w:rFonts w:cs="Courier New"/>
    </w:rPr>
  </w:style>
  <w:style w:type="character" w:customStyle="1" w:styleId="ListLabel383">
    <w:name w:val="ListLabel 383"/>
    <w:qFormat/>
    <w:rPr>
      <w:rFonts w:cs="Noto Sans Symbols"/>
    </w:rPr>
  </w:style>
  <w:style w:type="character" w:customStyle="1" w:styleId="ListLabel384">
    <w:name w:val="ListLabel 384"/>
    <w:qFormat/>
    <w:rPr>
      <w:rFonts w:cs="Noto Sans Symbols"/>
    </w:rPr>
  </w:style>
  <w:style w:type="character" w:customStyle="1" w:styleId="ListLabel385">
    <w:name w:val="ListLabel 385"/>
    <w:qFormat/>
    <w:rPr>
      <w:rFonts w:cs="Courier New"/>
    </w:rPr>
  </w:style>
  <w:style w:type="character" w:customStyle="1" w:styleId="ListLabel386">
    <w:name w:val="ListLabel 386"/>
    <w:qFormat/>
    <w:rPr>
      <w:rFonts w:cs="Noto Sans Symbols"/>
    </w:rPr>
  </w:style>
  <w:style w:type="character" w:customStyle="1" w:styleId="ListLabel387">
    <w:name w:val="ListLabel 387"/>
    <w:qFormat/>
    <w:rPr>
      <w:rFonts w:cs="Noto Sans Symbols"/>
    </w:rPr>
  </w:style>
  <w:style w:type="character" w:customStyle="1" w:styleId="ListLabel388">
    <w:name w:val="ListLabel 388"/>
    <w:qFormat/>
    <w:rPr>
      <w:rFonts w:cs="Courier New"/>
    </w:rPr>
  </w:style>
  <w:style w:type="character" w:customStyle="1" w:styleId="ListLabel389">
    <w:name w:val="ListLabel 389"/>
    <w:qFormat/>
    <w:rPr>
      <w:rFonts w:cs="Noto Sans Symbols"/>
    </w:rPr>
  </w:style>
  <w:style w:type="character" w:customStyle="1" w:styleId="ListLabel390">
    <w:name w:val="ListLabel 390"/>
    <w:qFormat/>
    <w:rPr>
      <w:u w:val="none"/>
    </w:rPr>
  </w:style>
  <w:style w:type="character" w:customStyle="1" w:styleId="ListLabel391">
    <w:name w:val="ListLabel 391"/>
    <w:qFormat/>
    <w:rPr>
      <w:rFonts w:cs="Wingdings 2"/>
      <w:u w:val="none"/>
    </w:rPr>
  </w:style>
  <w:style w:type="character" w:customStyle="1" w:styleId="ListLabel392">
    <w:name w:val="ListLabel 392"/>
    <w:qFormat/>
    <w:rPr>
      <w:rFonts w:cs="OpenSymbol"/>
      <w:u w:val="none"/>
    </w:rPr>
  </w:style>
  <w:style w:type="character" w:customStyle="1" w:styleId="ListLabel393">
    <w:name w:val="ListLabel 393"/>
    <w:qFormat/>
    <w:rPr>
      <w:rFonts w:cs="Wingdings"/>
      <w:u w:val="none"/>
    </w:rPr>
  </w:style>
  <w:style w:type="character" w:customStyle="1" w:styleId="ListLabel394">
    <w:name w:val="ListLabel 394"/>
    <w:qFormat/>
    <w:rPr>
      <w:rFonts w:cs="Wingdings 2"/>
      <w:u w:val="none"/>
    </w:rPr>
  </w:style>
  <w:style w:type="character" w:customStyle="1" w:styleId="ListLabel395">
    <w:name w:val="ListLabel 395"/>
    <w:qFormat/>
    <w:rPr>
      <w:rFonts w:cs="OpenSymbol"/>
      <w:u w:val="none"/>
    </w:rPr>
  </w:style>
  <w:style w:type="character" w:customStyle="1" w:styleId="ListLabel396">
    <w:name w:val="ListLabel 396"/>
    <w:qFormat/>
    <w:rPr>
      <w:rFonts w:cs="Wingdings"/>
      <w:u w:val="none"/>
    </w:rPr>
  </w:style>
  <w:style w:type="character" w:customStyle="1" w:styleId="ListLabel397">
    <w:name w:val="ListLabel 397"/>
    <w:qFormat/>
    <w:rPr>
      <w:rFonts w:cs="Wingdings 2"/>
      <w:u w:val="none"/>
    </w:rPr>
  </w:style>
  <w:style w:type="character" w:customStyle="1" w:styleId="ListLabel398">
    <w:name w:val="ListLabel 398"/>
    <w:qFormat/>
    <w:rPr>
      <w:rFonts w:cs="OpenSymbol"/>
      <w:u w:val="none"/>
    </w:rPr>
  </w:style>
  <w:style w:type="character" w:customStyle="1" w:styleId="ListLabel399">
    <w:name w:val="ListLabel 399"/>
    <w:qFormat/>
    <w:rPr>
      <w:u w:val="none"/>
    </w:rPr>
  </w:style>
  <w:style w:type="character" w:customStyle="1" w:styleId="ListLabel400">
    <w:name w:val="ListLabel 400"/>
    <w:qFormat/>
    <w:rPr>
      <w:rFonts w:cs="Wingdings 2"/>
      <w:u w:val="none"/>
    </w:rPr>
  </w:style>
  <w:style w:type="character" w:customStyle="1" w:styleId="ListLabel401">
    <w:name w:val="ListLabel 401"/>
    <w:qFormat/>
    <w:rPr>
      <w:rFonts w:cs="OpenSymbol"/>
      <w:u w:val="none"/>
    </w:rPr>
  </w:style>
  <w:style w:type="character" w:customStyle="1" w:styleId="ListLabel402">
    <w:name w:val="ListLabel 402"/>
    <w:qFormat/>
    <w:rPr>
      <w:rFonts w:cs="Wingdings"/>
      <w:u w:val="none"/>
    </w:rPr>
  </w:style>
  <w:style w:type="character" w:customStyle="1" w:styleId="ListLabel403">
    <w:name w:val="ListLabel 403"/>
    <w:qFormat/>
    <w:rPr>
      <w:rFonts w:cs="Wingdings 2"/>
      <w:u w:val="none"/>
    </w:rPr>
  </w:style>
  <w:style w:type="character" w:customStyle="1" w:styleId="ListLabel404">
    <w:name w:val="ListLabel 404"/>
    <w:qFormat/>
    <w:rPr>
      <w:rFonts w:cs="OpenSymbol"/>
      <w:u w:val="none"/>
    </w:rPr>
  </w:style>
  <w:style w:type="character" w:customStyle="1" w:styleId="ListLabel405">
    <w:name w:val="ListLabel 405"/>
    <w:qFormat/>
    <w:rPr>
      <w:rFonts w:cs="Wingdings"/>
      <w:u w:val="none"/>
    </w:rPr>
  </w:style>
  <w:style w:type="character" w:customStyle="1" w:styleId="ListLabel406">
    <w:name w:val="ListLabel 406"/>
    <w:qFormat/>
    <w:rPr>
      <w:rFonts w:cs="Wingdings 2"/>
      <w:u w:val="none"/>
    </w:rPr>
  </w:style>
  <w:style w:type="character" w:customStyle="1" w:styleId="ListLabel407">
    <w:name w:val="ListLabel 407"/>
    <w:qFormat/>
    <w:rPr>
      <w:rFonts w:cs="OpenSymbol"/>
      <w:u w:val="none"/>
    </w:rPr>
  </w:style>
  <w:style w:type="character" w:customStyle="1" w:styleId="ListLabel408">
    <w:name w:val="ListLabel 408"/>
    <w:qFormat/>
    <w:rPr>
      <w:rFonts w:cs="Wingdings"/>
    </w:rPr>
  </w:style>
  <w:style w:type="character" w:customStyle="1" w:styleId="ListLabel409">
    <w:name w:val="ListLabel 409"/>
    <w:qFormat/>
    <w:rPr>
      <w:rFonts w:cs="Courier New"/>
    </w:rPr>
  </w:style>
  <w:style w:type="character" w:customStyle="1" w:styleId="ListLabel410">
    <w:name w:val="ListLabel 410"/>
    <w:qFormat/>
    <w:rPr>
      <w:rFonts w:cs="Wingdings"/>
    </w:rPr>
  </w:style>
  <w:style w:type="character" w:customStyle="1" w:styleId="ListLabel411">
    <w:name w:val="ListLabel 411"/>
    <w:qFormat/>
    <w:rPr>
      <w:rFonts w:cs="Symbol"/>
    </w:rPr>
  </w:style>
  <w:style w:type="character" w:customStyle="1" w:styleId="ListLabel412">
    <w:name w:val="ListLabel 412"/>
    <w:qFormat/>
    <w:rPr>
      <w:rFonts w:cs="Courier New"/>
    </w:rPr>
  </w:style>
  <w:style w:type="character" w:customStyle="1" w:styleId="ListLabel413">
    <w:name w:val="ListLabel 413"/>
    <w:qFormat/>
    <w:rPr>
      <w:rFonts w:cs="Wingdings"/>
    </w:rPr>
  </w:style>
  <w:style w:type="character" w:customStyle="1" w:styleId="ListLabel414">
    <w:name w:val="ListLabel 414"/>
    <w:qFormat/>
    <w:rPr>
      <w:rFonts w:cs="Symbol"/>
    </w:rPr>
  </w:style>
  <w:style w:type="character" w:customStyle="1" w:styleId="ListLabel415">
    <w:name w:val="ListLabel 415"/>
    <w:qFormat/>
    <w:rPr>
      <w:rFonts w:cs="Courier New"/>
    </w:rPr>
  </w:style>
  <w:style w:type="character" w:customStyle="1" w:styleId="ListLabel416">
    <w:name w:val="ListLabel 416"/>
    <w:qFormat/>
    <w:rPr>
      <w:rFonts w:cs="Wingdings"/>
    </w:rPr>
  </w:style>
  <w:style w:type="character" w:customStyle="1" w:styleId="ListLabel417">
    <w:name w:val="ListLabel 417"/>
    <w:qFormat/>
    <w:rPr>
      <w:rFonts w:cs="Wingdings"/>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Courier New"/>
    </w:rPr>
  </w:style>
  <w:style w:type="character" w:customStyle="1" w:styleId="ListLabel454">
    <w:name w:val="ListLabel 454"/>
    <w:qFormat/>
    <w:rPr>
      <w:rFonts w:cs="Courier New"/>
    </w:rPr>
  </w:style>
  <w:style w:type="character" w:customStyle="1" w:styleId="ListLabel455">
    <w:name w:val="ListLabel 455"/>
    <w:qFormat/>
    <w:rPr>
      <w:rFonts w:cs="Courier New"/>
    </w:rPr>
  </w:style>
  <w:style w:type="character" w:customStyle="1" w:styleId="ListLabel456">
    <w:name w:val="ListLabel 456"/>
    <w:qFormat/>
    <w:rPr>
      <w:rFonts w:cs="Courier New"/>
    </w:rPr>
  </w:style>
  <w:style w:type="character" w:customStyle="1" w:styleId="ListLabel457">
    <w:name w:val="ListLabel 457"/>
    <w:qFormat/>
    <w:rPr>
      <w:rFonts w:cs="Courier New"/>
    </w:rPr>
  </w:style>
  <w:style w:type="character" w:customStyle="1" w:styleId="ListLabel458">
    <w:name w:val="ListLabel 458"/>
    <w:qFormat/>
    <w:rPr>
      <w:rFonts w:cs="Courier New"/>
    </w:rPr>
  </w:style>
  <w:style w:type="character" w:customStyle="1" w:styleId="ListLabel459">
    <w:name w:val="ListLabel 459"/>
    <w:qFormat/>
    <w:rPr>
      <w:rFonts w:cs="Courier New"/>
    </w:rPr>
  </w:style>
  <w:style w:type="character" w:customStyle="1" w:styleId="ListLabel460">
    <w:name w:val="ListLabel 460"/>
    <w:qFormat/>
    <w:rPr>
      <w:rFonts w:cs="Courier New"/>
    </w:rPr>
  </w:style>
  <w:style w:type="character" w:customStyle="1" w:styleId="ListLabel461">
    <w:name w:val="ListLabel 461"/>
    <w:qFormat/>
    <w:rPr>
      <w:rFonts w:cs="Courier New"/>
    </w:rPr>
  </w:style>
  <w:style w:type="character" w:customStyle="1" w:styleId="ListLabel462">
    <w:name w:val="ListLabel 462"/>
    <w:qFormat/>
    <w:rPr>
      <w:rFonts w:cs="Courier New"/>
    </w:rPr>
  </w:style>
  <w:style w:type="character" w:customStyle="1" w:styleId="ListLabel463">
    <w:name w:val="ListLabel 463"/>
    <w:qFormat/>
    <w:rPr>
      <w:rFonts w:cs="Courier New"/>
    </w:rPr>
  </w:style>
  <w:style w:type="character" w:customStyle="1" w:styleId="ListLabel464">
    <w:name w:val="ListLabel 464"/>
    <w:qFormat/>
    <w:rPr>
      <w:rFonts w:cs="Courier New"/>
    </w:rPr>
  </w:style>
  <w:style w:type="character" w:customStyle="1" w:styleId="ListLabel465">
    <w:name w:val="ListLabel 465"/>
    <w:qFormat/>
    <w:rPr>
      <w:rFonts w:cs="Courier New"/>
    </w:rPr>
  </w:style>
  <w:style w:type="character" w:customStyle="1" w:styleId="ListLabel466">
    <w:name w:val="ListLabel 466"/>
    <w:qFormat/>
    <w:rPr>
      <w:rFonts w:cs="Courier New"/>
    </w:rPr>
  </w:style>
  <w:style w:type="character" w:customStyle="1" w:styleId="ListLabel467">
    <w:name w:val="ListLabel 467"/>
    <w:qFormat/>
    <w:rPr>
      <w:rFonts w:cs="Courier New"/>
    </w:rPr>
  </w:style>
  <w:style w:type="character" w:customStyle="1" w:styleId="ListLabel468">
    <w:name w:val="ListLabel 468"/>
    <w:qFormat/>
    <w:rPr>
      <w:rFonts w:cs="Courier New"/>
    </w:rPr>
  </w:style>
  <w:style w:type="character" w:customStyle="1" w:styleId="ListLabel469">
    <w:name w:val="ListLabel 469"/>
    <w:qFormat/>
    <w:rPr>
      <w:rFonts w:cs="Courier New"/>
    </w:rPr>
  </w:style>
  <w:style w:type="character" w:customStyle="1" w:styleId="ListLabel470">
    <w:name w:val="ListLabel 470"/>
    <w:qFormat/>
    <w:rPr>
      <w:rFonts w:cs="Courier New"/>
    </w:rPr>
  </w:style>
  <w:style w:type="paragraph" w:customStyle="1" w:styleId="Heading">
    <w:name w:val="Heading"/>
    <w:basedOn w:val="Normal"/>
    <w:next w:val="BodyText"/>
    <w:qFormat/>
    <w:rsid w:val="005363DF"/>
    <w:pPr>
      <w:keepNext/>
      <w:spacing w:before="240" w:after="120"/>
    </w:pPr>
    <w:rPr>
      <w:rFonts w:ascii="Bookman Old Style" w:eastAsia="Noto Sans CJK SC Regular" w:hAnsi="Bookman Old Style" w:cs="FreeSans"/>
      <w:sz w:val="44"/>
      <w:szCs w:val="28"/>
    </w:rPr>
  </w:style>
  <w:style w:type="paragraph" w:styleId="BodyText">
    <w:name w:val="Body Text"/>
    <w:basedOn w:val="Normal"/>
    <w:link w:val="BodyTextChar"/>
    <w:pPr>
      <w:spacing w:after="140" w:line="288" w:lineRule="auto"/>
    </w:pPr>
  </w:style>
  <w:style w:type="character" w:customStyle="1" w:styleId="BodyTextChar">
    <w:name w:val="Body Text Char"/>
    <w:link w:val="BodyText"/>
    <w:rsid w:val="007950D4"/>
    <w:rPr>
      <w:color w:val="00000A"/>
      <w:sz w:val="22"/>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le">
    <w:name w:val="Title"/>
    <w:basedOn w:val="Normal"/>
    <w:next w:val="Normal"/>
    <w:link w:val="TitleChar"/>
    <w:qFormat/>
    <w:pPr>
      <w:spacing w:after="0" w:line="240" w:lineRule="auto"/>
      <w:contextualSpacing/>
    </w:pPr>
    <w:rPr>
      <w:sz w:val="56"/>
      <w:szCs w:val="56"/>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paragraph" w:styleId="Revision">
    <w:name w:val="Revision"/>
    <w:uiPriority w:val="99"/>
    <w:semiHidden/>
    <w:qFormat/>
    <w:rsid w:val="00582F46"/>
    <w:rPr>
      <w:color w:val="00000A"/>
      <w:sz w:val="22"/>
    </w:rPr>
  </w:style>
  <w:style w:type="paragraph" w:styleId="ListParagraph">
    <w:name w:val="List Paragraph"/>
    <w:aliases w:val="YC Bulet,SGLText List Paragraph,Medium Grid 1 - Accent 21,MCHIP_list paragraph,List Paragraph1,Recommendation,Colorful List - Accent 12,List Paragraph (numbered (a)),Lapis Bulleted List,Dot pt,F5 List Paragraph,No Spacing1,Indicator Text"/>
    <w:basedOn w:val="Normal"/>
    <w:link w:val="ListParagraphChar"/>
    <w:uiPriority w:val="34"/>
    <w:qFormat/>
    <w:rsid w:val="0076513D"/>
    <w:pPr>
      <w:ind w:left="720"/>
      <w:contextualSpacing/>
    </w:pPr>
  </w:style>
  <w:style w:type="character" w:customStyle="1" w:styleId="ListParagraphChar">
    <w:name w:val="List Paragraph Char"/>
    <w:aliases w:val="YC Bulet Char,SGLText List Paragraph Char,Medium Grid 1 - Accent 21 Char,MCHIP_list paragraph Char,List Paragraph1 Char,Recommendation Char,Colorful List - Accent 12 Char,List Paragraph (numbered (a)) Char,Lapis Bulleted List Char"/>
    <w:basedOn w:val="DefaultParagraphFont"/>
    <w:link w:val="ListParagraph"/>
    <w:uiPriority w:val="34"/>
    <w:qFormat/>
    <w:rsid w:val="003B5A33"/>
    <w:rPr>
      <w:color w:val="00000A"/>
      <w:sz w:val="22"/>
    </w:rPr>
  </w:style>
  <w:style w:type="paragraph" w:styleId="TOCHeading">
    <w:name w:val="TOC Heading"/>
    <w:basedOn w:val="Heading11"/>
    <w:next w:val="Normal"/>
    <w:uiPriority w:val="39"/>
    <w:unhideWhenUsed/>
    <w:qFormat/>
    <w:rsid w:val="00946883"/>
    <w:pPr>
      <w:spacing w:before="240" w:after="0"/>
    </w:pPr>
    <w:rPr>
      <w:rFonts w:eastAsiaTheme="majorEastAsia" w:cstheme="majorBidi"/>
      <w:color w:val="365F91" w:themeColor="accent1" w:themeShade="BF"/>
      <w:sz w:val="32"/>
      <w:szCs w:val="32"/>
    </w:rPr>
  </w:style>
  <w:style w:type="paragraph" w:styleId="TOC1">
    <w:name w:val="toc 1"/>
    <w:basedOn w:val="Normal"/>
    <w:next w:val="Normal"/>
    <w:autoRedefine/>
    <w:uiPriority w:val="39"/>
    <w:unhideWhenUsed/>
    <w:rsid w:val="00450C89"/>
    <w:pPr>
      <w:tabs>
        <w:tab w:val="right" w:leader="dot" w:pos="9350"/>
      </w:tabs>
      <w:autoSpaceDE w:val="0"/>
      <w:autoSpaceDN w:val="0"/>
      <w:adjustRightInd w:val="0"/>
      <w:spacing w:before="240" w:line="360" w:lineRule="auto"/>
      <w:jc w:val="both"/>
    </w:pPr>
    <w:rPr>
      <w:rFonts w:asciiTheme="majorHAnsi" w:hAnsiTheme="majorHAnsi" w:cstheme="majorHAnsi"/>
      <w:b/>
      <w:bCs/>
      <w:caps/>
      <w:sz w:val="24"/>
      <w:szCs w:val="28"/>
    </w:rPr>
  </w:style>
  <w:style w:type="paragraph" w:styleId="TOC2">
    <w:name w:val="toc 2"/>
    <w:basedOn w:val="Normal"/>
    <w:next w:val="Normal"/>
    <w:autoRedefine/>
    <w:uiPriority w:val="39"/>
    <w:unhideWhenUsed/>
    <w:rsid w:val="005675D0"/>
    <w:pPr>
      <w:spacing w:before="240" w:after="0"/>
    </w:pPr>
    <w:rPr>
      <w:rFonts w:asciiTheme="minorHAnsi" w:hAnsiTheme="minorHAnsi" w:cs="Times New Roman"/>
      <w:b/>
      <w:bCs/>
      <w:sz w:val="20"/>
      <w:szCs w:val="24"/>
    </w:rPr>
  </w:style>
  <w:style w:type="paragraph" w:customStyle="1" w:styleId="FrameContents">
    <w:name w:val="Frame Contents"/>
    <w:basedOn w:val="Normal"/>
    <w:qFormat/>
  </w:style>
  <w:style w:type="paragraph" w:styleId="Header">
    <w:name w:val="header"/>
    <w:basedOn w:val="Normal"/>
    <w:link w:val="HeaderChar"/>
    <w:uiPriority w:val="99"/>
  </w:style>
  <w:style w:type="character" w:customStyle="1" w:styleId="HeaderChar">
    <w:name w:val="Header Char"/>
    <w:basedOn w:val="DefaultParagraphFont"/>
    <w:link w:val="Header"/>
    <w:uiPriority w:val="99"/>
    <w:qFormat/>
    <w:rsid w:val="00C254AC"/>
    <w:rPr>
      <w:color w:val="00000A"/>
      <w:sz w:val="22"/>
    </w:rPr>
  </w:style>
  <w:style w:type="paragraph" w:styleId="Footer">
    <w:name w:val="footer"/>
    <w:basedOn w:val="Normal"/>
    <w:link w:val="FooterChar"/>
    <w:uiPriority w:val="99"/>
  </w:style>
  <w:style w:type="character" w:customStyle="1" w:styleId="FooterChar">
    <w:name w:val="Footer Char"/>
    <w:basedOn w:val="DefaultParagraphFont"/>
    <w:link w:val="Footer"/>
    <w:uiPriority w:val="99"/>
    <w:qFormat/>
    <w:rsid w:val="00C254AC"/>
    <w:rPr>
      <w:color w:val="00000A"/>
      <w:sz w:val="22"/>
    </w:rPr>
  </w:style>
  <w:style w:type="paragraph" w:styleId="PlainText">
    <w:name w:val="Plain Text"/>
    <w:basedOn w:val="Normal"/>
    <w:link w:val="PlainTextChar"/>
    <w:uiPriority w:val="99"/>
    <w:unhideWhenUsed/>
    <w:rsid w:val="00C254AC"/>
    <w:pPr>
      <w:spacing w:after="0" w:line="240" w:lineRule="auto"/>
    </w:pPr>
    <w:rPr>
      <w:rFonts w:ascii="Consolas" w:eastAsiaTheme="minorHAnsi" w:hAnsi="Consolas" w:cs="Consolas"/>
      <w:color w:val="auto"/>
      <w:sz w:val="21"/>
      <w:szCs w:val="21"/>
    </w:rPr>
  </w:style>
  <w:style w:type="character" w:customStyle="1" w:styleId="PlainTextChar">
    <w:name w:val="Plain Text Char"/>
    <w:basedOn w:val="DefaultParagraphFont"/>
    <w:link w:val="PlainText"/>
    <w:uiPriority w:val="99"/>
    <w:rsid w:val="00C254AC"/>
    <w:rPr>
      <w:rFonts w:ascii="Consolas" w:eastAsiaTheme="minorHAnsi" w:hAnsi="Consolas" w:cs="Consolas"/>
      <w:sz w:val="21"/>
      <w:szCs w:val="21"/>
    </w:rPr>
  </w:style>
  <w:style w:type="character" w:customStyle="1" w:styleId="Heading2Char1">
    <w:name w:val="Heading 2 Char1"/>
    <w:basedOn w:val="DefaultParagraphFont"/>
    <w:uiPriority w:val="9"/>
    <w:semiHidden/>
    <w:rsid w:val="0077077D"/>
    <w:rPr>
      <w:rFonts w:asciiTheme="majorHAnsi" w:eastAsiaTheme="majorEastAsia" w:hAnsiTheme="majorHAnsi" w:cstheme="majorBidi"/>
      <w:color w:val="365F91" w:themeColor="accent1" w:themeShade="BF"/>
      <w:sz w:val="26"/>
      <w:szCs w:val="26"/>
    </w:rPr>
  </w:style>
  <w:style w:type="paragraph" w:styleId="NoSpacing">
    <w:name w:val="No Spacing"/>
    <w:link w:val="NoSpacingChar"/>
    <w:uiPriority w:val="1"/>
    <w:qFormat/>
    <w:rsid w:val="00D81E70"/>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qFormat/>
    <w:rsid w:val="00D81E70"/>
    <w:rPr>
      <w:rFonts w:asciiTheme="minorHAnsi" w:eastAsiaTheme="minorEastAsia" w:hAnsiTheme="minorHAnsi" w:cstheme="minorBidi"/>
      <w:sz w:val="22"/>
    </w:rPr>
  </w:style>
  <w:style w:type="paragraph" w:customStyle="1" w:styleId="Heading30">
    <w:name w:val="Heading3"/>
    <w:basedOn w:val="ListParagraph"/>
    <w:link w:val="Heading3Char1"/>
    <w:qFormat/>
    <w:rsid w:val="00727998"/>
    <w:pPr>
      <w:spacing w:before="100" w:beforeAutospacing="1" w:after="100" w:afterAutospacing="1" w:line="360" w:lineRule="auto"/>
      <w:ind w:left="0"/>
      <w:contextualSpacing w:val="0"/>
      <w:jc w:val="both"/>
    </w:pPr>
    <w:rPr>
      <w:rFonts w:ascii="Bookman Old Style" w:hAnsi="Bookman Old Style" w:cstheme="majorHAnsi"/>
      <w:b/>
      <w:bCs/>
      <w:sz w:val="32"/>
      <w:szCs w:val="26"/>
    </w:rPr>
  </w:style>
  <w:style w:type="character" w:customStyle="1" w:styleId="Heading3Char1">
    <w:name w:val="Heading3 Char1"/>
    <w:basedOn w:val="ListParagraphChar"/>
    <w:link w:val="Heading30"/>
    <w:rsid w:val="00727998"/>
    <w:rPr>
      <w:rFonts w:ascii="Bookman Old Style" w:hAnsi="Bookman Old Style" w:cstheme="majorHAnsi"/>
      <w:b/>
      <w:bCs/>
      <w:color w:val="00000A"/>
      <w:sz w:val="32"/>
      <w:szCs w:val="26"/>
    </w:rPr>
  </w:style>
  <w:style w:type="paragraph" w:customStyle="1" w:styleId="Heading40">
    <w:name w:val="Heading4"/>
    <w:basedOn w:val="Heading21"/>
    <w:rsid w:val="0038491A"/>
    <w:pPr>
      <w:jc w:val="both"/>
    </w:pPr>
    <w:rPr>
      <w:b/>
      <w:noProof/>
      <w:sz w:val="26"/>
      <w:szCs w:val="26"/>
    </w:rPr>
  </w:style>
  <w:style w:type="paragraph" w:styleId="TOC3">
    <w:name w:val="toc 3"/>
    <w:basedOn w:val="Normal"/>
    <w:next w:val="Normal"/>
    <w:autoRedefine/>
    <w:uiPriority w:val="39"/>
    <w:unhideWhenUsed/>
    <w:rsid w:val="00EB1BF9"/>
    <w:pPr>
      <w:tabs>
        <w:tab w:val="right" w:leader="dot" w:pos="9350"/>
      </w:tabs>
      <w:spacing w:after="0"/>
      <w:ind w:left="220"/>
      <w:pPrChange w:id="0" w:author="Deep Nidhi" w:date="2023-09-11T17:53:00Z">
        <w:pPr>
          <w:spacing w:line="259" w:lineRule="auto"/>
          <w:ind w:left="220"/>
        </w:pPr>
      </w:pPrChange>
    </w:pPr>
    <w:rPr>
      <w:rFonts w:asciiTheme="minorHAnsi" w:hAnsiTheme="minorHAnsi" w:cs="Times New Roman"/>
      <w:sz w:val="20"/>
      <w:szCs w:val="24"/>
      <w:rPrChange w:id="0" w:author="Deep Nidhi" w:date="2023-09-11T17:53:00Z">
        <w:rPr>
          <w:rFonts w:asciiTheme="minorHAnsi" w:eastAsia="Calibri" w:hAnsiTheme="minorHAnsi"/>
          <w:color w:val="00000A"/>
          <w:szCs w:val="24"/>
          <w:lang w:val="en-US" w:eastAsia="en-US" w:bidi="ar-SA"/>
        </w:rPr>
      </w:rPrChange>
    </w:rPr>
  </w:style>
  <w:style w:type="paragraph" w:styleId="TOC4">
    <w:name w:val="toc 4"/>
    <w:basedOn w:val="Normal"/>
    <w:next w:val="Normal"/>
    <w:autoRedefine/>
    <w:uiPriority w:val="39"/>
    <w:unhideWhenUsed/>
    <w:rsid w:val="006F0C7B"/>
    <w:pPr>
      <w:spacing w:after="0"/>
      <w:ind w:left="440"/>
    </w:pPr>
    <w:rPr>
      <w:rFonts w:asciiTheme="minorHAnsi" w:hAnsiTheme="minorHAnsi" w:cs="Times New Roman"/>
      <w:sz w:val="20"/>
      <w:szCs w:val="24"/>
    </w:rPr>
  </w:style>
  <w:style w:type="character" w:styleId="Hyperlink">
    <w:name w:val="Hyperlink"/>
    <w:basedOn w:val="DefaultParagraphFont"/>
    <w:uiPriority w:val="99"/>
    <w:unhideWhenUsed/>
    <w:rsid w:val="00575AF5"/>
    <w:rPr>
      <w:color w:val="0000FF" w:themeColor="hyperlink"/>
      <w:u w:val="single"/>
    </w:rPr>
  </w:style>
  <w:style w:type="paragraph" w:styleId="TOC5">
    <w:name w:val="toc 5"/>
    <w:basedOn w:val="Normal"/>
    <w:next w:val="Normal"/>
    <w:autoRedefine/>
    <w:uiPriority w:val="39"/>
    <w:unhideWhenUsed/>
    <w:rsid w:val="00436493"/>
    <w:pPr>
      <w:spacing w:after="0"/>
      <w:ind w:left="660"/>
    </w:pPr>
    <w:rPr>
      <w:rFonts w:asciiTheme="minorHAnsi" w:hAnsiTheme="minorHAnsi" w:cs="Times New Roman"/>
      <w:sz w:val="20"/>
      <w:szCs w:val="24"/>
    </w:rPr>
  </w:style>
  <w:style w:type="paragraph" w:styleId="TOC6">
    <w:name w:val="toc 6"/>
    <w:basedOn w:val="Normal"/>
    <w:next w:val="Normal"/>
    <w:autoRedefine/>
    <w:uiPriority w:val="39"/>
    <w:unhideWhenUsed/>
    <w:rsid w:val="00436493"/>
    <w:pPr>
      <w:spacing w:after="0"/>
      <w:ind w:left="880"/>
    </w:pPr>
    <w:rPr>
      <w:rFonts w:asciiTheme="minorHAnsi" w:hAnsiTheme="minorHAnsi" w:cs="Times New Roman"/>
      <w:sz w:val="20"/>
      <w:szCs w:val="24"/>
    </w:rPr>
  </w:style>
  <w:style w:type="paragraph" w:styleId="TOC7">
    <w:name w:val="toc 7"/>
    <w:basedOn w:val="Normal"/>
    <w:next w:val="Normal"/>
    <w:autoRedefine/>
    <w:uiPriority w:val="39"/>
    <w:unhideWhenUsed/>
    <w:rsid w:val="00436493"/>
    <w:pPr>
      <w:spacing w:after="0"/>
      <w:ind w:left="1100"/>
    </w:pPr>
    <w:rPr>
      <w:rFonts w:asciiTheme="minorHAnsi" w:hAnsiTheme="minorHAnsi" w:cs="Times New Roman"/>
      <w:sz w:val="20"/>
      <w:szCs w:val="24"/>
    </w:rPr>
  </w:style>
  <w:style w:type="paragraph" w:styleId="TOC8">
    <w:name w:val="toc 8"/>
    <w:basedOn w:val="Normal"/>
    <w:next w:val="Normal"/>
    <w:autoRedefine/>
    <w:uiPriority w:val="39"/>
    <w:unhideWhenUsed/>
    <w:rsid w:val="00436493"/>
    <w:pPr>
      <w:spacing w:after="0"/>
      <w:ind w:left="1320"/>
    </w:pPr>
    <w:rPr>
      <w:rFonts w:asciiTheme="minorHAnsi" w:hAnsiTheme="minorHAnsi" w:cs="Times New Roman"/>
      <w:sz w:val="20"/>
      <w:szCs w:val="24"/>
    </w:rPr>
  </w:style>
  <w:style w:type="paragraph" w:styleId="TOC9">
    <w:name w:val="toc 9"/>
    <w:basedOn w:val="Normal"/>
    <w:next w:val="Normal"/>
    <w:autoRedefine/>
    <w:uiPriority w:val="39"/>
    <w:unhideWhenUsed/>
    <w:rsid w:val="00436493"/>
    <w:pPr>
      <w:spacing w:after="0"/>
      <w:ind w:left="1540"/>
    </w:pPr>
    <w:rPr>
      <w:rFonts w:asciiTheme="minorHAnsi" w:hAnsiTheme="minorHAnsi" w:cs="Times New Roman"/>
      <w:sz w:val="20"/>
      <w:szCs w:val="24"/>
    </w:rPr>
  </w:style>
  <w:style w:type="paragraph" w:styleId="NormalWeb">
    <w:name w:val="Normal (Web)"/>
    <w:basedOn w:val="Normal"/>
    <w:uiPriority w:val="99"/>
    <w:unhideWhenUsed/>
    <w:rsid w:val="0018667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1B1C9C"/>
    <w:rPr>
      <w:i/>
      <w:iCs/>
    </w:rPr>
  </w:style>
  <w:style w:type="character" w:customStyle="1" w:styleId="BodytextChar0">
    <w:name w:val="Body text Char"/>
    <w:link w:val="BodyText1"/>
    <w:locked/>
    <w:rsid w:val="007950D4"/>
    <w:rPr>
      <w:rFonts w:ascii="Arial" w:eastAsia="SimSun" w:hAnsi="Arial"/>
      <w:b/>
      <w:color w:val="000000"/>
      <w:sz w:val="22"/>
      <w:szCs w:val="16"/>
      <w:lang w:eastAsia="zh-CN"/>
    </w:rPr>
  </w:style>
  <w:style w:type="paragraph" w:customStyle="1" w:styleId="BodyText1">
    <w:name w:val="Body Text1"/>
    <w:basedOn w:val="Normal"/>
    <w:link w:val="BodytextChar0"/>
    <w:rsid w:val="007950D4"/>
    <w:pPr>
      <w:spacing w:after="136" w:line="336" w:lineRule="auto"/>
    </w:pPr>
    <w:rPr>
      <w:rFonts w:ascii="Arial" w:eastAsia="SimSun" w:hAnsi="Arial"/>
      <w:b/>
      <w:color w:val="000000"/>
      <w:szCs w:val="16"/>
      <w:lang w:eastAsia="zh-CN"/>
    </w:rPr>
  </w:style>
  <w:style w:type="paragraph" w:customStyle="1" w:styleId="UM-ChapterHeading">
    <w:name w:val="UM-Chapter Heading"/>
    <w:basedOn w:val="Normal"/>
    <w:rsid w:val="007950D4"/>
    <w:pPr>
      <w:spacing w:after="0" w:line="336" w:lineRule="auto"/>
      <w:textAlignment w:val="top"/>
    </w:pPr>
    <w:rPr>
      <w:rFonts w:ascii="Times New Roman" w:eastAsia="SimSun" w:hAnsi="Times New Roman" w:cs="Times New Roman"/>
      <w:b/>
      <w:bCs/>
      <w:color w:val="000000"/>
      <w:sz w:val="30"/>
      <w:szCs w:val="30"/>
      <w:lang w:val="en-IN" w:eastAsia="zh-CN"/>
    </w:rPr>
  </w:style>
  <w:style w:type="paragraph" w:customStyle="1" w:styleId="Default">
    <w:name w:val="Default"/>
    <w:rsid w:val="00CC6404"/>
    <w:pPr>
      <w:autoSpaceDE w:val="0"/>
      <w:autoSpaceDN w:val="0"/>
      <w:adjustRightInd w:val="0"/>
    </w:pPr>
    <w:rPr>
      <w:rFonts w:ascii="Arial" w:hAnsi="Arial" w:cs="Arial"/>
      <w:color w:val="000000"/>
      <w:sz w:val="24"/>
      <w:szCs w:val="24"/>
    </w:rPr>
  </w:style>
  <w:style w:type="table" w:styleId="TableGrid">
    <w:name w:val="Table Grid"/>
    <w:basedOn w:val="TableNormal"/>
    <w:uiPriority w:val="39"/>
    <w:rsid w:val="00775B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2">
    <w:name w:val="L2"/>
    <w:basedOn w:val="Heading2Char"/>
    <w:qFormat/>
    <w:rsid w:val="003405BD"/>
    <w:rPr>
      <w:rFonts w:asciiTheme="majorHAnsi" w:eastAsia="Times" w:hAnsiTheme="majorHAnsi" w:cstheme="majorHAnsi"/>
      <w:b/>
      <w:sz w:val="32"/>
      <w:szCs w:val="30"/>
    </w:rPr>
  </w:style>
  <w:style w:type="paragraph" w:customStyle="1" w:styleId="TableContents">
    <w:name w:val="Table Contents"/>
    <w:basedOn w:val="Normal"/>
    <w:qFormat/>
    <w:rsid w:val="003405BD"/>
    <w:pPr>
      <w:suppressLineNumbers/>
      <w:spacing w:after="0" w:line="240" w:lineRule="auto"/>
    </w:pPr>
    <w:rPr>
      <w:rFonts w:ascii="Liberation Serif" w:eastAsia="Noto Sans CJK SC Regular" w:hAnsi="Liberation Serif" w:cs="FreeSans"/>
      <w:color w:val="auto"/>
      <w:sz w:val="24"/>
      <w:szCs w:val="24"/>
      <w:lang w:val="en-IN" w:eastAsia="zh-CN" w:bidi="hi-IN"/>
    </w:rPr>
  </w:style>
  <w:style w:type="paragraph" w:customStyle="1" w:styleId="TableHeading">
    <w:name w:val="Table Heading"/>
    <w:basedOn w:val="TableContents"/>
    <w:qFormat/>
    <w:rsid w:val="003405BD"/>
    <w:pPr>
      <w:jc w:val="center"/>
    </w:pPr>
    <w:rPr>
      <w:b/>
      <w:bCs/>
    </w:rPr>
  </w:style>
  <w:style w:type="character" w:customStyle="1" w:styleId="Heading5Char">
    <w:name w:val="Heading 5 Char"/>
    <w:basedOn w:val="DefaultParagraphFont"/>
    <w:link w:val="Heading5"/>
    <w:rsid w:val="001A7714"/>
    <w:rPr>
      <w:rFonts w:ascii="Times New Roman" w:eastAsia="Arial" w:hAnsi="Times New Roman" w:cs="Arial"/>
      <w:b/>
      <w:color w:val="00000A"/>
      <w:sz w:val="24"/>
    </w:rPr>
  </w:style>
  <w:style w:type="character" w:customStyle="1" w:styleId="Heading6Char">
    <w:name w:val="Heading 6 Char"/>
    <w:basedOn w:val="DefaultParagraphFont"/>
    <w:link w:val="Heading6"/>
    <w:rsid w:val="00407D31"/>
    <w:rPr>
      <w:rFonts w:ascii="Bookman Old Style" w:eastAsia="Arial" w:hAnsi="Bookman Old Style" w:cs="Arial"/>
      <w:i/>
      <w:color w:val="00000A"/>
      <w:sz w:val="24"/>
    </w:rPr>
  </w:style>
  <w:style w:type="character" w:customStyle="1" w:styleId="CommentTextChar1">
    <w:name w:val="Comment Text Char1"/>
    <w:basedOn w:val="DefaultParagraphFont"/>
    <w:uiPriority w:val="99"/>
    <w:semiHidden/>
    <w:rsid w:val="005449DB"/>
    <w:rPr>
      <w:color w:val="00000A"/>
      <w:szCs w:val="20"/>
    </w:rPr>
  </w:style>
  <w:style w:type="character" w:customStyle="1" w:styleId="CommentSubjectChar1">
    <w:name w:val="Comment Subject Char1"/>
    <w:basedOn w:val="CommentTextChar1"/>
    <w:uiPriority w:val="99"/>
    <w:semiHidden/>
    <w:rsid w:val="005449DB"/>
    <w:rPr>
      <w:b/>
      <w:bCs/>
      <w:color w:val="00000A"/>
      <w:szCs w:val="20"/>
    </w:rPr>
  </w:style>
  <w:style w:type="character" w:customStyle="1" w:styleId="BalloonTextChar1">
    <w:name w:val="Balloon Text Char1"/>
    <w:basedOn w:val="DefaultParagraphFont"/>
    <w:uiPriority w:val="99"/>
    <w:semiHidden/>
    <w:rsid w:val="005449DB"/>
    <w:rPr>
      <w:rFonts w:ascii="Segoe UI" w:hAnsi="Segoe UI" w:cs="Segoe UI"/>
      <w:color w:val="00000A"/>
      <w:sz w:val="18"/>
      <w:szCs w:val="18"/>
    </w:rPr>
  </w:style>
  <w:style w:type="character" w:customStyle="1" w:styleId="TitleChar">
    <w:name w:val="Title Char"/>
    <w:basedOn w:val="DefaultParagraphFont"/>
    <w:link w:val="Title"/>
    <w:rsid w:val="005449DB"/>
    <w:rPr>
      <w:color w:val="00000A"/>
      <w:sz w:val="56"/>
      <w:szCs w:val="56"/>
    </w:rPr>
  </w:style>
  <w:style w:type="character" w:customStyle="1" w:styleId="SubtitleChar">
    <w:name w:val="Subtitle Char"/>
    <w:basedOn w:val="DefaultParagraphFont"/>
    <w:link w:val="Subtitle"/>
    <w:rsid w:val="005449DB"/>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5449DB"/>
    <w:rPr>
      <w:color w:val="800080" w:themeColor="followedHyperlink"/>
      <w:u w:val="single"/>
    </w:rPr>
  </w:style>
  <w:style w:type="character" w:customStyle="1" w:styleId="Heading7Char">
    <w:name w:val="Heading 7 Char"/>
    <w:basedOn w:val="DefaultParagraphFont"/>
    <w:link w:val="Heading7"/>
    <w:uiPriority w:val="9"/>
    <w:semiHidden/>
    <w:rsid w:val="00763A8C"/>
    <w:rPr>
      <w:rFonts w:asciiTheme="majorHAnsi" w:eastAsiaTheme="majorEastAsia" w:hAnsiTheme="majorHAnsi" w:cstheme="majorBidi"/>
      <w:i/>
      <w:iCs/>
      <w:color w:val="243F60" w:themeColor="accent1" w:themeShade="7F"/>
      <w:sz w:val="22"/>
    </w:rPr>
  </w:style>
  <w:style w:type="character" w:customStyle="1" w:styleId="Heading8Char">
    <w:name w:val="Heading 8 Char"/>
    <w:basedOn w:val="DefaultParagraphFont"/>
    <w:link w:val="Heading8"/>
    <w:uiPriority w:val="9"/>
    <w:semiHidden/>
    <w:rsid w:val="00763A8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63A8C"/>
    <w:rPr>
      <w:rFonts w:asciiTheme="majorHAnsi" w:eastAsiaTheme="majorEastAsia" w:hAnsiTheme="majorHAnsi" w:cstheme="majorBidi"/>
      <w:i/>
      <w:iCs/>
      <w:color w:val="272727" w:themeColor="text1" w:themeTint="D8"/>
      <w:sz w:val="21"/>
      <w:szCs w:val="21"/>
    </w:rPr>
  </w:style>
  <w:style w:type="paragraph" w:customStyle="1" w:styleId="HeaderandFooter">
    <w:name w:val="Header and Footer"/>
    <w:basedOn w:val="Normal"/>
    <w:qFormat/>
    <w:rsid w:val="00075DFA"/>
    <w:pPr>
      <w:suppressAutoHyphens/>
      <w:spacing w:after="0" w:line="276" w:lineRule="auto"/>
    </w:pPr>
    <w:rPr>
      <w:rFonts w:ascii="Bookman Old Style" w:eastAsia="Arial" w:hAnsi="Bookman Old Style" w:cs="Arial"/>
      <w:color w:val="auto"/>
      <w:sz w:val="20"/>
      <w:lang w:val="en" w:bidi="hi-IN"/>
    </w:rPr>
  </w:style>
  <w:style w:type="character" w:styleId="Strong">
    <w:name w:val="Strong"/>
    <w:basedOn w:val="DefaultParagraphFont"/>
    <w:uiPriority w:val="22"/>
    <w:qFormat/>
    <w:rsid w:val="00075DFA"/>
    <w:rPr>
      <w:b/>
      <w:bCs/>
    </w:rPr>
  </w:style>
  <w:style w:type="table" w:styleId="GridTable4-Accent1">
    <w:name w:val="Grid Table 4 Accent 1"/>
    <w:basedOn w:val="TableNormal"/>
    <w:uiPriority w:val="49"/>
    <w:rsid w:val="009435C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TMLCode">
    <w:name w:val="HTML Code"/>
    <w:basedOn w:val="DefaultParagraphFont"/>
    <w:uiPriority w:val="99"/>
    <w:semiHidden/>
    <w:unhideWhenUsed/>
    <w:rsid w:val="00FC0D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8200">
      <w:bodyDiv w:val="1"/>
      <w:marLeft w:val="0"/>
      <w:marRight w:val="0"/>
      <w:marTop w:val="0"/>
      <w:marBottom w:val="0"/>
      <w:divBdr>
        <w:top w:val="none" w:sz="0" w:space="0" w:color="auto"/>
        <w:left w:val="none" w:sz="0" w:space="0" w:color="auto"/>
        <w:bottom w:val="none" w:sz="0" w:space="0" w:color="auto"/>
        <w:right w:val="none" w:sz="0" w:space="0" w:color="auto"/>
      </w:divBdr>
    </w:div>
    <w:div w:id="52703989">
      <w:bodyDiv w:val="1"/>
      <w:marLeft w:val="0"/>
      <w:marRight w:val="0"/>
      <w:marTop w:val="0"/>
      <w:marBottom w:val="0"/>
      <w:divBdr>
        <w:top w:val="none" w:sz="0" w:space="0" w:color="auto"/>
        <w:left w:val="none" w:sz="0" w:space="0" w:color="auto"/>
        <w:bottom w:val="none" w:sz="0" w:space="0" w:color="auto"/>
        <w:right w:val="none" w:sz="0" w:space="0" w:color="auto"/>
      </w:divBdr>
    </w:div>
    <w:div w:id="153306584">
      <w:bodyDiv w:val="1"/>
      <w:marLeft w:val="0"/>
      <w:marRight w:val="0"/>
      <w:marTop w:val="0"/>
      <w:marBottom w:val="0"/>
      <w:divBdr>
        <w:top w:val="none" w:sz="0" w:space="0" w:color="auto"/>
        <w:left w:val="none" w:sz="0" w:space="0" w:color="auto"/>
        <w:bottom w:val="none" w:sz="0" w:space="0" w:color="auto"/>
        <w:right w:val="none" w:sz="0" w:space="0" w:color="auto"/>
      </w:divBdr>
    </w:div>
    <w:div w:id="218791198">
      <w:bodyDiv w:val="1"/>
      <w:marLeft w:val="0"/>
      <w:marRight w:val="0"/>
      <w:marTop w:val="0"/>
      <w:marBottom w:val="0"/>
      <w:divBdr>
        <w:top w:val="none" w:sz="0" w:space="0" w:color="auto"/>
        <w:left w:val="none" w:sz="0" w:space="0" w:color="auto"/>
        <w:bottom w:val="none" w:sz="0" w:space="0" w:color="auto"/>
        <w:right w:val="none" w:sz="0" w:space="0" w:color="auto"/>
      </w:divBdr>
    </w:div>
    <w:div w:id="278030154">
      <w:bodyDiv w:val="1"/>
      <w:marLeft w:val="0"/>
      <w:marRight w:val="0"/>
      <w:marTop w:val="0"/>
      <w:marBottom w:val="0"/>
      <w:divBdr>
        <w:top w:val="none" w:sz="0" w:space="0" w:color="auto"/>
        <w:left w:val="none" w:sz="0" w:space="0" w:color="auto"/>
        <w:bottom w:val="none" w:sz="0" w:space="0" w:color="auto"/>
        <w:right w:val="none" w:sz="0" w:space="0" w:color="auto"/>
      </w:divBdr>
    </w:div>
    <w:div w:id="393430517">
      <w:bodyDiv w:val="1"/>
      <w:marLeft w:val="0"/>
      <w:marRight w:val="0"/>
      <w:marTop w:val="0"/>
      <w:marBottom w:val="0"/>
      <w:divBdr>
        <w:top w:val="none" w:sz="0" w:space="0" w:color="auto"/>
        <w:left w:val="none" w:sz="0" w:space="0" w:color="auto"/>
        <w:bottom w:val="none" w:sz="0" w:space="0" w:color="auto"/>
        <w:right w:val="none" w:sz="0" w:space="0" w:color="auto"/>
      </w:divBdr>
      <w:divsChild>
        <w:div w:id="902638892">
          <w:marLeft w:val="0"/>
          <w:marRight w:val="0"/>
          <w:marTop w:val="0"/>
          <w:marBottom w:val="0"/>
          <w:divBdr>
            <w:top w:val="none" w:sz="0" w:space="0" w:color="auto"/>
            <w:left w:val="none" w:sz="0" w:space="0" w:color="auto"/>
            <w:bottom w:val="none" w:sz="0" w:space="0" w:color="auto"/>
            <w:right w:val="none" w:sz="0" w:space="0" w:color="auto"/>
          </w:divBdr>
        </w:div>
        <w:div w:id="1971129120">
          <w:marLeft w:val="0"/>
          <w:marRight w:val="0"/>
          <w:marTop w:val="0"/>
          <w:marBottom w:val="0"/>
          <w:divBdr>
            <w:top w:val="none" w:sz="0" w:space="0" w:color="auto"/>
            <w:left w:val="none" w:sz="0" w:space="0" w:color="auto"/>
            <w:bottom w:val="none" w:sz="0" w:space="0" w:color="auto"/>
            <w:right w:val="none" w:sz="0" w:space="0" w:color="auto"/>
          </w:divBdr>
        </w:div>
      </w:divsChild>
    </w:div>
    <w:div w:id="410540361">
      <w:bodyDiv w:val="1"/>
      <w:marLeft w:val="0"/>
      <w:marRight w:val="0"/>
      <w:marTop w:val="0"/>
      <w:marBottom w:val="0"/>
      <w:divBdr>
        <w:top w:val="none" w:sz="0" w:space="0" w:color="auto"/>
        <w:left w:val="none" w:sz="0" w:space="0" w:color="auto"/>
        <w:bottom w:val="none" w:sz="0" w:space="0" w:color="auto"/>
        <w:right w:val="none" w:sz="0" w:space="0" w:color="auto"/>
      </w:divBdr>
    </w:div>
    <w:div w:id="524909373">
      <w:bodyDiv w:val="1"/>
      <w:marLeft w:val="0"/>
      <w:marRight w:val="0"/>
      <w:marTop w:val="0"/>
      <w:marBottom w:val="0"/>
      <w:divBdr>
        <w:top w:val="none" w:sz="0" w:space="0" w:color="auto"/>
        <w:left w:val="none" w:sz="0" w:space="0" w:color="auto"/>
        <w:bottom w:val="none" w:sz="0" w:space="0" w:color="auto"/>
        <w:right w:val="none" w:sz="0" w:space="0" w:color="auto"/>
      </w:divBdr>
    </w:div>
    <w:div w:id="530799818">
      <w:bodyDiv w:val="1"/>
      <w:marLeft w:val="0"/>
      <w:marRight w:val="0"/>
      <w:marTop w:val="0"/>
      <w:marBottom w:val="0"/>
      <w:divBdr>
        <w:top w:val="none" w:sz="0" w:space="0" w:color="auto"/>
        <w:left w:val="none" w:sz="0" w:space="0" w:color="auto"/>
        <w:bottom w:val="none" w:sz="0" w:space="0" w:color="auto"/>
        <w:right w:val="none" w:sz="0" w:space="0" w:color="auto"/>
      </w:divBdr>
    </w:div>
    <w:div w:id="700522159">
      <w:bodyDiv w:val="1"/>
      <w:marLeft w:val="0"/>
      <w:marRight w:val="0"/>
      <w:marTop w:val="0"/>
      <w:marBottom w:val="0"/>
      <w:divBdr>
        <w:top w:val="none" w:sz="0" w:space="0" w:color="auto"/>
        <w:left w:val="none" w:sz="0" w:space="0" w:color="auto"/>
        <w:bottom w:val="none" w:sz="0" w:space="0" w:color="auto"/>
        <w:right w:val="none" w:sz="0" w:space="0" w:color="auto"/>
      </w:divBdr>
    </w:div>
    <w:div w:id="714547533">
      <w:bodyDiv w:val="1"/>
      <w:marLeft w:val="0"/>
      <w:marRight w:val="0"/>
      <w:marTop w:val="0"/>
      <w:marBottom w:val="0"/>
      <w:divBdr>
        <w:top w:val="none" w:sz="0" w:space="0" w:color="auto"/>
        <w:left w:val="none" w:sz="0" w:space="0" w:color="auto"/>
        <w:bottom w:val="none" w:sz="0" w:space="0" w:color="auto"/>
        <w:right w:val="none" w:sz="0" w:space="0" w:color="auto"/>
      </w:divBdr>
    </w:div>
    <w:div w:id="873889628">
      <w:bodyDiv w:val="1"/>
      <w:marLeft w:val="0"/>
      <w:marRight w:val="0"/>
      <w:marTop w:val="0"/>
      <w:marBottom w:val="0"/>
      <w:divBdr>
        <w:top w:val="none" w:sz="0" w:space="0" w:color="auto"/>
        <w:left w:val="none" w:sz="0" w:space="0" w:color="auto"/>
        <w:bottom w:val="none" w:sz="0" w:space="0" w:color="auto"/>
        <w:right w:val="none" w:sz="0" w:space="0" w:color="auto"/>
      </w:divBdr>
    </w:div>
    <w:div w:id="995108092">
      <w:bodyDiv w:val="1"/>
      <w:marLeft w:val="0"/>
      <w:marRight w:val="0"/>
      <w:marTop w:val="0"/>
      <w:marBottom w:val="0"/>
      <w:divBdr>
        <w:top w:val="none" w:sz="0" w:space="0" w:color="auto"/>
        <w:left w:val="none" w:sz="0" w:space="0" w:color="auto"/>
        <w:bottom w:val="none" w:sz="0" w:space="0" w:color="auto"/>
        <w:right w:val="none" w:sz="0" w:space="0" w:color="auto"/>
      </w:divBdr>
    </w:div>
    <w:div w:id="1009214249">
      <w:bodyDiv w:val="1"/>
      <w:marLeft w:val="0"/>
      <w:marRight w:val="0"/>
      <w:marTop w:val="0"/>
      <w:marBottom w:val="0"/>
      <w:divBdr>
        <w:top w:val="none" w:sz="0" w:space="0" w:color="auto"/>
        <w:left w:val="none" w:sz="0" w:space="0" w:color="auto"/>
        <w:bottom w:val="none" w:sz="0" w:space="0" w:color="auto"/>
        <w:right w:val="none" w:sz="0" w:space="0" w:color="auto"/>
      </w:divBdr>
    </w:div>
    <w:div w:id="1042174668">
      <w:bodyDiv w:val="1"/>
      <w:marLeft w:val="0"/>
      <w:marRight w:val="0"/>
      <w:marTop w:val="0"/>
      <w:marBottom w:val="0"/>
      <w:divBdr>
        <w:top w:val="none" w:sz="0" w:space="0" w:color="auto"/>
        <w:left w:val="none" w:sz="0" w:space="0" w:color="auto"/>
        <w:bottom w:val="none" w:sz="0" w:space="0" w:color="auto"/>
        <w:right w:val="none" w:sz="0" w:space="0" w:color="auto"/>
      </w:divBdr>
    </w:div>
    <w:div w:id="1131821170">
      <w:bodyDiv w:val="1"/>
      <w:marLeft w:val="0"/>
      <w:marRight w:val="0"/>
      <w:marTop w:val="0"/>
      <w:marBottom w:val="0"/>
      <w:divBdr>
        <w:top w:val="none" w:sz="0" w:space="0" w:color="auto"/>
        <w:left w:val="none" w:sz="0" w:space="0" w:color="auto"/>
        <w:bottom w:val="none" w:sz="0" w:space="0" w:color="auto"/>
        <w:right w:val="none" w:sz="0" w:space="0" w:color="auto"/>
      </w:divBdr>
    </w:div>
    <w:div w:id="1224489929">
      <w:bodyDiv w:val="1"/>
      <w:marLeft w:val="0"/>
      <w:marRight w:val="0"/>
      <w:marTop w:val="0"/>
      <w:marBottom w:val="0"/>
      <w:divBdr>
        <w:top w:val="none" w:sz="0" w:space="0" w:color="auto"/>
        <w:left w:val="none" w:sz="0" w:space="0" w:color="auto"/>
        <w:bottom w:val="none" w:sz="0" w:space="0" w:color="auto"/>
        <w:right w:val="none" w:sz="0" w:space="0" w:color="auto"/>
      </w:divBdr>
    </w:div>
    <w:div w:id="1233007868">
      <w:bodyDiv w:val="1"/>
      <w:marLeft w:val="0"/>
      <w:marRight w:val="0"/>
      <w:marTop w:val="0"/>
      <w:marBottom w:val="0"/>
      <w:divBdr>
        <w:top w:val="none" w:sz="0" w:space="0" w:color="auto"/>
        <w:left w:val="none" w:sz="0" w:space="0" w:color="auto"/>
        <w:bottom w:val="none" w:sz="0" w:space="0" w:color="auto"/>
        <w:right w:val="none" w:sz="0" w:space="0" w:color="auto"/>
      </w:divBdr>
    </w:div>
    <w:div w:id="1294362201">
      <w:bodyDiv w:val="1"/>
      <w:marLeft w:val="0"/>
      <w:marRight w:val="0"/>
      <w:marTop w:val="0"/>
      <w:marBottom w:val="0"/>
      <w:divBdr>
        <w:top w:val="none" w:sz="0" w:space="0" w:color="auto"/>
        <w:left w:val="none" w:sz="0" w:space="0" w:color="auto"/>
        <w:bottom w:val="none" w:sz="0" w:space="0" w:color="auto"/>
        <w:right w:val="none" w:sz="0" w:space="0" w:color="auto"/>
      </w:divBdr>
    </w:div>
    <w:div w:id="1352536273">
      <w:bodyDiv w:val="1"/>
      <w:marLeft w:val="0"/>
      <w:marRight w:val="0"/>
      <w:marTop w:val="0"/>
      <w:marBottom w:val="0"/>
      <w:divBdr>
        <w:top w:val="none" w:sz="0" w:space="0" w:color="auto"/>
        <w:left w:val="none" w:sz="0" w:space="0" w:color="auto"/>
        <w:bottom w:val="none" w:sz="0" w:space="0" w:color="auto"/>
        <w:right w:val="none" w:sz="0" w:space="0" w:color="auto"/>
      </w:divBdr>
    </w:div>
    <w:div w:id="1491865324">
      <w:bodyDiv w:val="1"/>
      <w:marLeft w:val="0"/>
      <w:marRight w:val="0"/>
      <w:marTop w:val="0"/>
      <w:marBottom w:val="0"/>
      <w:divBdr>
        <w:top w:val="none" w:sz="0" w:space="0" w:color="auto"/>
        <w:left w:val="none" w:sz="0" w:space="0" w:color="auto"/>
        <w:bottom w:val="none" w:sz="0" w:space="0" w:color="auto"/>
        <w:right w:val="none" w:sz="0" w:space="0" w:color="auto"/>
      </w:divBdr>
    </w:div>
    <w:div w:id="1526017179">
      <w:bodyDiv w:val="1"/>
      <w:marLeft w:val="0"/>
      <w:marRight w:val="0"/>
      <w:marTop w:val="0"/>
      <w:marBottom w:val="0"/>
      <w:divBdr>
        <w:top w:val="none" w:sz="0" w:space="0" w:color="auto"/>
        <w:left w:val="none" w:sz="0" w:space="0" w:color="auto"/>
        <w:bottom w:val="none" w:sz="0" w:space="0" w:color="auto"/>
        <w:right w:val="none" w:sz="0" w:space="0" w:color="auto"/>
      </w:divBdr>
    </w:div>
    <w:div w:id="1671129940">
      <w:bodyDiv w:val="1"/>
      <w:marLeft w:val="0"/>
      <w:marRight w:val="0"/>
      <w:marTop w:val="0"/>
      <w:marBottom w:val="0"/>
      <w:divBdr>
        <w:top w:val="none" w:sz="0" w:space="0" w:color="auto"/>
        <w:left w:val="none" w:sz="0" w:space="0" w:color="auto"/>
        <w:bottom w:val="none" w:sz="0" w:space="0" w:color="auto"/>
        <w:right w:val="none" w:sz="0" w:space="0" w:color="auto"/>
      </w:divBdr>
    </w:div>
    <w:div w:id="1709602283">
      <w:bodyDiv w:val="1"/>
      <w:marLeft w:val="0"/>
      <w:marRight w:val="0"/>
      <w:marTop w:val="0"/>
      <w:marBottom w:val="0"/>
      <w:divBdr>
        <w:top w:val="none" w:sz="0" w:space="0" w:color="auto"/>
        <w:left w:val="none" w:sz="0" w:space="0" w:color="auto"/>
        <w:bottom w:val="none" w:sz="0" w:space="0" w:color="auto"/>
        <w:right w:val="none" w:sz="0" w:space="0" w:color="auto"/>
      </w:divBdr>
    </w:div>
    <w:div w:id="1722248340">
      <w:bodyDiv w:val="1"/>
      <w:marLeft w:val="0"/>
      <w:marRight w:val="0"/>
      <w:marTop w:val="0"/>
      <w:marBottom w:val="0"/>
      <w:divBdr>
        <w:top w:val="none" w:sz="0" w:space="0" w:color="auto"/>
        <w:left w:val="none" w:sz="0" w:space="0" w:color="auto"/>
        <w:bottom w:val="none" w:sz="0" w:space="0" w:color="auto"/>
        <w:right w:val="none" w:sz="0" w:space="0" w:color="auto"/>
      </w:divBdr>
    </w:div>
    <w:div w:id="1761489676">
      <w:bodyDiv w:val="1"/>
      <w:marLeft w:val="0"/>
      <w:marRight w:val="0"/>
      <w:marTop w:val="0"/>
      <w:marBottom w:val="0"/>
      <w:divBdr>
        <w:top w:val="none" w:sz="0" w:space="0" w:color="auto"/>
        <w:left w:val="none" w:sz="0" w:space="0" w:color="auto"/>
        <w:bottom w:val="none" w:sz="0" w:space="0" w:color="auto"/>
        <w:right w:val="none" w:sz="0" w:space="0" w:color="auto"/>
      </w:divBdr>
    </w:div>
    <w:div w:id="1806897643">
      <w:bodyDiv w:val="1"/>
      <w:marLeft w:val="0"/>
      <w:marRight w:val="0"/>
      <w:marTop w:val="0"/>
      <w:marBottom w:val="0"/>
      <w:divBdr>
        <w:top w:val="none" w:sz="0" w:space="0" w:color="auto"/>
        <w:left w:val="none" w:sz="0" w:space="0" w:color="auto"/>
        <w:bottom w:val="none" w:sz="0" w:space="0" w:color="auto"/>
        <w:right w:val="none" w:sz="0" w:space="0" w:color="auto"/>
      </w:divBdr>
    </w:div>
    <w:div w:id="1813671353">
      <w:bodyDiv w:val="1"/>
      <w:marLeft w:val="0"/>
      <w:marRight w:val="0"/>
      <w:marTop w:val="0"/>
      <w:marBottom w:val="0"/>
      <w:divBdr>
        <w:top w:val="none" w:sz="0" w:space="0" w:color="auto"/>
        <w:left w:val="none" w:sz="0" w:space="0" w:color="auto"/>
        <w:bottom w:val="none" w:sz="0" w:space="0" w:color="auto"/>
        <w:right w:val="none" w:sz="0" w:space="0" w:color="auto"/>
      </w:divBdr>
    </w:div>
    <w:div w:id="1821846892">
      <w:bodyDiv w:val="1"/>
      <w:marLeft w:val="0"/>
      <w:marRight w:val="0"/>
      <w:marTop w:val="0"/>
      <w:marBottom w:val="0"/>
      <w:divBdr>
        <w:top w:val="none" w:sz="0" w:space="0" w:color="auto"/>
        <w:left w:val="none" w:sz="0" w:space="0" w:color="auto"/>
        <w:bottom w:val="none" w:sz="0" w:space="0" w:color="auto"/>
        <w:right w:val="none" w:sz="0" w:space="0" w:color="auto"/>
      </w:divBdr>
    </w:div>
    <w:div w:id="1856572069">
      <w:bodyDiv w:val="1"/>
      <w:marLeft w:val="0"/>
      <w:marRight w:val="0"/>
      <w:marTop w:val="0"/>
      <w:marBottom w:val="0"/>
      <w:divBdr>
        <w:top w:val="none" w:sz="0" w:space="0" w:color="auto"/>
        <w:left w:val="none" w:sz="0" w:space="0" w:color="auto"/>
        <w:bottom w:val="none" w:sz="0" w:space="0" w:color="auto"/>
        <w:right w:val="none" w:sz="0" w:space="0" w:color="auto"/>
      </w:divBdr>
    </w:div>
    <w:div w:id="1889678974">
      <w:bodyDiv w:val="1"/>
      <w:marLeft w:val="0"/>
      <w:marRight w:val="0"/>
      <w:marTop w:val="0"/>
      <w:marBottom w:val="0"/>
      <w:divBdr>
        <w:top w:val="none" w:sz="0" w:space="0" w:color="auto"/>
        <w:left w:val="none" w:sz="0" w:space="0" w:color="auto"/>
        <w:bottom w:val="none" w:sz="0" w:space="0" w:color="auto"/>
        <w:right w:val="none" w:sz="0" w:space="0" w:color="auto"/>
      </w:divBdr>
    </w:div>
    <w:div w:id="1902979334">
      <w:bodyDiv w:val="1"/>
      <w:marLeft w:val="0"/>
      <w:marRight w:val="0"/>
      <w:marTop w:val="0"/>
      <w:marBottom w:val="0"/>
      <w:divBdr>
        <w:top w:val="none" w:sz="0" w:space="0" w:color="auto"/>
        <w:left w:val="none" w:sz="0" w:space="0" w:color="auto"/>
        <w:bottom w:val="none" w:sz="0" w:space="0" w:color="auto"/>
        <w:right w:val="none" w:sz="0" w:space="0" w:color="auto"/>
      </w:divBdr>
    </w:div>
    <w:div w:id="1911965308">
      <w:bodyDiv w:val="1"/>
      <w:marLeft w:val="0"/>
      <w:marRight w:val="0"/>
      <w:marTop w:val="0"/>
      <w:marBottom w:val="0"/>
      <w:divBdr>
        <w:top w:val="none" w:sz="0" w:space="0" w:color="auto"/>
        <w:left w:val="none" w:sz="0" w:space="0" w:color="auto"/>
        <w:bottom w:val="none" w:sz="0" w:space="0" w:color="auto"/>
        <w:right w:val="none" w:sz="0" w:space="0" w:color="auto"/>
      </w:divBdr>
    </w:div>
    <w:div w:id="1975209807">
      <w:bodyDiv w:val="1"/>
      <w:marLeft w:val="0"/>
      <w:marRight w:val="0"/>
      <w:marTop w:val="0"/>
      <w:marBottom w:val="0"/>
      <w:divBdr>
        <w:top w:val="none" w:sz="0" w:space="0" w:color="auto"/>
        <w:left w:val="none" w:sz="0" w:space="0" w:color="auto"/>
        <w:bottom w:val="none" w:sz="0" w:space="0" w:color="auto"/>
        <w:right w:val="none" w:sz="0" w:space="0" w:color="auto"/>
      </w:divBdr>
    </w:div>
    <w:div w:id="2078046082">
      <w:bodyDiv w:val="1"/>
      <w:marLeft w:val="0"/>
      <w:marRight w:val="0"/>
      <w:marTop w:val="0"/>
      <w:marBottom w:val="0"/>
      <w:divBdr>
        <w:top w:val="none" w:sz="0" w:space="0" w:color="auto"/>
        <w:left w:val="none" w:sz="0" w:space="0" w:color="auto"/>
        <w:bottom w:val="none" w:sz="0" w:space="0" w:color="auto"/>
        <w:right w:val="none" w:sz="0" w:space="0" w:color="auto"/>
      </w:divBdr>
      <w:divsChild>
        <w:div w:id="1341011248">
          <w:marLeft w:val="150"/>
          <w:marRight w:val="0"/>
          <w:marTop w:val="75"/>
          <w:marBottom w:val="75"/>
          <w:divBdr>
            <w:top w:val="none" w:sz="0" w:space="0" w:color="auto"/>
            <w:left w:val="none" w:sz="0" w:space="0" w:color="auto"/>
            <w:bottom w:val="none" w:sz="0" w:space="0" w:color="auto"/>
            <w:right w:val="none" w:sz="0" w:space="0" w:color="auto"/>
          </w:divBdr>
        </w:div>
      </w:divsChild>
    </w:div>
    <w:div w:id="2107189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4.xml"/><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footer" Target="footer2.xm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5.xml"/><Relationship Id="rId35" Type="http://schemas.openxmlformats.org/officeDocument/2006/relationships/image" Target="media/image21.png"/><Relationship Id="rId43"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94BB5E-7E1D-49DF-A1B3-030519F1F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151</Pages>
  <Words>25472</Words>
  <Characters>145192</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SYSTEM REQUIREMENT SPECIFICATIONS (SRS)</vt:lpstr>
    </vt:vector>
  </TitlesOfParts>
  <Company/>
  <LinksUpToDate>false</LinksUpToDate>
  <CharactersWithSpaces>170324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REQUIREMENT SPECIFICATIONS (SRS)</dc:title>
  <dc:subject>Central Data Platform for Official Statistical Information (CDP4OSI)</dc:subject>
  <dc:creator>Sameer</dc:creator>
  <cp:keywords/>
  <dc:description/>
  <cp:lastModifiedBy>Deep Nidhi</cp:lastModifiedBy>
  <cp:revision>20</cp:revision>
  <cp:lastPrinted>2020-11-23T10:26:00Z</cp:lastPrinted>
  <dcterms:created xsi:type="dcterms:W3CDTF">2023-09-07T13:47:00Z</dcterms:created>
  <dcterms:modified xsi:type="dcterms:W3CDTF">2023-09-11T12:23:00Z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